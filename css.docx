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636453"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636453"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6F304D">
        <w:rPr>
          <w:rStyle w:val="HTML"/>
          <w:rFonts w:ascii="Consolas" w:hAnsi="Consolas"/>
          <w:color w:val="333333"/>
          <w:bdr w:val="none" w:sz="0" w:space="0" w:color="auto" w:frame="1"/>
          <w:lang w:val="en-US"/>
        </w:rPr>
        <w:t>&gt;</w:t>
      </w:r>
    </w:p>
    <w:p w14:paraId="4781A27B"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lastRenderedPageBreak/>
        <w:t xml:space="preserve">  &lt;</w:t>
      </w:r>
      <w:r w:rsidRPr="007D3B9B">
        <w:rPr>
          <w:rStyle w:val="HTML"/>
          <w:rFonts w:ascii="Consolas" w:hAnsi="Consolas"/>
          <w:color w:val="333333"/>
          <w:bdr w:val="none" w:sz="0" w:space="0" w:color="auto" w:frame="1"/>
          <w:lang w:val="en-US"/>
        </w:rPr>
        <w:t>style</w:t>
      </w:r>
      <w:r w:rsidRPr="006F304D">
        <w:rPr>
          <w:rStyle w:val="HTML"/>
          <w:rFonts w:ascii="Consolas" w:hAnsi="Consolas"/>
          <w:color w:val="333333"/>
          <w:bdr w:val="none" w:sz="0" w:space="0" w:color="auto" w:frame="1"/>
          <w:lang w:val="en-US"/>
        </w:rPr>
        <w:t>&gt;</w:t>
      </w:r>
    </w:p>
    <w:p w14:paraId="5343291E"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6F304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6F304D">
        <w:rPr>
          <w:rStyle w:val="HTML"/>
          <w:rFonts w:ascii="Consolas" w:hAnsi="Consolas"/>
          <w:color w:val="333333"/>
          <w:bdr w:val="none" w:sz="0" w:space="0" w:color="auto" w:frame="1"/>
          <w:lang w:val="en-US"/>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B10BB2"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10BB2">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B10BB2">
        <w:rPr>
          <w:rStyle w:val="HTML"/>
          <w:rFonts w:ascii="Consolas" w:hAnsi="Consolas"/>
          <w:color w:val="333333"/>
          <w:bdr w:val="none" w:sz="0" w:space="0" w:color="auto" w:frame="1"/>
          <w:lang w:val="en-US"/>
        </w:rPr>
        <w:t>&gt;</w:t>
      </w:r>
    </w:p>
    <w:p w14:paraId="7982F194" w14:textId="77777777" w:rsidR="00697E6A" w:rsidRPr="00B10BB2"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10BB2">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B10BB2">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B10BB2">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B10BB2">
        <w:rPr>
          <w:rStyle w:val="HTML"/>
          <w:rFonts w:ascii="Consolas" w:hAnsi="Consolas"/>
          <w:color w:val="333333"/>
          <w:bdr w:val="none" w:sz="0" w:space="0" w:color="auto" w:frame="1"/>
          <w:lang w:val="en-US"/>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C7BCF">
        <w:rPr>
          <w:rStyle w:val="HTML"/>
          <w:rFonts w:ascii="Consolas" w:hAnsi="Consolas"/>
          <w:color w:val="333333"/>
          <w:bdr w:val="none" w:sz="0" w:space="0" w:color="auto" w:frame="1"/>
          <w:lang w:val="en-US"/>
        </w:rPr>
        <w:t>&gt;</w:t>
      </w:r>
    </w:p>
    <w:p w14:paraId="684AE99A" w14:textId="77777777" w:rsidR="00697E6A" w:rsidRPr="000C7BC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0C7BCF">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0C7BCF" w:rsidRDefault="00697E6A" w:rsidP="00BE273F">
      <w:pPr>
        <w:pStyle w:val="HTML0"/>
        <w:shd w:val="clear" w:color="auto" w:fill="F8F8F8"/>
        <w:spacing w:before="300" w:after="300"/>
        <w:ind w:left="-225"/>
        <w:rPr>
          <w:rFonts w:ascii="Consolas" w:hAnsi="Consolas"/>
          <w:color w:val="333333"/>
          <w:sz w:val="24"/>
          <w:szCs w:val="24"/>
          <w:lang w:val="en-US"/>
        </w:rPr>
      </w:pPr>
      <w:r w:rsidRPr="000C7BCF">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C7BCF">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DC0282"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C0282">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&gt;</w:t>
      </w:r>
    </w:p>
    <w:p w14:paraId="02941B96" w14:textId="77777777" w:rsidR="00D63263" w:rsidRPr="00DC0282"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0C7BCF"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0C7BCF">
        <w:rPr>
          <w:rFonts w:ascii="Arial" w:hAnsi="Arial" w:cs="Arial"/>
          <w:color w:val="333333"/>
          <w:lang w:val="en-US"/>
        </w:rPr>
        <w:t xml:space="preserve"> </w:t>
      </w:r>
      <w:r>
        <w:rPr>
          <w:rFonts w:ascii="Arial" w:hAnsi="Arial" w:cs="Arial"/>
          <w:color w:val="333333"/>
        </w:rPr>
        <w:t>пример</w:t>
      </w:r>
      <w:r w:rsidRPr="000C7BCF">
        <w:rPr>
          <w:rFonts w:ascii="Arial" w:hAnsi="Arial" w:cs="Arial"/>
          <w:color w:val="333333"/>
          <w:lang w:val="en-US"/>
        </w:rPr>
        <w:t>:</w:t>
      </w:r>
    </w:p>
    <w:p w14:paraId="30C9307C" w14:textId="77777777" w:rsidR="00BE273F" w:rsidRPr="000C7BCF"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0C7BCF">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0C7BCF">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636453"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636453"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636453"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636453"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0C7BCF">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0C7BCF">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0C7BCF">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0C7BCF">
        <w:rPr>
          <w:rFonts w:ascii="Arial" w:hAnsi="Arial" w:cs="Arial"/>
          <w:color w:val="333333"/>
        </w:rPr>
        <w:t xml:space="preserve"> </w:t>
      </w:r>
      <w:r>
        <w:rPr>
          <w:rFonts w:ascii="Arial" w:hAnsi="Arial" w:cs="Arial"/>
          <w:color w:val="333333"/>
        </w:rPr>
        <w:t>отрицающим</w:t>
      </w:r>
      <w:r w:rsidRPr="000C7BCF">
        <w:rPr>
          <w:rFonts w:ascii="Arial" w:hAnsi="Arial" w:cs="Arial"/>
          <w:color w:val="333333"/>
        </w:rPr>
        <w:t xml:space="preserve"> </w:t>
      </w:r>
      <w:r>
        <w:rPr>
          <w:rFonts w:ascii="Arial" w:hAnsi="Arial" w:cs="Arial"/>
          <w:color w:val="333333"/>
        </w:rPr>
        <w:t>селектором</w:t>
      </w:r>
      <w:r w:rsidRPr="000C7BCF">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0C7BC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0C7BCF">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0C7BCF">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0C7BCF"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0C7BCF">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C7BCF">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0C7BCF"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0C7BCF">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0C7BCF">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0C7BCF">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636453"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DC0282"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DC0282">
        <w:rPr>
          <w:rStyle w:val="HTML"/>
          <w:rFonts w:ascii="Consolas" w:hAnsi="Consolas"/>
          <w:color w:val="333333"/>
          <w:bdr w:val="none" w:sz="0" w:space="0" w:color="auto" w:frame="1"/>
          <w:lang w:val="en-US"/>
        </w:rPr>
        <w:t xml:space="preserve"> {</w:t>
      </w:r>
    </w:p>
    <w:p w14:paraId="2AAA091A" w14:textId="77777777" w:rsidR="00AB6835" w:rsidRPr="00DC0282"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DC0282">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DC0282">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636453"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0C7BC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0C7BCF">
        <w:rPr>
          <w:rFonts w:ascii="Helvetica" w:hAnsi="Helvetica" w:cs="Helvetica"/>
          <w:color w:val="333333"/>
          <w:sz w:val="20"/>
          <w:szCs w:val="20"/>
          <w:lang w:val="en-US"/>
        </w:rPr>
        <w:t>:</w:t>
      </w:r>
    </w:p>
    <w:p w14:paraId="54843099" w14:textId="77777777" w:rsidR="00BE273F" w:rsidRPr="000C7BCF"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0C7BCF">
        <w:rPr>
          <w:rFonts w:ascii="Consolas" w:hAnsi="Consolas"/>
          <w:color w:val="333333"/>
          <w:lang w:val="en-US"/>
        </w:rPr>
        <w:t>-</w:t>
      </w:r>
      <w:r w:rsidRPr="002E3215">
        <w:rPr>
          <w:rFonts w:ascii="Consolas" w:hAnsi="Consolas"/>
          <w:color w:val="333333"/>
          <w:lang w:val="en-US"/>
        </w:rPr>
        <w:t>image</w:t>
      </w:r>
      <w:r w:rsidRPr="000C7BCF">
        <w:rPr>
          <w:rFonts w:ascii="Consolas" w:hAnsi="Consolas"/>
          <w:color w:val="333333"/>
          <w:lang w:val="en-US"/>
        </w:rPr>
        <w:t xml:space="preserve">: </w:t>
      </w:r>
      <w:r w:rsidRPr="002E3215">
        <w:rPr>
          <w:rFonts w:ascii="Consolas" w:hAnsi="Consolas"/>
          <w:color w:val="333333"/>
          <w:lang w:val="en-US"/>
        </w:rPr>
        <w:t>linear</w:t>
      </w:r>
      <w:r w:rsidRPr="000C7BCF">
        <w:rPr>
          <w:rFonts w:ascii="Consolas" w:hAnsi="Consolas"/>
          <w:color w:val="333333"/>
          <w:lang w:val="en-US"/>
        </w:rPr>
        <w:t>-</w:t>
      </w:r>
      <w:r w:rsidRPr="002E3215">
        <w:rPr>
          <w:rFonts w:ascii="Consolas" w:hAnsi="Consolas"/>
          <w:color w:val="333333"/>
          <w:lang w:val="en-US"/>
        </w:rPr>
        <w:t>gradient</w:t>
      </w:r>
      <w:r w:rsidRPr="000C7BCF">
        <w:rPr>
          <w:rFonts w:ascii="Consolas" w:hAnsi="Consolas"/>
          <w:color w:val="333333"/>
          <w:lang w:val="en-US"/>
        </w:rPr>
        <w:t>(90</w:t>
      </w:r>
      <w:r w:rsidRPr="002E3215">
        <w:rPr>
          <w:rFonts w:ascii="Consolas" w:hAnsi="Consolas"/>
          <w:color w:val="333333"/>
          <w:lang w:val="en-US"/>
        </w:rPr>
        <w:t>deg</w:t>
      </w:r>
      <w:r w:rsidRPr="000C7BCF">
        <w:rPr>
          <w:rFonts w:ascii="Consolas" w:hAnsi="Consolas"/>
          <w:color w:val="333333"/>
          <w:lang w:val="en-US"/>
        </w:rPr>
        <w:t xml:space="preserve">, </w:t>
      </w:r>
      <w:r w:rsidRPr="002E3215">
        <w:rPr>
          <w:rFonts w:ascii="Consolas" w:hAnsi="Consolas"/>
          <w:color w:val="333333"/>
          <w:lang w:val="en-US"/>
        </w:rPr>
        <w:t>yellow</w:t>
      </w:r>
      <w:r w:rsidRPr="000C7BCF">
        <w:rPr>
          <w:rFonts w:ascii="Consolas" w:hAnsi="Consolas"/>
          <w:color w:val="333333"/>
          <w:lang w:val="en-US"/>
        </w:rPr>
        <w:t xml:space="preserve">, </w:t>
      </w:r>
      <w:r w:rsidRPr="002E3215">
        <w:rPr>
          <w:rFonts w:ascii="Consolas" w:hAnsi="Consolas"/>
          <w:color w:val="333333"/>
          <w:lang w:val="en-US"/>
        </w:rPr>
        <w:t>green</w:t>
      </w:r>
      <w:r w:rsidRPr="000C7BCF">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636453"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Default="00B30880" w:rsidP="00B30880">
      <w:pPr>
        <w:pStyle w:val="2"/>
        <w:rPr>
          <w:lang w:val="en-US"/>
        </w:rPr>
      </w:pPr>
      <w:r>
        <w:lastRenderedPageBreak/>
        <w:t>Знакомство с гридами</w:t>
      </w:r>
    </w:p>
    <w:p w14:paraId="29022D5F" w14:textId="77777777" w:rsidR="00B30880" w:rsidRPr="00B30880" w:rsidRDefault="00B30880" w:rsidP="00B30880">
      <w:pPr>
        <w:pStyle w:val="3"/>
        <w:rPr>
          <w:lang w:val="en-US"/>
        </w:rPr>
      </w:pPr>
      <w:r>
        <w:t>Координаты</w:t>
      </w:r>
      <w:r w:rsidRPr="00B30880">
        <w:rPr>
          <w:lang w:val="en-US"/>
        </w:rPr>
        <w:t xml:space="preserve"> </w:t>
      </w:r>
      <w:r>
        <w:t>грид</w:t>
      </w:r>
      <w:r w:rsidRPr="00B30880">
        <w:rPr>
          <w:lang w:val="en-US"/>
        </w:rPr>
        <w:t>-</w:t>
      </w:r>
      <w:r>
        <w:t>элементов</w:t>
      </w:r>
      <w:r w:rsidRPr="00B30880">
        <w:rPr>
          <w:lang w:val="en-US"/>
        </w:rPr>
        <w:t xml:space="preserve">: grid-row-start </w:t>
      </w:r>
      <w:r>
        <w:t>и</w:t>
      </w:r>
      <w:r w:rsidRPr="00B30880">
        <w:rPr>
          <w:lang w:val="en-US"/>
        </w:rPr>
        <w:t xml:space="preserve"> grid-column-start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w:t>
      </w:r>
      <w:bookmarkStart w:id="1" w:name="_GoBack"/>
      <w:bookmarkEnd w:id="1"/>
      <w:r>
        <w:rPr>
          <w:rFonts w:ascii="Arial" w:hAnsi="Arial" w:cs="Arial"/>
          <w:color w:val="333333"/>
        </w:rPr>
        <w:t>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77777777" w:rsidR="00B30880" w:rsidRPr="00B30880" w:rsidRDefault="00B30880" w:rsidP="00B30880"/>
    <w:p w14:paraId="7126D059" w14:textId="77777777" w:rsidR="00BE273F" w:rsidRDefault="00BE273F" w:rsidP="00BE273F"/>
    <w:p w14:paraId="7913CDA8" w14:textId="77777777" w:rsidR="00BE273F" w:rsidRPr="00FB1904" w:rsidRDefault="00BE273F" w:rsidP="00BE273F"/>
    <w:p w14:paraId="07C59275" w14:textId="77777777" w:rsidR="00BE273F" w:rsidRPr="00CA67E3" w:rsidRDefault="00BE273F" w:rsidP="00BE273F"/>
    <w:p w14:paraId="1502C211" w14:textId="399E98B8" w:rsidR="00BE273F" w:rsidRDefault="00BE273F" w:rsidP="00BE273F">
      <w:pPr>
        <w:pStyle w:val="1"/>
      </w:pPr>
      <w:r>
        <w:lastRenderedPageBreak/>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48"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49"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50"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51"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636453"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2" w:history="1">
        <w:r w:rsidR="00FD5BB6">
          <w:rPr>
            <w:rStyle w:val="a6"/>
            <w:rFonts w:ascii="Helvetica" w:hAnsi="Helvetica" w:cs="Helvetica"/>
            <w:color w:val="0088CC"/>
            <w:sz w:val="20"/>
            <w:szCs w:val="20"/>
          </w:rPr>
          <w:t>Селекторы по классам</w:t>
        </w:r>
      </w:hyperlink>
    </w:p>
    <w:p w14:paraId="18A28C3E" w14:textId="77777777" w:rsidR="00FD5BB6" w:rsidRDefault="00636453"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3"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636453"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4"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636453"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5" w:history="1">
        <w:r w:rsidR="00EC5D9F">
          <w:rPr>
            <w:rStyle w:val="a6"/>
            <w:rFonts w:ascii="Helvetica" w:hAnsi="Helvetica" w:cs="Helvetica"/>
            <w:color w:val="0088CC"/>
          </w:rPr>
          <w:t>Рамки</w:t>
        </w:r>
      </w:hyperlink>
    </w:p>
    <w:p w14:paraId="52C3D8A4" w14:textId="77777777" w:rsidR="00EC5D9F" w:rsidRDefault="00636453"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6" w:history="1">
        <w:r w:rsidR="00EC5D9F">
          <w:rPr>
            <w:rStyle w:val="a6"/>
            <w:rFonts w:ascii="Helvetica" w:hAnsi="Helvetica" w:cs="Helvetica"/>
            <w:color w:val="0088CC"/>
          </w:rPr>
          <w:t>Ширина и высота</w:t>
        </w:r>
      </w:hyperlink>
    </w:p>
    <w:p w14:paraId="3E5AF6CD" w14:textId="77777777" w:rsidR="00EC5D9F" w:rsidRDefault="00636453"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7"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636453"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8"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636453"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59"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636453"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0"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636453"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1"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636453"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2"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636453"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3"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lastRenderedPageBreak/>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636453"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4"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265"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636453"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6"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636453"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7"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636453"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8"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636453"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69"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636453"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0"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636453"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1"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636453"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2"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636453"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3"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636453"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4"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636453"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5" w:history="1">
        <w:r w:rsidR="006000FA">
          <w:rPr>
            <w:rStyle w:val="a6"/>
            <w:rFonts w:ascii="Helvetica" w:hAnsi="Helvetica" w:cs="Helvetica"/>
            <w:color w:val="0088CC"/>
            <w:sz w:val="20"/>
            <w:szCs w:val="20"/>
          </w:rPr>
          <w:t>display: none</w:t>
        </w:r>
      </w:hyperlink>
    </w:p>
    <w:p w14:paraId="0208F099" w14:textId="77777777" w:rsidR="006000FA" w:rsidRDefault="00636453"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6"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277"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636453" w:rsidP="00BE273F">
      <w:pPr>
        <w:pStyle w:val="2"/>
      </w:pPr>
      <w:hyperlink r:id="rId278"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636453"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79" w:history="1">
        <w:r w:rsidR="00510C45">
          <w:rPr>
            <w:rStyle w:val="a6"/>
            <w:rFonts w:ascii="Helvetica" w:hAnsi="Helvetica" w:cs="Helvetica"/>
            <w:color w:val="0088CC"/>
            <w:sz w:val="20"/>
            <w:szCs w:val="20"/>
          </w:rPr>
          <w:t>Что такое ссылка?</w:t>
        </w:r>
      </w:hyperlink>
    </w:p>
    <w:p w14:paraId="3427BCB9" w14:textId="77777777" w:rsidR="00510C45" w:rsidRDefault="00636453"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0"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636453"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1" w:history="1">
        <w:r w:rsidR="00987DF3">
          <w:rPr>
            <w:rStyle w:val="a6"/>
            <w:rFonts w:ascii="Helvetica" w:hAnsi="Helvetica" w:cs="Helvetica"/>
            <w:color w:val="0088CC"/>
            <w:sz w:val="20"/>
            <w:szCs w:val="20"/>
          </w:rPr>
          <w:t>Блочно-строчный тип</w:t>
        </w:r>
      </w:hyperlink>
    </w:p>
    <w:p w14:paraId="43DF05A6" w14:textId="77777777" w:rsidR="00987DF3" w:rsidRDefault="00636453"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2" w:history="1">
        <w:r w:rsidR="00987DF3">
          <w:rPr>
            <w:rStyle w:val="a6"/>
            <w:rFonts w:ascii="Helvetica" w:hAnsi="Helvetica" w:cs="Helvetica"/>
            <w:color w:val="0088CC"/>
            <w:sz w:val="20"/>
            <w:szCs w:val="20"/>
          </w:rPr>
          <w:t>Ширина и высота</w:t>
        </w:r>
      </w:hyperlink>
    </w:p>
    <w:p w14:paraId="5DE893D5" w14:textId="77777777" w:rsidR="00987DF3" w:rsidRDefault="00636453"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3" w:history="1">
        <w:r w:rsidR="00987DF3">
          <w:rPr>
            <w:rStyle w:val="a6"/>
            <w:rFonts w:ascii="Helvetica" w:hAnsi="Helvetica" w:cs="Helvetica"/>
            <w:color w:val="0088CC"/>
            <w:sz w:val="20"/>
            <w:szCs w:val="20"/>
          </w:rPr>
          <w:t>Внешние отступы</w:t>
        </w:r>
      </w:hyperlink>
    </w:p>
    <w:p w14:paraId="3E7C4D1D" w14:textId="77777777" w:rsidR="00987DF3" w:rsidRDefault="00636453"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4" w:history="1">
        <w:r w:rsidR="00987DF3">
          <w:rPr>
            <w:rStyle w:val="a6"/>
            <w:rFonts w:ascii="Helvetica" w:hAnsi="Helvetica" w:cs="Helvetica"/>
            <w:color w:val="0088CC"/>
            <w:sz w:val="20"/>
            <w:szCs w:val="20"/>
          </w:rPr>
          <w:t>Цвет фона</w:t>
        </w:r>
      </w:hyperlink>
    </w:p>
    <w:p w14:paraId="41A7193E" w14:textId="77777777" w:rsidR="00987DF3" w:rsidRDefault="00636453"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5"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636453"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6" w:history="1">
        <w:r w:rsidR="004F5436">
          <w:rPr>
            <w:rStyle w:val="a6"/>
            <w:rFonts w:ascii="Helvetica" w:hAnsi="Helvetica" w:cs="Helvetica"/>
            <w:color w:val="0088CC"/>
            <w:sz w:val="20"/>
            <w:szCs w:val="20"/>
          </w:rPr>
          <w:t>Фоновое изображение</w:t>
        </w:r>
      </w:hyperlink>
    </w:p>
    <w:p w14:paraId="271017EC" w14:textId="77777777" w:rsidR="004F5436" w:rsidRDefault="00636453"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7" w:history="1">
        <w:r w:rsidR="004F5436">
          <w:rPr>
            <w:rStyle w:val="a6"/>
            <w:rFonts w:ascii="Helvetica" w:hAnsi="Helvetica" w:cs="Helvetica"/>
            <w:color w:val="0088CC"/>
            <w:sz w:val="20"/>
            <w:szCs w:val="20"/>
          </w:rPr>
          <w:t>Повторение фона</w:t>
        </w:r>
      </w:hyperlink>
    </w:p>
    <w:p w14:paraId="2F728FCD" w14:textId="77777777" w:rsidR="004F5436" w:rsidRDefault="00636453"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8" w:history="1">
        <w:r w:rsidR="004F5436">
          <w:rPr>
            <w:rStyle w:val="a6"/>
            <w:rFonts w:ascii="Helvetica" w:hAnsi="Helvetica" w:cs="Helvetica"/>
            <w:color w:val="0088CC"/>
            <w:sz w:val="20"/>
            <w:szCs w:val="20"/>
          </w:rPr>
          <w:t>Расположение фона</w:t>
        </w:r>
      </w:hyperlink>
    </w:p>
    <w:p w14:paraId="590387DC" w14:textId="77777777" w:rsidR="004F5436" w:rsidRDefault="00636453"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89" w:history="1">
        <w:r w:rsidR="004F5436">
          <w:rPr>
            <w:rStyle w:val="a6"/>
            <w:rFonts w:ascii="Helvetica" w:hAnsi="Helvetica" w:cs="Helvetica"/>
            <w:color w:val="0088CC"/>
            <w:sz w:val="20"/>
            <w:szCs w:val="20"/>
          </w:rPr>
          <w:t>Спрайты</w:t>
        </w:r>
      </w:hyperlink>
    </w:p>
    <w:p w14:paraId="777FDB56" w14:textId="77777777" w:rsidR="004F5436" w:rsidRDefault="00636453"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0"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636453"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1"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636453"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2"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636453"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3"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636453"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4" w:history="1">
        <w:r w:rsidR="00BC5CC6">
          <w:rPr>
            <w:rStyle w:val="a6"/>
            <w:rFonts w:ascii="Helvetica" w:hAnsi="Helvetica" w:cs="Helvetica"/>
            <w:color w:val="0088CC"/>
            <w:sz w:val="20"/>
            <w:szCs w:val="20"/>
          </w:rPr>
          <w:t>Высота строки</w:t>
        </w:r>
      </w:hyperlink>
    </w:p>
    <w:p w14:paraId="23A96F3D" w14:textId="77777777" w:rsidR="00BC5CC6" w:rsidRDefault="00636453"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5" w:history="1">
        <w:r w:rsidR="00BC5CC6">
          <w:rPr>
            <w:rStyle w:val="a6"/>
            <w:rFonts w:ascii="Helvetica" w:hAnsi="Helvetica" w:cs="Helvetica"/>
            <w:color w:val="0088CC"/>
            <w:sz w:val="20"/>
            <w:szCs w:val="20"/>
          </w:rPr>
          <w:t>Текстовые эффекты</w:t>
        </w:r>
      </w:hyperlink>
    </w:p>
    <w:p w14:paraId="361D326E" w14:textId="77777777" w:rsidR="00BC5CC6" w:rsidRDefault="00636453"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296"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lastRenderedPageBreak/>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297"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lastRenderedPageBreak/>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lastRenderedPageBreak/>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lastRenderedPageBreak/>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lastRenderedPageBreak/>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lastRenderedPageBreak/>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lastRenderedPageBreak/>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lastRenderedPageBreak/>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lastRenderedPageBreak/>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lastRenderedPageBreak/>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lastRenderedPageBreak/>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lastRenderedPageBreak/>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lastRenderedPageBreak/>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299"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00"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lastRenderedPageBreak/>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lastRenderedPageBreak/>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lastRenderedPageBreak/>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lastRenderedPageBreak/>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lastRenderedPageBreak/>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636453" w:rsidP="00BE273F">
      <w:pPr>
        <w:pStyle w:val="2"/>
      </w:pPr>
      <w:hyperlink r:id="rId301"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02"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lastRenderedPageBreak/>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03"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lastRenderedPageBreak/>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lastRenderedPageBreak/>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0425" cy="3909804"/>
                    </a:xfrm>
                    <a:prstGeom prst="rect">
                      <a:avLst/>
                    </a:prstGeom>
                  </pic:spPr>
                </pic:pic>
              </a:graphicData>
            </a:graphic>
          </wp:inline>
        </w:drawing>
      </w:r>
    </w:p>
    <w:p w14:paraId="2DE825C5" w14:textId="74F68439" w:rsidR="00E0662B" w:rsidRDefault="00636453" w:rsidP="00BE273F">
      <w:pPr>
        <w:pStyle w:val="2"/>
      </w:pPr>
      <w:hyperlink r:id="rId312"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13"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color w:val="333333"/>
          <w:sz w:val="20"/>
          <w:szCs w:val="20"/>
          <w:lang w:val="en-US"/>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color w:val="333333"/>
          <w:sz w:val="20"/>
          <w:szCs w:val="20"/>
          <w:lang w:val="en-US"/>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18"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Тему окружностей в SVG мы рассматривали в </w:t>
      </w:r>
      <w:hyperlink r:id="rId322"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color w:val="333333"/>
          <w:sz w:val="20"/>
          <w:szCs w:val="20"/>
          <w:lang w:val="en-US"/>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color w:val="333333"/>
          <w:sz w:val="20"/>
          <w:szCs w:val="20"/>
          <w:lang w:val="en-US"/>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color w:val="333333"/>
          <w:sz w:val="20"/>
          <w:szCs w:val="20"/>
          <w:lang w:val="en-US"/>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26"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color w:val="333333"/>
          <w:sz w:val="20"/>
          <w:szCs w:val="20"/>
          <w:lang w:val="en-US"/>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Default="001848B3" w:rsidP="001848B3">
      <w:pPr>
        <w:pStyle w:val="2"/>
        <w:rPr>
          <w:lang w:val="en-US"/>
        </w:rPr>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color w:val="333333"/>
          <w:sz w:val="24"/>
          <w:szCs w:val="24"/>
          <w:lang w:val="en-US"/>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color w:val="333333"/>
          <w:lang w:val="en-US"/>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239810" cy="1877184"/>
                    </a:xfrm>
                    <a:prstGeom prst="rect">
                      <a:avLst/>
                    </a:prstGeom>
                  </pic:spPr>
                </pic:pic>
              </a:graphicData>
            </a:graphic>
          </wp:inline>
        </w:drawing>
      </w:r>
    </w:p>
    <w:p w14:paraId="13FF7453" w14:textId="77777777" w:rsidR="00C44AF0" w:rsidRDefault="00C44AF0" w:rsidP="00C44AF0">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color w:val="333333"/>
          <w:lang w:val="en-US"/>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color w:val="333333"/>
          <w:lang w:val="en-US"/>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color w:val="333333"/>
          <w:lang w:val="en-US"/>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Default="00867528" w:rsidP="00867528">
      <w:pPr>
        <w:pStyle w:val="a3"/>
        <w:shd w:val="clear" w:color="auto" w:fill="FFFFFF"/>
        <w:spacing w:before="255" w:beforeAutospacing="0" w:after="0" w:afterAutospacing="0" w:line="375" w:lineRule="atLeast"/>
        <w:rPr>
          <w:rFonts w:ascii="Arial" w:hAnsi="Arial" w:cs="Arial"/>
          <w:color w:val="333333"/>
          <w:lang w:val="en-US"/>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Default="00867528" w:rsidP="00867528">
      <w:pPr>
        <w:pStyle w:val="a3"/>
        <w:spacing w:before="0" w:beforeAutospacing="0" w:after="255" w:afterAutospacing="0" w:line="375" w:lineRule="atLeast"/>
        <w:rPr>
          <w:lang w:val="en-US"/>
        </w:rPr>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lang w:val="en-US"/>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lang w:val="en-US"/>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Default="008039CB" w:rsidP="008039CB">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color w:val="333333"/>
          <w:sz w:val="16"/>
          <w:szCs w:val="22"/>
          <w:lang w:eastAsia="en-US"/>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color w:val="333333"/>
          <w:lang w:val="en-US"/>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color w:val="333333"/>
          <w:sz w:val="24"/>
          <w:szCs w:val="24"/>
          <w:lang w:val="en-US"/>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color w:val="333333"/>
          <w:sz w:val="24"/>
          <w:szCs w:val="24"/>
          <w:lang w:val="en-US"/>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Default="002C5368" w:rsidP="001A5BD1">
      <w:pPr>
        <w:pStyle w:val="a3"/>
        <w:shd w:val="clear" w:color="auto" w:fill="FFFFFF"/>
        <w:spacing w:before="0" w:beforeAutospacing="0" w:after="0" w:afterAutospacing="0" w:line="375" w:lineRule="atLeast"/>
        <w:rPr>
          <w:rFonts w:ascii="Arial" w:hAnsi="Arial" w:cs="Arial"/>
          <w:color w:val="333333"/>
          <w:lang w:val="en-US"/>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color w:val="333333"/>
          <w:sz w:val="24"/>
          <w:szCs w:val="24"/>
          <w:lang w:val="en-US"/>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color w:val="333333"/>
          <w:sz w:val="24"/>
          <w:szCs w:val="24"/>
          <w:lang w:val="en-US"/>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48"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color w:val="333333"/>
          <w:lang w:val="en-US"/>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352"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53"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357"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6F304D" w:rsidRDefault="00FA2274" w:rsidP="00BE273F">
      <w:pPr>
        <w:tabs>
          <w:tab w:val="left" w:pos="2319"/>
        </w:tabs>
        <w:rPr>
          <w:lang w:val="en-US"/>
        </w:rPr>
      </w:pPr>
      <w:r w:rsidRPr="006F304D">
        <w:rPr>
          <w:lang w:val="en-US"/>
        </w:rPr>
        <w:t>.</w:t>
      </w:r>
      <w:r w:rsidRPr="00FA2274">
        <w:rPr>
          <w:lang w:val="en-US"/>
        </w:rPr>
        <w:t>btn</w:t>
      </w:r>
      <w:r w:rsidRPr="006F304D">
        <w:rPr>
          <w:lang w:val="en-US"/>
        </w:rPr>
        <w:t>-</w:t>
      </w:r>
      <w:r w:rsidRPr="00FA2274">
        <w:rPr>
          <w:lang w:val="en-US"/>
        </w:rPr>
        <w:t>blue</w:t>
      </w:r>
      <w:r w:rsidRPr="006F304D">
        <w:rPr>
          <w:lang w:val="en-US"/>
        </w:rPr>
        <w:t xml:space="preserve"> .</w:t>
      </w:r>
      <w:r w:rsidRPr="00FA2274">
        <w:rPr>
          <w:lang w:val="en-US"/>
        </w:rPr>
        <w:t>icon</w:t>
      </w:r>
      <w:r w:rsidRPr="006F304D">
        <w:rPr>
          <w:lang w:val="en-US"/>
        </w:rPr>
        <w:t xml:space="preserve"> {</w:t>
      </w:r>
    </w:p>
    <w:p w14:paraId="2E8BE519" w14:textId="77777777" w:rsidR="00FA2274" w:rsidRPr="00FA2274" w:rsidRDefault="00FA2274" w:rsidP="00BE273F">
      <w:pPr>
        <w:tabs>
          <w:tab w:val="left" w:pos="2319"/>
        </w:tabs>
        <w:rPr>
          <w:lang w:val="en-US"/>
        </w:rPr>
      </w:pPr>
      <w:r w:rsidRPr="006F304D">
        <w:rPr>
          <w:lang w:val="en-US"/>
        </w:rPr>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360"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361"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362"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6F304D" w:rsidRDefault="002D0210" w:rsidP="00BE273F">
      <w:pPr>
        <w:pStyle w:val="3"/>
        <w:rPr>
          <w:lang w:val="en-US"/>
        </w:rPr>
      </w:pPr>
      <w:r>
        <w:t>Задержка</w:t>
      </w:r>
      <w:r w:rsidRPr="006F304D">
        <w:rPr>
          <w:lang w:val="en-US"/>
        </w:rPr>
        <w:t xml:space="preserve"> </w:t>
      </w:r>
      <w:r>
        <w:t>начала</w:t>
      </w:r>
      <w:r w:rsidRPr="006F304D">
        <w:rPr>
          <w:lang w:val="en-US"/>
        </w:rPr>
        <w:t xml:space="preserve"> </w:t>
      </w:r>
      <w:r>
        <w:t>анимации</w:t>
      </w:r>
      <w:r w:rsidRPr="006F304D">
        <w:rPr>
          <w:lang w:val="en-US"/>
        </w:rPr>
        <w:t xml:space="preserve">: </w:t>
      </w:r>
      <w:r w:rsidRPr="00DC0282">
        <w:rPr>
          <w:lang w:val="en-US"/>
        </w:rPr>
        <w:t>animation</w:t>
      </w:r>
      <w:r w:rsidRPr="006F304D">
        <w:rPr>
          <w:lang w:val="en-US"/>
        </w:rPr>
        <w:t>-</w:t>
      </w:r>
      <w:r w:rsidRPr="00DC0282">
        <w:rPr>
          <w:lang w:val="en-US"/>
        </w:rPr>
        <w:t>delay</w:t>
      </w:r>
      <w:r w:rsidRPr="006F304D">
        <w:rPr>
          <w:lang w:val="en-US"/>
        </w:rPr>
        <w:t xml:space="preserve">, </w:t>
      </w:r>
      <w:r>
        <w:t>шаг</w:t>
      </w:r>
      <w:r w:rsidRPr="006F304D">
        <w:rPr>
          <w:lang w:val="en-US"/>
        </w:rPr>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368"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369"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370"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372"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6F304D" w:rsidRDefault="006532CD" w:rsidP="00BE273F">
      <w:r w:rsidRPr="006F304D">
        <w:t>}</w:t>
      </w:r>
    </w:p>
    <w:p w14:paraId="0627EAEF" w14:textId="77777777" w:rsidR="006532CD" w:rsidRPr="006F304D" w:rsidRDefault="006532CD"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w:t>
      </w:r>
      <w:r w:rsidRPr="006F304D">
        <w:rPr>
          <w:rFonts w:ascii="Helvetica" w:hAnsi="Helvetica" w:cs="Helvetica"/>
          <w:color w:val="666666"/>
          <w:sz w:val="20"/>
          <w:szCs w:val="20"/>
        </w:rPr>
        <w:t xml:space="preserve"> «</w:t>
      </w:r>
      <w:hyperlink r:id="rId373" w:history="1">
        <w:r>
          <w:rPr>
            <w:rStyle w:val="a6"/>
            <w:rFonts w:ascii="Helvetica" w:hAnsi="Helvetica" w:cs="Helvetica"/>
            <w:color w:val="666666"/>
            <w:sz w:val="20"/>
            <w:szCs w:val="20"/>
          </w:rPr>
          <w:t>Плавные</w:t>
        </w:r>
        <w:r w:rsidRPr="006F304D">
          <w:rPr>
            <w:rStyle w:val="a6"/>
            <w:rFonts w:ascii="Helvetica" w:hAnsi="Helvetica" w:cs="Helvetica"/>
            <w:color w:val="666666"/>
            <w:sz w:val="20"/>
            <w:szCs w:val="20"/>
          </w:rPr>
          <w:t xml:space="preserve"> </w:t>
        </w:r>
        <w:r>
          <w:rPr>
            <w:rStyle w:val="a6"/>
            <w:rFonts w:ascii="Helvetica" w:hAnsi="Helvetica" w:cs="Helvetica"/>
            <w:color w:val="666666"/>
            <w:sz w:val="20"/>
            <w:szCs w:val="20"/>
          </w:rPr>
          <w:t>переходы</w:t>
        </w:r>
      </w:hyperlink>
      <w:r w:rsidRPr="006F304D">
        <w:rPr>
          <w:rFonts w:ascii="Helvetica" w:hAnsi="Helvetica" w:cs="Helvetica"/>
          <w:color w:val="666666"/>
          <w:sz w:val="20"/>
          <w:szCs w:val="20"/>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374"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375"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376"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377"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378"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379"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380"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381"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38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38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385"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636453" w:rsidP="00BE273F">
      <w:pPr>
        <w:pStyle w:val="2"/>
      </w:pPr>
      <w:hyperlink r:id="rId386"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387"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388"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389"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2"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3"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98"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399"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6F304D" w:rsidRDefault="00B06AE3" w:rsidP="00BE273F">
      <w:pPr>
        <w:pStyle w:val="HTML0"/>
        <w:shd w:val="clear" w:color="auto" w:fill="F5F5F5"/>
        <w:wordWrap w:val="0"/>
        <w:spacing w:after="150" w:line="300" w:lineRule="atLeast"/>
        <w:rPr>
          <w:rFonts w:ascii="Consolas" w:hAnsi="Consolas"/>
          <w:color w:val="333333"/>
          <w:lang w:val="en-US"/>
        </w:rPr>
      </w:pPr>
      <w:r w:rsidRPr="006F304D">
        <w:rPr>
          <w:rStyle w:val="label"/>
          <w:rFonts w:ascii="Consolas" w:hAnsi="Consolas"/>
          <w:b/>
          <w:bCs/>
          <w:color w:val="FFFFFF"/>
          <w:sz w:val="18"/>
          <w:szCs w:val="18"/>
          <w:shd w:val="clear" w:color="auto" w:fill="999999"/>
          <w:lang w:val="en-US"/>
        </w:rPr>
        <w:t>LESS</w:t>
      </w:r>
      <w:r w:rsidRPr="006F304D">
        <w:rPr>
          <w:rFonts w:ascii="Consolas" w:hAnsi="Consolas"/>
          <w:color w:val="333333"/>
          <w:lang w:val="en-US"/>
        </w:rPr>
        <w:t>.margin(@value)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6F304D">
        <w:rPr>
          <w:rFonts w:ascii="Consolas" w:hAnsi="Consolas"/>
          <w:color w:val="333333"/>
          <w:lang w:val="en-US"/>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6F304D" w:rsidRDefault="00B06AE3" w:rsidP="00BE273F">
      <w:pPr>
        <w:pStyle w:val="HTML0"/>
        <w:shd w:val="clear" w:color="auto" w:fill="F5F5F5"/>
        <w:wordWrap w:val="0"/>
        <w:spacing w:after="150" w:line="300" w:lineRule="atLeast"/>
        <w:rPr>
          <w:rFonts w:ascii="Consolas" w:hAnsi="Consolas"/>
          <w:color w:val="333333"/>
        </w:rPr>
      </w:pPr>
      <w:r w:rsidRPr="00B06AE3">
        <w:rPr>
          <w:rFonts w:ascii="Consolas" w:hAnsi="Consolas"/>
          <w:color w:val="333333"/>
          <w:lang w:val="en-US"/>
        </w:rPr>
        <w:t xml:space="preserve">    margin</w:t>
      </w:r>
      <w:r w:rsidRPr="006F304D">
        <w:rPr>
          <w:rFonts w:ascii="Consolas" w:hAnsi="Consolas"/>
          <w:color w:val="333333"/>
        </w:rPr>
        <w:t>-</w:t>
      </w:r>
      <w:r w:rsidRPr="00B06AE3">
        <w:rPr>
          <w:rFonts w:ascii="Consolas" w:hAnsi="Consolas"/>
          <w:color w:val="333333"/>
          <w:lang w:val="en-US"/>
        </w:rPr>
        <w:t>bottom</w:t>
      </w:r>
      <w:r w:rsidRPr="006F304D">
        <w:rPr>
          <w:rFonts w:ascii="Consolas" w:hAnsi="Consolas"/>
          <w:color w:val="333333"/>
        </w:rPr>
        <w:t>: 10</w:t>
      </w:r>
      <w:r w:rsidRPr="00B06AE3">
        <w:rPr>
          <w:rFonts w:ascii="Consolas" w:hAnsi="Consolas"/>
          <w:color w:val="333333"/>
          <w:lang w:val="en-US"/>
        </w:rPr>
        <w:t>px</w:t>
      </w:r>
      <w:r w:rsidRPr="006F304D">
        <w:rPr>
          <w:rFonts w:ascii="Consolas" w:hAnsi="Consolas"/>
          <w:color w:val="333333"/>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6F304D" w:rsidRDefault="00DF16F6"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6F304D">
        <w:rPr>
          <w:rFonts w:ascii="Helvetica" w:hAnsi="Helvetica" w:cs="Helvetica"/>
          <w:color w:val="333333"/>
          <w:sz w:val="20"/>
          <w:szCs w:val="20"/>
          <w:lang w:val="en-US"/>
        </w:rPr>
        <w:t>:</w:t>
      </w:r>
    </w:p>
    <w:p w14:paraId="0DE5DF17" w14:textId="77777777" w:rsidR="00DF16F6" w:rsidRPr="006F304D" w:rsidRDefault="00DF16F6" w:rsidP="00BE273F">
      <w:pPr>
        <w:pStyle w:val="HTML0"/>
        <w:shd w:val="clear" w:color="auto" w:fill="F5F5F5"/>
        <w:wordWrap w:val="0"/>
        <w:spacing w:after="150" w:line="300" w:lineRule="atLeast"/>
        <w:rPr>
          <w:rFonts w:ascii="Consolas" w:hAnsi="Consolas"/>
          <w:color w:val="333333"/>
          <w:lang w:val="en-US"/>
        </w:rPr>
      </w:pPr>
      <w:r w:rsidRPr="006F304D">
        <w:rPr>
          <w:rStyle w:val="label"/>
          <w:rFonts w:ascii="Consolas" w:hAnsi="Consolas"/>
          <w:b/>
          <w:bCs/>
          <w:color w:val="FFFFFF"/>
          <w:sz w:val="18"/>
          <w:szCs w:val="18"/>
          <w:shd w:val="clear" w:color="auto" w:fill="999999"/>
          <w:lang w:val="en-US"/>
        </w:rPr>
        <w:t>LESS</w:t>
      </w:r>
      <w:r w:rsidRPr="006F304D">
        <w:rPr>
          <w:rFonts w:ascii="Consolas" w:hAnsi="Consolas"/>
          <w:color w:val="333333"/>
          <w:lang w:val="en-US"/>
        </w:rPr>
        <w:t>.offset(@padding; @margin)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6F304D">
        <w:rPr>
          <w:rFonts w:ascii="Consolas" w:hAnsi="Consolas"/>
          <w:color w:val="333333"/>
          <w:lang w:val="en-US"/>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07"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09"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18"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21"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2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26"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30"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34"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Default="00807D95" w:rsidP="00807D95">
      <w:r w:rsidRPr="00807D95">
        <w:rPr>
          <w:lang w:val="en-US"/>
        </w:rPr>
        <w:t xml:space="preserve">    </w:t>
      </w:r>
      <w:r>
        <w:t>.triangle-bottom-right(50px);</w:t>
      </w:r>
    </w:p>
    <w:p w14:paraId="10887047" w14:textId="77777777" w:rsidR="00807D95" w:rsidRDefault="00807D95" w:rsidP="00807D95">
      <w:r>
        <w:t xml:space="preserve">    </w:t>
      </w:r>
    </w:p>
    <w:p w14:paraId="20821D52" w14:textId="5D481CFF" w:rsidR="00807D95" w:rsidRPr="00A16712" w:rsidRDefault="00807D95" w:rsidP="00807D95">
      <w:r>
        <w:t>}</w:t>
      </w:r>
    </w:p>
    <w:sectPr w:rsidR="00807D95" w:rsidRPr="00A1671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717B24" w14:textId="77777777" w:rsidR="00C75836" w:rsidRDefault="00C75836" w:rsidP="00B4161D">
      <w:r>
        <w:separator/>
      </w:r>
    </w:p>
  </w:endnote>
  <w:endnote w:type="continuationSeparator" w:id="0">
    <w:p w14:paraId="4A56FABA" w14:textId="77777777" w:rsidR="00C75836" w:rsidRDefault="00C75836"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6FEDAC" w14:textId="77777777" w:rsidR="00C75836" w:rsidRDefault="00C75836" w:rsidP="00B4161D">
      <w:r>
        <w:separator/>
      </w:r>
    </w:p>
  </w:footnote>
  <w:footnote w:type="continuationSeparator" w:id="0">
    <w:p w14:paraId="6439F122" w14:textId="77777777" w:rsidR="00C75836" w:rsidRDefault="00C75836"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0"/>
  </w:num>
  <w:num w:numId="2">
    <w:abstractNumId w:val="224"/>
  </w:num>
  <w:num w:numId="3">
    <w:abstractNumId w:val="197"/>
  </w:num>
  <w:num w:numId="4">
    <w:abstractNumId w:val="138"/>
  </w:num>
  <w:num w:numId="5">
    <w:abstractNumId w:val="133"/>
  </w:num>
  <w:num w:numId="6">
    <w:abstractNumId w:val="77"/>
  </w:num>
  <w:num w:numId="7">
    <w:abstractNumId w:val="18"/>
  </w:num>
  <w:num w:numId="8">
    <w:abstractNumId w:val="43"/>
  </w:num>
  <w:num w:numId="9">
    <w:abstractNumId w:val="74"/>
  </w:num>
  <w:num w:numId="10">
    <w:abstractNumId w:val="143"/>
  </w:num>
  <w:num w:numId="11">
    <w:abstractNumId w:val="66"/>
  </w:num>
  <w:num w:numId="12">
    <w:abstractNumId w:val="54"/>
  </w:num>
  <w:num w:numId="13">
    <w:abstractNumId w:val="208"/>
  </w:num>
  <w:num w:numId="14">
    <w:abstractNumId w:val="189"/>
  </w:num>
  <w:num w:numId="15">
    <w:abstractNumId w:val="2"/>
  </w:num>
  <w:num w:numId="16">
    <w:abstractNumId w:val="10"/>
  </w:num>
  <w:num w:numId="17">
    <w:abstractNumId w:val="70"/>
  </w:num>
  <w:num w:numId="18">
    <w:abstractNumId w:val="33"/>
  </w:num>
  <w:num w:numId="19">
    <w:abstractNumId w:val="211"/>
  </w:num>
  <w:num w:numId="20">
    <w:abstractNumId w:val="226"/>
  </w:num>
  <w:num w:numId="21">
    <w:abstractNumId w:val="114"/>
  </w:num>
  <w:num w:numId="22">
    <w:abstractNumId w:val="203"/>
  </w:num>
  <w:num w:numId="23">
    <w:abstractNumId w:val="34"/>
  </w:num>
  <w:num w:numId="24">
    <w:abstractNumId w:val="57"/>
  </w:num>
  <w:num w:numId="25">
    <w:abstractNumId w:val="183"/>
  </w:num>
  <w:num w:numId="26">
    <w:abstractNumId w:val="141"/>
  </w:num>
  <w:num w:numId="27">
    <w:abstractNumId w:val="111"/>
  </w:num>
  <w:num w:numId="28">
    <w:abstractNumId w:val="4"/>
  </w:num>
  <w:num w:numId="29">
    <w:abstractNumId w:val="76"/>
  </w:num>
  <w:num w:numId="30">
    <w:abstractNumId w:val="17"/>
  </w:num>
  <w:num w:numId="31">
    <w:abstractNumId w:val="102"/>
  </w:num>
  <w:num w:numId="32">
    <w:abstractNumId w:val="83"/>
  </w:num>
  <w:num w:numId="33">
    <w:abstractNumId w:val="232"/>
  </w:num>
  <w:num w:numId="34">
    <w:abstractNumId w:val="164"/>
  </w:num>
  <w:num w:numId="35">
    <w:abstractNumId w:val="45"/>
  </w:num>
  <w:num w:numId="36">
    <w:abstractNumId w:val="72"/>
  </w:num>
  <w:num w:numId="37">
    <w:abstractNumId w:val="8"/>
  </w:num>
  <w:num w:numId="38">
    <w:abstractNumId w:val="80"/>
  </w:num>
  <w:num w:numId="39">
    <w:abstractNumId w:val="14"/>
  </w:num>
  <w:num w:numId="40">
    <w:abstractNumId w:val="36"/>
  </w:num>
  <w:num w:numId="41">
    <w:abstractNumId w:val="194"/>
  </w:num>
  <w:num w:numId="42">
    <w:abstractNumId w:val="97"/>
  </w:num>
  <w:num w:numId="43">
    <w:abstractNumId w:val="162"/>
  </w:num>
  <w:num w:numId="44">
    <w:abstractNumId w:val="237"/>
  </w:num>
  <w:num w:numId="45">
    <w:abstractNumId w:val="204"/>
  </w:num>
  <w:num w:numId="46">
    <w:abstractNumId w:val="21"/>
  </w:num>
  <w:num w:numId="47">
    <w:abstractNumId w:val="23"/>
  </w:num>
  <w:num w:numId="48">
    <w:abstractNumId w:val="222"/>
  </w:num>
  <w:num w:numId="49">
    <w:abstractNumId w:val="236"/>
  </w:num>
  <w:num w:numId="50">
    <w:abstractNumId w:val="88"/>
  </w:num>
  <w:num w:numId="51">
    <w:abstractNumId w:val="196"/>
  </w:num>
  <w:num w:numId="52">
    <w:abstractNumId w:val="137"/>
  </w:num>
  <w:num w:numId="53">
    <w:abstractNumId w:val="71"/>
  </w:num>
  <w:num w:numId="54">
    <w:abstractNumId w:val="108"/>
  </w:num>
  <w:num w:numId="55">
    <w:abstractNumId w:val="78"/>
  </w:num>
  <w:num w:numId="56">
    <w:abstractNumId w:val="205"/>
  </w:num>
  <w:num w:numId="57">
    <w:abstractNumId w:val="177"/>
  </w:num>
  <w:num w:numId="58">
    <w:abstractNumId w:val="110"/>
  </w:num>
  <w:num w:numId="59">
    <w:abstractNumId w:val="112"/>
  </w:num>
  <w:num w:numId="60">
    <w:abstractNumId w:val="190"/>
  </w:num>
  <w:num w:numId="61">
    <w:abstractNumId w:val="206"/>
  </w:num>
  <w:num w:numId="62">
    <w:abstractNumId w:val="28"/>
  </w:num>
  <w:num w:numId="63">
    <w:abstractNumId w:val="103"/>
  </w:num>
  <w:num w:numId="64">
    <w:abstractNumId w:val="94"/>
  </w:num>
  <w:num w:numId="65">
    <w:abstractNumId w:val="130"/>
  </w:num>
  <w:num w:numId="66">
    <w:abstractNumId w:val="107"/>
  </w:num>
  <w:num w:numId="67">
    <w:abstractNumId w:val="9"/>
  </w:num>
  <w:num w:numId="68">
    <w:abstractNumId w:val="212"/>
  </w:num>
  <w:num w:numId="69">
    <w:abstractNumId w:val="221"/>
  </w:num>
  <w:num w:numId="70">
    <w:abstractNumId w:val="50"/>
  </w:num>
  <w:num w:numId="71">
    <w:abstractNumId w:val="150"/>
  </w:num>
  <w:num w:numId="72">
    <w:abstractNumId w:val="174"/>
  </w:num>
  <w:num w:numId="73">
    <w:abstractNumId w:val="227"/>
  </w:num>
  <w:num w:numId="74">
    <w:abstractNumId w:val="165"/>
  </w:num>
  <w:num w:numId="75">
    <w:abstractNumId w:val="129"/>
  </w:num>
  <w:num w:numId="76">
    <w:abstractNumId w:val="209"/>
  </w:num>
  <w:num w:numId="77">
    <w:abstractNumId w:val="96"/>
  </w:num>
  <w:num w:numId="78">
    <w:abstractNumId w:val="140"/>
  </w:num>
  <w:num w:numId="79">
    <w:abstractNumId w:val="238"/>
  </w:num>
  <w:num w:numId="80">
    <w:abstractNumId w:val="225"/>
  </w:num>
  <w:num w:numId="81">
    <w:abstractNumId w:val="65"/>
  </w:num>
  <w:num w:numId="82">
    <w:abstractNumId w:val="151"/>
  </w:num>
  <w:num w:numId="83">
    <w:abstractNumId w:val="213"/>
  </w:num>
  <w:num w:numId="84">
    <w:abstractNumId w:val="6"/>
  </w:num>
  <w:num w:numId="85">
    <w:abstractNumId w:val="193"/>
  </w:num>
  <w:num w:numId="86">
    <w:abstractNumId w:val="121"/>
  </w:num>
  <w:num w:numId="87">
    <w:abstractNumId w:val="67"/>
  </w:num>
  <w:num w:numId="88">
    <w:abstractNumId w:val="69"/>
  </w:num>
  <w:num w:numId="89">
    <w:abstractNumId w:val="82"/>
  </w:num>
  <w:num w:numId="90">
    <w:abstractNumId w:val="184"/>
  </w:num>
  <w:num w:numId="91">
    <w:abstractNumId w:val="175"/>
  </w:num>
  <w:num w:numId="92">
    <w:abstractNumId w:val="30"/>
  </w:num>
  <w:num w:numId="93">
    <w:abstractNumId w:val="106"/>
  </w:num>
  <w:num w:numId="94">
    <w:abstractNumId w:val="233"/>
  </w:num>
  <w:num w:numId="95">
    <w:abstractNumId w:val="202"/>
  </w:num>
  <w:num w:numId="96">
    <w:abstractNumId w:val="131"/>
  </w:num>
  <w:num w:numId="97">
    <w:abstractNumId w:val="13"/>
  </w:num>
  <w:num w:numId="98">
    <w:abstractNumId w:val="219"/>
  </w:num>
  <w:num w:numId="99">
    <w:abstractNumId w:val="234"/>
  </w:num>
  <w:num w:numId="100">
    <w:abstractNumId w:val="46"/>
  </w:num>
  <w:num w:numId="101">
    <w:abstractNumId w:val="132"/>
  </w:num>
  <w:num w:numId="102">
    <w:abstractNumId w:val="192"/>
  </w:num>
  <w:num w:numId="103">
    <w:abstractNumId w:val="41"/>
  </w:num>
  <w:num w:numId="104">
    <w:abstractNumId w:val="1"/>
  </w:num>
  <w:num w:numId="105">
    <w:abstractNumId w:val="99"/>
  </w:num>
  <w:num w:numId="106">
    <w:abstractNumId w:val="55"/>
  </w:num>
  <w:num w:numId="107">
    <w:abstractNumId w:val="116"/>
  </w:num>
  <w:num w:numId="108">
    <w:abstractNumId w:val="44"/>
  </w:num>
  <w:num w:numId="109">
    <w:abstractNumId w:val="24"/>
  </w:num>
  <w:num w:numId="110">
    <w:abstractNumId w:val="26"/>
  </w:num>
  <w:num w:numId="111">
    <w:abstractNumId w:val="104"/>
  </w:num>
  <w:num w:numId="112">
    <w:abstractNumId w:val="126"/>
  </w:num>
  <w:num w:numId="113">
    <w:abstractNumId w:val="85"/>
  </w:num>
  <w:num w:numId="114">
    <w:abstractNumId w:val="31"/>
  </w:num>
  <w:num w:numId="115">
    <w:abstractNumId w:val="7"/>
  </w:num>
  <w:num w:numId="116">
    <w:abstractNumId w:val="200"/>
  </w:num>
  <w:num w:numId="117">
    <w:abstractNumId w:val="179"/>
  </w:num>
  <w:num w:numId="118">
    <w:abstractNumId w:val="29"/>
  </w:num>
  <w:num w:numId="119">
    <w:abstractNumId w:val="231"/>
  </w:num>
  <w:num w:numId="120">
    <w:abstractNumId w:val="185"/>
  </w:num>
  <w:num w:numId="121">
    <w:abstractNumId w:val="159"/>
  </w:num>
  <w:num w:numId="122">
    <w:abstractNumId w:val="39"/>
  </w:num>
  <w:num w:numId="123">
    <w:abstractNumId w:val="142"/>
  </w:num>
  <w:num w:numId="124">
    <w:abstractNumId w:val="188"/>
  </w:num>
  <w:num w:numId="125">
    <w:abstractNumId w:val="144"/>
  </w:num>
  <w:num w:numId="126">
    <w:abstractNumId w:val="25"/>
  </w:num>
  <w:num w:numId="127">
    <w:abstractNumId w:val="51"/>
  </w:num>
  <w:num w:numId="128">
    <w:abstractNumId w:val="168"/>
  </w:num>
  <w:num w:numId="129">
    <w:abstractNumId w:val="191"/>
  </w:num>
  <w:num w:numId="130">
    <w:abstractNumId w:val="61"/>
  </w:num>
  <w:num w:numId="131">
    <w:abstractNumId w:val="195"/>
  </w:num>
  <w:num w:numId="132">
    <w:abstractNumId w:val="113"/>
  </w:num>
  <w:num w:numId="133">
    <w:abstractNumId w:val="218"/>
  </w:num>
  <w:num w:numId="134">
    <w:abstractNumId w:val="181"/>
  </w:num>
  <w:num w:numId="135">
    <w:abstractNumId w:val="146"/>
  </w:num>
  <w:num w:numId="136">
    <w:abstractNumId w:val="145"/>
  </w:num>
  <w:num w:numId="137">
    <w:abstractNumId w:val="63"/>
  </w:num>
  <w:num w:numId="138">
    <w:abstractNumId w:val="223"/>
  </w:num>
  <w:num w:numId="139">
    <w:abstractNumId w:val="22"/>
  </w:num>
  <w:num w:numId="140">
    <w:abstractNumId w:val="100"/>
  </w:num>
  <w:num w:numId="141">
    <w:abstractNumId w:val="93"/>
  </w:num>
  <w:num w:numId="142">
    <w:abstractNumId w:val="119"/>
  </w:num>
  <w:num w:numId="143">
    <w:abstractNumId w:val="98"/>
  </w:num>
  <w:num w:numId="144">
    <w:abstractNumId w:val="180"/>
  </w:num>
  <w:num w:numId="145">
    <w:abstractNumId w:val="84"/>
  </w:num>
  <w:num w:numId="146">
    <w:abstractNumId w:val="92"/>
  </w:num>
  <w:num w:numId="147">
    <w:abstractNumId w:val="73"/>
  </w:num>
  <w:num w:numId="148">
    <w:abstractNumId w:val="95"/>
  </w:num>
  <w:num w:numId="149">
    <w:abstractNumId w:val="56"/>
  </w:num>
  <w:num w:numId="150">
    <w:abstractNumId w:val="86"/>
  </w:num>
  <w:num w:numId="151">
    <w:abstractNumId w:val="217"/>
  </w:num>
  <w:num w:numId="152">
    <w:abstractNumId w:val="48"/>
  </w:num>
  <w:num w:numId="153">
    <w:abstractNumId w:val="59"/>
  </w:num>
  <w:num w:numId="154">
    <w:abstractNumId w:val="172"/>
  </w:num>
  <w:num w:numId="155">
    <w:abstractNumId w:val="32"/>
  </w:num>
  <w:num w:numId="156">
    <w:abstractNumId w:val="127"/>
  </w:num>
  <w:num w:numId="157">
    <w:abstractNumId w:val="12"/>
  </w:num>
  <w:num w:numId="158">
    <w:abstractNumId w:val="118"/>
  </w:num>
  <w:num w:numId="159">
    <w:abstractNumId w:val="167"/>
  </w:num>
  <w:num w:numId="160">
    <w:abstractNumId w:val="136"/>
  </w:num>
  <w:num w:numId="161">
    <w:abstractNumId w:val="91"/>
  </w:num>
  <w:num w:numId="162">
    <w:abstractNumId w:val="3"/>
  </w:num>
  <w:num w:numId="163">
    <w:abstractNumId w:val="156"/>
  </w:num>
  <w:num w:numId="164">
    <w:abstractNumId w:val="166"/>
  </w:num>
  <w:num w:numId="165">
    <w:abstractNumId w:val="229"/>
  </w:num>
  <w:num w:numId="166">
    <w:abstractNumId w:val="187"/>
  </w:num>
  <w:num w:numId="167">
    <w:abstractNumId w:val="178"/>
  </w:num>
  <w:num w:numId="168">
    <w:abstractNumId w:val="20"/>
  </w:num>
  <w:num w:numId="169">
    <w:abstractNumId w:val="125"/>
  </w:num>
  <w:num w:numId="170">
    <w:abstractNumId w:val="122"/>
  </w:num>
  <w:num w:numId="171">
    <w:abstractNumId w:val="75"/>
  </w:num>
  <w:num w:numId="172">
    <w:abstractNumId w:val="49"/>
  </w:num>
  <w:num w:numId="173">
    <w:abstractNumId w:val="171"/>
  </w:num>
  <w:num w:numId="174">
    <w:abstractNumId w:val="89"/>
  </w:num>
  <w:num w:numId="175">
    <w:abstractNumId w:val="161"/>
  </w:num>
  <w:num w:numId="176">
    <w:abstractNumId w:val="210"/>
  </w:num>
  <w:num w:numId="177">
    <w:abstractNumId w:val="228"/>
  </w:num>
  <w:num w:numId="178">
    <w:abstractNumId w:val="0"/>
  </w:num>
  <w:num w:numId="179">
    <w:abstractNumId w:val="115"/>
  </w:num>
  <w:num w:numId="180">
    <w:abstractNumId w:val="42"/>
  </w:num>
  <w:num w:numId="181">
    <w:abstractNumId w:val="240"/>
  </w:num>
  <w:num w:numId="182">
    <w:abstractNumId w:val="64"/>
  </w:num>
  <w:num w:numId="183">
    <w:abstractNumId w:val="37"/>
  </w:num>
  <w:num w:numId="184">
    <w:abstractNumId w:val="68"/>
  </w:num>
  <w:num w:numId="185">
    <w:abstractNumId w:val="154"/>
  </w:num>
  <w:num w:numId="186">
    <w:abstractNumId w:val="169"/>
  </w:num>
  <w:num w:numId="187">
    <w:abstractNumId w:val="134"/>
  </w:num>
  <w:num w:numId="188">
    <w:abstractNumId w:val="124"/>
  </w:num>
  <w:num w:numId="189">
    <w:abstractNumId w:val="53"/>
  </w:num>
  <w:num w:numId="190">
    <w:abstractNumId w:val="239"/>
  </w:num>
  <w:num w:numId="191">
    <w:abstractNumId w:val="81"/>
  </w:num>
  <w:num w:numId="192">
    <w:abstractNumId w:val="152"/>
  </w:num>
  <w:num w:numId="193">
    <w:abstractNumId w:val="87"/>
  </w:num>
  <w:num w:numId="194">
    <w:abstractNumId w:val="149"/>
  </w:num>
  <w:num w:numId="195">
    <w:abstractNumId w:val="15"/>
  </w:num>
  <w:num w:numId="196">
    <w:abstractNumId w:val="123"/>
  </w:num>
  <w:num w:numId="197">
    <w:abstractNumId w:val="186"/>
  </w:num>
  <w:num w:numId="198">
    <w:abstractNumId w:val="230"/>
  </w:num>
  <w:num w:numId="199">
    <w:abstractNumId w:val="176"/>
  </w:num>
  <w:num w:numId="200">
    <w:abstractNumId w:val="207"/>
  </w:num>
  <w:num w:numId="201">
    <w:abstractNumId w:val="214"/>
  </w:num>
  <w:num w:numId="202">
    <w:abstractNumId w:val="19"/>
  </w:num>
  <w:num w:numId="203">
    <w:abstractNumId w:val="173"/>
  </w:num>
  <w:num w:numId="204">
    <w:abstractNumId w:val="90"/>
  </w:num>
  <w:num w:numId="205">
    <w:abstractNumId w:val="58"/>
  </w:num>
  <w:num w:numId="206">
    <w:abstractNumId w:val="235"/>
  </w:num>
  <w:num w:numId="207">
    <w:abstractNumId w:val="101"/>
  </w:num>
  <w:num w:numId="208">
    <w:abstractNumId w:val="163"/>
  </w:num>
  <w:num w:numId="209">
    <w:abstractNumId w:val="157"/>
  </w:num>
  <w:num w:numId="210">
    <w:abstractNumId w:val="199"/>
  </w:num>
  <w:num w:numId="211">
    <w:abstractNumId w:val="52"/>
  </w:num>
  <w:num w:numId="212">
    <w:abstractNumId w:val="79"/>
  </w:num>
  <w:num w:numId="213">
    <w:abstractNumId w:val="38"/>
  </w:num>
  <w:num w:numId="214">
    <w:abstractNumId w:val="147"/>
  </w:num>
  <w:num w:numId="215">
    <w:abstractNumId w:val="160"/>
  </w:num>
  <w:num w:numId="216">
    <w:abstractNumId w:val="109"/>
  </w:num>
  <w:num w:numId="217">
    <w:abstractNumId w:val="139"/>
  </w:num>
  <w:num w:numId="218">
    <w:abstractNumId w:val="35"/>
  </w:num>
  <w:num w:numId="219">
    <w:abstractNumId w:val="182"/>
  </w:num>
  <w:num w:numId="220">
    <w:abstractNumId w:val="201"/>
  </w:num>
  <w:num w:numId="221">
    <w:abstractNumId w:val="117"/>
  </w:num>
  <w:num w:numId="222">
    <w:abstractNumId w:val="40"/>
  </w:num>
  <w:num w:numId="223">
    <w:abstractNumId w:val="27"/>
  </w:num>
  <w:num w:numId="224">
    <w:abstractNumId w:val="47"/>
  </w:num>
  <w:num w:numId="225">
    <w:abstractNumId w:val="215"/>
  </w:num>
  <w:num w:numId="226">
    <w:abstractNumId w:val="198"/>
  </w:num>
  <w:num w:numId="227">
    <w:abstractNumId w:val="216"/>
  </w:num>
  <w:num w:numId="228">
    <w:abstractNumId w:val="11"/>
  </w:num>
  <w:num w:numId="229">
    <w:abstractNumId w:val="5"/>
  </w:num>
  <w:num w:numId="230">
    <w:abstractNumId w:val="105"/>
  </w:num>
  <w:num w:numId="231">
    <w:abstractNumId w:val="155"/>
  </w:num>
  <w:num w:numId="232">
    <w:abstractNumId w:val="135"/>
  </w:num>
  <w:num w:numId="233">
    <w:abstractNumId w:val="128"/>
  </w:num>
  <w:num w:numId="234">
    <w:abstractNumId w:val="170"/>
  </w:num>
  <w:num w:numId="235">
    <w:abstractNumId w:val="220"/>
  </w:num>
  <w:num w:numId="236">
    <w:abstractNumId w:val="148"/>
  </w:num>
  <w:num w:numId="237">
    <w:abstractNumId w:val="16"/>
  </w:num>
  <w:num w:numId="238">
    <w:abstractNumId w:val="158"/>
  </w:num>
  <w:num w:numId="239">
    <w:abstractNumId w:val="153"/>
  </w:num>
  <w:num w:numId="240">
    <w:abstractNumId w:val="60"/>
  </w:num>
  <w:num w:numId="241">
    <w:abstractNumId w:val="62"/>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65B8C"/>
    <w:rsid w:val="000719E0"/>
    <w:rsid w:val="00073502"/>
    <w:rsid w:val="00080924"/>
    <w:rsid w:val="00082996"/>
    <w:rsid w:val="0008603F"/>
    <w:rsid w:val="00087176"/>
    <w:rsid w:val="00087EC8"/>
    <w:rsid w:val="00092B18"/>
    <w:rsid w:val="00095707"/>
    <w:rsid w:val="000A32DD"/>
    <w:rsid w:val="000A6BF9"/>
    <w:rsid w:val="000B3A64"/>
    <w:rsid w:val="000B4E56"/>
    <w:rsid w:val="000C336B"/>
    <w:rsid w:val="000C4480"/>
    <w:rsid w:val="000C4868"/>
    <w:rsid w:val="000C5058"/>
    <w:rsid w:val="000C610D"/>
    <w:rsid w:val="000C7BCF"/>
    <w:rsid w:val="000D1367"/>
    <w:rsid w:val="000D24E7"/>
    <w:rsid w:val="000D2CFA"/>
    <w:rsid w:val="000D4BE0"/>
    <w:rsid w:val="000D64CF"/>
    <w:rsid w:val="000E3DC0"/>
    <w:rsid w:val="000E5020"/>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48B3"/>
    <w:rsid w:val="00186C6D"/>
    <w:rsid w:val="00193B8B"/>
    <w:rsid w:val="00196E5D"/>
    <w:rsid w:val="001A0E2F"/>
    <w:rsid w:val="001A39FA"/>
    <w:rsid w:val="001A5309"/>
    <w:rsid w:val="001A5BD1"/>
    <w:rsid w:val="001B0C15"/>
    <w:rsid w:val="001C1448"/>
    <w:rsid w:val="001C2AA4"/>
    <w:rsid w:val="001C43AC"/>
    <w:rsid w:val="001C4915"/>
    <w:rsid w:val="001C6EE9"/>
    <w:rsid w:val="001C77DA"/>
    <w:rsid w:val="001D144E"/>
    <w:rsid w:val="001D6609"/>
    <w:rsid w:val="001D69B0"/>
    <w:rsid w:val="001E5C6E"/>
    <w:rsid w:val="001F1D81"/>
    <w:rsid w:val="001F6B5C"/>
    <w:rsid w:val="001F73A6"/>
    <w:rsid w:val="00201E56"/>
    <w:rsid w:val="00204BF1"/>
    <w:rsid w:val="002050B7"/>
    <w:rsid w:val="00205395"/>
    <w:rsid w:val="00206E6A"/>
    <w:rsid w:val="00214A10"/>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BD8"/>
    <w:rsid w:val="003B6E29"/>
    <w:rsid w:val="003C5E87"/>
    <w:rsid w:val="003D36D0"/>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9537E"/>
    <w:rsid w:val="004A375F"/>
    <w:rsid w:val="004A5BED"/>
    <w:rsid w:val="004A6F4C"/>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B29"/>
    <w:rsid w:val="00620A83"/>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6F304D"/>
    <w:rsid w:val="00700331"/>
    <w:rsid w:val="00701FB6"/>
    <w:rsid w:val="00703C45"/>
    <w:rsid w:val="0070431B"/>
    <w:rsid w:val="00711D20"/>
    <w:rsid w:val="00713266"/>
    <w:rsid w:val="007160DD"/>
    <w:rsid w:val="007200C5"/>
    <w:rsid w:val="00720A75"/>
    <w:rsid w:val="00723B17"/>
    <w:rsid w:val="00725E0F"/>
    <w:rsid w:val="00740A68"/>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6534"/>
    <w:rsid w:val="008B650B"/>
    <w:rsid w:val="008C067E"/>
    <w:rsid w:val="008D3DA6"/>
    <w:rsid w:val="008D71F6"/>
    <w:rsid w:val="008E2504"/>
    <w:rsid w:val="008F4030"/>
    <w:rsid w:val="009010F5"/>
    <w:rsid w:val="009019AA"/>
    <w:rsid w:val="00901D82"/>
    <w:rsid w:val="00902044"/>
    <w:rsid w:val="00906998"/>
    <w:rsid w:val="009117E9"/>
    <w:rsid w:val="00912C62"/>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761D"/>
    <w:rsid w:val="009E0D07"/>
    <w:rsid w:val="009E166B"/>
    <w:rsid w:val="009E5B4A"/>
    <w:rsid w:val="009E5D18"/>
    <w:rsid w:val="009E61EE"/>
    <w:rsid w:val="009F2460"/>
    <w:rsid w:val="009F6C7A"/>
    <w:rsid w:val="00A00E7C"/>
    <w:rsid w:val="00A01C88"/>
    <w:rsid w:val="00A049BF"/>
    <w:rsid w:val="00A064EE"/>
    <w:rsid w:val="00A0769E"/>
    <w:rsid w:val="00A10DF7"/>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A0807"/>
    <w:rsid w:val="00AA37AA"/>
    <w:rsid w:val="00AA642B"/>
    <w:rsid w:val="00AB2DA3"/>
    <w:rsid w:val="00AB4BA2"/>
    <w:rsid w:val="00AB6835"/>
    <w:rsid w:val="00AC1976"/>
    <w:rsid w:val="00AC365B"/>
    <w:rsid w:val="00AC3EE3"/>
    <w:rsid w:val="00AC4AF2"/>
    <w:rsid w:val="00AD598B"/>
    <w:rsid w:val="00AD5D5D"/>
    <w:rsid w:val="00AE0604"/>
    <w:rsid w:val="00AE17BA"/>
    <w:rsid w:val="00AE3345"/>
    <w:rsid w:val="00AE562B"/>
    <w:rsid w:val="00AF071C"/>
    <w:rsid w:val="00AF07E2"/>
    <w:rsid w:val="00AF43FF"/>
    <w:rsid w:val="00AF6955"/>
    <w:rsid w:val="00B04281"/>
    <w:rsid w:val="00B069FD"/>
    <w:rsid w:val="00B06A73"/>
    <w:rsid w:val="00B06AE3"/>
    <w:rsid w:val="00B10BB2"/>
    <w:rsid w:val="00B10FEC"/>
    <w:rsid w:val="00B13A79"/>
    <w:rsid w:val="00B165F5"/>
    <w:rsid w:val="00B17C70"/>
    <w:rsid w:val="00B21AA0"/>
    <w:rsid w:val="00B2584A"/>
    <w:rsid w:val="00B30880"/>
    <w:rsid w:val="00B32FCC"/>
    <w:rsid w:val="00B33F85"/>
    <w:rsid w:val="00B3470F"/>
    <w:rsid w:val="00B3672D"/>
    <w:rsid w:val="00B36DEB"/>
    <w:rsid w:val="00B4161D"/>
    <w:rsid w:val="00B42177"/>
    <w:rsid w:val="00B44585"/>
    <w:rsid w:val="00B46E8E"/>
    <w:rsid w:val="00B55332"/>
    <w:rsid w:val="00B57202"/>
    <w:rsid w:val="00B6203A"/>
    <w:rsid w:val="00B6252A"/>
    <w:rsid w:val="00B71D2D"/>
    <w:rsid w:val="00B74A98"/>
    <w:rsid w:val="00B77048"/>
    <w:rsid w:val="00B83D0D"/>
    <w:rsid w:val="00B85CEA"/>
    <w:rsid w:val="00B93079"/>
    <w:rsid w:val="00B933C0"/>
    <w:rsid w:val="00B939B0"/>
    <w:rsid w:val="00BA045C"/>
    <w:rsid w:val="00BA0B4A"/>
    <w:rsid w:val="00BA7EED"/>
    <w:rsid w:val="00BB38EE"/>
    <w:rsid w:val="00BB496B"/>
    <w:rsid w:val="00BB6C48"/>
    <w:rsid w:val="00BB7F77"/>
    <w:rsid w:val="00BC1607"/>
    <w:rsid w:val="00BC38C1"/>
    <w:rsid w:val="00BC3E1E"/>
    <w:rsid w:val="00BC5CC6"/>
    <w:rsid w:val="00BE273F"/>
    <w:rsid w:val="00BE31C2"/>
    <w:rsid w:val="00BE567E"/>
    <w:rsid w:val="00BF2240"/>
    <w:rsid w:val="00BF56B7"/>
    <w:rsid w:val="00BF7DBA"/>
    <w:rsid w:val="00C13CEC"/>
    <w:rsid w:val="00C14570"/>
    <w:rsid w:val="00C14676"/>
    <w:rsid w:val="00C15B18"/>
    <w:rsid w:val="00C21FAB"/>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49A5"/>
    <w:rsid w:val="00C84F72"/>
    <w:rsid w:val="00C84FD5"/>
    <w:rsid w:val="00C91FB7"/>
    <w:rsid w:val="00C94AA1"/>
    <w:rsid w:val="00C9680C"/>
    <w:rsid w:val="00C97769"/>
    <w:rsid w:val="00CA477C"/>
    <w:rsid w:val="00CA67E3"/>
    <w:rsid w:val="00CB0D8B"/>
    <w:rsid w:val="00CB414B"/>
    <w:rsid w:val="00CC1917"/>
    <w:rsid w:val="00CC6BC6"/>
    <w:rsid w:val="00CD5225"/>
    <w:rsid w:val="00CE1A02"/>
    <w:rsid w:val="00CE7D4A"/>
    <w:rsid w:val="00CF2BFA"/>
    <w:rsid w:val="00D028DC"/>
    <w:rsid w:val="00D034B9"/>
    <w:rsid w:val="00D0607F"/>
    <w:rsid w:val="00D12873"/>
    <w:rsid w:val="00D12C8F"/>
    <w:rsid w:val="00D12EB8"/>
    <w:rsid w:val="00D14A68"/>
    <w:rsid w:val="00D23494"/>
    <w:rsid w:val="00D2729B"/>
    <w:rsid w:val="00D317AA"/>
    <w:rsid w:val="00D3358A"/>
    <w:rsid w:val="00D36996"/>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63CC"/>
    <w:rsid w:val="00DA2321"/>
    <w:rsid w:val="00DB398B"/>
    <w:rsid w:val="00DB5419"/>
    <w:rsid w:val="00DB5D3C"/>
    <w:rsid w:val="00DC0282"/>
    <w:rsid w:val="00DC218F"/>
    <w:rsid w:val="00DC4D56"/>
    <w:rsid w:val="00DD0B23"/>
    <w:rsid w:val="00DD46C0"/>
    <w:rsid w:val="00DD7968"/>
    <w:rsid w:val="00DE09FF"/>
    <w:rsid w:val="00DE62E4"/>
    <w:rsid w:val="00DE6FC4"/>
    <w:rsid w:val="00DE75A9"/>
    <w:rsid w:val="00DF16F6"/>
    <w:rsid w:val="00DF4DD8"/>
    <w:rsid w:val="00DF60BC"/>
    <w:rsid w:val="00E047A4"/>
    <w:rsid w:val="00E0662B"/>
    <w:rsid w:val="00E068C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F01009"/>
    <w:rsid w:val="00F035B5"/>
    <w:rsid w:val="00F03AF3"/>
    <w:rsid w:val="00F042EA"/>
    <w:rsid w:val="00F0448F"/>
    <w:rsid w:val="00F065F8"/>
    <w:rsid w:val="00F16B70"/>
    <w:rsid w:val="00F22DBA"/>
    <w:rsid w:val="00F24CE0"/>
    <w:rsid w:val="00F27759"/>
    <w:rsid w:val="00F27D00"/>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299" Type="http://schemas.openxmlformats.org/officeDocument/2006/relationships/hyperlink" Target="https://htmlacademy.ru/courses/58/run/17" TargetMode="External"/><Relationship Id="rId21" Type="http://schemas.openxmlformats.org/officeDocument/2006/relationships/hyperlink" Target="https://htmlacademy.ru/intensive/ecmascript"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24" Type="http://schemas.openxmlformats.org/officeDocument/2006/relationships/image" Target="media/image102.png"/><Relationship Id="rId366" Type="http://schemas.openxmlformats.org/officeDocument/2006/relationships/image" Target="media/image136.png"/><Relationship Id="rId170" Type="http://schemas.openxmlformats.org/officeDocument/2006/relationships/hyperlink" Target="https://htmlacademy.ru/courses/45/run/1" TargetMode="External"/><Relationship Id="rId226" Type="http://schemas.openxmlformats.org/officeDocument/2006/relationships/hyperlink" Target="https://htmlacademy.ru/courses/113/run/12" TargetMode="External"/><Relationship Id="rId433" Type="http://schemas.openxmlformats.org/officeDocument/2006/relationships/image" Target="media/image174.png"/><Relationship Id="rId268" Type="http://schemas.openxmlformats.org/officeDocument/2006/relationships/hyperlink" Target="https://htmlacademy.ru/courses/43/run/10" TargetMode="External"/><Relationship Id="rId32" Type="http://schemas.openxmlformats.org/officeDocument/2006/relationships/hyperlink" Target="http://webfont.ru/blog/about-font-face-part-two/" TargetMode="External"/><Relationship Id="rId74" Type="http://schemas.openxmlformats.org/officeDocument/2006/relationships/hyperlink" Target="https://htmlacademy.ru/courses/42/run/4" TargetMode="External"/><Relationship Id="rId128" Type="http://schemas.openxmlformats.org/officeDocument/2006/relationships/hyperlink" Target="https://spritepad.wearekiss.com/" TargetMode="External"/><Relationship Id="rId335" Type="http://schemas.openxmlformats.org/officeDocument/2006/relationships/image" Target="media/image112.png"/><Relationship Id="rId377" Type="http://schemas.openxmlformats.org/officeDocument/2006/relationships/hyperlink" Target="https://ru.wikipedia.org/wiki/%D0%9A%D1%80%D0%B8%D0%B2%D0%B0%D1%8F_%D0%91%D0%B5%D0%B7%D1%8C%D0%B5" TargetMode="External"/><Relationship Id="rId5" Type="http://schemas.openxmlformats.org/officeDocument/2006/relationships/webSettings" Target="webSettings.xml"/><Relationship Id="rId181" Type="http://schemas.openxmlformats.org/officeDocument/2006/relationships/hyperlink" Target="https://htmlacademy.ru/courses/42/run/9" TargetMode="External"/><Relationship Id="rId237" Type="http://schemas.openxmlformats.org/officeDocument/2006/relationships/image" Target="media/image79.png"/><Relationship Id="rId402" Type="http://schemas.openxmlformats.org/officeDocument/2006/relationships/image" Target="media/image150.png"/><Relationship Id="rId279" Type="http://schemas.openxmlformats.org/officeDocument/2006/relationships/hyperlink" Target="https://htmlacademy.ru/courses/40/run/1"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290" Type="http://schemas.openxmlformats.org/officeDocument/2006/relationships/hyperlink" Target="https://htmlacademy.ru/courses/41/run/11" TargetMode="External"/><Relationship Id="rId304" Type="http://schemas.openxmlformats.org/officeDocument/2006/relationships/image" Target="media/image86.png"/><Relationship Id="rId346" Type="http://schemas.openxmlformats.org/officeDocument/2006/relationships/image" Target="media/image123.png"/><Relationship Id="rId388" Type="http://schemas.openxmlformats.org/officeDocument/2006/relationships/hyperlink" Target="http://sass-lang.com/" TargetMode="External"/><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59.png"/><Relationship Id="rId248" Type="http://schemas.openxmlformats.org/officeDocument/2006/relationships/hyperlink" Target="https://htmlacademy.ru/courses/38/run/3" TargetMode="External"/><Relationship Id="rId269" Type="http://schemas.openxmlformats.org/officeDocument/2006/relationships/hyperlink" Target="https://htmlacademy.ru/courses/44/run/18" TargetMode="External"/><Relationship Id="rId434" Type="http://schemas.openxmlformats.org/officeDocument/2006/relationships/hyperlink" Target="https://htmlacademy.ru/courses/88" TargetMode="External"/><Relationship Id="rId12" Type="http://schemas.openxmlformats.org/officeDocument/2006/relationships/hyperlink" Target="https://htmlacademy.ru/courses/4/run/10" TargetMode="External"/><Relationship Id="rId33" Type="http://schemas.openxmlformats.org/officeDocument/2006/relationships/hyperlink" Target="http://www.fontsquirrel.com/tools/webfont-generator" TargetMode="External"/><Relationship Id="rId108" Type="http://schemas.openxmlformats.org/officeDocument/2006/relationships/hyperlink" Target="https://htmlacademy.ru/courses/79" TargetMode="External"/><Relationship Id="rId129" Type="http://schemas.openxmlformats.org/officeDocument/2006/relationships/image" Target="media/image26.jpeg"/><Relationship Id="rId280" Type="http://schemas.openxmlformats.org/officeDocument/2006/relationships/hyperlink" Target="https://htmlacademy.ru/courses/41/run/12" TargetMode="External"/><Relationship Id="rId315" Type="http://schemas.openxmlformats.org/officeDocument/2006/relationships/image" Target="media/image95.png"/><Relationship Id="rId336" Type="http://schemas.openxmlformats.org/officeDocument/2006/relationships/image" Target="media/image113.png"/><Relationship Id="rId357" Type="http://schemas.openxmlformats.org/officeDocument/2006/relationships/hyperlink" Target="http://css-tricks.com/quick-css-trick-how-to-center-an-object-exactly-in-the-center/" TargetMode="External"/><Relationship Id="rId54" Type="http://schemas.openxmlformats.org/officeDocument/2006/relationships/image" Target="media/image13.jpeg"/><Relationship Id="rId75" Type="http://schemas.openxmlformats.org/officeDocument/2006/relationships/hyperlink" Target="https://htmlacademy.ru/demos/2" TargetMode="External"/><Relationship Id="rId96" Type="http://schemas.openxmlformats.org/officeDocument/2006/relationships/hyperlink" Target="https://htmlacademy.ru/courses/74" TargetMode="External"/><Relationship Id="rId140" Type="http://schemas.openxmlformats.org/officeDocument/2006/relationships/image" Target="media/image33.png"/><Relationship Id="rId161" Type="http://schemas.openxmlformats.org/officeDocument/2006/relationships/hyperlink" Target="https://htmlacademy.ru/courses/51/run/12" TargetMode="External"/><Relationship Id="rId182" Type="http://schemas.openxmlformats.org/officeDocument/2006/relationships/image" Target="media/image53.png"/><Relationship Id="rId217" Type="http://schemas.openxmlformats.org/officeDocument/2006/relationships/image" Target="media/image67.png"/><Relationship Id="rId378" Type="http://schemas.openxmlformats.org/officeDocument/2006/relationships/hyperlink" Target="http://cubic-bezier.com/" TargetMode="External"/><Relationship Id="rId399" Type="http://schemas.openxmlformats.org/officeDocument/2006/relationships/hyperlink" Target="https://htmlacademy.ru/courses/85/run/2" TargetMode="External"/><Relationship Id="rId403"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80.png"/><Relationship Id="rId259" Type="http://schemas.openxmlformats.org/officeDocument/2006/relationships/hyperlink" Target="https://htmlacademy.ru/courses/42/run/5" TargetMode="External"/><Relationship Id="rId424" Type="http://schemas.openxmlformats.org/officeDocument/2006/relationships/hyperlink" Target="https://htmlacademy.ru/courses/43/run/15" TargetMode="External"/><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hyperlink" Target="https://htmlacademy.ru/courses/45/run/2" TargetMode="External"/><Relationship Id="rId291" Type="http://schemas.openxmlformats.org/officeDocument/2006/relationships/hyperlink" Target="https://htmlacademy.ru/courses/44/run/4" TargetMode="External"/><Relationship Id="rId305" Type="http://schemas.openxmlformats.org/officeDocument/2006/relationships/image" Target="media/image87.png"/><Relationship Id="rId326" Type="http://schemas.openxmlformats.org/officeDocument/2006/relationships/hyperlink" Target="https://htmlacademy.ru/courses/187/run/12" TargetMode="External"/><Relationship Id="rId347" Type="http://schemas.openxmlformats.org/officeDocument/2006/relationships/image" Target="media/image124.png"/><Relationship Id="rId44" Type="http://schemas.openxmlformats.org/officeDocument/2006/relationships/hyperlink" Target="http://caniuse.com/" TargetMode="External"/><Relationship Id="rId65" Type="http://schemas.openxmlformats.org/officeDocument/2006/relationships/image" Target="media/image19.jpeg"/><Relationship Id="rId86" Type="http://schemas.openxmlformats.org/officeDocument/2006/relationships/hyperlink" Target="http://habrahabr.ru/post/119139/" TargetMode="External"/><Relationship Id="rId130" Type="http://schemas.openxmlformats.org/officeDocument/2006/relationships/hyperlink" Target="http://caniuse.com/" TargetMode="External"/><Relationship Id="rId151" Type="http://schemas.openxmlformats.org/officeDocument/2006/relationships/image" Target="media/image42.png"/><Relationship Id="rId368" Type="http://schemas.openxmlformats.org/officeDocument/2006/relationships/hyperlink" Target="https://ru.wikipedia.org/wiki/%D0%9A%D1%80%D0%B8%D0%B2%D0%B0%D1%8F_%D0%91%D0%B5%D0%B7%D1%8C%D0%B5" TargetMode="External"/><Relationship Id="rId389" Type="http://schemas.openxmlformats.org/officeDocument/2006/relationships/hyperlink" Target="http://learnboost.github.io/stylus/" TargetMode="External"/><Relationship Id="rId172" Type="http://schemas.openxmlformats.org/officeDocument/2006/relationships/image" Target="media/image50.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28" Type="http://schemas.openxmlformats.org/officeDocument/2006/relationships/hyperlink" Target="https://github.com/philipwalton/flexbugs" TargetMode="External"/><Relationship Id="rId249" Type="http://schemas.openxmlformats.org/officeDocument/2006/relationships/hyperlink" Target="https://htmlacademy.ru/courses/40/run/1" TargetMode="External"/><Relationship Id="rId414" Type="http://schemas.openxmlformats.org/officeDocument/2006/relationships/image" Target="media/image160.png"/><Relationship Id="rId435" Type="http://schemas.openxmlformats.org/officeDocument/2006/relationships/image" Target="media/image175.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hyperlink" Target="https://htmlacademy.ru/courses/44/run/17" TargetMode="External"/><Relationship Id="rId281" Type="http://schemas.openxmlformats.org/officeDocument/2006/relationships/hyperlink" Target="https://htmlacademy.ru/courses/44/run/18" TargetMode="External"/><Relationship Id="rId316" Type="http://schemas.openxmlformats.org/officeDocument/2006/relationships/image" Target="media/image96.png"/><Relationship Id="rId337" Type="http://schemas.openxmlformats.org/officeDocument/2006/relationships/image" Target="media/image114.png"/><Relationship Id="rId34" Type="http://schemas.openxmlformats.org/officeDocument/2006/relationships/hyperlink" Target="http://caniuse.com/mpeg4" TargetMode="External"/><Relationship Id="rId55" Type="http://schemas.openxmlformats.org/officeDocument/2006/relationships/image" Target="media/image14.jpeg"/><Relationship Id="rId76" Type="http://schemas.openxmlformats.org/officeDocument/2006/relationships/hyperlink" Target="https://htmlacademy.ru/courses/42/run/5" TargetMode="External"/><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141" Type="http://schemas.openxmlformats.org/officeDocument/2006/relationships/image" Target="media/image34.png"/><Relationship Id="rId358" Type="http://schemas.openxmlformats.org/officeDocument/2006/relationships/image" Target="media/image131.png"/><Relationship Id="rId379" Type="http://schemas.openxmlformats.org/officeDocument/2006/relationships/hyperlink" Target="http://easings.net/ru" TargetMode="External"/><Relationship Id="rId7" Type="http://schemas.openxmlformats.org/officeDocument/2006/relationships/endnotes" Target="endnotes.xml"/><Relationship Id="rId162" Type="http://schemas.openxmlformats.org/officeDocument/2006/relationships/image" Target="media/image47.png"/><Relationship Id="rId183" Type="http://schemas.openxmlformats.org/officeDocument/2006/relationships/hyperlink" Target="https://htmlacademy.ru/courses/44/run/18" TargetMode="External"/><Relationship Id="rId218" Type="http://schemas.openxmlformats.org/officeDocument/2006/relationships/image" Target="media/image68.png"/><Relationship Id="rId239" Type="http://schemas.openxmlformats.org/officeDocument/2006/relationships/hyperlink" Target="https://htmlacademy.ru/courses/113" TargetMode="External"/><Relationship Id="rId390" Type="http://schemas.openxmlformats.org/officeDocument/2006/relationships/image" Target="media/image140.png"/><Relationship Id="rId404" Type="http://schemas.openxmlformats.org/officeDocument/2006/relationships/image" Target="media/image152.png"/><Relationship Id="rId425" Type="http://schemas.openxmlformats.org/officeDocument/2006/relationships/image" Target="media/image168.png"/><Relationship Id="rId250" Type="http://schemas.openxmlformats.org/officeDocument/2006/relationships/hyperlink" Target="https://htmlacademy.ru/courses/40/run/2" TargetMode="External"/><Relationship Id="rId271" Type="http://schemas.openxmlformats.org/officeDocument/2006/relationships/hyperlink" Target="https://htmlacademy.ru/courses/45/run/8" TargetMode="External"/><Relationship Id="rId292" Type="http://schemas.openxmlformats.org/officeDocument/2006/relationships/hyperlink" Target="https://htmlacademy.ru/courses/43/run/11" TargetMode="External"/><Relationship Id="rId306" Type="http://schemas.openxmlformats.org/officeDocument/2006/relationships/image" Target="media/image88.png"/><Relationship Id="rId24" Type="http://schemas.openxmlformats.org/officeDocument/2006/relationships/hyperlink" Target="http://ru.wikipedia.org/wiki/PNG" TargetMode="External"/><Relationship Id="rId45" Type="http://schemas.openxmlformats.org/officeDocument/2006/relationships/image" Target="media/image8.jpeg"/><Relationship Id="rId66" Type="http://schemas.openxmlformats.org/officeDocument/2006/relationships/hyperlink" Target="http://caniuse.com/" TargetMode="External"/><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131" Type="http://schemas.openxmlformats.org/officeDocument/2006/relationships/hyperlink" Target="https://htmlacademy.ru/courses/88" TargetMode="External"/><Relationship Id="rId327" Type="http://schemas.openxmlformats.org/officeDocument/2006/relationships/image" Target="media/image104.png"/><Relationship Id="rId348" Type="http://schemas.openxmlformats.org/officeDocument/2006/relationships/hyperlink" Target="https://htmlacademy.ru/courses/71" TargetMode="External"/><Relationship Id="rId369" Type="http://schemas.openxmlformats.org/officeDocument/2006/relationships/hyperlink" Target="http://cubic-bezier.com/" TargetMode="External"/><Relationship Id="rId152" Type="http://schemas.openxmlformats.org/officeDocument/2006/relationships/image" Target="media/image43.png"/><Relationship Id="rId173" Type="http://schemas.openxmlformats.org/officeDocument/2006/relationships/hyperlink" Target="https://htmlacademy.ru/courses/44" TargetMode="External"/><Relationship Id="rId194" Type="http://schemas.openxmlformats.org/officeDocument/2006/relationships/image" Target="media/image55.jpeg"/><Relationship Id="rId208" Type="http://schemas.openxmlformats.org/officeDocument/2006/relationships/hyperlink" Target="https://htmlacademy.ru/courses/113" TargetMode="External"/><Relationship Id="rId229" Type="http://schemas.openxmlformats.org/officeDocument/2006/relationships/image" Target="media/image74.png"/><Relationship Id="rId380" Type="http://schemas.openxmlformats.org/officeDocument/2006/relationships/hyperlink" Target="https://htmlacademy.ru/courses/58/run/17" TargetMode="External"/><Relationship Id="rId415" Type="http://schemas.openxmlformats.org/officeDocument/2006/relationships/image" Target="media/image161.png"/><Relationship Id="rId436" Type="http://schemas.openxmlformats.org/officeDocument/2006/relationships/fontTable" Target="fontTable.xml"/><Relationship Id="rId240" Type="http://schemas.openxmlformats.org/officeDocument/2006/relationships/image" Target="media/image81.png"/><Relationship Id="rId261" Type="http://schemas.openxmlformats.org/officeDocument/2006/relationships/hyperlink" Target="https://htmlacademy.ru/courses/44/run/7" TargetMode="External"/><Relationship Id="rId14" Type="http://schemas.openxmlformats.org/officeDocument/2006/relationships/image" Target="media/image1.png"/><Relationship Id="rId35" Type="http://schemas.openxmlformats.org/officeDocument/2006/relationships/hyperlink" Target="http://caniuse.com/ogv" TargetMode="External"/><Relationship Id="rId56" Type="http://schemas.openxmlformats.org/officeDocument/2006/relationships/hyperlink" Target="http://html5test.com/compare/feature/form.output.element/form-output-element.html"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hyperlink" Target="https://htmlacademy.ru/courses/44/run/3" TargetMode="External"/><Relationship Id="rId317" Type="http://schemas.openxmlformats.org/officeDocument/2006/relationships/image" Target="media/image97.png"/><Relationship Id="rId338" Type="http://schemas.openxmlformats.org/officeDocument/2006/relationships/image" Target="media/image115.png"/><Relationship Id="rId359" Type="http://schemas.openxmlformats.org/officeDocument/2006/relationships/image" Target="media/image132.png"/><Relationship Id="rId8" Type="http://schemas.openxmlformats.org/officeDocument/2006/relationships/hyperlink" Target="https://htmlacademy.ru/courses/4" TargetMode="External"/><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42" Type="http://schemas.openxmlformats.org/officeDocument/2006/relationships/image" Target="media/image35.png"/><Relationship Id="rId163" Type="http://schemas.openxmlformats.org/officeDocument/2006/relationships/hyperlink" Target="https://htmlacademy.ru/courses/80" TargetMode="External"/><Relationship Id="rId184" Type="http://schemas.openxmlformats.org/officeDocument/2006/relationships/image" Target="media/image54.png"/><Relationship Id="rId219" Type="http://schemas.openxmlformats.org/officeDocument/2006/relationships/image" Target="media/image69.png"/><Relationship Id="rId370" Type="http://schemas.openxmlformats.org/officeDocument/2006/relationships/hyperlink" Target="https://easings.net/ru" TargetMode="External"/><Relationship Id="rId391" Type="http://schemas.openxmlformats.org/officeDocument/2006/relationships/image" Target="media/image141.png"/><Relationship Id="rId405" Type="http://schemas.openxmlformats.org/officeDocument/2006/relationships/image" Target="media/image153.png"/><Relationship Id="rId426" Type="http://schemas.openxmlformats.org/officeDocument/2006/relationships/hyperlink" Target="https://htmlacademy.ru/courses/85/run/13" TargetMode="External"/><Relationship Id="rId230" Type="http://schemas.openxmlformats.org/officeDocument/2006/relationships/image" Target="media/image75.png"/><Relationship Id="rId251" Type="http://schemas.openxmlformats.org/officeDocument/2006/relationships/hyperlink" Target="https://htmlacademy.ru/courses/40/run/7" TargetMode="External"/><Relationship Id="rId25" Type="http://schemas.openxmlformats.org/officeDocument/2006/relationships/hyperlink" Target="https://htmlacademy.ru/courses/104/run/9" TargetMode="External"/><Relationship Id="rId46" Type="http://schemas.openxmlformats.org/officeDocument/2006/relationships/hyperlink" Target="http://caniuse.com/" TargetMode="External"/><Relationship Id="rId67" Type="http://schemas.openxmlformats.org/officeDocument/2006/relationships/image" Target="media/image20.jpeg"/><Relationship Id="rId272" Type="http://schemas.openxmlformats.org/officeDocument/2006/relationships/hyperlink" Target="https://htmlacademy.ru/courses/45/run/14" TargetMode="External"/><Relationship Id="rId293" Type="http://schemas.openxmlformats.org/officeDocument/2006/relationships/hyperlink" Target="https://htmlacademy.ru/courses/43/run/12" TargetMode="External"/><Relationship Id="rId307" Type="http://schemas.openxmlformats.org/officeDocument/2006/relationships/image" Target="media/image89.png"/><Relationship Id="rId328" Type="http://schemas.openxmlformats.org/officeDocument/2006/relationships/image" Target="media/image105.png"/><Relationship Id="rId349" Type="http://schemas.openxmlformats.org/officeDocument/2006/relationships/image" Target="media/image125.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32" Type="http://schemas.openxmlformats.org/officeDocument/2006/relationships/image" Target="media/image27.jpeg"/><Relationship Id="rId153" Type="http://schemas.openxmlformats.org/officeDocument/2006/relationships/hyperlink" Target="http://css-tricks.com/fluid-width-equal-height-columns" TargetMode="External"/><Relationship Id="rId174" Type="http://schemas.openxmlformats.org/officeDocument/2006/relationships/hyperlink" Target="https://htmlacademy.ru/courses/86"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tympanus.net/codrops/2013/08/09/building-a-circular-navigation-with-css-transforms/" TargetMode="External"/><Relationship Id="rId381" Type="http://schemas.openxmlformats.org/officeDocument/2006/relationships/hyperlink" Target="https://htmlacademy.ru/courses/58/run/17" TargetMode="External"/><Relationship Id="rId416" Type="http://schemas.openxmlformats.org/officeDocument/2006/relationships/image" Target="media/image162.png"/><Relationship Id="rId220" Type="http://schemas.openxmlformats.org/officeDocument/2006/relationships/image" Target="media/image70.png"/><Relationship Id="rId241" Type="http://schemas.openxmlformats.org/officeDocument/2006/relationships/image" Target="media/image82.png"/><Relationship Id="rId437" Type="http://schemas.openxmlformats.org/officeDocument/2006/relationships/theme" Target="theme/theme1.xml"/><Relationship Id="rId15" Type="http://schemas.openxmlformats.org/officeDocument/2006/relationships/hyperlink" Target="https://help.yandex.ru/webmaster/recommendations/using-meta-desc.xml" TargetMode="External"/><Relationship Id="rId36" Type="http://schemas.openxmlformats.org/officeDocument/2006/relationships/hyperlink" Target="http://caniuse.com/webm" TargetMode="External"/><Relationship Id="rId57" Type="http://schemas.openxmlformats.org/officeDocument/2006/relationships/hyperlink" Target="http://caniuse.com/" TargetMode="External"/><Relationship Id="rId262" Type="http://schemas.openxmlformats.org/officeDocument/2006/relationships/hyperlink" Target="https://htmlacademy.ru/courses/43/run/7" TargetMode="External"/><Relationship Id="rId283" Type="http://schemas.openxmlformats.org/officeDocument/2006/relationships/hyperlink" Target="https://htmlacademy.ru/courses/44/run/5" TargetMode="External"/><Relationship Id="rId318" Type="http://schemas.openxmlformats.org/officeDocument/2006/relationships/hyperlink" Target="https://htmlacademy.ru/courses/187/run/9" TargetMode="External"/><Relationship Id="rId339" Type="http://schemas.openxmlformats.org/officeDocument/2006/relationships/image" Target="media/image116.png"/><Relationship Id="rId78" Type="http://schemas.openxmlformats.org/officeDocument/2006/relationships/image" Target="media/image22.png"/><Relationship Id="rId99" Type="http://schemas.openxmlformats.org/officeDocument/2006/relationships/hyperlink" Target="https://htmlacademy.ru/courses/38/run/12" TargetMode="External"/><Relationship Id="rId101" Type="http://schemas.openxmlformats.org/officeDocument/2006/relationships/hyperlink" Target="https://24ways.org/2006/compose-to-a-vertical-rhythm/" TargetMode="External"/><Relationship Id="rId122" Type="http://schemas.openxmlformats.org/officeDocument/2006/relationships/hyperlink" Target="https://htmlacademy.ru/courses/40" TargetMode="External"/><Relationship Id="rId143" Type="http://schemas.openxmlformats.org/officeDocument/2006/relationships/image" Target="media/image36.png"/><Relationship Id="rId164" Type="http://schemas.openxmlformats.org/officeDocument/2006/relationships/hyperlink" Target="https://htmlacademy.ru/courses/84" TargetMode="External"/><Relationship Id="rId185" Type="http://schemas.openxmlformats.org/officeDocument/2006/relationships/hyperlink" Target="https://htmlacademy.ru/blog/21" TargetMode="External"/><Relationship Id="rId350" Type="http://schemas.openxmlformats.org/officeDocument/2006/relationships/image" Target="media/image126.png"/><Relationship Id="rId371" Type="http://schemas.openxmlformats.org/officeDocument/2006/relationships/image" Target="media/image138.gif"/><Relationship Id="rId406" Type="http://schemas.openxmlformats.org/officeDocument/2006/relationships/image" Target="media/image154.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42.png"/><Relationship Id="rId427" Type="http://schemas.openxmlformats.org/officeDocument/2006/relationships/image" Target="media/image169.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52" Type="http://schemas.openxmlformats.org/officeDocument/2006/relationships/hyperlink" Target="https://htmlacademy.ru/courses/42/run/3" TargetMode="External"/><Relationship Id="rId273" Type="http://schemas.openxmlformats.org/officeDocument/2006/relationships/hyperlink" Target="https://htmlacademy.ru/courses/45/run/15" TargetMode="External"/><Relationship Id="rId294" Type="http://schemas.openxmlformats.org/officeDocument/2006/relationships/hyperlink" Target="https://htmlacademy.ru/courses/43/run/14" TargetMode="External"/><Relationship Id="rId308" Type="http://schemas.openxmlformats.org/officeDocument/2006/relationships/image" Target="media/image90.png"/><Relationship Id="rId329" Type="http://schemas.openxmlformats.org/officeDocument/2006/relationships/image" Target="media/image106.png"/><Relationship Id="rId47" Type="http://schemas.openxmlformats.org/officeDocument/2006/relationships/image" Target="media/image9.jpeg"/><Relationship Id="rId68" Type="http://schemas.openxmlformats.org/officeDocument/2006/relationships/image" Target="media/image21.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33" Type="http://schemas.openxmlformats.org/officeDocument/2006/relationships/image" Target="media/image28.jpeg"/><Relationship Id="rId154" Type="http://schemas.openxmlformats.org/officeDocument/2006/relationships/image" Target="media/image44.png"/><Relationship Id="rId175" Type="http://schemas.openxmlformats.org/officeDocument/2006/relationships/hyperlink" Target="https://htmlacademy.ru/courses/96" TargetMode="External"/><Relationship Id="rId340" Type="http://schemas.openxmlformats.org/officeDocument/2006/relationships/image" Target="media/image117.png"/><Relationship Id="rId361" Type="http://schemas.openxmlformats.org/officeDocument/2006/relationships/hyperlink" Target="https://htmlacademy.ru/courses/80/run/2" TargetMode="External"/><Relationship Id="rId196" Type="http://schemas.openxmlformats.org/officeDocument/2006/relationships/image" Target="media/image56.png"/><Relationship Id="rId200" Type="http://schemas.openxmlformats.org/officeDocument/2006/relationships/image" Target="media/image59.png"/><Relationship Id="rId382" Type="http://schemas.openxmlformats.org/officeDocument/2006/relationships/hyperlink" Target="https://htmlacademy.ru/courses/71" TargetMode="External"/><Relationship Id="rId417" Type="http://schemas.openxmlformats.org/officeDocument/2006/relationships/image" Target="media/image163.png"/><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42" Type="http://schemas.openxmlformats.org/officeDocument/2006/relationships/image" Target="media/image83.png"/><Relationship Id="rId263" Type="http://schemas.openxmlformats.org/officeDocument/2006/relationships/hyperlink" Target="https://htmlacademy.ru/courses/42/run/12" TargetMode="External"/><Relationship Id="rId284" Type="http://schemas.openxmlformats.org/officeDocument/2006/relationships/hyperlink" Target="https://htmlacademy.ru/courses/53/run/1" TargetMode="External"/><Relationship Id="rId319" Type="http://schemas.openxmlformats.org/officeDocument/2006/relationships/image" Target="media/image98.png"/><Relationship Id="rId37" Type="http://schemas.openxmlformats.org/officeDocument/2006/relationships/image" Target="media/image3.jpeg"/><Relationship Id="rId58" Type="http://schemas.openxmlformats.org/officeDocument/2006/relationships/image" Target="media/image15.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23" Type="http://schemas.openxmlformats.org/officeDocument/2006/relationships/hyperlink" Target="http://iconka.com/ru/" TargetMode="External"/><Relationship Id="rId144" Type="http://schemas.openxmlformats.org/officeDocument/2006/relationships/hyperlink" Target="https://htmlacademy.ru/courses/88" TargetMode="External"/><Relationship Id="rId330" Type="http://schemas.openxmlformats.org/officeDocument/2006/relationships/image" Target="media/image107.png"/><Relationship Id="rId90" Type="http://schemas.openxmlformats.org/officeDocument/2006/relationships/hyperlink" Target="https://htmlacademy.ru/courses/58" TargetMode="External"/><Relationship Id="rId165" Type="http://schemas.openxmlformats.org/officeDocument/2006/relationships/hyperlink" Target="https://htmlacademy.ru/courses/97"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image" Target="media/image127.png"/><Relationship Id="rId372" Type="http://schemas.openxmlformats.org/officeDocument/2006/relationships/hyperlink" Target="https://htmlacademy.ru/courses/80" TargetMode="External"/><Relationship Id="rId393" Type="http://schemas.openxmlformats.org/officeDocument/2006/relationships/image" Target="media/image143.png"/><Relationship Id="rId407" Type="http://schemas.openxmlformats.org/officeDocument/2006/relationships/hyperlink" Target="https://htmlacademy.ru/courses/85/run/10" TargetMode="External"/><Relationship Id="rId428" Type="http://schemas.openxmlformats.org/officeDocument/2006/relationships/image" Target="media/image170.png"/><Relationship Id="rId211" Type="http://schemas.openxmlformats.org/officeDocument/2006/relationships/hyperlink" Target="https://htmlacademy.ru/courses/113/run/1" TargetMode="External"/><Relationship Id="rId232" Type="http://schemas.openxmlformats.org/officeDocument/2006/relationships/hyperlink" Target="https://htmlacademy.ru/courses/96/run/23" TargetMode="External"/><Relationship Id="rId253" Type="http://schemas.openxmlformats.org/officeDocument/2006/relationships/hyperlink" Target="https://htmlacademy.ru/courses/44/run/4" TargetMode="External"/><Relationship Id="rId274" Type="http://schemas.openxmlformats.org/officeDocument/2006/relationships/hyperlink" Target="https://htmlacademy.ru/courses/45/run/19" TargetMode="External"/><Relationship Id="rId295" Type="http://schemas.openxmlformats.org/officeDocument/2006/relationships/hyperlink" Target="https://htmlacademy.ru/courses/43/run/7" TargetMode="External"/><Relationship Id="rId309" Type="http://schemas.openxmlformats.org/officeDocument/2006/relationships/image" Target="media/image91.png"/><Relationship Id="rId27" Type="http://schemas.openxmlformats.org/officeDocument/2006/relationships/image" Target="media/image2.jpeg"/><Relationship Id="rId48" Type="http://schemas.openxmlformats.org/officeDocument/2006/relationships/image" Target="media/image10.jpeg"/><Relationship Id="rId69" Type="http://schemas.openxmlformats.org/officeDocument/2006/relationships/hyperlink" Target="http://simonenko.su/38146501854/improving-ux-for-web-form" TargetMode="External"/><Relationship Id="rId113" Type="http://schemas.openxmlformats.org/officeDocument/2006/relationships/hyperlink" Target="http://glyphter.com/" TargetMode="External"/><Relationship Id="rId134" Type="http://schemas.openxmlformats.org/officeDocument/2006/relationships/image" Target="media/image29.jpeg"/><Relationship Id="rId320" Type="http://schemas.openxmlformats.org/officeDocument/2006/relationships/image" Target="media/image99.png"/><Relationship Id="rId80" Type="http://schemas.openxmlformats.org/officeDocument/2006/relationships/hyperlink" Target="https://www.w3.org/TR/CSS21/propidx.html" TargetMode="External"/><Relationship Id="rId155" Type="http://schemas.openxmlformats.org/officeDocument/2006/relationships/hyperlink" Target="http://forum.academy/t/ispytanie-ornament-iz-syurikenov-22-23/3740" TargetMode="External"/><Relationship Id="rId176" Type="http://schemas.openxmlformats.org/officeDocument/2006/relationships/hyperlink" Target="https://htmlacademy.ru/courses/113" TargetMode="External"/><Relationship Id="rId197" Type="http://schemas.openxmlformats.org/officeDocument/2006/relationships/image" Target="media/image57.png"/><Relationship Id="rId341" Type="http://schemas.openxmlformats.org/officeDocument/2006/relationships/image" Target="media/image118.png"/><Relationship Id="rId362" Type="http://schemas.openxmlformats.org/officeDocument/2006/relationships/hyperlink" Target="https://htmlacademy.ru/courses/80/run/5" TargetMode="External"/><Relationship Id="rId383" Type="http://schemas.openxmlformats.org/officeDocument/2006/relationships/hyperlink" Target="https://htmlacademy.ru/courses/71" TargetMode="External"/><Relationship Id="rId418" Type="http://schemas.openxmlformats.org/officeDocument/2006/relationships/hyperlink" Target="https://htmlacademy.ru/courses/125/run/15" TargetMode="External"/><Relationship Id="rId201" Type="http://schemas.openxmlformats.org/officeDocument/2006/relationships/image" Target="media/image60.png"/><Relationship Id="rId222" Type="http://schemas.openxmlformats.org/officeDocument/2006/relationships/image" Target="media/image71.png"/><Relationship Id="rId243" Type="http://schemas.openxmlformats.org/officeDocument/2006/relationships/hyperlink" Target="https://caniuse.com/css-grid" TargetMode="External"/><Relationship Id="rId264" Type="http://schemas.openxmlformats.org/officeDocument/2006/relationships/hyperlink" Target="https://htmlacademy.ru/courses/38/run/5" TargetMode="External"/><Relationship Id="rId285" Type="http://schemas.openxmlformats.org/officeDocument/2006/relationships/hyperlink" Target="https://htmlacademy.ru/courses/43/run/12" TargetMode="External"/><Relationship Id="rId17" Type="http://schemas.openxmlformats.org/officeDocument/2006/relationships/hyperlink" Target="https://htmlacademy.ru/assets/courses/26/external.js" TargetMode="External"/><Relationship Id="rId38" Type="http://schemas.openxmlformats.org/officeDocument/2006/relationships/image" Target="media/image4.jpeg"/><Relationship Id="rId59" Type="http://schemas.openxmlformats.org/officeDocument/2006/relationships/image" Target="media/image16.jpeg"/><Relationship Id="rId103" Type="http://schemas.openxmlformats.org/officeDocument/2006/relationships/hyperlink" Target="https://www.gridlover.net/try" TargetMode="External"/><Relationship Id="rId124" Type="http://schemas.openxmlformats.org/officeDocument/2006/relationships/hyperlink" Target="https://ru.wikipedia.org/wiki/JPEG" TargetMode="External"/><Relationship Id="rId310" Type="http://schemas.openxmlformats.org/officeDocument/2006/relationships/image" Target="media/image92.png"/><Relationship Id="rId70" Type="http://schemas.openxmlformats.org/officeDocument/2006/relationships/hyperlink" Target="https://htmlacademy.ru/courses/41" TargetMode="External"/><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66" Type="http://schemas.openxmlformats.org/officeDocument/2006/relationships/hyperlink" Target="https://htmlacademy.ru/courses/98" TargetMode="External"/><Relationship Id="rId187" Type="http://schemas.openxmlformats.org/officeDocument/2006/relationships/hyperlink" Target="https://htmlacademy.ru/courses/39" TargetMode="External"/><Relationship Id="rId331" Type="http://schemas.openxmlformats.org/officeDocument/2006/relationships/image" Target="media/image108.png"/><Relationship Id="rId352" Type="http://schemas.openxmlformats.org/officeDocument/2006/relationships/hyperlink" Target="http://ru.wikipedia.org/wiki/%D0%9F%D1%80%D1%8F%D0%BC%D0%BE%D1%83%D0%B3%D0%BE%D0%BB%D1%8C%D0%BD%D0%B0%D1%8F_%D1%81%D0%B8%D1%81%D1%82%D0%B5%D0%BC%D0%B0_%D0%BA%D0%BE%D0%BE%D1%80%D0%B4%D0%B8%D0%BD%D0%B0%D1%82" TargetMode="External"/><Relationship Id="rId373" Type="http://schemas.openxmlformats.org/officeDocument/2006/relationships/hyperlink" Target="https://htmlacademy.ru/courses/84" TargetMode="External"/><Relationship Id="rId394" Type="http://schemas.openxmlformats.org/officeDocument/2006/relationships/image" Target="media/image144.png"/><Relationship Id="rId408" Type="http://schemas.openxmlformats.org/officeDocument/2006/relationships/image" Target="media/image155.png"/><Relationship Id="rId429"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hyperlink" Target="https://htmlacademy.ru/courses/96/run/4" TargetMode="External"/><Relationship Id="rId233" Type="http://schemas.openxmlformats.org/officeDocument/2006/relationships/image" Target="media/image77.png"/><Relationship Id="rId254" Type="http://schemas.openxmlformats.org/officeDocument/2006/relationships/hyperlink" Target="https://htmlacademy.ru/courses/44/run/5" TargetMode="External"/><Relationship Id="rId28" Type="http://schemas.openxmlformats.org/officeDocument/2006/relationships/hyperlink" Target="https://developer.mozilla.org/en/docs/Web/CSS/color_value" TargetMode="External"/><Relationship Id="rId49" Type="http://schemas.openxmlformats.org/officeDocument/2006/relationships/image" Target="media/image11.jpeg"/><Relationship Id="rId114" Type="http://schemas.openxmlformats.org/officeDocument/2006/relationships/image" Target="media/image23.png"/><Relationship Id="rId275" Type="http://schemas.openxmlformats.org/officeDocument/2006/relationships/hyperlink" Target="https://htmlacademy.ru/courses/44/run/22" TargetMode="External"/><Relationship Id="rId296" Type="http://schemas.openxmlformats.org/officeDocument/2006/relationships/hyperlink" Target="https://htmlacademy.ru/courses/43/run/3" TargetMode="External"/><Relationship Id="rId300" Type="http://schemas.openxmlformats.org/officeDocument/2006/relationships/hyperlink" Target="https://htmlacademy.ru/courses/76" TargetMode="External"/><Relationship Id="rId60" Type="http://schemas.openxmlformats.org/officeDocument/2006/relationships/hyperlink" Target="http://ru.wikipedia.org/wiki/%D0%A0%D0%B5%D0%B3%D1%83%D0%BB%D1%8F%D1%80%D0%BD%D1%8B%D0%B5_%D0%B2%D1%8B%D1%80%D0%B0%D0%B6%D0%B5%D0%BD%D0%B8%D1%8F"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56" Type="http://schemas.openxmlformats.org/officeDocument/2006/relationships/hyperlink" Target="http://caniuse.com/css-filters" TargetMode="External"/><Relationship Id="rId177" Type="http://schemas.openxmlformats.org/officeDocument/2006/relationships/hyperlink" Target="http://softwaremaniacs.org/blog/2005/12/01/css-layout-float/" TargetMode="External"/><Relationship Id="rId198" Type="http://schemas.openxmlformats.org/officeDocument/2006/relationships/image" Target="media/image58.png"/><Relationship Id="rId321" Type="http://schemas.openxmlformats.org/officeDocument/2006/relationships/image" Target="media/image100.png"/><Relationship Id="rId342" Type="http://schemas.openxmlformats.org/officeDocument/2006/relationships/image" Target="media/image119.png"/><Relationship Id="rId363" Type="http://schemas.openxmlformats.org/officeDocument/2006/relationships/image" Target="media/image133.png"/><Relationship Id="rId384" Type="http://schemas.openxmlformats.org/officeDocument/2006/relationships/image" Target="media/image139.png"/><Relationship Id="rId419" Type="http://schemas.openxmlformats.org/officeDocument/2006/relationships/image" Target="media/image164.png"/><Relationship Id="rId202" Type="http://schemas.openxmlformats.org/officeDocument/2006/relationships/image" Target="media/image61.png"/><Relationship Id="rId223" Type="http://schemas.openxmlformats.org/officeDocument/2006/relationships/image" Target="media/image72.png"/><Relationship Id="rId244" Type="http://schemas.openxmlformats.org/officeDocument/2006/relationships/hyperlink" Target="https://htmlacademy.ru/courses/65" TargetMode="External"/><Relationship Id="rId430" Type="http://schemas.openxmlformats.org/officeDocument/2006/relationships/hyperlink" Target="https://htmlacademy.ru/courses/88/run/25" TargetMode="External"/><Relationship Id="rId18" Type="http://schemas.openxmlformats.org/officeDocument/2006/relationships/hyperlink" Target="http://ru.wikipedia.org/wiki/MathML" TargetMode="External"/><Relationship Id="rId39" Type="http://schemas.openxmlformats.org/officeDocument/2006/relationships/image" Target="media/image5.jpeg"/><Relationship Id="rId265" Type="http://schemas.openxmlformats.org/officeDocument/2006/relationships/hyperlink" Target="https://htmlacademy.ru/courses/50/run/3" TargetMode="External"/><Relationship Id="rId286" Type="http://schemas.openxmlformats.org/officeDocument/2006/relationships/hyperlink" Target="https://htmlacademy.ru/courses/53/run/2" TargetMode="External"/><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25" Type="http://schemas.openxmlformats.org/officeDocument/2006/relationships/hyperlink" Target="https://ru.wikipedia.org/wiki/PNG" TargetMode="External"/><Relationship Id="rId146" Type="http://schemas.openxmlformats.org/officeDocument/2006/relationships/image" Target="media/image37.png"/><Relationship Id="rId167" Type="http://schemas.openxmlformats.org/officeDocument/2006/relationships/image" Target="media/image48.png"/><Relationship Id="rId188" Type="http://schemas.openxmlformats.org/officeDocument/2006/relationships/hyperlink" Target="https://htmlacademy.ru/courses/39/run/11" TargetMode="External"/><Relationship Id="rId311" Type="http://schemas.openxmlformats.org/officeDocument/2006/relationships/image" Target="media/image93.png"/><Relationship Id="rId332" Type="http://schemas.openxmlformats.org/officeDocument/2006/relationships/image" Target="media/image109.png"/><Relationship Id="rId353" Type="http://schemas.openxmlformats.org/officeDocument/2006/relationships/hyperlink" Target="https://htmlacademy.ru/courses/71" TargetMode="External"/><Relationship Id="rId374" Type="http://schemas.openxmlformats.org/officeDocument/2006/relationships/hyperlink" Target="https://developer.mozilla.org/en-US/docs/Web/CSS/CSS_animated_properties" TargetMode="External"/><Relationship Id="rId395" Type="http://schemas.openxmlformats.org/officeDocument/2006/relationships/image" Target="media/image145.png"/><Relationship Id="rId409" Type="http://schemas.openxmlformats.org/officeDocument/2006/relationships/hyperlink" Target="https://htmlacademy.ru/courses/85/run/10" TargetMode="External"/><Relationship Id="rId71" Type="http://schemas.openxmlformats.org/officeDocument/2006/relationships/hyperlink" Target="https://htmlacademy.ru/courses/66" TargetMode="External"/><Relationship Id="rId92" Type="http://schemas.openxmlformats.org/officeDocument/2006/relationships/hyperlink" Target="https://htmlacademy.ru/courses/58" TargetMode="External"/><Relationship Id="rId213" Type="http://schemas.openxmlformats.org/officeDocument/2006/relationships/image" Target="media/image66.png"/><Relationship Id="rId234" Type="http://schemas.openxmlformats.org/officeDocument/2006/relationships/image" Target="media/image78.png"/><Relationship Id="rId420" Type="http://schemas.openxmlformats.org/officeDocument/2006/relationships/image" Target="media/image165.png"/><Relationship Id="rId2" Type="http://schemas.openxmlformats.org/officeDocument/2006/relationships/styles" Target="styles.xml"/><Relationship Id="rId29" Type="http://schemas.openxmlformats.org/officeDocument/2006/relationships/hyperlink" Target="https://www.google.com/fonts" TargetMode="External"/><Relationship Id="rId255" Type="http://schemas.openxmlformats.org/officeDocument/2006/relationships/hyperlink" Target="https://htmlacademy.ru/courses/44/run/6" TargetMode="External"/><Relationship Id="rId276" Type="http://schemas.openxmlformats.org/officeDocument/2006/relationships/hyperlink" Target="https://htmlacademy.ru/courses/42/run/13" TargetMode="External"/><Relationship Id="rId297" Type="http://schemas.openxmlformats.org/officeDocument/2006/relationships/hyperlink" Target="https://htmlacademy.ru/courses/50/run/5" TargetMode="External"/><Relationship Id="rId40" Type="http://schemas.openxmlformats.org/officeDocument/2006/relationships/hyperlink" Target="http://caniuse.com/" TargetMode="External"/><Relationship Id="rId115" Type="http://schemas.openxmlformats.org/officeDocument/2006/relationships/image" Target="media/image24.jpeg"/><Relationship Id="rId136" Type="http://schemas.openxmlformats.org/officeDocument/2006/relationships/image" Target="media/image30.png"/><Relationship Id="rId157" Type="http://schemas.openxmlformats.org/officeDocument/2006/relationships/image" Target="media/image45.png"/><Relationship Id="rId178" Type="http://schemas.openxmlformats.org/officeDocument/2006/relationships/image" Target="media/image51.png"/><Relationship Id="rId301" Type="http://schemas.openxmlformats.org/officeDocument/2006/relationships/hyperlink" Target="https://htmlacademy.ru/courses/130" TargetMode="External"/><Relationship Id="rId322" Type="http://schemas.openxmlformats.org/officeDocument/2006/relationships/hyperlink" Target="https://htmlacademy.ru/courses/130/run/8" TargetMode="External"/><Relationship Id="rId343" Type="http://schemas.openxmlformats.org/officeDocument/2006/relationships/image" Target="media/image120.png"/><Relationship Id="rId364" Type="http://schemas.openxmlformats.org/officeDocument/2006/relationships/image" Target="media/image134.png"/><Relationship Id="rId61" Type="http://schemas.openxmlformats.org/officeDocument/2006/relationships/image" Target="media/image17.jpeg"/><Relationship Id="rId82" Type="http://schemas.openxmlformats.org/officeDocument/2006/relationships/hyperlink" Target="https://htmlacademy.ru/demos/2" TargetMode="External"/><Relationship Id="rId199" Type="http://schemas.openxmlformats.org/officeDocument/2006/relationships/hyperlink" Target="https://htmlacademy.ru/courses/43/run/11" TargetMode="External"/><Relationship Id="rId203" Type="http://schemas.openxmlformats.org/officeDocument/2006/relationships/hyperlink" Target="https://htmlacademy.ru/courses/96" TargetMode="External"/><Relationship Id="rId385" Type="http://schemas.openxmlformats.org/officeDocument/2006/relationships/hyperlink" Target="https://htmlacademy.ru/courses/58" TargetMode="External"/><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45" Type="http://schemas.openxmlformats.org/officeDocument/2006/relationships/hyperlink" Target="https://htmlacademy.ru/courses/86" TargetMode="External"/><Relationship Id="rId266" Type="http://schemas.openxmlformats.org/officeDocument/2006/relationships/hyperlink" Target="https://htmlacademy.ru/courses/42/run/8" TargetMode="External"/><Relationship Id="rId287" Type="http://schemas.openxmlformats.org/officeDocument/2006/relationships/hyperlink" Target="https://htmlacademy.ru/courses/53/run/3" TargetMode="External"/><Relationship Id="rId410" Type="http://schemas.openxmlformats.org/officeDocument/2006/relationships/image" Target="media/image156.png"/><Relationship Id="rId431" Type="http://schemas.openxmlformats.org/officeDocument/2006/relationships/image" Target="media/image172.png"/><Relationship Id="rId30" Type="http://schemas.openxmlformats.org/officeDocument/2006/relationships/hyperlink" Target="https://fontstorage.com/ru/" TargetMode="External"/><Relationship Id="rId105" Type="http://schemas.openxmlformats.org/officeDocument/2006/relationships/hyperlink" Target="http://copypastecharacter.com/" TargetMode="External"/><Relationship Id="rId126" Type="http://schemas.openxmlformats.org/officeDocument/2006/relationships/hyperlink" Target="https://htmlacademy.ru/courses/88" TargetMode="External"/><Relationship Id="rId147" Type="http://schemas.openxmlformats.org/officeDocument/2006/relationships/image" Target="media/image38.png"/><Relationship Id="rId168" Type="http://schemas.openxmlformats.org/officeDocument/2006/relationships/hyperlink" Target="http://simonenko.su/32197993404/use-css3-box-sizing" TargetMode="External"/><Relationship Id="rId312" Type="http://schemas.openxmlformats.org/officeDocument/2006/relationships/hyperlink" Target="https://htmlacademy.ru/courses/187" TargetMode="External"/><Relationship Id="rId333" Type="http://schemas.openxmlformats.org/officeDocument/2006/relationships/image" Target="media/image110.png"/><Relationship Id="rId354" Type="http://schemas.openxmlformats.org/officeDocument/2006/relationships/image" Target="media/image128.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75" Type="http://schemas.openxmlformats.org/officeDocument/2006/relationships/hyperlink" Target="https://htmlacademy.ru/courses/71" TargetMode="External"/><Relationship Id="rId396" Type="http://schemas.openxmlformats.org/officeDocument/2006/relationships/image" Target="media/image146.png"/><Relationship Id="rId3" Type="http://schemas.microsoft.com/office/2007/relationships/stylesWithEffects" Target="stylesWithEffects.xml"/><Relationship Id="rId214" Type="http://schemas.openxmlformats.org/officeDocument/2006/relationships/hyperlink" Target="https://htmlacademy.ru/courses/113" TargetMode="External"/><Relationship Id="rId235" Type="http://schemas.openxmlformats.org/officeDocument/2006/relationships/hyperlink" Target="https://htmlacademy.ru/courses/57/run/2" TargetMode="External"/><Relationship Id="rId256" Type="http://schemas.openxmlformats.org/officeDocument/2006/relationships/hyperlink" Target="https://htmlacademy.ru/courses/44/run/3" TargetMode="External"/><Relationship Id="rId277" Type="http://schemas.openxmlformats.org/officeDocument/2006/relationships/hyperlink" Target="https://htmlacademy.ru/courses/50/run/23" TargetMode="External"/><Relationship Id="rId298" Type="http://schemas.openxmlformats.org/officeDocument/2006/relationships/image" Target="media/image85.jpeg"/><Relationship Id="rId400" Type="http://schemas.openxmlformats.org/officeDocument/2006/relationships/image" Target="media/image148.png"/><Relationship Id="rId421" Type="http://schemas.openxmlformats.org/officeDocument/2006/relationships/hyperlink" Target="https://htmlacademy.ru/courses/85/run/4" TargetMode="External"/><Relationship Id="rId116" Type="http://schemas.openxmlformats.org/officeDocument/2006/relationships/image" Target="media/image25.png"/><Relationship Id="rId137" Type="http://schemas.openxmlformats.org/officeDocument/2006/relationships/image" Target="media/image31.jpeg"/><Relationship Id="rId158" Type="http://schemas.openxmlformats.org/officeDocument/2006/relationships/hyperlink" Target="https://htmlacademy.ru/courses/85/run/4" TargetMode="External"/><Relationship Id="rId302" Type="http://schemas.openxmlformats.org/officeDocument/2006/relationships/hyperlink" Target="http://caniuse.com/" TargetMode="External"/><Relationship Id="rId323" Type="http://schemas.openxmlformats.org/officeDocument/2006/relationships/image" Target="media/image101.png"/><Relationship Id="rId344" Type="http://schemas.openxmlformats.org/officeDocument/2006/relationships/image" Target="media/image121.png"/><Relationship Id="rId20" Type="http://schemas.openxmlformats.org/officeDocument/2006/relationships/hyperlink" Target="https://htmlacademy.ru/courses/26/run/9" TargetMode="External"/><Relationship Id="rId41" Type="http://schemas.openxmlformats.org/officeDocument/2006/relationships/image" Target="media/image6.jpeg"/><Relationship Id="rId62" Type="http://schemas.openxmlformats.org/officeDocument/2006/relationships/hyperlink" Target="http://html5test.com/compare/feature/form.email.element/form-email-validation.html" TargetMode="External"/><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65" Type="http://schemas.openxmlformats.org/officeDocument/2006/relationships/image" Target="media/image135.png"/><Relationship Id="rId386" Type="http://schemas.openxmlformats.org/officeDocument/2006/relationships/hyperlink" Target="https://htmlacademy.ru/courses/85" TargetMode="External"/><Relationship Id="rId190" Type="http://schemas.openxmlformats.org/officeDocument/2006/relationships/hyperlink" Target="https://htmlacademy.ru/courses/86" TargetMode="External"/><Relationship Id="rId204" Type="http://schemas.openxmlformats.org/officeDocument/2006/relationships/image" Target="media/image62.png"/><Relationship Id="rId225" Type="http://schemas.openxmlformats.org/officeDocument/2006/relationships/hyperlink" Target="https://htmlacademy.ru/courses/113" TargetMode="External"/><Relationship Id="rId246" Type="http://schemas.openxmlformats.org/officeDocument/2006/relationships/hyperlink" Target="https://htmlacademy.ru/courses/96" TargetMode="External"/><Relationship Id="rId267" Type="http://schemas.openxmlformats.org/officeDocument/2006/relationships/hyperlink" Target="https://htmlacademy.ru/courses/44/run/17" TargetMode="External"/><Relationship Id="rId288" Type="http://schemas.openxmlformats.org/officeDocument/2006/relationships/hyperlink" Target="https://htmlacademy.ru/courses/53/run/4" TargetMode="External"/><Relationship Id="rId411" Type="http://schemas.openxmlformats.org/officeDocument/2006/relationships/image" Target="media/image157.png"/><Relationship Id="rId432" Type="http://schemas.openxmlformats.org/officeDocument/2006/relationships/image" Target="media/image173.png"/><Relationship Id="rId106" Type="http://schemas.openxmlformats.org/officeDocument/2006/relationships/hyperlink" Target="https://htmlacademy.ru/courses/51" TargetMode="External"/><Relationship Id="rId127" Type="http://schemas.openxmlformats.org/officeDocument/2006/relationships/hyperlink" Target="https://htmlacademy.ru/assets/courses/53/bootstrap-sprites.png" TargetMode="External"/><Relationship Id="rId313" Type="http://schemas.openxmlformats.org/officeDocument/2006/relationships/hyperlink" Target="https://htmlacademy.ru/courses/130" TargetMode="External"/><Relationship Id="rId10" Type="http://schemas.openxmlformats.org/officeDocument/2006/relationships/hyperlink" Target="https://htmlacademy.ru/courses/4/run/5" TargetMode="External"/><Relationship Id="rId31" Type="http://schemas.openxmlformats.org/officeDocument/2006/relationships/hyperlink" Target="http://webfont.ru/blog/about-font-face-part-one/" TargetMode="External"/><Relationship Id="rId52" Type="http://schemas.openxmlformats.org/officeDocument/2006/relationships/image" Target="media/image12.jpeg"/><Relationship Id="rId73" Type="http://schemas.openxmlformats.org/officeDocument/2006/relationships/hyperlink" Target="https://htmlacademy.ru/courses/38/run/5" TargetMode="External"/><Relationship Id="rId94" Type="http://schemas.openxmlformats.org/officeDocument/2006/relationships/hyperlink" Target="https://htmlacademy.ru/courses/74" TargetMode="External"/><Relationship Id="rId148" Type="http://schemas.openxmlformats.org/officeDocument/2006/relationships/image" Target="media/image39.png"/><Relationship Id="rId169" Type="http://schemas.openxmlformats.org/officeDocument/2006/relationships/hyperlink" Target="https://htmlacademy.ru/courses/39" TargetMode="External"/><Relationship Id="rId334" Type="http://schemas.openxmlformats.org/officeDocument/2006/relationships/image" Target="media/image111.png"/><Relationship Id="rId355" Type="http://schemas.openxmlformats.org/officeDocument/2006/relationships/image" Target="media/image129.png"/><Relationship Id="rId376" Type="http://schemas.openxmlformats.org/officeDocument/2006/relationships/hyperlink" Target="https://htmlacademy.ru/courses/80/run/23" TargetMode="External"/><Relationship Id="rId397"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52.png"/><Relationship Id="rId215" Type="http://schemas.openxmlformats.org/officeDocument/2006/relationships/hyperlink" Target="https://htmlacademy.ru/courses/113/run/2" TargetMode="External"/><Relationship Id="rId236" Type="http://schemas.openxmlformats.org/officeDocument/2006/relationships/hyperlink" Target="https://htmlacademy.ru/courses/57/run/2" TargetMode="External"/><Relationship Id="rId257" Type="http://schemas.openxmlformats.org/officeDocument/2006/relationships/hyperlink" Target="https://htmlacademy.ru/courses/53/run/1" TargetMode="External"/><Relationship Id="rId278" Type="http://schemas.openxmlformats.org/officeDocument/2006/relationships/hyperlink" Target="https://htmlacademy.ru/courses/55" TargetMode="External"/><Relationship Id="rId401" Type="http://schemas.openxmlformats.org/officeDocument/2006/relationships/image" Target="media/image149.png"/><Relationship Id="rId422" Type="http://schemas.openxmlformats.org/officeDocument/2006/relationships/image" Target="media/image166.png"/><Relationship Id="rId303" Type="http://schemas.openxmlformats.org/officeDocument/2006/relationships/hyperlink" Target="https://htmlacademy.ru/courses/88/run/12"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image" Target="media/image122.png"/><Relationship Id="rId387" Type="http://schemas.openxmlformats.org/officeDocument/2006/relationships/hyperlink" Target="http://lesscss.org/" TargetMode="External"/><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58.png"/><Relationship Id="rId107" Type="http://schemas.openxmlformats.org/officeDocument/2006/relationships/hyperlink" Target="https://htmlacademy.ru/courses/79" TargetMode="External"/><Relationship Id="rId289" Type="http://schemas.openxmlformats.org/officeDocument/2006/relationships/hyperlink" Target="https://htmlacademy.ru/courses/53/run/15" TargetMode="External"/><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image" Target="media/image94.png"/><Relationship Id="rId356" Type="http://schemas.openxmlformats.org/officeDocument/2006/relationships/image" Target="media/image130.jpeg"/><Relationship Id="rId398" Type="http://schemas.openxmlformats.org/officeDocument/2006/relationships/hyperlink" Target="https://htmlacademy.ru/courses/85/" TargetMode="External"/><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image" Target="media/image167.png"/><Relationship Id="rId258" Type="http://schemas.openxmlformats.org/officeDocument/2006/relationships/hyperlink" Target="https://htmlacademy.ru/courses/42/run/14"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image" Target="media/image103.png"/><Relationship Id="rId367" Type="http://schemas.openxmlformats.org/officeDocument/2006/relationships/image" Target="media/image137.png"/><Relationship Id="rId171" Type="http://schemas.openxmlformats.org/officeDocument/2006/relationships/image" Target="media/image49.png"/><Relationship Id="rId227" Type="http://schemas.openxmlformats.org/officeDocument/2006/relationships/image" Target="media/image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30884</TotalTime>
  <Pages>322</Pages>
  <Words>79440</Words>
  <Characters>452812</Characters>
  <Application>Microsoft Office Word</Application>
  <DocSecurity>0</DocSecurity>
  <Lines>3773</Lines>
  <Paragraphs>1062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531190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564</cp:revision>
  <dcterms:created xsi:type="dcterms:W3CDTF">2018-01-24T06:25:00Z</dcterms:created>
  <dcterms:modified xsi:type="dcterms:W3CDTF">2018-10-21T09:32:00Z</dcterms:modified>
</cp:coreProperties>
</file>