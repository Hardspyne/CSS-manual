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867E99" w:rsidP="00BE273F">
      <w:pPr>
        <w:pStyle w:val="2"/>
      </w:pPr>
      <w:hyperlink r:id="rId7"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8"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867E99" w:rsidP="00BE273F">
      <w:pPr>
        <w:pStyle w:val="a3"/>
        <w:shd w:val="clear" w:color="auto" w:fill="FFFFFF"/>
        <w:spacing w:before="0" w:beforeAutospacing="0" w:after="135" w:afterAutospacing="0"/>
        <w:rPr>
          <w:rFonts w:ascii="Helvetica" w:hAnsi="Helvetica" w:cs="Helvetica"/>
          <w:color w:val="333333"/>
          <w:sz w:val="20"/>
          <w:szCs w:val="20"/>
        </w:rPr>
      </w:pPr>
      <w:hyperlink r:id="rId9"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0"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1"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2"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4"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0C7BC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0C7BCF">
        <w:rPr>
          <w:rStyle w:val="HTML"/>
          <w:rFonts w:ascii="Consolas" w:hAnsi="Consolas"/>
          <w:color w:val="333333"/>
          <w:bdr w:val="none" w:sz="0" w:space="0" w:color="auto" w:frame="1"/>
        </w:rPr>
        <w:t>&gt;</w:t>
      </w:r>
    </w:p>
    <w:p w14:paraId="4781A27B" w14:textId="77777777" w:rsidR="00697E6A" w:rsidRPr="000C7BC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0C7BCF">
        <w:rPr>
          <w:rStyle w:val="HTML"/>
          <w:rFonts w:ascii="Consolas" w:hAnsi="Consolas"/>
          <w:color w:val="333333"/>
          <w:bdr w:val="none" w:sz="0" w:space="0" w:color="auto" w:frame="1"/>
        </w:rPr>
        <w:t>&gt;</w:t>
      </w:r>
    </w:p>
    <w:p w14:paraId="5343291E" w14:textId="77777777" w:rsidR="00697E6A" w:rsidRPr="000C7BC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0C7BCF">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0C7BC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0C7BCF">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0C7BC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0C7BCF">
        <w:rPr>
          <w:rStyle w:val="HTML"/>
          <w:rFonts w:ascii="Consolas" w:hAnsi="Consolas"/>
          <w:color w:val="333333"/>
          <w:bdr w:val="none" w:sz="0" w:space="0" w:color="auto" w:frame="1"/>
        </w:rPr>
        <w:t>&gt;</w:t>
      </w:r>
    </w:p>
    <w:p w14:paraId="7982F194" w14:textId="77777777" w:rsidR="00697E6A" w:rsidRPr="000C7BC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C7BCF">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0C7BCF">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0C7BCF">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0C7BCF">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0C7BCF">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0C7BCF">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0C7BCF">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5"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0C7BC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0C7BCF">
        <w:rPr>
          <w:rStyle w:val="HTML"/>
          <w:rFonts w:ascii="Consolas" w:hAnsi="Consolas"/>
          <w:color w:val="333333"/>
          <w:bdr w:val="none" w:sz="0" w:space="0" w:color="auto" w:frame="1"/>
          <w:lang w:val="en-US"/>
        </w:rPr>
        <w:t>&gt;</w:t>
      </w:r>
    </w:p>
    <w:p w14:paraId="684AE99A" w14:textId="77777777" w:rsidR="00697E6A" w:rsidRPr="000C7BC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0C7BCF">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0C7BCF" w:rsidRDefault="00697E6A" w:rsidP="00BE273F">
      <w:pPr>
        <w:pStyle w:val="HTML0"/>
        <w:shd w:val="clear" w:color="auto" w:fill="F8F8F8"/>
        <w:spacing w:before="300" w:after="300"/>
        <w:ind w:left="-225"/>
        <w:rPr>
          <w:rFonts w:ascii="Consolas" w:hAnsi="Consolas"/>
          <w:color w:val="333333"/>
          <w:sz w:val="24"/>
          <w:szCs w:val="24"/>
          <w:lang w:val="en-US"/>
        </w:rPr>
      </w:pPr>
      <w:r w:rsidRPr="000C7BCF">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0C7BCF">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6"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7"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8"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19"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DC0282"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C0282">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DC0282">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DC0282">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DC0282">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DC0282">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DC0282">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DC0282">
        <w:rPr>
          <w:rFonts w:ascii="Consolas" w:eastAsia="Times New Roman" w:hAnsi="Consolas" w:cs="Courier New"/>
          <w:color w:val="333333"/>
          <w:sz w:val="20"/>
          <w:szCs w:val="20"/>
          <w:lang w:eastAsia="ru-RU"/>
        </w:rPr>
        <w:t>&gt;</w:t>
      </w:r>
    </w:p>
    <w:p w14:paraId="02941B96" w14:textId="77777777" w:rsidR="00D63263" w:rsidRPr="00DC0282"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0"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1"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2" w:tgtFrame="_blank" w:history="1">
        <w:r>
          <w:rPr>
            <w:rStyle w:val="a6"/>
            <w:rFonts w:ascii="Arial" w:hAnsi="Arial" w:cs="Arial"/>
            <w:color w:val="3F3CCB"/>
          </w:rPr>
          <w:t>JPEG</w:t>
        </w:r>
      </w:hyperlink>
      <w:r>
        <w:rPr>
          <w:rFonts w:ascii="Arial" w:hAnsi="Arial" w:cs="Arial"/>
          <w:color w:val="333333"/>
        </w:rPr>
        <w:t> и </w:t>
      </w:r>
      <w:hyperlink r:id="rId23"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4"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5"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7"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8"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29"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0C7BCF"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0C7BCF">
        <w:rPr>
          <w:rFonts w:ascii="Arial" w:hAnsi="Arial" w:cs="Arial"/>
          <w:color w:val="333333"/>
          <w:lang w:val="en-US"/>
        </w:rPr>
        <w:t xml:space="preserve"> </w:t>
      </w:r>
      <w:r>
        <w:rPr>
          <w:rFonts w:ascii="Arial" w:hAnsi="Arial" w:cs="Arial"/>
          <w:color w:val="333333"/>
        </w:rPr>
        <w:t>пример</w:t>
      </w:r>
      <w:r w:rsidRPr="000C7BCF">
        <w:rPr>
          <w:rFonts w:ascii="Arial" w:hAnsi="Arial" w:cs="Arial"/>
          <w:color w:val="333333"/>
          <w:lang w:val="en-US"/>
        </w:rPr>
        <w:t>:</w:t>
      </w:r>
    </w:p>
    <w:p w14:paraId="30C9307C" w14:textId="77777777" w:rsidR="00BE273F" w:rsidRPr="000C7BCF"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0C7BCF">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0C7BCF">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0" w:tgtFrame="_blank" w:history="1">
        <w:r>
          <w:rPr>
            <w:rStyle w:val="a6"/>
            <w:rFonts w:ascii="Arial" w:hAnsi="Arial" w:cs="Arial"/>
            <w:color w:val="3F3CCB"/>
          </w:rPr>
          <w:t>первая часть</w:t>
        </w:r>
      </w:hyperlink>
      <w:r>
        <w:rPr>
          <w:rFonts w:ascii="Arial" w:hAnsi="Arial" w:cs="Arial"/>
          <w:color w:val="333333"/>
        </w:rPr>
        <w:t> и </w:t>
      </w:r>
      <w:hyperlink r:id="rId31"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2"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867E99" w:rsidP="00BE273F">
      <w:pPr>
        <w:numPr>
          <w:ilvl w:val="0"/>
          <w:numId w:val="94"/>
        </w:numPr>
        <w:shd w:val="clear" w:color="auto" w:fill="FFFFFF"/>
        <w:spacing w:before="150" w:after="150" w:line="375" w:lineRule="atLeast"/>
        <w:ind w:left="0"/>
        <w:rPr>
          <w:rFonts w:ascii="Arial" w:hAnsi="Arial" w:cs="Arial"/>
          <w:color w:val="333333"/>
        </w:rPr>
      </w:pPr>
      <w:hyperlink r:id="rId33" w:tgtFrame="_blank" w:history="1">
        <w:r w:rsidR="00BE273F">
          <w:rPr>
            <w:rStyle w:val="a6"/>
            <w:rFonts w:ascii="Arial" w:hAnsi="Arial" w:cs="Arial"/>
            <w:color w:val="3F3CCB"/>
          </w:rPr>
          <w:t>MPEG-4/H.264</w:t>
        </w:r>
      </w:hyperlink>
    </w:p>
    <w:p w14:paraId="029C8764" w14:textId="77777777" w:rsidR="00BE273F" w:rsidRDefault="00867E99"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OGG/Theora</w:t>
        </w:r>
      </w:hyperlink>
    </w:p>
    <w:p w14:paraId="4A02B5B5" w14:textId="77777777" w:rsidR="00BE273F" w:rsidRDefault="00867E99"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39"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3"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5"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49"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2"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5"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6"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59"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1" w:tgtFrame="_blank" w:history="1">
        <w:r>
          <w:rPr>
            <w:rStyle w:val="a6"/>
            <w:rFonts w:ascii="Arial" w:hAnsi="Arial" w:cs="Arial"/>
            <w:color w:val="3F3CCB"/>
          </w:rPr>
          <w:t>полей для ввода email</w:t>
        </w:r>
      </w:hyperlink>
      <w:r>
        <w:rPr>
          <w:rFonts w:ascii="Arial" w:hAnsi="Arial" w:cs="Arial"/>
          <w:color w:val="333333"/>
        </w:rPr>
        <w:t> и </w:t>
      </w:r>
      <w:hyperlink r:id="rId62"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5"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8"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867E99" w:rsidP="00BE273F">
      <w:pPr>
        <w:pStyle w:val="2"/>
      </w:pPr>
      <w:hyperlink r:id="rId69"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0"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1"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2"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3"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4"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5"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6"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8"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0C7BCF">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0C7BCF">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0C7BCF">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0C7BCF">
        <w:rPr>
          <w:rFonts w:ascii="Arial" w:hAnsi="Arial" w:cs="Arial"/>
          <w:color w:val="333333"/>
        </w:rPr>
        <w:t xml:space="preserve"> </w:t>
      </w:r>
      <w:r>
        <w:rPr>
          <w:rFonts w:ascii="Arial" w:hAnsi="Arial" w:cs="Arial"/>
          <w:color w:val="333333"/>
        </w:rPr>
        <w:t>отрицающим</w:t>
      </w:r>
      <w:r w:rsidRPr="000C7BCF">
        <w:rPr>
          <w:rFonts w:ascii="Arial" w:hAnsi="Arial" w:cs="Arial"/>
          <w:color w:val="333333"/>
        </w:rPr>
        <w:t xml:space="preserve"> </w:t>
      </w:r>
      <w:r>
        <w:rPr>
          <w:rFonts w:ascii="Arial" w:hAnsi="Arial" w:cs="Arial"/>
          <w:color w:val="333333"/>
        </w:rPr>
        <w:t>селектором</w:t>
      </w:r>
      <w:r w:rsidRPr="000C7BCF">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0"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1"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0C7BC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0C7BCF">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0C7BCF">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0C7BCF"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0C7BCF">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0C7BCF"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0C7BCF">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0C7BCF">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2"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3"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4"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5"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6"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7"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8"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89"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0"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1"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3"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4"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5"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6"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7"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8"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99"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0"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3"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4"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5"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6"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8"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09"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0"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1"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6"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7"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867E99" w:rsidP="00BE273F">
      <w:pPr>
        <w:pStyle w:val="2"/>
      </w:pPr>
      <w:hyperlink r:id="rId118"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19"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0"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DC0282"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DC0282">
        <w:rPr>
          <w:rStyle w:val="HTML"/>
          <w:rFonts w:ascii="Consolas" w:hAnsi="Consolas"/>
          <w:color w:val="333333"/>
          <w:bdr w:val="none" w:sz="0" w:space="0" w:color="auto" w:frame="1"/>
          <w:lang w:val="en-US"/>
        </w:rPr>
        <w:t xml:space="preserve"> {</w:t>
      </w:r>
    </w:p>
    <w:p w14:paraId="2AAA091A" w14:textId="77777777" w:rsidR="00AB6835" w:rsidRPr="00DC0282"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C0282">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DC0282">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DC0282">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DC0282">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DC0282">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DC0282">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1"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2"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3"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4"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5"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6"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7"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29"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0"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4"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8"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3"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867E99" w:rsidP="00BE273F">
      <w:pPr>
        <w:pStyle w:val="2"/>
        <w:rPr>
          <w:lang w:val="en-US"/>
        </w:rPr>
      </w:pPr>
      <w:hyperlink r:id="rId144"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0C7BC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0C7BCF">
        <w:rPr>
          <w:rFonts w:ascii="Helvetica" w:hAnsi="Helvetica" w:cs="Helvetica"/>
          <w:color w:val="333333"/>
          <w:sz w:val="20"/>
          <w:szCs w:val="20"/>
          <w:lang w:val="en-US"/>
        </w:rPr>
        <w:t>:</w:t>
      </w:r>
    </w:p>
    <w:p w14:paraId="54843099" w14:textId="77777777" w:rsidR="00BE273F" w:rsidRPr="000C7BCF"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0C7BCF">
        <w:rPr>
          <w:rFonts w:ascii="Consolas" w:hAnsi="Consolas"/>
          <w:color w:val="333333"/>
          <w:lang w:val="en-US"/>
        </w:rPr>
        <w:t>-</w:t>
      </w:r>
      <w:r w:rsidRPr="002E3215">
        <w:rPr>
          <w:rFonts w:ascii="Consolas" w:hAnsi="Consolas"/>
          <w:color w:val="333333"/>
          <w:lang w:val="en-US"/>
        </w:rPr>
        <w:t>image</w:t>
      </w:r>
      <w:r w:rsidRPr="000C7BCF">
        <w:rPr>
          <w:rFonts w:ascii="Consolas" w:hAnsi="Consolas"/>
          <w:color w:val="333333"/>
          <w:lang w:val="en-US"/>
        </w:rPr>
        <w:t xml:space="preserve">: </w:t>
      </w:r>
      <w:r w:rsidRPr="002E3215">
        <w:rPr>
          <w:rFonts w:ascii="Consolas" w:hAnsi="Consolas"/>
          <w:color w:val="333333"/>
          <w:lang w:val="en-US"/>
        </w:rPr>
        <w:t>linear</w:t>
      </w:r>
      <w:r w:rsidRPr="000C7BCF">
        <w:rPr>
          <w:rFonts w:ascii="Consolas" w:hAnsi="Consolas"/>
          <w:color w:val="333333"/>
          <w:lang w:val="en-US"/>
        </w:rPr>
        <w:t>-</w:t>
      </w:r>
      <w:r w:rsidRPr="002E3215">
        <w:rPr>
          <w:rFonts w:ascii="Consolas" w:hAnsi="Consolas"/>
          <w:color w:val="333333"/>
          <w:lang w:val="en-US"/>
        </w:rPr>
        <w:t>gradient</w:t>
      </w:r>
      <w:r w:rsidRPr="000C7BCF">
        <w:rPr>
          <w:rFonts w:ascii="Consolas" w:hAnsi="Consolas"/>
          <w:color w:val="333333"/>
          <w:lang w:val="en-US"/>
        </w:rPr>
        <w:t>(90</w:t>
      </w:r>
      <w:r w:rsidRPr="002E3215">
        <w:rPr>
          <w:rFonts w:ascii="Consolas" w:hAnsi="Consolas"/>
          <w:color w:val="333333"/>
          <w:lang w:val="en-US"/>
        </w:rPr>
        <w:t>deg</w:t>
      </w:r>
      <w:r w:rsidRPr="000C7BCF">
        <w:rPr>
          <w:rFonts w:ascii="Consolas" w:hAnsi="Consolas"/>
          <w:color w:val="333333"/>
          <w:lang w:val="en-US"/>
        </w:rPr>
        <w:t xml:space="preserve">, </w:t>
      </w:r>
      <w:r w:rsidRPr="002E3215">
        <w:rPr>
          <w:rFonts w:ascii="Consolas" w:hAnsi="Consolas"/>
          <w:color w:val="333333"/>
          <w:lang w:val="en-US"/>
        </w:rPr>
        <w:t>yellow</w:t>
      </w:r>
      <w:r w:rsidRPr="000C7BCF">
        <w:rPr>
          <w:rFonts w:ascii="Consolas" w:hAnsi="Consolas"/>
          <w:color w:val="333333"/>
          <w:lang w:val="en-US"/>
        </w:rPr>
        <w:t xml:space="preserve">, </w:t>
      </w:r>
      <w:r w:rsidRPr="002E3215">
        <w:rPr>
          <w:rFonts w:ascii="Consolas" w:hAnsi="Consolas"/>
          <w:color w:val="333333"/>
          <w:lang w:val="en-US"/>
        </w:rPr>
        <w:t>green</w:t>
      </w:r>
      <w:r w:rsidRPr="000C7BCF">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2"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867E99" w:rsidP="00BE273F">
      <w:pPr>
        <w:pStyle w:val="3"/>
        <w:rPr>
          <w:lang w:val="en-US"/>
        </w:rPr>
      </w:pPr>
      <w:hyperlink r:id="rId154"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5"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7"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8"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0"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2"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3"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4"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5"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7"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8"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69"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2"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3"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4"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5"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6"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8"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0"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2"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4"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5"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6"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7"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8"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89"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0"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1"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2"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4"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8"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2"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6"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7"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8"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0"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1"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3"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4"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5"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0"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3"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5"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7"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1"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4"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630930"/>
                    </a:xfrm>
                    <a:prstGeom prst="rect">
                      <a:avLst/>
                    </a:prstGeom>
                  </pic:spPr>
                </pic:pic>
              </a:graphicData>
            </a:graphic>
          </wp:inline>
        </w:drawing>
      </w:r>
    </w:p>
    <w:p w14:paraId="7126D059" w14:textId="77777777" w:rsidR="00BE273F" w:rsidRDefault="00BE273F" w:rsidP="00BE273F"/>
    <w:p w14:paraId="7913CDA8" w14:textId="77777777" w:rsidR="00BE273F" w:rsidRPr="00FB1904" w:rsidRDefault="00BE273F" w:rsidP="00BE273F"/>
    <w:p w14:paraId="07C59275" w14:textId="77777777" w:rsidR="00BE273F" w:rsidRPr="00CA67E3" w:rsidRDefault="00BE273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lastRenderedPageBreak/>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42"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43"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44"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45"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867E9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46" w:history="1">
        <w:r w:rsidR="00FD5BB6">
          <w:rPr>
            <w:rStyle w:val="a6"/>
            <w:rFonts w:ascii="Helvetica" w:hAnsi="Helvetica" w:cs="Helvetica"/>
            <w:color w:val="0088CC"/>
            <w:sz w:val="20"/>
            <w:szCs w:val="20"/>
          </w:rPr>
          <w:t>Селекторы по классам</w:t>
        </w:r>
      </w:hyperlink>
    </w:p>
    <w:p w14:paraId="18A28C3E" w14:textId="77777777" w:rsidR="00FD5BB6" w:rsidRDefault="00867E9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47"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867E9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48"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867E9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49" w:history="1">
        <w:r w:rsidR="00EC5D9F">
          <w:rPr>
            <w:rStyle w:val="a6"/>
            <w:rFonts w:ascii="Helvetica" w:hAnsi="Helvetica" w:cs="Helvetica"/>
            <w:color w:val="0088CC"/>
          </w:rPr>
          <w:t>Рамки</w:t>
        </w:r>
      </w:hyperlink>
    </w:p>
    <w:p w14:paraId="52C3D8A4" w14:textId="77777777" w:rsidR="00EC5D9F" w:rsidRDefault="00867E9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0" w:history="1">
        <w:r w:rsidR="00EC5D9F">
          <w:rPr>
            <w:rStyle w:val="a6"/>
            <w:rFonts w:ascii="Helvetica" w:hAnsi="Helvetica" w:cs="Helvetica"/>
            <w:color w:val="0088CC"/>
          </w:rPr>
          <w:t>Ширина и высота</w:t>
        </w:r>
      </w:hyperlink>
    </w:p>
    <w:p w14:paraId="3E5AF6CD" w14:textId="77777777" w:rsidR="00EC5D9F" w:rsidRDefault="00867E9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1"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867E99"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2"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867E99"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3"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867E99"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4"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867E99"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5"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867E99"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6"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867E99"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7"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lastRenderedPageBreak/>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867E99"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8"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259"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867E99"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0"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867E99"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1"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867E99"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2"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867E99"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3"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867E99"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4"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867E99"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5"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867E9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6"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867E9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7"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867E9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8"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867E99"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9" w:history="1">
        <w:r w:rsidR="006000FA">
          <w:rPr>
            <w:rStyle w:val="a6"/>
            <w:rFonts w:ascii="Helvetica" w:hAnsi="Helvetica" w:cs="Helvetica"/>
            <w:color w:val="0088CC"/>
            <w:sz w:val="20"/>
            <w:szCs w:val="20"/>
          </w:rPr>
          <w:t>display: none</w:t>
        </w:r>
      </w:hyperlink>
    </w:p>
    <w:p w14:paraId="0208F099" w14:textId="77777777" w:rsidR="006000FA" w:rsidRDefault="00867E99"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0"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271"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867E99" w:rsidP="00BE273F">
      <w:pPr>
        <w:pStyle w:val="2"/>
      </w:pPr>
      <w:hyperlink r:id="rId272"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867E99"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3" w:history="1">
        <w:r w:rsidR="00510C45">
          <w:rPr>
            <w:rStyle w:val="a6"/>
            <w:rFonts w:ascii="Helvetica" w:hAnsi="Helvetica" w:cs="Helvetica"/>
            <w:color w:val="0088CC"/>
            <w:sz w:val="20"/>
            <w:szCs w:val="20"/>
          </w:rPr>
          <w:t>Что такое ссылка?</w:t>
        </w:r>
      </w:hyperlink>
    </w:p>
    <w:p w14:paraId="3427BCB9" w14:textId="77777777" w:rsidR="00510C45" w:rsidRDefault="00867E99"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4"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867E9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5" w:history="1">
        <w:r w:rsidR="00987DF3">
          <w:rPr>
            <w:rStyle w:val="a6"/>
            <w:rFonts w:ascii="Helvetica" w:hAnsi="Helvetica" w:cs="Helvetica"/>
            <w:color w:val="0088CC"/>
            <w:sz w:val="20"/>
            <w:szCs w:val="20"/>
          </w:rPr>
          <w:t>Блочно-строчный тип</w:t>
        </w:r>
      </w:hyperlink>
    </w:p>
    <w:p w14:paraId="43DF05A6" w14:textId="77777777" w:rsidR="00987DF3" w:rsidRDefault="00867E9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6" w:history="1">
        <w:r w:rsidR="00987DF3">
          <w:rPr>
            <w:rStyle w:val="a6"/>
            <w:rFonts w:ascii="Helvetica" w:hAnsi="Helvetica" w:cs="Helvetica"/>
            <w:color w:val="0088CC"/>
            <w:sz w:val="20"/>
            <w:szCs w:val="20"/>
          </w:rPr>
          <w:t>Ширина и высота</w:t>
        </w:r>
      </w:hyperlink>
    </w:p>
    <w:p w14:paraId="5DE893D5" w14:textId="77777777" w:rsidR="00987DF3" w:rsidRDefault="00867E9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7" w:history="1">
        <w:r w:rsidR="00987DF3">
          <w:rPr>
            <w:rStyle w:val="a6"/>
            <w:rFonts w:ascii="Helvetica" w:hAnsi="Helvetica" w:cs="Helvetica"/>
            <w:color w:val="0088CC"/>
            <w:sz w:val="20"/>
            <w:szCs w:val="20"/>
          </w:rPr>
          <w:t>Внешние отступы</w:t>
        </w:r>
      </w:hyperlink>
    </w:p>
    <w:p w14:paraId="3E7C4D1D" w14:textId="77777777" w:rsidR="00987DF3" w:rsidRDefault="00867E9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8" w:history="1">
        <w:r w:rsidR="00987DF3">
          <w:rPr>
            <w:rStyle w:val="a6"/>
            <w:rFonts w:ascii="Helvetica" w:hAnsi="Helvetica" w:cs="Helvetica"/>
            <w:color w:val="0088CC"/>
            <w:sz w:val="20"/>
            <w:szCs w:val="20"/>
          </w:rPr>
          <w:t>Цвет фона</w:t>
        </w:r>
      </w:hyperlink>
    </w:p>
    <w:p w14:paraId="41A7193E" w14:textId="77777777" w:rsidR="00987DF3" w:rsidRDefault="00867E9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9"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867E9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0" w:history="1">
        <w:r w:rsidR="004F5436">
          <w:rPr>
            <w:rStyle w:val="a6"/>
            <w:rFonts w:ascii="Helvetica" w:hAnsi="Helvetica" w:cs="Helvetica"/>
            <w:color w:val="0088CC"/>
            <w:sz w:val="20"/>
            <w:szCs w:val="20"/>
          </w:rPr>
          <w:t>Фоновое изображение</w:t>
        </w:r>
      </w:hyperlink>
    </w:p>
    <w:p w14:paraId="271017EC" w14:textId="77777777" w:rsidR="004F5436" w:rsidRDefault="00867E9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1" w:history="1">
        <w:r w:rsidR="004F5436">
          <w:rPr>
            <w:rStyle w:val="a6"/>
            <w:rFonts w:ascii="Helvetica" w:hAnsi="Helvetica" w:cs="Helvetica"/>
            <w:color w:val="0088CC"/>
            <w:sz w:val="20"/>
            <w:szCs w:val="20"/>
          </w:rPr>
          <w:t>Повторение фона</w:t>
        </w:r>
      </w:hyperlink>
    </w:p>
    <w:p w14:paraId="2F728FCD" w14:textId="77777777" w:rsidR="004F5436" w:rsidRDefault="00867E9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2" w:history="1">
        <w:r w:rsidR="004F5436">
          <w:rPr>
            <w:rStyle w:val="a6"/>
            <w:rFonts w:ascii="Helvetica" w:hAnsi="Helvetica" w:cs="Helvetica"/>
            <w:color w:val="0088CC"/>
            <w:sz w:val="20"/>
            <w:szCs w:val="20"/>
          </w:rPr>
          <w:t>Расположение фона</w:t>
        </w:r>
      </w:hyperlink>
    </w:p>
    <w:p w14:paraId="590387DC" w14:textId="77777777" w:rsidR="004F5436" w:rsidRDefault="00867E9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3" w:history="1">
        <w:r w:rsidR="004F5436">
          <w:rPr>
            <w:rStyle w:val="a6"/>
            <w:rFonts w:ascii="Helvetica" w:hAnsi="Helvetica" w:cs="Helvetica"/>
            <w:color w:val="0088CC"/>
            <w:sz w:val="20"/>
            <w:szCs w:val="20"/>
          </w:rPr>
          <w:t>Спрайты</w:t>
        </w:r>
      </w:hyperlink>
    </w:p>
    <w:p w14:paraId="777FDB56" w14:textId="77777777" w:rsidR="004F5436" w:rsidRDefault="00867E9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4"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867E99"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5"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867E9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6"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867E9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7"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867E9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8" w:history="1">
        <w:r w:rsidR="00BC5CC6">
          <w:rPr>
            <w:rStyle w:val="a6"/>
            <w:rFonts w:ascii="Helvetica" w:hAnsi="Helvetica" w:cs="Helvetica"/>
            <w:color w:val="0088CC"/>
            <w:sz w:val="20"/>
            <w:szCs w:val="20"/>
          </w:rPr>
          <w:t>Высота строки</w:t>
        </w:r>
      </w:hyperlink>
    </w:p>
    <w:p w14:paraId="23A96F3D" w14:textId="77777777" w:rsidR="00BC5CC6" w:rsidRDefault="00867E9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9" w:history="1">
        <w:r w:rsidR="00BC5CC6">
          <w:rPr>
            <w:rStyle w:val="a6"/>
            <w:rFonts w:ascii="Helvetica" w:hAnsi="Helvetica" w:cs="Helvetica"/>
            <w:color w:val="0088CC"/>
            <w:sz w:val="20"/>
            <w:szCs w:val="20"/>
          </w:rPr>
          <w:t>Текстовые эффекты</w:t>
        </w:r>
      </w:hyperlink>
    </w:p>
    <w:p w14:paraId="361D326E" w14:textId="77777777" w:rsidR="00BC5CC6" w:rsidRDefault="00867E9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0"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lastRenderedPageBreak/>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291"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lastRenderedPageBreak/>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lastRenderedPageBreak/>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lastRenderedPageBreak/>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lastRenderedPageBreak/>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lastRenderedPageBreak/>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lastRenderedPageBreak/>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lastRenderedPageBreak/>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lastRenderedPageBreak/>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lastRenderedPageBreak/>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lastRenderedPageBreak/>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lastRenderedPageBreak/>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lastRenderedPageBreak/>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293"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294"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lastRenderedPageBreak/>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lastRenderedPageBreak/>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lastRenderedPageBreak/>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lastRenderedPageBreak/>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lastRenderedPageBreak/>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867E99" w:rsidP="00BE273F">
      <w:pPr>
        <w:pStyle w:val="2"/>
      </w:pPr>
      <w:hyperlink r:id="rId295"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296"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lastRenderedPageBreak/>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297"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color w:val="333333"/>
          <w:sz w:val="20"/>
          <w:szCs w:val="20"/>
        </w:rPr>
        <w:lastRenderedPageBreak/>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color w:val="333333"/>
        </w:rPr>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color w:val="333333"/>
          <w:lang w:val="en-US"/>
        </w:rPr>
        <w:lastRenderedPageBreak/>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color w:val="333333"/>
          <w:lang w:val="en-US"/>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t>Испытание: арифметические знаки</w:t>
      </w:r>
    </w:p>
    <w:p w14:paraId="3C2A5FD4" w14:textId="3E06989B" w:rsidR="005F0AB4" w:rsidRPr="005F0AB4" w:rsidRDefault="005F0AB4" w:rsidP="005F0AB4">
      <w:r w:rsidRPr="005F0AB4">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0425" cy="3526155"/>
                    </a:xfrm>
                    <a:prstGeom prst="rect">
                      <a:avLst/>
                    </a:prstGeom>
                  </pic:spPr>
                </pic:pic>
              </a:graphicData>
            </a:graphic>
          </wp:inline>
        </w:drawing>
      </w:r>
      <w:bookmarkStart w:id="1" w:name="_GoBack"/>
      <w:bookmarkEnd w:id="1"/>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Результат:</w:t>
      </w:r>
    </w:p>
    <w:p w14:paraId="2CF9B054"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2DE825C5" w14:textId="74F68439" w:rsidR="00E0662B" w:rsidRDefault="00867E99" w:rsidP="00BE273F">
      <w:pPr>
        <w:pStyle w:val="2"/>
      </w:pPr>
      <w:hyperlink r:id="rId305"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06"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75E091D8" w14:textId="77777777" w:rsidR="00A62AEB" w:rsidRDefault="00A62AEB" w:rsidP="00BE273F">
      <w:pPr>
        <w:pStyle w:val="3"/>
      </w:pPr>
      <w:r>
        <w:lastRenderedPageBreak/>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lastRenderedPageBreak/>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08"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12"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13"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180952" cy="3495238"/>
                    </a:xfrm>
                    <a:prstGeom prst="rect">
                      <a:avLst/>
                    </a:prstGeom>
                  </pic:spPr>
                </pic:pic>
              </a:graphicData>
            </a:graphic>
          </wp:inline>
        </w:drawing>
      </w:r>
    </w:p>
    <w:p w14:paraId="5CCEC815" w14:textId="03DEBE1A" w:rsidR="00F03AF3" w:rsidRDefault="00F03AF3" w:rsidP="00DE6FC4"/>
    <w:p w14:paraId="132F9136" w14:textId="22E28D13" w:rsidR="00F03AF3" w:rsidRDefault="00F03AF3" w:rsidP="00DE6FC4"/>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316"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17"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321"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0C7BCF" w:rsidRDefault="00FA2274" w:rsidP="00BE273F">
      <w:pPr>
        <w:tabs>
          <w:tab w:val="left" w:pos="2319"/>
        </w:tabs>
      </w:pPr>
      <w:r w:rsidRPr="000C7BCF">
        <w:t>.</w:t>
      </w:r>
      <w:r w:rsidRPr="00FA2274">
        <w:rPr>
          <w:lang w:val="en-US"/>
        </w:rPr>
        <w:t>btn</w:t>
      </w:r>
      <w:r w:rsidRPr="000C7BCF">
        <w:t>-</w:t>
      </w:r>
      <w:r w:rsidRPr="00FA2274">
        <w:rPr>
          <w:lang w:val="en-US"/>
        </w:rPr>
        <w:t>blue</w:t>
      </w:r>
      <w:r w:rsidRPr="000C7BCF">
        <w:t xml:space="preserve"> .</w:t>
      </w:r>
      <w:r w:rsidRPr="00FA2274">
        <w:rPr>
          <w:lang w:val="en-US"/>
        </w:rPr>
        <w:t>icon</w:t>
      </w:r>
      <w:r w:rsidRPr="000C7BCF">
        <w:t xml:space="preserve"> {</w:t>
      </w:r>
    </w:p>
    <w:p w14:paraId="2E8BE519" w14:textId="77777777" w:rsidR="00FA2274" w:rsidRPr="00FA2274" w:rsidRDefault="00FA2274" w:rsidP="00BE273F">
      <w:pPr>
        <w:tabs>
          <w:tab w:val="left" w:pos="2319"/>
        </w:tabs>
        <w:rPr>
          <w:lang w:val="en-US"/>
        </w:rPr>
      </w:pPr>
      <w:r w:rsidRPr="000C7BCF">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324"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325"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326"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0C7BCF" w:rsidRDefault="002D0210" w:rsidP="00BE273F">
      <w:pPr>
        <w:pStyle w:val="3"/>
      </w:pPr>
      <w:r>
        <w:t>Задержка</w:t>
      </w:r>
      <w:r w:rsidRPr="000C7BCF">
        <w:t xml:space="preserve"> </w:t>
      </w:r>
      <w:r>
        <w:t>начала</w:t>
      </w:r>
      <w:r w:rsidRPr="000C7BCF">
        <w:t xml:space="preserve"> </w:t>
      </w:r>
      <w:r>
        <w:t>анимации</w:t>
      </w:r>
      <w:r w:rsidRPr="000C7BCF">
        <w:t xml:space="preserve">: </w:t>
      </w:r>
      <w:r w:rsidRPr="00DC0282">
        <w:rPr>
          <w:lang w:val="en-US"/>
        </w:rPr>
        <w:t>animation</w:t>
      </w:r>
      <w:r w:rsidRPr="000C7BCF">
        <w:t>-</w:t>
      </w:r>
      <w:r w:rsidRPr="00DC0282">
        <w:rPr>
          <w:lang w:val="en-US"/>
        </w:rPr>
        <w:t>delay</w:t>
      </w:r>
      <w:r w:rsidRPr="000C7BCF">
        <w:t xml:space="preserve">, </w:t>
      </w:r>
      <w:r>
        <w:t>шаг</w:t>
      </w:r>
      <w:r w:rsidRPr="000C7BCF">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332"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333"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334"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336"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Default="006532CD" w:rsidP="00BE273F">
      <w:pPr>
        <w:rPr>
          <w:lang w:val="en-US"/>
        </w:rPr>
      </w:pPr>
      <w:r w:rsidRPr="006532CD">
        <w:rPr>
          <w:lang w:val="en-US"/>
        </w:rPr>
        <w:t>}</w:t>
      </w:r>
    </w:p>
    <w:p w14:paraId="0627EAEF" w14:textId="77777777" w:rsidR="006532CD" w:rsidRPr="006C5034"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6C5034">
        <w:rPr>
          <w:rFonts w:ascii="Helvetica" w:hAnsi="Helvetica" w:cs="Helvetica"/>
          <w:color w:val="666666"/>
          <w:sz w:val="20"/>
          <w:szCs w:val="20"/>
          <w:lang w:val="en-US"/>
        </w:rPr>
        <w:t xml:space="preserve"> «</w:t>
      </w:r>
      <w:hyperlink r:id="rId337" w:history="1">
        <w:r>
          <w:rPr>
            <w:rStyle w:val="a6"/>
            <w:rFonts w:ascii="Helvetica" w:hAnsi="Helvetica" w:cs="Helvetica"/>
            <w:color w:val="666666"/>
            <w:sz w:val="20"/>
            <w:szCs w:val="20"/>
          </w:rPr>
          <w:t>Плавные</w:t>
        </w:r>
        <w:r w:rsidRPr="006C503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6C5034">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338"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339"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340"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341"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342"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343"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344"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Default="00D75B6B" w:rsidP="00BE273F">
      <w:r>
        <w:t>.paper-btn {</w:t>
      </w:r>
    </w:p>
    <w:p w14:paraId="1B3F6FB2" w14:textId="77777777" w:rsidR="00D75B6B" w:rsidRDefault="00D75B6B" w:rsidP="00BE273F">
      <w:r>
        <w:t xml:space="preserve">    display: inline-block;</w:t>
      </w:r>
    </w:p>
    <w:p w14:paraId="6BACBD54" w14:textId="77777777" w:rsidR="00D75B6B" w:rsidRDefault="00D75B6B" w:rsidP="00BE273F">
      <w:r>
        <w:t xml:space="preserve">    margin: 58px 12px;</w:t>
      </w:r>
    </w:p>
    <w:p w14:paraId="5CE82C29" w14:textId="77777777" w:rsidR="00D75B6B" w:rsidRDefault="00D75B6B" w:rsidP="00BE273F">
      <w:r>
        <w:t>}</w:t>
      </w:r>
    </w:p>
    <w:p w14:paraId="51F3096B" w14:textId="77777777" w:rsidR="00D75B6B" w:rsidRDefault="00D75B6B" w:rsidP="00BE273F"/>
    <w:p w14:paraId="73BD369E" w14:textId="77777777" w:rsidR="00D75B6B" w:rsidRDefault="00D75B6B" w:rsidP="00BE273F">
      <w:r>
        <w:t>.paper-btn label {</w:t>
      </w:r>
    </w:p>
    <w:p w14:paraId="3CE5490E" w14:textId="77777777" w:rsidR="00D75B6B" w:rsidRDefault="00D75B6B" w:rsidP="00BE273F">
      <w:r>
        <w:t xml:space="preserve">    display: inline-block;</w:t>
      </w:r>
    </w:p>
    <w:p w14:paraId="43306917" w14:textId="77777777" w:rsidR="00D75B6B" w:rsidRDefault="00D75B6B" w:rsidP="00BE273F">
      <w:r>
        <w:t xml:space="preserve">    width: 80px;</w:t>
      </w:r>
    </w:p>
    <w:p w14:paraId="333C6A61" w14:textId="77777777" w:rsidR="00D75B6B" w:rsidRDefault="00D75B6B" w:rsidP="00BE273F">
      <w:r>
        <w:t xml:space="preserve">    line-height: 40px;</w:t>
      </w:r>
    </w:p>
    <w:p w14:paraId="2FC9C89B" w14:textId="77777777" w:rsidR="00D75B6B" w:rsidRDefault="00D75B6B" w:rsidP="00BE273F">
      <w:r>
        <w:t xml:space="preserve">    font-size: 14px;</w:t>
      </w:r>
    </w:p>
    <w:p w14:paraId="6B21B314" w14:textId="77777777" w:rsidR="00D75B6B" w:rsidRDefault="00D75B6B" w:rsidP="00BE273F">
      <w:r>
        <w:t xml:space="preserve">    text-transform: uppercase;</w:t>
      </w:r>
    </w:p>
    <w:p w14:paraId="06DFFF21" w14:textId="77777777" w:rsidR="00D75B6B" w:rsidRDefault="00D75B6B" w:rsidP="00BE273F">
      <w:r>
        <w:t xml:space="preserve">    color: #616161;</w:t>
      </w:r>
    </w:p>
    <w:p w14:paraId="5A4B4803" w14:textId="77777777" w:rsidR="00D75B6B" w:rsidRDefault="00D75B6B" w:rsidP="00BE273F">
      <w:r>
        <w:t xml:space="preserve">    background-color: #f5f5f5;</w:t>
      </w:r>
    </w:p>
    <w:p w14:paraId="15168FAE" w14:textId="77777777" w:rsidR="00D75B6B" w:rsidRDefault="00D75B6B" w:rsidP="00BE273F">
      <w:r>
        <w:lastRenderedPageBreak/>
        <w:t xml:space="preserve">    border-radius: 3px;</w:t>
      </w:r>
    </w:p>
    <w:p w14:paraId="1D92D1F7" w14:textId="77777777" w:rsidR="00D75B6B" w:rsidRDefault="00D75B6B" w:rsidP="00BE273F">
      <w: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345"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346"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347"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349"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867E99" w:rsidP="00BE273F">
      <w:pPr>
        <w:pStyle w:val="2"/>
      </w:pPr>
      <w:hyperlink r:id="rId350"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351"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352"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353"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2"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3"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2"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363"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Default="00B06AE3"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.margin(@value)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10px;</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p>
    <w:p w14:paraId="0DE5DF17" w14:textId="77777777" w:rsidR="00DF16F6" w:rsidRDefault="00DF16F6"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.offset(@padding; @margin)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371"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373"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val="en-US"/>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val="en-US"/>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382"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val="en-US"/>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val="en-US"/>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385"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val="en-US"/>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388"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90"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394"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398"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Default="00807D95" w:rsidP="00807D95">
      <w:r w:rsidRPr="00807D95">
        <w:rPr>
          <w:lang w:val="en-US"/>
        </w:rPr>
        <w:t xml:space="preserve">    </w:t>
      </w:r>
      <w:r>
        <w:t>.triangle-bottom-right(50px);</w:t>
      </w:r>
    </w:p>
    <w:p w14:paraId="10887047" w14:textId="77777777" w:rsidR="00807D95" w:rsidRDefault="00807D95" w:rsidP="00807D95">
      <w:r>
        <w:t xml:space="preserve">    </w:t>
      </w:r>
    </w:p>
    <w:p w14:paraId="20821D52" w14:textId="5D481CFF" w:rsidR="00807D95" w:rsidRPr="00A16712" w:rsidRDefault="00807D95" w:rsidP="00807D95">
      <w:r>
        <w:t>}</w:t>
      </w:r>
    </w:p>
    <w:sectPr w:rsidR="00807D95" w:rsidRPr="00A1671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BCD42" w14:textId="77777777" w:rsidR="00BC1607" w:rsidRDefault="00BC1607" w:rsidP="00B4161D">
      <w:r>
        <w:separator/>
      </w:r>
    </w:p>
  </w:endnote>
  <w:endnote w:type="continuationSeparator" w:id="0">
    <w:p w14:paraId="3DCEB417" w14:textId="77777777" w:rsidR="00BC1607" w:rsidRDefault="00BC1607"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CBE08" w14:textId="77777777" w:rsidR="00BC1607" w:rsidRDefault="00BC1607" w:rsidP="00B4161D">
      <w:r>
        <w:separator/>
      </w:r>
    </w:p>
  </w:footnote>
  <w:footnote w:type="continuationSeparator" w:id="0">
    <w:p w14:paraId="396667DD" w14:textId="77777777" w:rsidR="00BC1607" w:rsidRDefault="00BC1607"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9"/>
  </w:num>
  <w:num w:numId="2">
    <w:abstractNumId w:val="223"/>
  </w:num>
  <w:num w:numId="3">
    <w:abstractNumId w:val="196"/>
  </w:num>
  <w:num w:numId="4">
    <w:abstractNumId w:val="137"/>
  </w:num>
  <w:num w:numId="5">
    <w:abstractNumId w:val="132"/>
  </w:num>
  <w:num w:numId="6">
    <w:abstractNumId w:val="76"/>
  </w:num>
  <w:num w:numId="7">
    <w:abstractNumId w:val="18"/>
  </w:num>
  <w:num w:numId="8">
    <w:abstractNumId w:val="43"/>
  </w:num>
  <w:num w:numId="9">
    <w:abstractNumId w:val="73"/>
  </w:num>
  <w:num w:numId="10">
    <w:abstractNumId w:val="142"/>
  </w:num>
  <w:num w:numId="11">
    <w:abstractNumId w:val="65"/>
  </w:num>
  <w:num w:numId="12">
    <w:abstractNumId w:val="54"/>
  </w:num>
  <w:num w:numId="13">
    <w:abstractNumId w:val="207"/>
  </w:num>
  <w:num w:numId="14">
    <w:abstractNumId w:val="188"/>
  </w:num>
  <w:num w:numId="15">
    <w:abstractNumId w:val="2"/>
  </w:num>
  <w:num w:numId="16">
    <w:abstractNumId w:val="10"/>
  </w:num>
  <w:num w:numId="17">
    <w:abstractNumId w:val="69"/>
  </w:num>
  <w:num w:numId="18">
    <w:abstractNumId w:val="33"/>
  </w:num>
  <w:num w:numId="19">
    <w:abstractNumId w:val="210"/>
  </w:num>
  <w:num w:numId="20">
    <w:abstractNumId w:val="225"/>
  </w:num>
  <w:num w:numId="21">
    <w:abstractNumId w:val="113"/>
  </w:num>
  <w:num w:numId="22">
    <w:abstractNumId w:val="202"/>
  </w:num>
  <w:num w:numId="23">
    <w:abstractNumId w:val="34"/>
  </w:num>
  <w:num w:numId="24">
    <w:abstractNumId w:val="57"/>
  </w:num>
  <w:num w:numId="25">
    <w:abstractNumId w:val="182"/>
  </w:num>
  <w:num w:numId="26">
    <w:abstractNumId w:val="140"/>
  </w:num>
  <w:num w:numId="27">
    <w:abstractNumId w:val="110"/>
  </w:num>
  <w:num w:numId="28">
    <w:abstractNumId w:val="4"/>
  </w:num>
  <w:num w:numId="29">
    <w:abstractNumId w:val="75"/>
  </w:num>
  <w:num w:numId="30">
    <w:abstractNumId w:val="17"/>
  </w:num>
  <w:num w:numId="31">
    <w:abstractNumId w:val="101"/>
  </w:num>
  <w:num w:numId="32">
    <w:abstractNumId w:val="82"/>
  </w:num>
  <w:num w:numId="33">
    <w:abstractNumId w:val="231"/>
  </w:num>
  <w:num w:numId="34">
    <w:abstractNumId w:val="163"/>
  </w:num>
  <w:num w:numId="35">
    <w:abstractNumId w:val="45"/>
  </w:num>
  <w:num w:numId="36">
    <w:abstractNumId w:val="71"/>
  </w:num>
  <w:num w:numId="37">
    <w:abstractNumId w:val="8"/>
  </w:num>
  <w:num w:numId="38">
    <w:abstractNumId w:val="79"/>
  </w:num>
  <w:num w:numId="39">
    <w:abstractNumId w:val="14"/>
  </w:num>
  <w:num w:numId="40">
    <w:abstractNumId w:val="36"/>
  </w:num>
  <w:num w:numId="41">
    <w:abstractNumId w:val="193"/>
  </w:num>
  <w:num w:numId="42">
    <w:abstractNumId w:val="96"/>
  </w:num>
  <w:num w:numId="43">
    <w:abstractNumId w:val="161"/>
  </w:num>
  <w:num w:numId="44">
    <w:abstractNumId w:val="236"/>
  </w:num>
  <w:num w:numId="45">
    <w:abstractNumId w:val="203"/>
  </w:num>
  <w:num w:numId="46">
    <w:abstractNumId w:val="21"/>
  </w:num>
  <w:num w:numId="47">
    <w:abstractNumId w:val="23"/>
  </w:num>
  <w:num w:numId="48">
    <w:abstractNumId w:val="221"/>
  </w:num>
  <w:num w:numId="49">
    <w:abstractNumId w:val="235"/>
  </w:num>
  <w:num w:numId="50">
    <w:abstractNumId w:val="87"/>
  </w:num>
  <w:num w:numId="51">
    <w:abstractNumId w:val="195"/>
  </w:num>
  <w:num w:numId="52">
    <w:abstractNumId w:val="136"/>
  </w:num>
  <w:num w:numId="53">
    <w:abstractNumId w:val="70"/>
  </w:num>
  <w:num w:numId="54">
    <w:abstractNumId w:val="107"/>
  </w:num>
  <w:num w:numId="55">
    <w:abstractNumId w:val="77"/>
  </w:num>
  <w:num w:numId="56">
    <w:abstractNumId w:val="204"/>
  </w:num>
  <w:num w:numId="57">
    <w:abstractNumId w:val="176"/>
  </w:num>
  <w:num w:numId="58">
    <w:abstractNumId w:val="109"/>
  </w:num>
  <w:num w:numId="59">
    <w:abstractNumId w:val="111"/>
  </w:num>
  <w:num w:numId="60">
    <w:abstractNumId w:val="189"/>
  </w:num>
  <w:num w:numId="61">
    <w:abstractNumId w:val="205"/>
  </w:num>
  <w:num w:numId="62">
    <w:abstractNumId w:val="28"/>
  </w:num>
  <w:num w:numId="63">
    <w:abstractNumId w:val="102"/>
  </w:num>
  <w:num w:numId="64">
    <w:abstractNumId w:val="93"/>
  </w:num>
  <w:num w:numId="65">
    <w:abstractNumId w:val="129"/>
  </w:num>
  <w:num w:numId="66">
    <w:abstractNumId w:val="106"/>
  </w:num>
  <w:num w:numId="67">
    <w:abstractNumId w:val="9"/>
  </w:num>
  <w:num w:numId="68">
    <w:abstractNumId w:val="211"/>
  </w:num>
  <w:num w:numId="69">
    <w:abstractNumId w:val="220"/>
  </w:num>
  <w:num w:numId="70">
    <w:abstractNumId w:val="50"/>
  </w:num>
  <w:num w:numId="71">
    <w:abstractNumId w:val="149"/>
  </w:num>
  <w:num w:numId="72">
    <w:abstractNumId w:val="173"/>
  </w:num>
  <w:num w:numId="73">
    <w:abstractNumId w:val="226"/>
  </w:num>
  <w:num w:numId="74">
    <w:abstractNumId w:val="164"/>
  </w:num>
  <w:num w:numId="75">
    <w:abstractNumId w:val="128"/>
  </w:num>
  <w:num w:numId="76">
    <w:abstractNumId w:val="208"/>
  </w:num>
  <w:num w:numId="77">
    <w:abstractNumId w:val="95"/>
  </w:num>
  <w:num w:numId="78">
    <w:abstractNumId w:val="139"/>
  </w:num>
  <w:num w:numId="79">
    <w:abstractNumId w:val="237"/>
  </w:num>
  <w:num w:numId="80">
    <w:abstractNumId w:val="224"/>
  </w:num>
  <w:num w:numId="81">
    <w:abstractNumId w:val="64"/>
  </w:num>
  <w:num w:numId="82">
    <w:abstractNumId w:val="150"/>
  </w:num>
  <w:num w:numId="83">
    <w:abstractNumId w:val="212"/>
  </w:num>
  <w:num w:numId="84">
    <w:abstractNumId w:val="6"/>
  </w:num>
  <w:num w:numId="85">
    <w:abstractNumId w:val="192"/>
  </w:num>
  <w:num w:numId="86">
    <w:abstractNumId w:val="120"/>
  </w:num>
  <w:num w:numId="87">
    <w:abstractNumId w:val="66"/>
  </w:num>
  <w:num w:numId="88">
    <w:abstractNumId w:val="68"/>
  </w:num>
  <w:num w:numId="89">
    <w:abstractNumId w:val="81"/>
  </w:num>
  <w:num w:numId="90">
    <w:abstractNumId w:val="183"/>
  </w:num>
  <w:num w:numId="91">
    <w:abstractNumId w:val="174"/>
  </w:num>
  <w:num w:numId="92">
    <w:abstractNumId w:val="30"/>
  </w:num>
  <w:num w:numId="93">
    <w:abstractNumId w:val="105"/>
  </w:num>
  <w:num w:numId="94">
    <w:abstractNumId w:val="232"/>
  </w:num>
  <w:num w:numId="95">
    <w:abstractNumId w:val="201"/>
  </w:num>
  <w:num w:numId="96">
    <w:abstractNumId w:val="130"/>
  </w:num>
  <w:num w:numId="97">
    <w:abstractNumId w:val="13"/>
  </w:num>
  <w:num w:numId="98">
    <w:abstractNumId w:val="218"/>
  </w:num>
  <w:num w:numId="99">
    <w:abstractNumId w:val="233"/>
  </w:num>
  <w:num w:numId="100">
    <w:abstractNumId w:val="46"/>
  </w:num>
  <w:num w:numId="101">
    <w:abstractNumId w:val="131"/>
  </w:num>
  <w:num w:numId="102">
    <w:abstractNumId w:val="191"/>
  </w:num>
  <w:num w:numId="103">
    <w:abstractNumId w:val="41"/>
  </w:num>
  <w:num w:numId="104">
    <w:abstractNumId w:val="1"/>
  </w:num>
  <w:num w:numId="105">
    <w:abstractNumId w:val="98"/>
  </w:num>
  <w:num w:numId="106">
    <w:abstractNumId w:val="55"/>
  </w:num>
  <w:num w:numId="107">
    <w:abstractNumId w:val="115"/>
  </w:num>
  <w:num w:numId="108">
    <w:abstractNumId w:val="44"/>
  </w:num>
  <w:num w:numId="109">
    <w:abstractNumId w:val="24"/>
  </w:num>
  <w:num w:numId="110">
    <w:abstractNumId w:val="26"/>
  </w:num>
  <w:num w:numId="111">
    <w:abstractNumId w:val="103"/>
  </w:num>
  <w:num w:numId="112">
    <w:abstractNumId w:val="125"/>
  </w:num>
  <w:num w:numId="113">
    <w:abstractNumId w:val="84"/>
  </w:num>
  <w:num w:numId="114">
    <w:abstractNumId w:val="31"/>
  </w:num>
  <w:num w:numId="115">
    <w:abstractNumId w:val="7"/>
  </w:num>
  <w:num w:numId="116">
    <w:abstractNumId w:val="199"/>
  </w:num>
  <w:num w:numId="117">
    <w:abstractNumId w:val="178"/>
  </w:num>
  <w:num w:numId="118">
    <w:abstractNumId w:val="29"/>
  </w:num>
  <w:num w:numId="119">
    <w:abstractNumId w:val="230"/>
  </w:num>
  <w:num w:numId="120">
    <w:abstractNumId w:val="184"/>
  </w:num>
  <w:num w:numId="121">
    <w:abstractNumId w:val="158"/>
  </w:num>
  <w:num w:numId="122">
    <w:abstractNumId w:val="39"/>
  </w:num>
  <w:num w:numId="123">
    <w:abstractNumId w:val="141"/>
  </w:num>
  <w:num w:numId="124">
    <w:abstractNumId w:val="187"/>
  </w:num>
  <w:num w:numId="125">
    <w:abstractNumId w:val="143"/>
  </w:num>
  <w:num w:numId="126">
    <w:abstractNumId w:val="25"/>
  </w:num>
  <w:num w:numId="127">
    <w:abstractNumId w:val="51"/>
  </w:num>
  <w:num w:numId="128">
    <w:abstractNumId w:val="167"/>
  </w:num>
  <w:num w:numId="129">
    <w:abstractNumId w:val="190"/>
  </w:num>
  <w:num w:numId="130">
    <w:abstractNumId w:val="61"/>
  </w:num>
  <w:num w:numId="131">
    <w:abstractNumId w:val="194"/>
  </w:num>
  <w:num w:numId="132">
    <w:abstractNumId w:val="112"/>
  </w:num>
  <w:num w:numId="133">
    <w:abstractNumId w:val="217"/>
  </w:num>
  <w:num w:numId="134">
    <w:abstractNumId w:val="180"/>
  </w:num>
  <w:num w:numId="135">
    <w:abstractNumId w:val="145"/>
  </w:num>
  <w:num w:numId="136">
    <w:abstractNumId w:val="144"/>
  </w:num>
  <w:num w:numId="137">
    <w:abstractNumId w:val="62"/>
  </w:num>
  <w:num w:numId="138">
    <w:abstractNumId w:val="222"/>
  </w:num>
  <w:num w:numId="139">
    <w:abstractNumId w:val="22"/>
  </w:num>
  <w:num w:numId="140">
    <w:abstractNumId w:val="99"/>
  </w:num>
  <w:num w:numId="141">
    <w:abstractNumId w:val="92"/>
  </w:num>
  <w:num w:numId="142">
    <w:abstractNumId w:val="118"/>
  </w:num>
  <w:num w:numId="143">
    <w:abstractNumId w:val="97"/>
  </w:num>
  <w:num w:numId="144">
    <w:abstractNumId w:val="179"/>
  </w:num>
  <w:num w:numId="145">
    <w:abstractNumId w:val="83"/>
  </w:num>
  <w:num w:numId="146">
    <w:abstractNumId w:val="91"/>
  </w:num>
  <w:num w:numId="147">
    <w:abstractNumId w:val="72"/>
  </w:num>
  <w:num w:numId="148">
    <w:abstractNumId w:val="94"/>
  </w:num>
  <w:num w:numId="149">
    <w:abstractNumId w:val="56"/>
  </w:num>
  <w:num w:numId="150">
    <w:abstractNumId w:val="85"/>
  </w:num>
  <w:num w:numId="151">
    <w:abstractNumId w:val="216"/>
  </w:num>
  <w:num w:numId="152">
    <w:abstractNumId w:val="48"/>
  </w:num>
  <w:num w:numId="153">
    <w:abstractNumId w:val="59"/>
  </w:num>
  <w:num w:numId="154">
    <w:abstractNumId w:val="171"/>
  </w:num>
  <w:num w:numId="155">
    <w:abstractNumId w:val="32"/>
  </w:num>
  <w:num w:numId="156">
    <w:abstractNumId w:val="126"/>
  </w:num>
  <w:num w:numId="157">
    <w:abstractNumId w:val="12"/>
  </w:num>
  <w:num w:numId="158">
    <w:abstractNumId w:val="117"/>
  </w:num>
  <w:num w:numId="159">
    <w:abstractNumId w:val="166"/>
  </w:num>
  <w:num w:numId="160">
    <w:abstractNumId w:val="135"/>
  </w:num>
  <w:num w:numId="161">
    <w:abstractNumId w:val="90"/>
  </w:num>
  <w:num w:numId="162">
    <w:abstractNumId w:val="3"/>
  </w:num>
  <w:num w:numId="163">
    <w:abstractNumId w:val="155"/>
  </w:num>
  <w:num w:numId="164">
    <w:abstractNumId w:val="165"/>
  </w:num>
  <w:num w:numId="165">
    <w:abstractNumId w:val="228"/>
  </w:num>
  <w:num w:numId="166">
    <w:abstractNumId w:val="186"/>
  </w:num>
  <w:num w:numId="167">
    <w:abstractNumId w:val="177"/>
  </w:num>
  <w:num w:numId="168">
    <w:abstractNumId w:val="20"/>
  </w:num>
  <w:num w:numId="169">
    <w:abstractNumId w:val="124"/>
  </w:num>
  <w:num w:numId="170">
    <w:abstractNumId w:val="121"/>
  </w:num>
  <w:num w:numId="171">
    <w:abstractNumId w:val="74"/>
  </w:num>
  <w:num w:numId="172">
    <w:abstractNumId w:val="49"/>
  </w:num>
  <w:num w:numId="173">
    <w:abstractNumId w:val="170"/>
  </w:num>
  <w:num w:numId="174">
    <w:abstractNumId w:val="88"/>
  </w:num>
  <w:num w:numId="175">
    <w:abstractNumId w:val="160"/>
  </w:num>
  <w:num w:numId="176">
    <w:abstractNumId w:val="209"/>
  </w:num>
  <w:num w:numId="177">
    <w:abstractNumId w:val="227"/>
  </w:num>
  <w:num w:numId="178">
    <w:abstractNumId w:val="0"/>
  </w:num>
  <w:num w:numId="179">
    <w:abstractNumId w:val="114"/>
  </w:num>
  <w:num w:numId="180">
    <w:abstractNumId w:val="42"/>
  </w:num>
  <w:num w:numId="181">
    <w:abstractNumId w:val="239"/>
  </w:num>
  <w:num w:numId="182">
    <w:abstractNumId w:val="63"/>
  </w:num>
  <w:num w:numId="183">
    <w:abstractNumId w:val="37"/>
  </w:num>
  <w:num w:numId="184">
    <w:abstractNumId w:val="67"/>
  </w:num>
  <w:num w:numId="185">
    <w:abstractNumId w:val="153"/>
  </w:num>
  <w:num w:numId="186">
    <w:abstractNumId w:val="168"/>
  </w:num>
  <w:num w:numId="187">
    <w:abstractNumId w:val="133"/>
  </w:num>
  <w:num w:numId="188">
    <w:abstractNumId w:val="123"/>
  </w:num>
  <w:num w:numId="189">
    <w:abstractNumId w:val="53"/>
  </w:num>
  <w:num w:numId="190">
    <w:abstractNumId w:val="238"/>
  </w:num>
  <w:num w:numId="191">
    <w:abstractNumId w:val="80"/>
  </w:num>
  <w:num w:numId="192">
    <w:abstractNumId w:val="151"/>
  </w:num>
  <w:num w:numId="193">
    <w:abstractNumId w:val="86"/>
  </w:num>
  <w:num w:numId="194">
    <w:abstractNumId w:val="148"/>
  </w:num>
  <w:num w:numId="195">
    <w:abstractNumId w:val="15"/>
  </w:num>
  <w:num w:numId="196">
    <w:abstractNumId w:val="122"/>
  </w:num>
  <w:num w:numId="197">
    <w:abstractNumId w:val="185"/>
  </w:num>
  <w:num w:numId="198">
    <w:abstractNumId w:val="229"/>
  </w:num>
  <w:num w:numId="199">
    <w:abstractNumId w:val="175"/>
  </w:num>
  <w:num w:numId="200">
    <w:abstractNumId w:val="206"/>
  </w:num>
  <w:num w:numId="201">
    <w:abstractNumId w:val="213"/>
  </w:num>
  <w:num w:numId="202">
    <w:abstractNumId w:val="19"/>
  </w:num>
  <w:num w:numId="203">
    <w:abstractNumId w:val="172"/>
  </w:num>
  <w:num w:numId="204">
    <w:abstractNumId w:val="89"/>
  </w:num>
  <w:num w:numId="205">
    <w:abstractNumId w:val="58"/>
  </w:num>
  <w:num w:numId="206">
    <w:abstractNumId w:val="234"/>
  </w:num>
  <w:num w:numId="207">
    <w:abstractNumId w:val="100"/>
  </w:num>
  <w:num w:numId="208">
    <w:abstractNumId w:val="162"/>
  </w:num>
  <w:num w:numId="209">
    <w:abstractNumId w:val="156"/>
  </w:num>
  <w:num w:numId="210">
    <w:abstractNumId w:val="198"/>
  </w:num>
  <w:num w:numId="211">
    <w:abstractNumId w:val="52"/>
  </w:num>
  <w:num w:numId="212">
    <w:abstractNumId w:val="78"/>
  </w:num>
  <w:num w:numId="213">
    <w:abstractNumId w:val="38"/>
  </w:num>
  <w:num w:numId="214">
    <w:abstractNumId w:val="146"/>
  </w:num>
  <w:num w:numId="215">
    <w:abstractNumId w:val="159"/>
  </w:num>
  <w:num w:numId="216">
    <w:abstractNumId w:val="108"/>
  </w:num>
  <w:num w:numId="217">
    <w:abstractNumId w:val="138"/>
  </w:num>
  <w:num w:numId="218">
    <w:abstractNumId w:val="35"/>
  </w:num>
  <w:num w:numId="219">
    <w:abstractNumId w:val="181"/>
  </w:num>
  <w:num w:numId="220">
    <w:abstractNumId w:val="200"/>
  </w:num>
  <w:num w:numId="221">
    <w:abstractNumId w:val="116"/>
  </w:num>
  <w:num w:numId="222">
    <w:abstractNumId w:val="40"/>
  </w:num>
  <w:num w:numId="223">
    <w:abstractNumId w:val="27"/>
  </w:num>
  <w:num w:numId="224">
    <w:abstractNumId w:val="47"/>
  </w:num>
  <w:num w:numId="225">
    <w:abstractNumId w:val="214"/>
  </w:num>
  <w:num w:numId="226">
    <w:abstractNumId w:val="197"/>
  </w:num>
  <w:num w:numId="227">
    <w:abstractNumId w:val="215"/>
  </w:num>
  <w:num w:numId="228">
    <w:abstractNumId w:val="11"/>
  </w:num>
  <w:num w:numId="229">
    <w:abstractNumId w:val="5"/>
  </w:num>
  <w:num w:numId="230">
    <w:abstractNumId w:val="104"/>
  </w:num>
  <w:num w:numId="231">
    <w:abstractNumId w:val="154"/>
  </w:num>
  <w:num w:numId="232">
    <w:abstractNumId w:val="134"/>
  </w:num>
  <w:num w:numId="233">
    <w:abstractNumId w:val="127"/>
  </w:num>
  <w:num w:numId="234">
    <w:abstractNumId w:val="169"/>
  </w:num>
  <w:num w:numId="235">
    <w:abstractNumId w:val="219"/>
  </w:num>
  <w:num w:numId="236">
    <w:abstractNumId w:val="147"/>
  </w:num>
  <w:num w:numId="237">
    <w:abstractNumId w:val="16"/>
  </w:num>
  <w:num w:numId="238">
    <w:abstractNumId w:val="157"/>
  </w:num>
  <w:num w:numId="239">
    <w:abstractNumId w:val="152"/>
  </w:num>
  <w:num w:numId="240">
    <w:abstractNumId w:val="60"/>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B3A"/>
    <w:rsid w:val="00002B93"/>
    <w:rsid w:val="000049BE"/>
    <w:rsid w:val="00014C4D"/>
    <w:rsid w:val="00020F68"/>
    <w:rsid w:val="0002201A"/>
    <w:rsid w:val="00023041"/>
    <w:rsid w:val="000253CE"/>
    <w:rsid w:val="00031B82"/>
    <w:rsid w:val="00045AA4"/>
    <w:rsid w:val="000470C3"/>
    <w:rsid w:val="00065B8C"/>
    <w:rsid w:val="000719E0"/>
    <w:rsid w:val="00073502"/>
    <w:rsid w:val="00080924"/>
    <w:rsid w:val="00082996"/>
    <w:rsid w:val="0008603F"/>
    <w:rsid w:val="00087176"/>
    <w:rsid w:val="00087EC8"/>
    <w:rsid w:val="00092B18"/>
    <w:rsid w:val="00095707"/>
    <w:rsid w:val="000A32DD"/>
    <w:rsid w:val="000A6BF9"/>
    <w:rsid w:val="000B3A64"/>
    <w:rsid w:val="000B4E56"/>
    <w:rsid w:val="000C336B"/>
    <w:rsid w:val="000C4480"/>
    <w:rsid w:val="000C4868"/>
    <w:rsid w:val="000C5058"/>
    <w:rsid w:val="000C610D"/>
    <w:rsid w:val="000C7BCF"/>
    <w:rsid w:val="000D1367"/>
    <w:rsid w:val="000D24E7"/>
    <w:rsid w:val="000D2CFA"/>
    <w:rsid w:val="000D4BE0"/>
    <w:rsid w:val="000D64CF"/>
    <w:rsid w:val="000E3DC0"/>
    <w:rsid w:val="000E5020"/>
    <w:rsid w:val="000E606A"/>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931"/>
    <w:rsid w:val="0017629C"/>
    <w:rsid w:val="00183821"/>
    <w:rsid w:val="0018385F"/>
    <w:rsid w:val="00186C6D"/>
    <w:rsid w:val="00193B8B"/>
    <w:rsid w:val="00196E5D"/>
    <w:rsid w:val="001A0E2F"/>
    <w:rsid w:val="001A39FA"/>
    <w:rsid w:val="001A5309"/>
    <w:rsid w:val="001B0C15"/>
    <w:rsid w:val="001C1448"/>
    <w:rsid w:val="001C2AA4"/>
    <w:rsid w:val="001C4915"/>
    <w:rsid w:val="001C6EE9"/>
    <w:rsid w:val="001C77DA"/>
    <w:rsid w:val="001D144E"/>
    <w:rsid w:val="001D6609"/>
    <w:rsid w:val="001D69B0"/>
    <w:rsid w:val="001E5C6E"/>
    <w:rsid w:val="001F1D81"/>
    <w:rsid w:val="001F6B5C"/>
    <w:rsid w:val="001F73A6"/>
    <w:rsid w:val="00201E56"/>
    <w:rsid w:val="00204BF1"/>
    <w:rsid w:val="002050B7"/>
    <w:rsid w:val="00205395"/>
    <w:rsid w:val="00206E6A"/>
    <w:rsid w:val="00214A10"/>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A3D5F"/>
    <w:rsid w:val="002A5B86"/>
    <w:rsid w:val="002B7735"/>
    <w:rsid w:val="002B7B5D"/>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269D"/>
    <w:rsid w:val="00354A83"/>
    <w:rsid w:val="003553C2"/>
    <w:rsid w:val="00357986"/>
    <w:rsid w:val="00362B9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BD8"/>
    <w:rsid w:val="003B6E29"/>
    <w:rsid w:val="003C5E87"/>
    <w:rsid w:val="003D36D0"/>
    <w:rsid w:val="003D3BB3"/>
    <w:rsid w:val="003D44F5"/>
    <w:rsid w:val="003D512B"/>
    <w:rsid w:val="003D5F4A"/>
    <w:rsid w:val="003D78D0"/>
    <w:rsid w:val="003E0A08"/>
    <w:rsid w:val="003E1B14"/>
    <w:rsid w:val="003E3E9B"/>
    <w:rsid w:val="003E483D"/>
    <w:rsid w:val="003E4EC0"/>
    <w:rsid w:val="003E552B"/>
    <w:rsid w:val="003E5925"/>
    <w:rsid w:val="003E5C63"/>
    <w:rsid w:val="003E787B"/>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9537E"/>
    <w:rsid w:val="004A375F"/>
    <w:rsid w:val="004A5BED"/>
    <w:rsid w:val="004A6F4C"/>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2896"/>
    <w:rsid w:val="00551192"/>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51D5"/>
    <w:rsid w:val="005C2934"/>
    <w:rsid w:val="005C487C"/>
    <w:rsid w:val="005C5988"/>
    <w:rsid w:val="005D007C"/>
    <w:rsid w:val="005D1404"/>
    <w:rsid w:val="005D3174"/>
    <w:rsid w:val="005E0183"/>
    <w:rsid w:val="005E060B"/>
    <w:rsid w:val="005E1151"/>
    <w:rsid w:val="005E316F"/>
    <w:rsid w:val="005E4EF7"/>
    <w:rsid w:val="005F0AB4"/>
    <w:rsid w:val="005F1EC4"/>
    <w:rsid w:val="005F6598"/>
    <w:rsid w:val="006000FA"/>
    <w:rsid w:val="00600878"/>
    <w:rsid w:val="0060375F"/>
    <w:rsid w:val="006038D8"/>
    <w:rsid w:val="00603AE3"/>
    <w:rsid w:val="00614BFE"/>
    <w:rsid w:val="00615737"/>
    <w:rsid w:val="00616B29"/>
    <w:rsid w:val="00620A83"/>
    <w:rsid w:val="00624D27"/>
    <w:rsid w:val="00632831"/>
    <w:rsid w:val="00634812"/>
    <w:rsid w:val="00635508"/>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2894"/>
    <w:rsid w:val="006D5346"/>
    <w:rsid w:val="006D5C60"/>
    <w:rsid w:val="00700331"/>
    <w:rsid w:val="00701FB6"/>
    <w:rsid w:val="00703C45"/>
    <w:rsid w:val="0070431B"/>
    <w:rsid w:val="00711D20"/>
    <w:rsid w:val="00713266"/>
    <w:rsid w:val="007160DD"/>
    <w:rsid w:val="007200C5"/>
    <w:rsid w:val="00720A75"/>
    <w:rsid w:val="00723B17"/>
    <w:rsid w:val="00725E0F"/>
    <w:rsid w:val="00740A68"/>
    <w:rsid w:val="007470F1"/>
    <w:rsid w:val="00753E3A"/>
    <w:rsid w:val="00757D88"/>
    <w:rsid w:val="00767F8F"/>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5F65"/>
    <w:rsid w:val="007E6584"/>
    <w:rsid w:val="007F2765"/>
    <w:rsid w:val="00800907"/>
    <w:rsid w:val="0080247A"/>
    <w:rsid w:val="00806560"/>
    <w:rsid w:val="00807D95"/>
    <w:rsid w:val="00815E12"/>
    <w:rsid w:val="00826C35"/>
    <w:rsid w:val="00827BEF"/>
    <w:rsid w:val="00834AA2"/>
    <w:rsid w:val="00837842"/>
    <w:rsid w:val="008449C0"/>
    <w:rsid w:val="008451F5"/>
    <w:rsid w:val="00846CE1"/>
    <w:rsid w:val="0086471C"/>
    <w:rsid w:val="00867E99"/>
    <w:rsid w:val="00870C3B"/>
    <w:rsid w:val="00871A7A"/>
    <w:rsid w:val="00872272"/>
    <w:rsid w:val="008821A4"/>
    <w:rsid w:val="00885990"/>
    <w:rsid w:val="008919BC"/>
    <w:rsid w:val="00894952"/>
    <w:rsid w:val="00897E0E"/>
    <w:rsid w:val="008A3C50"/>
    <w:rsid w:val="008A4667"/>
    <w:rsid w:val="008A4EB2"/>
    <w:rsid w:val="008A6534"/>
    <w:rsid w:val="008B650B"/>
    <w:rsid w:val="008C067E"/>
    <w:rsid w:val="008D3DA6"/>
    <w:rsid w:val="008D71F6"/>
    <w:rsid w:val="008E2504"/>
    <w:rsid w:val="008F4030"/>
    <w:rsid w:val="009010F5"/>
    <w:rsid w:val="009019AA"/>
    <w:rsid w:val="00901D82"/>
    <w:rsid w:val="00902044"/>
    <w:rsid w:val="009117E9"/>
    <w:rsid w:val="00912C62"/>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761D"/>
    <w:rsid w:val="009E0D07"/>
    <w:rsid w:val="009E166B"/>
    <w:rsid w:val="009E5B4A"/>
    <w:rsid w:val="009E5D18"/>
    <w:rsid w:val="009E61EE"/>
    <w:rsid w:val="009F2460"/>
    <w:rsid w:val="009F6C7A"/>
    <w:rsid w:val="00A00E7C"/>
    <w:rsid w:val="00A01C88"/>
    <w:rsid w:val="00A049BF"/>
    <w:rsid w:val="00A064EE"/>
    <w:rsid w:val="00A0769E"/>
    <w:rsid w:val="00A10DF7"/>
    <w:rsid w:val="00A16712"/>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84705"/>
    <w:rsid w:val="00A85095"/>
    <w:rsid w:val="00AA0807"/>
    <w:rsid w:val="00AA37AA"/>
    <w:rsid w:val="00AA642B"/>
    <w:rsid w:val="00AB2DA3"/>
    <w:rsid w:val="00AB4BA2"/>
    <w:rsid w:val="00AB6835"/>
    <w:rsid w:val="00AC1976"/>
    <w:rsid w:val="00AC3EE3"/>
    <w:rsid w:val="00AC4AF2"/>
    <w:rsid w:val="00AD598B"/>
    <w:rsid w:val="00AD5D5D"/>
    <w:rsid w:val="00AE0604"/>
    <w:rsid w:val="00AE17BA"/>
    <w:rsid w:val="00AE3345"/>
    <w:rsid w:val="00AE562B"/>
    <w:rsid w:val="00AF071C"/>
    <w:rsid w:val="00AF07E2"/>
    <w:rsid w:val="00AF43FF"/>
    <w:rsid w:val="00AF6955"/>
    <w:rsid w:val="00B04281"/>
    <w:rsid w:val="00B069FD"/>
    <w:rsid w:val="00B06A73"/>
    <w:rsid w:val="00B06AE3"/>
    <w:rsid w:val="00B10FEC"/>
    <w:rsid w:val="00B13A79"/>
    <w:rsid w:val="00B165F5"/>
    <w:rsid w:val="00B17C70"/>
    <w:rsid w:val="00B21AA0"/>
    <w:rsid w:val="00B2584A"/>
    <w:rsid w:val="00B32FCC"/>
    <w:rsid w:val="00B33F85"/>
    <w:rsid w:val="00B3470F"/>
    <w:rsid w:val="00B3672D"/>
    <w:rsid w:val="00B36DEB"/>
    <w:rsid w:val="00B4161D"/>
    <w:rsid w:val="00B42177"/>
    <w:rsid w:val="00B44585"/>
    <w:rsid w:val="00B46E8E"/>
    <w:rsid w:val="00B55332"/>
    <w:rsid w:val="00B57202"/>
    <w:rsid w:val="00B6203A"/>
    <w:rsid w:val="00B6252A"/>
    <w:rsid w:val="00B71D2D"/>
    <w:rsid w:val="00B74A98"/>
    <w:rsid w:val="00B77048"/>
    <w:rsid w:val="00B83D0D"/>
    <w:rsid w:val="00B85CEA"/>
    <w:rsid w:val="00B93079"/>
    <w:rsid w:val="00B933C0"/>
    <w:rsid w:val="00B939B0"/>
    <w:rsid w:val="00BA045C"/>
    <w:rsid w:val="00BA0B4A"/>
    <w:rsid w:val="00BA7EED"/>
    <w:rsid w:val="00BB38EE"/>
    <w:rsid w:val="00BB496B"/>
    <w:rsid w:val="00BB6C48"/>
    <w:rsid w:val="00BB7F77"/>
    <w:rsid w:val="00BC1607"/>
    <w:rsid w:val="00BC38C1"/>
    <w:rsid w:val="00BC3E1E"/>
    <w:rsid w:val="00BC5CC6"/>
    <w:rsid w:val="00BE273F"/>
    <w:rsid w:val="00BE31C2"/>
    <w:rsid w:val="00BE567E"/>
    <w:rsid w:val="00BF2240"/>
    <w:rsid w:val="00BF56B7"/>
    <w:rsid w:val="00BF7DBA"/>
    <w:rsid w:val="00C13CEC"/>
    <w:rsid w:val="00C14570"/>
    <w:rsid w:val="00C14676"/>
    <w:rsid w:val="00C15B18"/>
    <w:rsid w:val="00C21FAB"/>
    <w:rsid w:val="00C24183"/>
    <w:rsid w:val="00C32178"/>
    <w:rsid w:val="00C42D90"/>
    <w:rsid w:val="00C448A3"/>
    <w:rsid w:val="00C44D3B"/>
    <w:rsid w:val="00C45C3C"/>
    <w:rsid w:val="00C46709"/>
    <w:rsid w:val="00C46BA4"/>
    <w:rsid w:val="00C47ED7"/>
    <w:rsid w:val="00C50B55"/>
    <w:rsid w:val="00C54631"/>
    <w:rsid w:val="00C63C9A"/>
    <w:rsid w:val="00C849A5"/>
    <w:rsid w:val="00C84F72"/>
    <w:rsid w:val="00C84FD5"/>
    <w:rsid w:val="00C91FB7"/>
    <w:rsid w:val="00C94AA1"/>
    <w:rsid w:val="00C9680C"/>
    <w:rsid w:val="00C97769"/>
    <w:rsid w:val="00CA477C"/>
    <w:rsid w:val="00CA67E3"/>
    <w:rsid w:val="00CB0D8B"/>
    <w:rsid w:val="00CB414B"/>
    <w:rsid w:val="00CC1917"/>
    <w:rsid w:val="00CC6BC6"/>
    <w:rsid w:val="00CD5225"/>
    <w:rsid w:val="00CE1A02"/>
    <w:rsid w:val="00CE7D4A"/>
    <w:rsid w:val="00CF2BFA"/>
    <w:rsid w:val="00D028DC"/>
    <w:rsid w:val="00D034B9"/>
    <w:rsid w:val="00D0607F"/>
    <w:rsid w:val="00D12873"/>
    <w:rsid w:val="00D12C8F"/>
    <w:rsid w:val="00D12EB8"/>
    <w:rsid w:val="00D14A68"/>
    <w:rsid w:val="00D23494"/>
    <w:rsid w:val="00D2729B"/>
    <w:rsid w:val="00D317AA"/>
    <w:rsid w:val="00D3358A"/>
    <w:rsid w:val="00D36996"/>
    <w:rsid w:val="00D401D8"/>
    <w:rsid w:val="00D408FD"/>
    <w:rsid w:val="00D51FD4"/>
    <w:rsid w:val="00D543B2"/>
    <w:rsid w:val="00D546BE"/>
    <w:rsid w:val="00D54D48"/>
    <w:rsid w:val="00D63263"/>
    <w:rsid w:val="00D65F36"/>
    <w:rsid w:val="00D66BBF"/>
    <w:rsid w:val="00D70033"/>
    <w:rsid w:val="00D707AD"/>
    <w:rsid w:val="00D75B6B"/>
    <w:rsid w:val="00D8152F"/>
    <w:rsid w:val="00D8153B"/>
    <w:rsid w:val="00D963CC"/>
    <w:rsid w:val="00DA2321"/>
    <w:rsid w:val="00DB398B"/>
    <w:rsid w:val="00DB5419"/>
    <w:rsid w:val="00DB5D3C"/>
    <w:rsid w:val="00DC0282"/>
    <w:rsid w:val="00DC218F"/>
    <w:rsid w:val="00DC4D56"/>
    <w:rsid w:val="00DD0B23"/>
    <w:rsid w:val="00DD46C0"/>
    <w:rsid w:val="00DD7968"/>
    <w:rsid w:val="00DE09FF"/>
    <w:rsid w:val="00DE62E4"/>
    <w:rsid w:val="00DE6FC4"/>
    <w:rsid w:val="00DE75A9"/>
    <w:rsid w:val="00DF16F6"/>
    <w:rsid w:val="00DF4DD8"/>
    <w:rsid w:val="00DF60BC"/>
    <w:rsid w:val="00E047A4"/>
    <w:rsid w:val="00E0662B"/>
    <w:rsid w:val="00E068C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DDF"/>
    <w:rsid w:val="00E74987"/>
    <w:rsid w:val="00E755F0"/>
    <w:rsid w:val="00E813F3"/>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F01009"/>
    <w:rsid w:val="00F035B5"/>
    <w:rsid w:val="00F03AF3"/>
    <w:rsid w:val="00F042EA"/>
    <w:rsid w:val="00F0448F"/>
    <w:rsid w:val="00F065F8"/>
    <w:rsid w:val="00F16B70"/>
    <w:rsid w:val="00F22DBA"/>
    <w:rsid w:val="00F24CE0"/>
    <w:rsid w:val="00F27759"/>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5F7574BB-0DC7-492E-9F76-F19DA3C2F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tmlacademy.ru/courses/44" TargetMode="External"/><Relationship Id="rId299" Type="http://schemas.openxmlformats.org/officeDocument/2006/relationships/image" Target="media/image86.png"/><Relationship Id="rId21" Type="http://schemas.openxmlformats.org/officeDocument/2006/relationships/hyperlink" Target="https://htmlacademy.ru/courses/40/run/6" TargetMode="External"/><Relationship Id="rId63" Type="http://schemas.openxmlformats.org/officeDocument/2006/relationships/image" Target="media/image18.jpeg"/><Relationship Id="rId159" Type="http://schemas.openxmlformats.org/officeDocument/2006/relationships/image" Target="media/image46.png"/><Relationship Id="rId324" Type="http://schemas.openxmlformats.org/officeDocument/2006/relationships/hyperlink" Target="http://tympanus.net/codrops/2013/08/09/building-a-circular-navigation-with-css-transforms/" TargetMode="External"/><Relationship Id="rId366" Type="http://schemas.openxmlformats.org/officeDocument/2006/relationships/image" Target="media/image120.png"/><Relationship Id="rId170" Type="http://schemas.openxmlformats.org/officeDocument/2006/relationships/image" Target="media/image49.png"/><Relationship Id="rId226" Type="http://schemas.openxmlformats.org/officeDocument/2006/relationships/image" Target="media/image73.png"/><Relationship Id="rId107" Type="http://schemas.openxmlformats.org/officeDocument/2006/relationships/hyperlink" Target="https://htmlacademy.ru/courses/79" TargetMode="External"/><Relationship Id="rId268" Type="http://schemas.openxmlformats.org/officeDocument/2006/relationships/hyperlink" Target="https://htmlacademy.ru/courses/45/run/19" TargetMode="External"/><Relationship Id="rId289" Type="http://schemas.openxmlformats.org/officeDocument/2006/relationships/hyperlink" Target="https://htmlacademy.ru/courses/43/run/7" TargetMode="External"/><Relationship Id="rId11" Type="http://schemas.openxmlformats.org/officeDocument/2006/relationships/hyperlink" Target="https://htmlacademy.ru/courses/4/run/10" TargetMode="External"/><Relationship Id="rId32" Type="http://schemas.openxmlformats.org/officeDocument/2006/relationships/hyperlink" Target="http://www.fontsquirrel.com/tools/webfont-generator" TargetMode="External"/><Relationship Id="rId53" Type="http://schemas.openxmlformats.org/officeDocument/2006/relationships/image" Target="media/image13.jpeg"/><Relationship Id="rId74" Type="http://schemas.openxmlformats.org/officeDocument/2006/relationships/hyperlink" Target="https://htmlacademy.ru/demos/2" TargetMode="External"/><Relationship Id="rId128" Type="http://schemas.openxmlformats.org/officeDocument/2006/relationships/image" Target="media/image26.jpeg"/><Relationship Id="rId149" Type="http://schemas.openxmlformats.org/officeDocument/2006/relationships/image" Target="media/image41.png"/><Relationship Id="rId314" Type="http://schemas.openxmlformats.org/officeDocument/2006/relationships/image" Target="media/image96.png"/><Relationship Id="rId335" Type="http://schemas.openxmlformats.org/officeDocument/2006/relationships/image" Target="media/image108.gif"/><Relationship Id="rId356" Type="http://schemas.openxmlformats.org/officeDocument/2006/relationships/image" Target="media/image112.png"/><Relationship Id="rId377" Type="http://schemas.openxmlformats.org/officeDocument/2006/relationships/image" Target="media/image129.png"/><Relationship Id="rId398" Type="http://schemas.openxmlformats.org/officeDocument/2006/relationships/hyperlink" Target="https://htmlacademy.ru/courses/88" TargetMode="External"/><Relationship Id="rId5" Type="http://schemas.openxmlformats.org/officeDocument/2006/relationships/footnotes" Target="footnotes.xml"/><Relationship Id="rId95" Type="http://schemas.openxmlformats.org/officeDocument/2006/relationships/hyperlink" Target="https://htmlacademy.ru/courses/74" TargetMode="External"/><Relationship Id="rId160" Type="http://schemas.openxmlformats.org/officeDocument/2006/relationships/hyperlink" Target="https://htmlacademy.ru/courses/51/run/12" TargetMode="External"/><Relationship Id="rId181" Type="http://schemas.openxmlformats.org/officeDocument/2006/relationships/image" Target="media/image53.png"/><Relationship Id="rId216" Type="http://schemas.openxmlformats.org/officeDocument/2006/relationships/image" Target="media/image67.png"/><Relationship Id="rId237" Type="http://schemas.openxmlformats.org/officeDocument/2006/relationships/image" Target="media/image80.png"/><Relationship Id="rId258" Type="http://schemas.openxmlformats.org/officeDocument/2006/relationships/hyperlink" Target="https://htmlacademy.ru/courses/38/run/5" TargetMode="External"/><Relationship Id="rId279" Type="http://schemas.openxmlformats.org/officeDocument/2006/relationships/hyperlink" Target="https://htmlacademy.ru/courses/43/run/12" TargetMode="External"/><Relationship Id="rId22" Type="http://schemas.openxmlformats.org/officeDocument/2006/relationships/hyperlink" Target="http://ru.wikipedia.org/wiki/JPEG" TargetMode="External"/><Relationship Id="rId43" Type="http://schemas.openxmlformats.org/officeDocument/2006/relationships/hyperlink" Target="http://caniuse.com/" TargetMode="External"/><Relationship Id="rId64" Type="http://schemas.openxmlformats.org/officeDocument/2006/relationships/image" Target="media/image19.jpeg"/><Relationship Id="rId118" Type="http://schemas.openxmlformats.org/officeDocument/2006/relationships/hyperlink" Target="https://htmlacademy.ru/courses/53" TargetMode="External"/><Relationship Id="rId139" Type="http://schemas.openxmlformats.org/officeDocument/2006/relationships/image" Target="media/image33.png"/><Relationship Id="rId290" Type="http://schemas.openxmlformats.org/officeDocument/2006/relationships/hyperlink" Target="https://htmlacademy.ru/courses/43/run/3" TargetMode="External"/><Relationship Id="rId304" Type="http://schemas.openxmlformats.org/officeDocument/2006/relationships/image" Target="media/image91.png"/><Relationship Id="rId325" Type="http://schemas.openxmlformats.org/officeDocument/2006/relationships/hyperlink" Target="https://htmlacademy.ru/courses/80/run/2" TargetMode="External"/><Relationship Id="rId346" Type="http://schemas.openxmlformats.org/officeDocument/2006/relationships/hyperlink" Target="https://htmlacademy.ru/courses/71" TargetMode="External"/><Relationship Id="rId367" Type="http://schemas.openxmlformats.org/officeDocument/2006/relationships/image" Target="media/image121.png"/><Relationship Id="rId388" Type="http://schemas.openxmlformats.org/officeDocument/2006/relationships/hyperlink" Target="https://htmlacademy.ru/courses/43/run/15" TargetMode="External"/><Relationship Id="rId85" Type="http://schemas.openxmlformats.org/officeDocument/2006/relationships/hyperlink" Target="http://habrahabr.ru/post/119139/" TargetMode="External"/><Relationship Id="rId150" Type="http://schemas.openxmlformats.org/officeDocument/2006/relationships/image" Target="media/image42.png"/><Relationship Id="rId171" Type="http://schemas.openxmlformats.org/officeDocument/2006/relationships/image" Target="media/image50.png"/><Relationship Id="rId192" Type="http://schemas.openxmlformats.org/officeDocument/2006/relationships/hyperlink" Target="https://htmlacademy.ru/courses/39" TargetMode="External"/><Relationship Id="rId206" Type="http://schemas.openxmlformats.org/officeDocument/2006/relationships/hyperlink" Target="https://htmlacademy.ru/courses/58/run/17" TargetMode="External"/><Relationship Id="rId227" Type="http://schemas.openxmlformats.org/officeDocument/2006/relationships/hyperlink" Target="https://github.com/philipwalton/flexbugs" TargetMode="External"/><Relationship Id="rId248" Type="http://schemas.openxmlformats.org/officeDocument/2006/relationships/hyperlink" Target="https://htmlacademy.ru/courses/44/run/5" TargetMode="External"/><Relationship Id="rId269" Type="http://schemas.openxmlformats.org/officeDocument/2006/relationships/hyperlink" Target="https://htmlacademy.ru/courses/44/run/22" TargetMode="External"/><Relationship Id="rId12" Type="http://schemas.openxmlformats.org/officeDocument/2006/relationships/hyperlink" Target="https://htmlacademy.ru/courses/4/run/10" TargetMode="External"/><Relationship Id="rId33" Type="http://schemas.openxmlformats.org/officeDocument/2006/relationships/hyperlink" Target="http://caniuse.com/mpeg4" TargetMode="External"/><Relationship Id="rId108" Type="http://schemas.openxmlformats.org/officeDocument/2006/relationships/hyperlink" Target="https://htmlacademy.ru/courses/79" TargetMode="External"/><Relationship Id="rId129" Type="http://schemas.openxmlformats.org/officeDocument/2006/relationships/hyperlink" Target="http://caniuse.com/" TargetMode="External"/><Relationship Id="rId280" Type="http://schemas.openxmlformats.org/officeDocument/2006/relationships/hyperlink" Target="https://htmlacademy.ru/courses/53/run/2" TargetMode="External"/><Relationship Id="rId315" Type="http://schemas.openxmlformats.org/officeDocument/2006/relationships/image" Target="media/image97.png"/><Relationship Id="rId336" Type="http://schemas.openxmlformats.org/officeDocument/2006/relationships/hyperlink" Target="https://htmlacademy.ru/courses/80" TargetMode="External"/><Relationship Id="rId357" Type="http://schemas.openxmlformats.org/officeDocument/2006/relationships/image" Target="media/image113.png"/><Relationship Id="rId54" Type="http://schemas.openxmlformats.org/officeDocument/2006/relationships/image" Target="media/image14.jpeg"/><Relationship Id="rId75" Type="http://schemas.openxmlformats.org/officeDocument/2006/relationships/hyperlink" Target="https://htmlacademy.ru/courses/42/run/5" TargetMode="External"/><Relationship Id="rId96" Type="http://schemas.openxmlformats.org/officeDocument/2006/relationships/hyperlink" Target="https://htmlacademy.ru/courses/38/run/14" TargetMode="External"/><Relationship Id="rId140" Type="http://schemas.openxmlformats.org/officeDocument/2006/relationships/image" Target="media/image34.png"/><Relationship Id="rId161" Type="http://schemas.openxmlformats.org/officeDocument/2006/relationships/image" Target="media/image47.png"/><Relationship Id="rId182" Type="http://schemas.openxmlformats.org/officeDocument/2006/relationships/hyperlink" Target="https://htmlacademy.ru/courses/44/run/18" TargetMode="External"/><Relationship Id="rId217" Type="http://schemas.openxmlformats.org/officeDocument/2006/relationships/image" Target="media/image68.png"/><Relationship Id="rId378" Type="http://schemas.openxmlformats.org/officeDocument/2006/relationships/image" Target="media/image130.png"/><Relationship Id="rId399" Type="http://schemas.openxmlformats.org/officeDocument/2006/relationships/image" Target="media/image145.png"/><Relationship Id="rId6" Type="http://schemas.openxmlformats.org/officeDocument/2006/relationships/endnotes" Target="endnotes.xml"/><Relationship Id="rId238" Type="http://schemas.openxmlformats.org/officeDocument/2006/relationships/hyperlink" Target="https://htmlacademy.ru/courses/113" TargetMode="External"/><Relationship Id="rId259" Type="http://schemas.openxmlformats.org/officeDocument/2006/relationships/hyperlink" Target="https://htmlacademy.ru/courses/50/run/3" TargetMode="External"/><Relationship Id="rId23" Type="http://schemas.openxmlformats.org/officeDocument/2006/relationships/hyperlink" Target="http://ru.wikipedia.org/wiki/PNG" TargetMode="External"/><Relationship Id="rId119" Type="http://schemas.openxmlformats.org/officeDocument/2006/relationships/hyperlink" Target="https://www.w3schools.com/html/html_colors.asp" TargetMode="External"/><Relationship Id="rId270" Type="http://schemas.openxmlformats.org/officeDocument/2006/relationships/hyperlink" Target="https://htmlacademy.ru/courses/42/run/13" TargetMode="External"/><Relationship Id="rId291" Type="http://schemas.openxmlformats.org/officeDocument/2006/relationships/hyperlink" Target="https://htmlacademy.ru/courses/50/run/5" TargetMode="External"/><Relationship Id="rId305" Type="http://schemas.openxmlformats.org/officeDocument/2006/relationships/hyperlink" Target="https://htmlacademy.ru/courses/187" TargetMode="External"/><Relationship Id="rId326" Type="http://schemas.openxmlformats.org/officeDocument/2006/relationships/hyperlink" Target="https://htmlacademy.ru/courses/80/run/5" TargetMode="External"/><Relationship Id="rId347" Type="http://schemas.openxmlformats.org/officeDocument/2006/relationships/hyperlink" Target="https://htmlacademy.ru/courses/71" TargetMode="External"/><Relationship Id="rId44" Type="http://schemas.openxmlformats.org/officeDocument/2006/relationships/image" Target="media/image8.jpeg"/><Relationship Id="rId65" Type="http://schemas.openxmlformats.org/officeDocument/2006/relationships/hyperlink" Target="http://caniuse.com/" TargetMode="External"/><Relationship Id="rId86" Type="http://schemas.openxmlformats.org/officeDocument/2006/relationships/hyperlink" Target="https://htmlacademy.ru/courses/42/run/6" TargetMode="External"/><Relationship Id="rId130" Type="http://schemas.openxmlformats.org/officeDocument/2006/relationships/hyperlink" Target="https://htmlacademy.ru/courses/88" TargetMode="External"/><Relationship Id="rId151" Type="http://schemas.openxmlformats.org/officeDocument/2006/relationships/image" Target="media/image43.png"/><Relationship Id="rId368" Type="http://schemas.openxmlformats.org/officeDocument/2006/relationships/image" Target="media/image122.png"/><Relationship Id="rId389" Type="http://schemas.openxmlformats.org/officeDocument/2006/relationships/image" Target="media/image138.png"/><Relationship Id="rId172" Type="http://schemas.openxmlformats.org/officeDocument/2006/relationships/hyperlink" Target="https://htmlacademy.ru/courses/44" TargetMode="External"/><Relationship Id="rId193" Type="http://schemas.openxmlformats.org/officeDocument/2006/relationships/image" Target="media/image55.jpeg"/><Relationship Id="rId207" Type="http://schemas.openxmlformats.org/officeDocument/2006/relationships/hyperlink" Target="https://htmlacademy.ru/courses/113" TargetMode="External"/><Relationship Id="rId228" Type="http://schemas.openxmlformats.org/officeDocument/2006/relationships/image" Target="media/image74.png"/><Relationship Id="rId249" Type="http://schemas.openxmlformats.org/officeDocument/2006/relationships/hyperlink" Target="https://htmlacademy.ru/courses/44/run/6" TargetMode="External"/><Relationship Id="rId13" Type="http://schemas.openxmlformats.org/officeDocument/2006/relationships/image" Target="media/image1.png"/><Relationship Id="rId109" Type="http://schemas.openxmlformats.org/officeDocument/2006/relationships/hyperlink" Target="https://htmlacademy.ru/courses/73/run/8%22" TargetMode="External"/><Relationship Id="rId260" Type="http://schemas.openxmlformats.org/officeDocument/2006/relationships/hyperlink" Target="https://htmlacademy.ru/courses/42/run/8" TargetMode="External"/><Relationship Id="rId281" Type="http://schemas.openxmlformats.org/officeDocument/2006/relationships/hyperlink" Target="https://htmlacademy.ru/courses/53/run/3" TargetMode="External"/><Relationship Id="rId316" Type="http://schemas.openxmlformats.org/officeDocument/2006/relationships/hyperlink" Target="http://ru.wikipedia.org/wiki/%D0%9F%D1%80%D1%8F%D0%BC%D0%BE%D1%83%D0%B3%D0%BE%D0%BB%D1%8C%D0%BD%D0%B0%D1%8F_%D1%81%D0%B8%D1%81%D1%82%D0%B5%D0%BC%D0%B0_%D0%BA%D0%BE%D0%BE%D1%80%D0%B4%D0%B8%D0%BD%D0%B0%D1%82" TargetMode="External"/><Relationship Id="rId337" Type="http://schemas.openxmlformats.org/officeDocument/2006/relationships/hyperlink" Target="https://htmlacademy.ru/courses/84" TargetMode="External"/><Relationship Id="rId34" Type="http://schemas.openxmlformats.org/officeDocument/2006/relationships/hyperlink" Target="http://caniuse.com/ogv" TargetMode="External"/><Relationship Id="rId55" Type="http://schemas.openxmlformats.org/officeDocument/2006/relationships/hyperlink" Target="http://html5test.com/compare/feature/form.output.element/form-output-element.html" TargetMode="External"/><Relationship Id="rId76" Type="http://schemas.openxmlformats.org/officeDocument/2006/relationships/hyperlink" Target="https://htmlacademy.ru/courses/50" TargetMode="External"/><Relationship Id="rId97" Type="http://schemas.openxmlformats.org/officeDocument/2006/relationships/hyperlink" Target="https://htmlacademy.ru/courses/39/run/18" TargetMode="External"/><Relationship Id="rId120" Type="http://schemas.openxmlformats.org/officeDocument/2006/relationships/hyperlink" Target="https://habr.com/post/189766/" TargetMode="External"/><Relationship Id="rId141" Type="http://schemas.openxmlformats.org/officeDocument/2006/relationships/image" Target="media/image35.png"/><Relationship Id="rId358" Type="http://schemas.openxmlformats.org/officeDocument/2006/relationships/image" Target="media/image114.png"/><Relationship Id="rId379" Type="http://schemas.openxmlformats.org/officeDocument/2006/relationships/image" Target="media/image131.png"/><Relationship Id="rId7" Type="http://schemas.openxmlformats.org/officeDocument/2006/relationships/hyperlink" Target="https://htmlacademy.ru/courses/4" TargetMode="External"/><Relationship Id="rId162" Type="http://schemas.openxmlformats.org/officeDocument/2006/relationships/hyperlink" Target="https://htmlacademy.ru/courses/80" TargetMode="External"/><Relationship Id="rId183" Type="http://schemas.openxmlformats.org/officeDocument/2006/relationships/image" Target="media/image54.png"/><Relationship Id="rId218" Type="http://schemas.openxmlformats.org/officeDocument/2006/relationships/image" Target="media/image69.png"/><Relationship Id="rId239" Type="http://schemas.openxmlformats.org/officeDocument/2006/relationships/image" Target="media/image81.png"/><Relationship Id="rId390" Type="http://schemas.openxmlformats.org/officeDocument/2006/relationships/hyperlink" Target="https://htmlacademy.ru/courses/85/run/13" TargetMode="External"/><Relationship Id="rId250" Type="http://schemas.openxmlformats.org/officeDocument/2006/relationships/hyperlink" Target="https://htmlacademy.ru/courses/44/run/3" TargetMode="External"/><Relationship Id="rId271" Type="http://schemas.openxmlformats.org/officeDocument/2006/relationships/hyperlink" Target="https://htmlacademy.ru/courses/50/run/23" TargetMode="External"/><Relationship Id="rId292" Type="http://schemas.openxmlformats.org/officeDocument/2006/relationships/image" Target="media/image84.jpeg"/><Relationship Id="rId306" Type="http://schemas.openxmlformats.org/officeDocument/2006/relationships/hyperlink" Target="https://htmlacademy.ru/courses/130" TargetMode="External"/><Relationship Id="rId24" Type="http://schemas.openxmlformats.org/officeDocument/2006/relationships/hyperlink" Target="https://htmlacademy.ru/courses/104/run/9" TargetMode="External"/><Relationship Id="rId45" Type="http://schemas.openxmlformats.org/officeDocument/2006/relationships/hyperlink" Target="http://caniuse.com/" TargetMode="External"/><Relationship Id="rId66" Type="http://schemas.openxmlformats.org/officeDocument/2006/relationships/image" Target="media/image20.jpeg"/><Relationship Id="rId87" Type="http://schemas.openxmlformats.org/officeDocument/2006/relationships/hyperlink" Target="https://htmlacademy.ru/courses/71" TargetMode="External"/><Relationship Id="rId110" Type="http://schemas.openxmlformats.org/officeDocument/2006/relationships/hyperlink" Target="https://icomoon.io/app/" TargetMode="External"/><Relationship Id="rId131" Type="http://schemas.openxmlformats.org/officeDocument/2006/relationships/image" Target="media/image27.jpeg"/><Relationship Id="rId327" Type="http://schemas.openxmlformats.org/officeDocument/2006/relationships/image" Target="media/image103.png"/><Relationship Id="rId348" Type="http://schemas.openxmlformats.org/officeDocument/2006/relationships/image" Target="media/image109.png"/><Relationship Id="rId369" Type="http://schemas.openxmlformats.org/officeDocument/2006/relationships/image" Target="media/image123.png"/><Relationship Id="rId152" Type="http://schemas.openxmlformats.org/officeDocument/2006/relationships/hyperlink" Target="http://css-tricks.com/fluid-width-equal-height-columns" TargetMode="External"/><Relationship Id="rId173" Type="http://schemas.openxmlformats.org/officeDocument/2006/relationships/hyperlink" Target="https://htmlacademy.ru/courses/86" TargetMode="External"/><Relationship Id="rId194" Type="http://schemas.openxmlformats.org/officeDocument/2006/relationships/hyperlink" Target="http://caniuse.com/" TargetMode="External"/><Relationship Id="rId208" Type="http://schemas.openxmlformats.org/officeDocument/2006/relationships/hyperlink" Target="https://htmlacademy.ru/courses/96" TargetMode="External"/><Relationship Id="rId229" Type="http://schemas.openxmlformats.org/officeDocument/2006/relationships/image" Target="media/image75.png"/><Relationship Id="rId380" Type="http://schemas.openxmlformats.org/officeDocument/2006/relationships/image" Target="media/image132.png"/><Relationship Id="rId240" Type="http://schemas.openxmlformats.org/officeDocument/2006/relationships/image" Target="media/image82.png"/><Relationship Id="rId261" Type="http://schemas.openxmlformats.org/officeDocument/2006/relationships/hyperlink" Target="https://htmlacademy.ru/courses/44/run/17" TargetMode="External"/><Relationship Id="rId14" Type="http://schemas.openxmlformats.org/officeDocument/2006/relationships/hyperlink" Target="https://help.yandex.ru/webmaster/recommendations/using-meta-desc.xml" TargetMode="External"/><Relationship Id="rId35" Type="http://schemas.openxmlformats.org/officeDocument/2006/relationships/hyperlink" Target="http://caniuse.com/webm" TargetMode="External"/><Relationship Id="rId56" Type="http://schemas.openxmlformats.org/officeDocument/2006/relationships/hyperlink" Target="http://caniuse.com/" TargetMode="External"/><Relationship Id="rId77" Type="http://schemas.openxmlformats.org/officeDocument/2006/relationships/image" Target="media/image22.png"/><Relationship Id="rId100" Type="http://schemas.openxmlformats.org/officeDocument/2006/relationships/hyperlink" Target="https://24ways.org/2006/compose-to-a-vertical-rhythm/" TargetMode="External"/><Relationship Id="rId282" Type="http://schemas.openxmlformats.org/officeDocument/2006/relationships/hyperlink" Target="https://htmlacademy.ru/courses/53/run/4" TargetMode="External"/><Relationship Id="rId317" Type="http://schemas.openxmlformats.org/officeDocument/2006/relationships/hyperlink" Target="https://htmlacademy.ru/courses/71" TargetMode="External"/><Relationship Id="rId338" Type="http://schemas.openxmlformats.org/officeDocument/2006/relationships/hyperlink" Target="https://developer.mozilla.org/en-US/docs/Web/CSS/CSS_animated_properties" TargetMode="External"/><Relationship Id="rId359" Type="http://schemas.openxmlformats.org/officeDocument/2006/relationships/image" Target="media/image115.png"/><Relationship Id="rId8" Type="http://schemas.openxmlformats.org/officeDocument/2006/relationships/hyperlink" Target="https://htmlacademy.ru/courses/4/run/4" TargetMode="External"/><Relationship Id="rId98" Type="http://schemas.openxmlformats.org/officeDocument/2006/relationships/hyperlink" Target="https://htmlacademy.ru/courses/38/run/12" TargetMode="External"/><Relationship Id="rId121" Type="http://schemas.openxmlformats.org/officeDocument/2006/relationships/hyperlink" Target="https://htmlacademy.ru/courses/40" TargetMode="External"/><Relationship Id="rId142" Type="http://schemas.openxmlformats.org/officeDocument/2006/relationships/image" Target="media/image36.png"/><Relationship Id="rId163" Type="http://schemas.openxmlformats.org/officeDocument/2006/relationships/hyperlink" Target="https://htmlacademy.ru/courses/84" TargetMode="External"/><Relationship Id="rId184" Type="http://schemas.openxmlformats.org/officeDocument/2006/relationships/hyperlink" Target="https://htmlacademy.ru/blog/21" TargetMode="External"/><Relationship Id="rId219" Type="http://schemas.openxmlformats.org/officeDocument/2006/relationships/image" Target="media/image70.png"/><Relationship Id="rId370" Type="http://schemas.openxmlformats.org/officeDocument/2006/relationships/image" Target="media/image124.png"/><Relationship Id="rId391" Type="http://schemas.openxmlformats.org/officeDocument/2006/relationships/image" Target="media/image139.png"/><Relationship Id="rId230" Type="http://schemas.openxmlformats.org/officeDocument/2006/relationships/image" Target="media/image76.png"/><Relationship Id="rId251" Type="http://schemas.openxmlformats.org/officeDocument/2006/relationships/hyperlink" Target="https://htmlacademy.ru/courses/53/run/1" TargetMode="External"/><Relationship Id="rId25" Type="http://schemas.openxmlformats.org/officeDocument/2006/relationships/hyperlink" Target="https://ru.wikipedia.org/wiki/%D0%A1%D0%B5%D0%BC%D0%B0%D0%BD%D1%82%D0%B8%D1%87%D0%B5%D1%81%D0%BA%D0%B0%D1%8F_%D0%B2%D1%91%D1%80%D1%81%D1%82%D0%BA%D0%B0" TargetMode="External"/><Relationship Id="rId46" Type="http://schemas.openxmlformats.org/officeDocument/2006/relationships/image" Target="media/image9.jpeg"/><Relationship Id="rId67" Type="http://schemas.openxmlformats.org/officeDocument/2006/relationships/image" Target="media/image21.jpeg"/><Relationship Id="rId272" Type="http://schemas.openxmlformats.org/officeDocument/2006/relationships/hyperlink" Target="https://htmlacademy.ru/courses/55" TargetMode="External"/><Relationship Id="rId293" Type="http://schemas.openxmlformats.org/officeDocument/2006/relationships/hyperlink" Target="https://htmlacademy.ru/courses/58/run/17" TargetMode="External"/><Relationship Id="rId307" Type="http://schemas.openxmlformats.org/officeDocument/2006/relationships/image" Target="media/image92.png"/><Relationship Id="rId328" Type="http://schemas.openxmlformats.org/officeDocument/2006/relationships/image" Target="media/image104.png"/><Relationship Id="rId349" Type="http://schemas.openxmlformats.org/officeDocument/2006/relationships/hyperlink" Target="https://htmlacademy.ru/courses/58" TargetMode="External"/><Relationship Id="rId88" Type="http://schemas.openxmlformats.org/officeDocument/2006/relationships/hyperlink" Target="https://htmlacademy.ru/courses/88" TargetMode="External"/><Relationship Id="rId111" Type="http://schemas.openxmlformats.org/officeDocument/2006/relationships/hyperlink" Target="http://fontastic.me/" TargetMode="External"/><Relationship Id="rId132" Type="http://schemas.openxmlformats.org/officeDocument/2006/relationships/image" Target="media/image28.jpeg"/><Relationship Id="rId153" Type="http://schemas.openxmlformats.org/officeDocument/2006/relationships/image" Target="media/image44.png"/><Relationship Id="rId174" Type="http://schemas.openxmlformats.org/officeDocument/2006/relationships/hyperlink" Target="https://htmlacademy.ru/courses/96" TargetMode="External"/><Relationship Id="rId195" Type="http://schemas.openxmlformats.org/officeDocument/2006/relationships/image" Target="media/image56.png"/><Relationship Id="rId209" Type="http://schemas.openxmlformats.org/officeDocument/2006/relationships/image" Target="media/image65.png"/><Relationship Id="rId360" Type="http://schemas.openxmlformats.org/officeDocument/2006/relationships/image" Target="media/image116.png"/><Relationship Id="rId381" Type="http://schemas.openxmlformats.org/officeDocument/2006/relationships/image" Target="media/image133.png"/><Relationship Id="rId220" Type="http://schemas.openxmlformats.org/officeDocument/2006/relationships/hyperlink" Target="https://htmlacademy.ru/courses/113/run/5" TargetMode="External"/><Relationship Id="rId241" Type="http://schemas.openxmlformats.org/officeDocument/2006/relationships/image" Target="media/image83.png"/><Relationship Id="rId15" Type="http://schemas.openxmlformats.org/officeDocument/2006/relationships/hyperlink" Target="https://htmlacademy.ru/assets/courses/26/external.css" TargetMode="External"/><Relationship Id="rId36" Type="http://schemas.openxmlformats.org/officeDocument/2006/relationships/image" Target="media/image3.jpeg"/><Relationship Id="rId57" Type="http://schemas.openxmlformats.org/officeDocument/2006/relationships/image" Target="media/image15.jpeg"/><Relationship Id="rId262" Type="http://schemas.openxmlformats.org/officeDocument/2006/relationships/hyperlink" Target="https://htmlacademy.ru/courses/43/run/10" TargetMode="External"/><Relationship Id="rId283" Type="http://schemas.openxmlformats.org/officeDocument/2006/relationships/hyperlink" Target="https://htmlacademy.ru/courses/53/run/15" TargetMode="External"/><Relationship Id="rId318" Type="http://schemas.openxmlformats.org/officeDocument/2006/relationships/image" Target="media/image98.png"/><Relationship Id="rId339" Type="http://schemas.openxmlformats.org/officeDocument/2006/relationships/hyperlink" Target="https://htmlacademy.ru/courses/71" TargetMode="External"/><Relationship Id="rId78" Type="http://schemas.openxmlformats.org/officeDocument/2006/relationships/hyperlink" Target="https://www.w3.org/TR/CSS21/propidx.html" TargetMode="External"/><Relationship Id="rId99" Type="http://schemas.openxmlformats.org/officeDocument/2006/relationships/hyperlink" Target="https://peredelka.wordpress.com/2013/10/29/%D0%BE-%D0%B2%D0%B5%D1%80%D1%81%D1%82%D0%BA%D0%B5-%D0%B2%D0%B5%D1%80%D1%82%D0%B8%D0%BA%D0%B0%D0%BB%D1%8C%D0%BD%D0%BE%D0%B3%D0%BE-%D1%80%D0%B8%D1%82%D0%BC%D0%B0/" TargetMode="External"/><Relationship Id="rId101" Type="http://schemas.openxmlformats.org/officeDocument/2006/relationships/hyperlink" Target="http://pixelgene.ru/articles/vertical-rhythm.html" TargetMode="External"/><Relationship Id="rId122" Type="http://schemas.openxmlformats.org/officeDocument/2006/relationships/hyperlink" Target="http://iconka.com/ru/" TargetMode="External"/><Relationship Id="rId143" Type="http://schemas.openxmlformats.org/officeDocument/2006/relationships/hyperlink" Target="https://htmlacademy.ru/courses/88" TargetMode="External"/><Relationship Id="rId164" Type="http://schemas.openxmlformats.org/officeDocument/2006/relationships/hyperlink" Target="https://htmlacademy.ru/courses/97" TargetMode="External"/><Relationship Id="rId185" Type="http://schemas.openxmlformats.org/officeDocument/2006/relationships/hyperlink" Target="http://css-live.ru/articles/zagadochnye-otstupy-mezhdu-inlajn-blokami.html" TargetMode="External"/><Relationship Id="rId350" Type="http://schemas.openxmlformats.org/officeDocument/2006/relationships/hyperlink" Target="https://htmlacademy.ru/courses/85" TargetMode="External"/><Relationship Id="rId371" Type="http://schemas.openxmlformats.org/officeDocument/2006/relationships/hyperlink" Target="https://htmlacademy.ru/courses/85/run/10" TargetMode="External"/><Relationship Id="rId9" Type="http://schemas.openxmlformats.org/officeDocument/2006/relationships/hyperlink" Target="https://htmlacademy.ru/courses/4/run/5" TargetMode="External"/><Relationship Id="rId210" Type="http://schemas.openxmlformats.org/officeDocument/2006/relationships/hyperlink" Target="https://htmlacademy.ru/courses/113/run/1" TargetMode="External"/><Relationship Id="rId392" Type="http://schemas.openxmlformats.org/officeDocument/2006/relationships/image" Target="media/image140.png"/><Relationship Id="rId26" Type="http://schemas.openxmlformats.org/officeDocument/2006/relationships/image" Target="media/image2.jpeg"/><Relationship Id="rId231" Type="http://schemas.openxmlformats.org/officeDocument/2006/relationships/hyperlink" Target="https://htmlacademy.ru/courses/96/run/23" TargetMode="External"/><Relationship Id="rId252" Type="http://schemas.openxmlformats.org/officeDocument/2006/relationships/hyperlink" Target="https://htmlacademy.ru/courses/42/run/14" TargetMode="External"/><Relationship Id="rId273" Type="http://schemas.openxmlformats.org/officeDocument/2006/relationships/hyperlink" Target="https://htmlacademy.ru/courses/40/run/1" TargetMode="External"/><Relationship Id="rId294" Type="http://schemas.openxmlformats.org/officeDocument/2006/relationships/hyperlink" Target="https://htmlacademy.ru/courses/76" TargetMode="External"/><Relationship Id="rId308" Type="http://schemas.openxmlformats.org/officeDocument/2006/relationships/hyperlink" Target="https://htmlacademy.ru/courses/187/run/9" TargetMode="External"/><Relationship Id="rId329" Type="http://schemas.openxmlformats.org/officeDocument/2006/relationships/image" Target="media/image105.png"/><Relationship Id="rId47" Type="http://schemas.openxmlformats.org/officeDocument/2006/relationships/image" Target="media/image10.jpeg"/><Relationship Id="rId68" Type="http://schemas.openxmlformats.org/officeDocument/2006/relationships/hyperlink" Target="http://simonenko.su/38146501854/improving-ux-for-web-form" TargetMode="External"/><Relationship Id="rId89" Type="http://schemas.openxmlformats.org/officeDocument/2006/relationships/hyperlink" Target="https://htmlacademy.ru/courses/58" TargetMode="External"/><Relationship Id="rId112" Type="http://schemas.openxmlformats.org/officeDocument/2006/relationships/hyperlink" Target="http://glyphter.com/" TargetMode="External"/><Relationship Id="rId133" Type="http://schemas.openxmlformats.org/officeDocument/2006/relationships/image" Target="media/image29.jpeg"/><Relationship Id="rId154" Type="http://schemas.openxmlformats.org/officeDocument/2006/relationships/hyperlink" Target="http://forum.academy/t/ispytanie-ornament-iz-syurikenov-22-23/3740" TargetMode="External"/><Relationship Id="rId175" Type="http://schemas.openxmlformats.org/officeDocument/2006/relationships/hyperlink" Target="https://htmlacademy.ru/courses/113" TargetMode="External"/><Relationship Id="rId340" Type="http://schemas.openxmlformats.org/officeDocument/2006/relationships/hyperlink" Target="https://htmlacademy.ru/courses/80/run/23" TargetMode="External"/><Relationship Id="rId361" Type="http://schemas.openxmlformats.org/officeDocument/2006/relationships/image" Target="media/image117.png"/><Relationship Id="rId196" Type="http://schemas.openxmlformats.org/officeDocument/2006/relationships/image" Target="media/image57.png"/><Relationship Id="rId200" Type="http://schemas.openxmlformats.org/officeDocument/2006/relationships/image" Target="media/image60.png"/><Relationship Id="rId382" Type="http://schemas.openxmlformats.org/officeDocument/2006/relationships/hyperlink" Target="https://htmlacademy.ru/courses/125/run/15" TargetMode="External"/><Relationship Id="rId16" Type="http://schemas.openxmlformats.org/officeDocument/2006/relationships/hyperlink" Target="https://htmlacademy.ru/assets/courses/26/external.js" TargetMode="External"/><Relationship Id="rId221" Type="http://schemas.openxmlformats.org/officeDocument/2006/relationships/image" Target="media/image71.png"/><Relationship Id="rId242" Type="http://schemas.openxmlformats.org/officeDocument/2006/relationships/hyperlink" Target="https://htmlacademy.ru/courses/38/run/3" TargetMode="External"/><Relationship Id="rId263" Type="http://schemas.openxmlformats.org/officeDocument/2006/relationships/hyperlink" Target="https://htmlacademy.ru/courses/44/run/18" TargetMode="External"/><Relationship Id="rId284" Type="http://schemas.openxmlformats.org/officeDocument/2006/relationships/hyperlink" Target="https://htmlacademy.ru/courses/41/run/11" TargetMode="External"/><Relationship Id="rId319" Type="http://schemas.openxmlformats.org/officeDocument/2006/relationships/image" Target="media/image99.png"/><Relationship Id="rId37" Type="http://schemas.openxmlformats.org/officeDocument/2006/relationships/image" Target="media/image4.jpeg"/><Relationship Id="rId58" Type="http://schemas.openxmlformats.org/officeDocument/2006/relationships/image" Target="media/image16.jpeg"/><Relationship Id="rId79" Type="http://schemas.openxmlformats.org/officeDocument/2006/relationships/hyperlink" Target="https://www.w3.org/TR/CSS21/propidx.html" TargetMode="External"/><Relationship Id="rId102" Type="http://schemas.openxmlformats.org/officeDocument/2006/relationships/hyperlink" Target="https://www.gridlover.net/try" TargetMode="External"/><Relationship Id="rId123" Type="http://schemas.openxmlformats.org/officeDocument/2006/relationships/hyperlink" Target="https://ru.wikipedia.org/wiki/JPEG" TargetMode="External"/><Relationship Id="rId144" Type="http://schemas.openxmlformats.org/officeDocument/2006/relationships/hyperlink" Target="https://htmlacademy.ru/courses/70" TargetMode="External"/><Relationship Id="rId330" Type="http://schemas.openxmlformats.org/officeDocument/2006/relationships/image" Target="media/image106.png"/><Relationship Id="rId90" Type="http://schemas.openxmlformats.org/officeDocument/2006/relationships/hyperlink" Target="https://htmlacademy.ru/courses/42/" TargetMode="External"/><Relationship Id="rId165" Type="http://schemas.openxmlformats.org/officeDocument/2006/relationships/hyperlink" Target="https://htmlacademy.ru/courses/98" TargetMode="External"/><Relationship Id="rId186" Type="http://schemas.openxmlformats.org/officeDocument/2006/relationships/hyperlink" Target="https://htmlacademy.ru/courses/39" TargetMode="External"/><Relationship Id="rId351" Type="http://schemas.openxmlformats.org/officeDocument/2006/relationships/hyperlink" Target="http://lesscss.org/" TargetMode="External"/><Relationship Id="rId372" Type="http://schemas.openxmlformats.org/officeDocument/2006/relationships/image" Target="media/image125.png"/><Relationship Id="rId393" Type="http://schemas.openxmlformats.org/officeDocument/2006/relationships/image" Target="media/image141.png"/><Relationship Id="rId211" Type="http://schemas.openxmlformats.org/officeDocument/2006/relationships/hyperlink" Target="https://htmlacademy.ru/courses/96/run/4" TargetMode="External"/><Relationship Id="rId232" Type="http://schemas.openxmlformats.org/officeDocument/2006/relationships/image" Target="media/image77.png"/><Relationship Id="rId253" Type="http://schemas.openxmlformats.org/officeDocument/2006/relationships/hyperlink" Target="https://htmlacademy.ru/courses/42/run/5" TargetMode="External"/><Relationship Id="rId274" Type="http://schemas.openxmlformats.org/officeDocument/2006/relationships/hyperlink" Target="https://htmlacademy.ru/courses/41/run/12" TargetMode="External"/><Relationship Id="rId295" Type="http://schemas.openxmlformats.org/officeDocument/2006/relationships/hyperlink" Target="https://htmlacademy.ru/courses/130" TargetMode="External"/><Relationship Id="rId309" Type="http://schemas.openxmlformats.org/officeDocument/2006/relationships/image" Target="media/image93.png"/><Relationship Id="rId27" Type="http://schemas.openxmlformats.org/officeDocument/2006/relationships/hyperlink" Target="https://developer.mozilla.org/en/docs/Web/CSS/color_value" TargetMode="External"/><Relationship Id="rId48" Type="http://schemas.openxmlformats.org/officeDocument/2006/relationships/image" Target="media/image11.jpeg"/><Relationship Id="rId69" Type="http://schemas.openxmlformats.org/officeDocument/2006/relationships/hyperlink" Target="https://htmlacademy.ru/courses/41" TargetMode="External"/><Relationship Id="rId113" Type="http://schemas.openxmlformats.org/officeDocument/2006/relationships/image" Target="media/image23.png"/><Relationship Id="rId134" Type="http://schemas.openxmlformats.org/officeDocument/2006/relationships/hyperlink" Target="http://caniuse.com/" TargetMode="External"/><Relationship Id="rId320" Type="http://schemas.openxmlformats.org/officeDocument/2006/relationships/image" Target="media/image100.jpeg"/><Relationship Id="rId80" Type="http://schemas.openxmlformats.org/officeDocument/2006/relationships/hyperlink" Target="https://htmlacademy.ru/courses/57/run/14" TargetMode="External"/><Relationship Id="rId155" Type="http://schemas.openxmlformats.org/officeDocument/2006/relationships/hyperlink" Target="http://caniuse.com/css-filters" TargetMode="External"/><Relationship Id="rId176" Type="http://schemas.openxmlformats.org/officeDocument/2006/relationships/hyperlink" Target="http://softwaremaniacs.org/blog/2005/12/01/css-layout-float/" TargetMode="External"/><Relationship Id="rId197" Type="http://schemas.openxmlformats.org/officeDocument/2006/relationships/image" Target="media/image58.png"/><Relationship Id="rId341" Type="http://schemas.openxmlformats.org/officeDocument/2006/relationships/hyperlink" Target="https://ru.wikipedia.org/wiki/%D0%9A%D1%80%D0%B8%D0%B2%D0%B0%D1%8F_%D0%91%D0%B5%D0%B7%D1%8C%D0%B5" TargetMode="External"/><Relationship Id="rId362" Type="http://schemas.openxmlformats.org/officeDocument/2006/relationships/hyperlink" Target="https://htmlacademy.ru/courses/85/" TargetMode="External"/><Relationship Id="rId383" Type="http://schemas.openxmlformats.org/officeDocument/2006/relationships/image" Target="media/image134.png"/><Relationship Id="rId201" Type="http://schemas.openxmlformats.org/officeDocument/2006/relationships/image" Target="media/image61.png"/><Relationship Id="rId222" Type="http://schemas.openxmlformats.org/officeDocument/2006/relationships/image" Target="media/image72.png"/><Relationship Id="rId243" Type="http://schemas.openxmlformats.org/officeDocument/2006/relationships/hyperlink" Target="https://htmlacademy.ru/courses/40/run/1" TargetMode="External"/><Relationship Id="rId264" Type="http://schemas.openxmlformats.org/officeDocument/2006/relationships/hyperlink" Target="https://htmlacademy.ru/courses/45/run/2" TargetMode="External"/><Relationship Id="rId285" Type="http://schemas.openxmlformats.org/officeDocument/2006/relationships/hyperlink" Target="https://htmlacademy.ru/courses/44/run/4" TargetMode="External"/><Relationship Id="rId17" Type="http://schemas.openxmlformats.org/officeDocument/2006/relationships/hyperlink" Target="http://ru.wikipedia.org/wiki/MathML" TargetMode="External"/><Relationship Id="rId38" Type="http://schemas.openxmlformats.org/officeDocument/2006/relationships/image" Target="media/image5.jpeg"/><Relationship Id="rId59" Type="http://schemas.openxmlformats.org/officeDocument/2006/relationships/hyperlink" Target="http://ru.wikipedia.org/wiki/%D0%A0%D0%B5%D0%B3%D1%83%D0%BB%D1%8F%D1%80%D0%BD%D1%8B%D0%B5_%D0%B2%D1%8B%D1%80%D0%B0%D0%B6%D0%B5%D0%BD%D0%B8%D1%8F" TargetMode="External"/><Relationship Id="rId103" Type="http://schemas.openxmlformats.org/officeDocument/2006/relationships/hyperlink" Target="https://htmlacademy.ru/courses/43" TargetMode="External"/><Relationship Id="rId124" Type="http://schemas.openxmlformats.org/officeDocument/2006/relationships/hyperlink" Target="https://ru.wikipedia.org/wiki/PNG" TargetMode="External"/><Relationship Id="rId310" Type="http://schemas.openxmlformats.org/officeDocument/2006/relationships/image" Target="media/image94.png"/><Relationship Id="rId70" Type="http://schemas.openxmlformats.org/officeDocument/2006/relationships/hyperlink" Target="https://htmlacademy.ru/courses/66" TargetMode="External"/><Relationship Id="rId91" Type="http://schemas.openxmlformats.org/officeDocument/2006/relationships/hyperlink" Target="https://htmlacademy.ru/courses/58" TargetMode="External"/><Relationship Id="rId145" Type="http://schemas.openxmlformats.org/officeDocument/2006/relationships/image" Target="media/image37.png"/><Relationship Id="rId166" Type="http://schemas.openxmlformats.org/officeDocument/2006/relationships/image" Target="media/image48.png"/><Relationship Id="rId187" Type="http://schemas.openxmlformats.org/officeDocument/2006/relationships/hyperlink" Target="https://htmlacademy.ru/courses/39/run/11" TargetMode="External"/><Relationship Id="rId331" Type="http://schemas.openxmlformats.org/officeDocument/2006/relationships/image" Target="media/image107.png"/><Relationship Id="rId352" Type="http://schemas.openxmlformats.org/officeDocument/2006/relationships/hyperlink" Target="http://sass-lang.com/" TargetMode="External"/><Relationship Id="rId373" Type="http://schemas.openxmlformats.org/officeDocument/2006/relationships/hyperlink" Target="https://htmlacademy.ru/courses/85/run/10" TargetMode="External"/><Relationship Id="rId394" Type="http://schemas.openxmlformats.org/officeDocument/2006/relationships/hyperlink" Target="https://htmlacademy.ru/courses/88/run/25" TargetMode="External"/><Relationship Id="rId1" Type="http://schemas.openxmlformats.org/officeDocument/2006/relationships/numbering" Target="numbering.xml"/><Relationship Id="rId212" Type="http://schemas.openxmlformats.org/officeDocument/2006/relationships/image" Target="media/image66.png"/><Relationship Id="rId233" Type="http://schemas.openxmlformats.org/officeDocument/2006/relationships/image" Target="media/image78.png"/><Relationship Id="rId254" Type="http://schemas.openxmlformats.org/officeDocument/2006/relationships/hyperlink" Target="https://htmlacademy.ru/courses/44/run/17" TargetMode="External"/><Relationship Id="rId28" Type="http://schemas.openxmlformats.org/officeDocument/2006/relationships/hyperlink" Target="https://www.google.com/fonts" TargetMode="External"/><Relationship Id="rId49" Type="http://schemas.openxmlformats.org/officeDocument/2006/relationships/hyperlink" Target="http://caniuse.com/" TargetMode="External"/><Relationship Id="rId114" Type="http://schemas.openxmlformats.org/officeDocument/2006/relationships/image" Target="media/image24.jpeg"/><Relationship Id="rId275" Type="http://schemas.openxmlformats.org/officeDocument/2006/relationships/hyperlink" Target="https://htmlacademy.ru/courses/44/run/18" TargetMode="External"/><Relationship Id="rId296" Type="http://schemas.openxmlformats.org/officeDocument/2006/relationships/hyperlink" Target="http://caniuse.com/" TargetMode="External"/><Relationship Id="rId300" Type="http://schemas.openxmlformats.org/officeDocument/2006/relationships/image" Target="media/image87.png"/><Relationship Id="rId60" Type="http://schemas.openxmlformats.org/officeDocument/2006/relationships/image" Target="media/image17.jpeg"/><Relationship Id="rId81" Type="http://schemas.openxmlformats.org/officeDocument/2006/relationships/hyperlink" Target="https://htmlacademy.ru/demos/2" TargetMode="External"/><Relationship Id="rId135" Type="http://schemas.openxmlformats.org/officeDocument/2006/relationships/image" Target="media/image30.png"/><Relationship Id="rId156" Type="http://schemas.openxmlformats.org/officeDocument/2006/relationships/image" Target="media/image45.png"/><Relationship Id="rId177" Type="http://schemas.openxmlformats.org/officeDocument/2006/relationships/image" Target="media/image51.png"/><Relationship Id="rId198" Type="http://schemas.openxmlformats.org/officeDocument/2006/relationships/hyperlink" Target="https://htmlacademy.ru/courses/43/run/11" TargetMode="External"/><Relationship Id="rId321" Type="http://schemas.openxmlformats.org/officeDocument/2006/relationships/hyperlink" Target="http://css-tricks.com/quick-css-trick-how-to-center-an-object-exactly-in-the-center/" TargetMode="External"/><Relationship Id="rId342" Type="http://schemas.openxmlformats.org/officeDocument/2006/relationships/hyperlink" Target="http://cubic-bezier.com/" TargetMode="External"/><Relationship Id="rId363" Type="http://schemas.openxmlformats.org/officeDocument/2006/relationships/hyperlink" Target="https://htmlacademy.ru/courses/85/run/2" TargetMode="External"/><Relationship Id="rId384" Type="http://schemas.openxmlformats.org/officeDocument/2006/relationships/image" Target="media/image135.png"/><Relationship Id="rId202" Type="http://schemas.openxmlformats.org/officeDocument/2006/relationships/hyperlink" Target="https://htmlacademy.ru/courses/96" TargetMode="External"/><Relationship Id="rId223" Type="http://schemas.openxmlformats.org/officeDocument/2006/relationships/hyperlink" Target="https://htmlacademy.ru/courses/113" TargetMode="External"/><Relationship Id="rId244" Type="http://schemas.openxmlformats.org/officeDocument/2006/relationships/hyperlink" Target="https://htmlacademy.ru/courses/40/run/2" TargetMode="External"/><Relationship Id="rId18" Type="http://schemas.openxmlformats.org/officeDocument/2006/relationships/hyperlink" Target="http://ru.wikipedia.org/wiki/URL" TargetMode="External"/><Relationship Id="rId39" Type="http://schemas.openxmlformats.org/officeDocument/2006/relationships/hyperlink" Target="http://caniuse.com/" TargetMode="External"/><Relationship Id="rId265" Type="http://schemas.openxmlformats.org/officeDocument/2006/relationships/hyperlink" Target="https://htmlacademy.ru/courses/45/run/8" TargetMode="External"/><Relationship Id="rId286" Type="http://schemas.openxmlformats.org/officeDocument/2006/relationships/hyperlink" Target="https://htmlacademy.ru/courses/43/run/11" TargetMode="External"/><Relationship Id="rId50" Type="http://schemas.openxmlformats.org/officeDocument/2006/relationships/hyperlink" Target="http://caniuse.com/" TargetMode="External"/><Relationship Id="rId104" Type="http://schemas.openxmlformats.org/officeDocument/2006/relationships/hyperlink" Target="http://copypastecharacter.com/" TargetMode="External"/><Relationship Id="rId125" Type="http://schemas.openxmlformats.org/officeDocument/2006/relationships/hyperlink" Target="https://htmlacademy.ru/courses/88" TargetMode="External"/><Relationship Id="rId146" Type="http://schemas.openxmlformats.org/officeDocument/2006/relationships/image" Target="media/image38.png"/><Relationship Id="rId167" Type="http://schemas.openxmlformats.org/officeDocument/2006/relationships/hyperlink" Target="http://simonenko.su/32197993404/use-css3-box-sizing" TargetMode="External"/><Relationship Id="rId188" Type="http://schemas.openxmlformats.org/officeDocument/2006/relationships/hyperlink" Target="https://htmlacademy.ru/courses/39" TargetMode="External"/><Relationship Id="rId311" Type="http://schemas.openxmlformats.org/officeDocument/2006/relationships/image" Target="media/image95.png"/><Relationship Id="rId332" Type="http://schemas.openxmlformats.org/officeDocument/2006/relationships/hyperlink" Target="https://ru.wikipedia.org/wiki/%D0%9A%D1%80%D0%B8%D0%B2%D0%B0%D1%8F_%D0%91%D0%B5%D0%B7%D1%8C%D0%B5" TargetMode="External"/><Relationship Id="rId353" Type="http://schemas.openxmlformats.org/officeDocument/2006/relationships/hyperlink" Target="http://learnboost.github.io/stylus/" TargetMode="External"/><Relationship Id="rId374" Type="http://schemas.openxmlformats.org/officeDocument/2006/relationships/image" Target="media/image126.png"/><Relationship Id="rId395" Type="http://schemas.openxmlformats.org/officeDocument/2006/relationships/image" Target="media/image142.png"/><Relationship Id="rId71" Type="http://schemas.openxmlformats.org/officeDocument/2006/relationships/hyperlink" Target="https://htmlacademy.ru/courses/66" TargetMode="External"/><Relationship Id="rId92" Type="http://schemas.openxmlformats.org/officeDocument/2006/relationships/hyperlink" Target="https://htmlacademy.ru/courses/58" TargetMode="External"/><Relationship Id="rId213" Type="http://schemas.openxmlformats.org/officeDocument/2006/relationships/hyperlink" Target="https://htmlacademy.ru/courses/113" TargetMode="External"/><Relationship Id="rId234" Type="http://schemas.openxmlformats.org/officeDocument/2006/relationships/hyperlink" Target="https://htmlacademy.ru/courses/57/run/2" TargetMode="External"/><Relationship Id="rId2" Type="http://schemas.openxmlformats.org/officeDocument/2006/relationships/styles" Target="styles.xml"/><Relationship Id="rId29" Type="http://schemas.openxmlformats.org/officeDocument/2006/relationships/hyperlink" Target="https://fontstorage.com/ru/" TargetMode="External"/><Relationship Id="rId255" Type="http://schemas.openxmlformats.org/officeDocument/2006/relationships/hyperlink" Target="https://htmlacademy.ru/courses/44/run/7" TargetMode="External"/><Relationship Id="rId276" Type="http://schemas.openxmlformats.org/officeDocument/2006/relationships/hyperlink" Target="https://htmlacademy.ru/courses/44/run/3" TargetMode="External"/><Relationship Id="rId297" Type="http://schemas.openxmlformats.org/officeDocument/2006/relationships/hyperlink" Target="https://htmlacademy.ru/courses/88/run/12" TargetMode="External"/><Relationship Id="rId40" Type="http://schemas.openxmlformats.org/officeDocument/2006/relationships/image" Target="media/image6.jpeg"/><Relationship Id="rId115" Type="http://schemas.openxmlformats.org/officeDocument/2006/relationships/image" Target="media/image25.png"/><Relationship Id="rId136" Type="http://schemas.openxmlformats.org/officeDocument/2006/relationships/image" Target="media/image31.jpeg"/><Relationship Id="rId157" Type="http://schemas.openxmlformats.org/officeDocument/2006/relationships/hyperlink" Target="https://htmlacademy.ru/courses/85/run/4" TargetMode="External"/><Relationship Id="rId178" Type="http://schemas.openxmlformats.org/officeDocument/2006/relationships/hyperlink" Target="https://htmlacademy.ru/courses/45" TargetMode="External"/><Relationship Id="rId301" Type="http://schemas.openxmlformats.org/officeDocument/2006/relationships/image" Target="media/image88.png"/><Relationship Id="rId322" Type="http://schemas.openxmlformats.org/officeDocument/2006/relationships/image" Target="media/image101.png"/><Relationship Id="rId343" Type="http://schemas.openxmlformats.org/officeDocument/2006/relationships/hyperlink" Target="http://easings.net/ru" TargetMode="External"/><Relationship Id="rId364" Type="http://schemas.openxmlformats.org/officeDocument/2006/relationships/image" Target="media/image118.png"/><Relationship Id="rId61" Type="http://schemas.openxmlformats.org/officeDocument/2006/relationships/hyperlink" Target="http://html5test.com/compare/feature/form.email.element/form-email-validation.html" TargetMode="External"/><Relationship Id="rId82" Type="http://schemas.openxmlformats.org/officeDocument/2006/relationships/hyperlink" Target="https://htmlacademy.ru/courses/57/run/5" TargetMode="External"/><Relationship Id="rId199" Type="http://schemas.openxmlformats.org/officeDocument/2006/relationships/image" Target="media/image59.png"/><Relationship Id="rId203" Type="http://schemas.openxmlformats.org/officeDocument/2006/relationships/image" Target="media/image62.png"/><Relationship Id="rId385" Type="http://schemas.openxmlformats.org/officeDocument/2006/relationships/hyperlink" Target="https://htmlacademy.ru/courses/85/run/4" TargetMode="External"/><Relationship Id="rId19" Type="http://schemas.openxmlformats.org/officeDocument/2006/relationships/hyperlink" Target="https://htmlacademy.ru/courses/26/run/9" TargetMode="External"/><Relationship Id="rId224" Type="http://schemas.openxmlformats.org/officeDocument/2006/relationships/hyperlink" Target="https://htmlacademy.ru/courses/113" TargetMode="External"/><Relationship Id="rId245" Type="http://schemas.openxmlformats.org/officeDocument/2006/relationships/hyperlink" Target="https://htmlacademy.ru/courses/40/run/7" TargetMode="External"/><Relationship Id="rId266" Type="http://schemas.openxmlformats.org/officeDocument/2006/relationships/hyperlink" Target="https://htmlacademy.ru/courses/45/run/14" TargetMode="External"/><Relationship Id="rId287" Type="http://schemas.openxmlformats.org/officeDocument/2006/relationships/hyperlink" Target="https://htmlacademy.ru/courses/43/run/12" TargetMode="External"/><Relationship Id="rId30" Type="http://schemas.openxmlformats.org/officeDocument/2006/relationships/hyperlink" Target="http://webfont.ru/blog/about-font-face-part-one/" TargetMode="External"/><Relationship Id="rId105" Type="http://schemas.openxmlformats.org/officeDocument/2006/relationships/hyperlink" Target="https://htmlacademy.ru/courses/51" TargetMode="External"/><Relationship Id="rId126" Type="http://schemas.openxmlformats.org/officeDocument/2006/relationships/hyperlink" Target="https://htmlacademy.ru/assets/courses/53/bootstrap-sprites.png" TargetMode="External"/><Relationship Id="rId147" Type="http://schemas.openxmlformats.org/officeDocument/2006/relationships/image" Target="media/image39.png"/><Relationship Id="rId168" Type="http://schemas.openxmlformats.org/officeDocument/2006/relationships/hyperlink" Target="https://htmlacademy.ru/courses/39" TargetMode="External"/><Relationship Id="rId312" Type="http://schemas.openxmlformats.org/officeDocument/2006/relationships/hyperlink" Target="https://htmlacademy.ru/courses/130/run/8" TargetMode="External"/><Relationship Id="rId333" Type="http://schemas.openxmlformats.org/officeDocument/2006/relationships/hyperlink" Target="http://cubic-bezier.com/" TargetMode="External"/><Relationship Id="rId354" Type="http://schemas.openxmlformats.org/officeDocument/2006/relationships/image" Target="media/image110.png"/><Relationship Id="rId51" Type="http://schemas.openxmlformats.org/officeDocument/2006/relationships/image" Target="media/image12.jpeg"/><Relationship Id="rId72" Type="http://schemas.openxmlformats.org/officeDocument/2006/relationships/hyperlink" Target="https://htmlacademy.ru/courses/38/run/5" TargetMode="External"/><Relationship Id="rId93" Type="http://schemas.openxmlformats.org/officeDocument/2006/relationships/hyperlink" Target="https://htmlacademy.ru/courses/74" TargetMode="External"/><Relationship Id="rId189" Type="http://schemas.openxmlformats.org/officeDocument/2006/relationships/hyperlink" Target="https://htmlacademy.ru/courses/86" TargetMode="External"/><Relationship Id="rId375" Type="http://schemas.openxmlformats.org/officeDocument/2006/relationships/image" Target="media/image127.png"/><Relationship Id="rId396"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hyperlink" Target="https://htmlacademy.ru/courses/113/run/2" TargetMode="External"/><Relationship Id="rId235" Type="http://schemas.openxmlformats.org/officeDocument/2006/relationships/hyperlink" Target="https://htmlacademy.ru/courses/57/run/2" TargetMode="External"/><Relationship Id="rId256" Type="http://schemas.openxmlformats.org/officeDocument/2006/relationships/hyperlink" Target="https://htmlacademy.ru/courses/43/run/7" TargetMode="External"/><Relationship Id="rId277" Type="http://schemas.openxmlformats.org/officeDocument/2006/relationships/hyperlink" Target="https://htmlacademy.ru/courses/44/run/5" TargetMode="External"/><Relationship Id="rId298" Type="http://schemas.openxmlformats.org/officeDocument/2006/relationships/image" Target="media/image85.png"/><Relationship Id="rId400" Type="http://schemas.openxmlformats.org/officeDocument/2006/relationships/fontTable" Target="fontTable.xml"/><Relationship Id="rId116" Type="http://schemas.openxmlformats.org/officeDocument/2006/relationships/hyperlink" Target="http://caniuse.com/" TargetMode="External"/><Relationship Id="rId137" Type="http://schemas.openxmlformats.org/officeDocument/2006/relationships/image" Target="media/image32.png"/><Relationship Id="rId158" Type="http://schemas.openxmlformats.org/officeDocument/2006/relationships/hyperlink" Target="https://htmlacademy.ru/courses/51/run/5" TargetMode="External"/><Relationship Id="rId302" Type="http://schemas.openxmlformats.org/officeDocument/2006/relationships/image" Target="media/image89.png"/><Relationship Id="rId323" Type="http://schemas.openxmlformats.org/officeDocument/2006/relationships/image" Target="media/image102.png"/><Relationship Id="rId344" Type="http://schemas.openxmlformats.org/officeDocument/2006/relationships/hyperlink" Target="https://htmlacademy.ru/courses/58/run/17" TargetMode="External"/><Relationship Id="rId20" Type="http://schemas.openxmlformats.org/officeDocument/2006/relationships/hyperlink" Target="https://htmlacademy.ru/intensive/ecmascript" TargetMode="External"/><Relationship Id="rId41" Type="http://schemas.openxmlformats.org/officeDocument/2006/relationships/hyperlink" Target="http://caniuse.com/" TargetMode="External"/><Relationship Id="rId62" Type="http://schemas.openxmlformats.org/officeDocument/2006/relationships/hyperlink" Target="http://html5test.com/compare/feature/form.url.element/form-url-validation.html" TargetMode="External"/><Relationship Id="rId83" Type="http://schemas.openxmlformats.org/officeDocument/2006/relationships/hyperlink" Target="https://htmlacademy.ru/courses/42/run/10" TargetMode="External"/><Relationship Id="rId179" Type="http://schemas.openxmlformats.org/officeDocument/2006/relationships/image" Target="media/image52.png"/><Relationship Id="rId365" Type="http://schemas.openxmlformats.org/officeDocument/2006/relationships/image" Target="media/image119.png"/><Relationship Id="rId386" Type="http://schemas.openxmlformats.org/officeDocument/2006/relationships/image" Target="media/image136.png"/><Relationship Id="rId190" Type="http://schemas.openxmlformats.org/officeDocument/2006/relationships/hyperlink" Target="https://htmlacademy.ru/courses/39/run/5" TargetMode="External"/><Relationship Id="rId204" Type="http://schemas.openxmlformats.org/officeDocument/2006/relationships/image" Target="media/image63.png"/><Relationship Id="rId225" Type="http://schemas.openxmlformats.org/officeDocument/2006/relationships/hyperlink" Target="https://htmlacademy.ru/courses/113/run/12" TargetMode="External"/><Relationship Id="rId246" Type="http://schemas.openxmlformats.org/officeDocument/2006/relationships/hyperlink" Target="https://htmlacademy.ru/courses/42/run/3" TargetMode="External"/><Relationship Id="rId267" Type="http://schemas.openxmlformats.org/officeDocument/2006/relationships/hyperlink" Target="https://htmlacademy.ru/courses/45/run/15" TargetMode="External"/><Relationship Id="rId288" Type="http://schemas.openxmlformats.org/officeDocument/2006/relationships/hyperlink" Target="https://htmlacademy.ru/courses/43/run/14" TargetMode="External"/><Relationship Id="rId106" Type="http://schemas.openxmlformats.org/officeDocument/2006/relationships/hyperlink" Target="https://htmlacademy.ru/courses/79" TargetMode="External"/><Relationship Id="rId127" Type="http://schemas.openxmlformats.org/officeDocument/2006/relationships/hyperlink" Target="https://spritepad.wearekiss.com/" TargetMode="External"/><Relationship Id="rId313" Type="http://schemas.openxmlformats.org/officeDocument/2006/relationships/hyperlink" Target="https://htmlacademy.ru/courses/187/run/12" TargetMode="External"/><Relationship Id="rId10" Type="http://schemas.openxmlformats.org/officeDocument/2006/relationships/hyperlink" Target="https://htmlacademy.ru/courses/4/run/9" TargetMode="External"/><Relationship Id="rId31" Type="http://schemas.openxmlformats.org/officeDocument/2006/relationships/hyperlink" Target="http://webfont.ru/blog/about-font-face-part-two/" TargetMode="External"/><Relationship Id="rId52" Type="http://schemas.openxmlformats.org/officeDocument/2006/relationships/hyperlink" Target="http://caniuse.com/" TargetMode="External"/><Relationship Id="rId73" Type="http://schemas.openxmlformats.org/officeDocument/2006/relationships/hyperlink" Target="https://htmlacademy.ru/courses/42/run/4" TargetMode="External"/><Relationship Id="rId94" Type="http://schemas.openxmlformats.org/officeDocument/2006/relationships/hyperlink" Target="https://htmlacademy.ru/courses/58" TargetMode="External"/><Relationship Id="rId148" Type="http://schemas.openxmlformats.org/officeDocument/2006/relationships/image" Target="media/image40.png"/><Relationship Id="rId169" Type="http://schemas.openxmlformats.org/officeDocument/2006/relationships/hyperlink" Target="https://htmlacademy.ru/courses/45/run/1" TargetMode="External"/><Relationship Id="rId334" Type="http://schemas.openxmlformats.org/officeDocument/2006/relationships/hyperlink" Target="https://easings.net/ru" TargetMode="External"/><Relationship Id="rId355" Type="http://schemas.openxmlformats.org/officeDocument/2006/relationships/image" Target="media/image111.png"/><Relationship Id="rId376" Type="http://schemas.openxmlformats.org/officeDocument/2006/relationships/image" Target="media/image128.png"/><Relationship Id="rId397" Type="http://schemas.openxmlformats.org/officeDocument/2006/relationships/image" Target="media/image144.png"/><Relationship Id="rId4" Type="http://schemas.openxmlformats.org/officeDocument/2006/relationships/webSettings" Target="webSettings.xml"/><Relationship Id="rId180" Type="http://schemas.openxmlformats.org/officeDocument/2006/relationships/hyperlink" Target="https://htmlacademy.ru/courses/42/run/9" TargetMode="External"/><Relationship Id="rId215" Type="http://schemas.openxmlformats.org/officeDocument/2006/relationships/hyperlink" Target="https://htmlacademy.ru/courses/113/run/3" TargetMode="External"/><Relationship Id="rId236" Type="http://schemas.openxmlformats.org/officeDocument/2006/relationships/image" Target="media/image79.png"/><Relationship Id="rId257" Type="http://schemas.openxmlformats.org/officeDocument/2006/relationships/hyperlink" Target="https://htmlacademy.ru/courses/42/run/12" TargetMode="External"/><Relationship Id="rId278" Type="http://schemas.openxmlformats.org/officeDocument/2006/relationships/hyperlink" Target="https://htmlacademy.ru/courses/53/run/1" TargetMode="External"/><Relationship Id="rId401" Type="http://schemas.openxmlformats.org/officeDocument/2006/relationships/theme" Target="theme/theme1.xml"/><Relationship Id="rId303" Type="http://schemas.openxmlformats.org/officeDocument/2006/relationships/image" Target="media/image90.png"/><Relationship Id="rId42" Type="http://schemas.openxmlformats.org/officeDocument/2006/relationships/image" Target="media/image7.jpeg"/><Relationship Id="rId84" Type="http://schemas.openxmlformats.org/officeDocument/2006/relationships/hyperlink" Target="https://css-tricks.com/the-difference-between-nth-child-and-nth-of-type/" TargetMode="External"/><Relationship Id="rId138" Type="http://schemas.openxmlformats.org/officeDocument/2006/relationships/hyperlink" Target="https://htmlacademy.ru/courses/88" TargetMode="External"/><Relationship Id="rId345" Type="http://schemas.openxmlformats.org/officeDocument/2006/relationships/hyperlink" Target="https://htmlacademy.ru/courses/58/run/17" TargetMode="External"/><Relationship Id="rId387" Type="http://schemas.openxmlformats.org/officeDocument/2006/relationships/image" Target="media/image137.png"/><Relationship Id="rId191" Type="http://schemas.openxmlformats.org/officeDocument/2006/relationships/hyperlink" Target="https://htmlacademy.ru/courses/39/run/8" TargetMode="External"/><Relationship Id="rId205" Type="http://schemas.openxmlformats.org/officeDocument/2006/relationships/image" Target="media/image64.png"/><Relationship Id="rId247" Type="http://schemas.openxmlformats.org/officeDocument/2006/relationships/hyperlink" Target="https://htmlacademy.ru/courses/44/run/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30728</TotalTime>
  <Pages>305</Pages>
  <Words>77873</Words>
  <Characters>443879</Characters>
  <Application>Microsoft Office Word</Application>
  <DocSecurity>0</DocSecurity>
  <Lines>3698</Lines>
  <Paragraphs>1041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546</cp:revision>
  <dcterms:created xsi:type="dcterms:W3CDTF">2018-01-24T06:25:00Z</dcterms:created>
  <dcterms:modified xsi:type="dcterms:W3CDTF">2018-10-19T15:07:00Z</dcterms:modified>
</cp:coreProperties>
</file>