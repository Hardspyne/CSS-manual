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0BAAE" w14:textId="2F1DDB88" w:rsidR="006636F8" w:rsidRDefault="00080924" w:rsidP="006636F8">
      <w:pPr>
        <w:pStyle w:val="1"/>
      </w:pPr>
      <w:hyperlink r:id="rId7" w:history="1">
        <w:r w:rsidR="006636F8" w:rsidRPr="00A46888">
          <w:rPr>
            <w:rStyle w:val="a6"/>
          </w:rPr>
          <w:t>Знакомство</w:t>
        </w:r>
      </w:hyperlink>
    </w:p>
    <w:p w14:paraId="4EB65397" w14:textId="77777777" w:rsidR="006636F8" w:rsidRDefault="006636F8" w:rsidP="006636F8">
      <w:pPr>
        <w:pStyle w:val="2"/>
      </w:pPr>
      <w:r>
        <w:t>Одиночные HTML-теги </w:t>
      </w:r>
      <w:r>
        <w:rPr>
          <w:bCs/>
          <w:color w:val="999999"/>
          <w:sz w:val="37"/>
          <w:szCs w:val="37"/>
        </w:rPr>
        <w:t>[5/14]</w:t>
      </w:r>
    </w:p>
    <w:p w14:paraId="43B1B26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8"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6636F8">
      <w:pPr>
        <w:shd w:val="clear" w:color="auto" w:fill="D9EDF7"/>
        <w:rPr>
          <w:rFonts w:ascii="Helvetica" w:hAnsi="Helvetica" w:cs="Helvetica"/>
          <w:color w:val="3A87AD"/>
          <w:sz w:val="20"/>
          <w:szCs w:val="20"/>
        </w:rPr>
      </w:pPr>
    </w:p>
    <w:p w14:paraId="529CD4A4" w14:textId="77777777" w:rsidR="006636F8" w:rsidRDefault="006636F8" w:rsidP="006636F8">
      <w:pPr>
        <w:pStyle w:val="2"/>
      </w:pPr>
      <w:r>
        <w:t>Атрибуты HTML-тегов </w:t>
      </w:r>
      <w:r>
        <w:rPr>
          <w:bCs/>
          <w:color w:val="999999"/>
          <w:sz w:val="37"/>
          <w:szCs w:val="37"/>
        </w:rPr>
        <w:t>[6/14]</w:t>
      </w:r>
    </w:p>
    <w:p w14:paraId="659672B0" w14:textId="77777777" w:rsidR="006636F8" w:rsidRDefault="00080924" w:rsidP="006636F8">
      <w:pPr>
        <w:pStyle w:val="a3"/>
        <w:shd w:val="clear" w:color="auto" w:fill="FFFFFF"/>
        <w:spacing w:before="0" w:beforeAutospacing="0" w:after="135" w:afterAutospacing="0"/>
        <w:rPr>
          <w:rFonts w:ascii="Helvetica" w:hAnsi="Helvetica" w:cs="Helvetica"/>
          <w:color w:val="333333"/>
          <w:sz w:val="20"/>
          <w:szCs w:val="20"/>
        </w:rPr>
      </w:pPr>
      <w:hyperlink r:id="rId9"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6636F8">
      <w:pPr>
        <w:pStyle w:val="2"/>
      </w:pPr>
      <w:r>
        <w:t>Азы CSS </w:t>
      </w:r>
      <w:r>
        <w:rPr>
          <w:bCs/>
          <w:color w:val="999999"/>
          <w:sz w:val="37"/>
          <w:szCs w:val="37"/>
        </w:rPr>
        <w:t>[8/14]</w:t>
      </w:r>
    </w:p>
    <w:p w14:paraId="463E0D4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6636F8">
      <w:pPr>
        <w:pStyle w:val="2"/>
      </w:pPr>
      <w:r>
        <w:lastRenderedPageBreak/>
        <w:t>Другие способы подключения CSS </w:t>
      </w:r>
      <w:r>
        <w:rPr>
          <w:bCs/>
          <w:color w:val="999999"/>
          <w:sz w:val="37"/>
          <w:szCs w:val="37"/>
        </w:rPr>
        <w:t>[9/14]</w:t>
      </w:r>
    </w:p>
    <w:p w14:paraId="4559B39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6636F8">
      <w:pPr>
        <w:pStyle w:val="2"/>
      </w:pPr>
      <w:r>
        <w:t>Селекторы в CSS </w:t>
      </w:r>
      <w:r>
        <w:rPr>
          <w:bCs/>
          <w:color w:val="999999"/>
          <w:sz w:val="37"/>
          <w:szCs w:val="37"/>
        </w:rPr>
        <w:t>[10/14]</w:t>
      </w:r>
    </w:p>
    <w:p w14:paraId="077FCD1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0"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6636F8">
      <w:pPr>
        <w:pStyle w:val="2"/>
      </w:pPr>
      <w:r>
        <w:t>Классы в CSS </w:t>
      </w:r>
      <w:r>
        <w:rPr>
          <w:bCs/>
          <w:color w:val="999999"/>
          <w:sz w:val="37"/>
          <w:szCs w:val="37"/>
        </w:rPr>
        <w:t>[11/14]</w:t>
      </w:r>
    </w:p>
    <w:p w14:paraId="2939A1B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1"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6636F8">
      <w:pPr>
        <w:shd w:val="clear" w:color="auto" w:fill="FCF8E3"/>
        <w:rPr>
          <w:rFonts w:ascii="Helvetica" w:hAnsi="Helvetica" w:cs="Helvetica"/>
          <w:color w:val="C09853"/>
          <w:sz w:val="20"/>
          <w:szCs w:val="20"/>
        </w:rPr>
      </w:pPr>
      <w:r>
        <w:rPr>
          <w:rFonts w:ascii="Helvetica" w:hAnsi="Helvetica" w:cs="Helvetica"/>
          <w:color w:val="C09853"/>
          <w:sz w:val="20"/>
          <w:szCs w:val="20"/>
        </w:rPr>
        <w:lastRenderedPageBreak/>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6636F8">
      <w:pPr>
        <w:pStyle w:val="2"/>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2"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697E6A">
      <w:pPr>
        <w:pStyle w:val="1"/>
      </w:pPr>
      <w:r>
        <w:t>Структура HTML-документа</w:t>
      </w:r>
    </w:p>
    <w:p w14:paraId="1E2B1D99" w14:textId="77777777" w:rsidR="00697E6A" w:rsidRDefault="00697E6A" w:rsidP="00697E6A">
      <w:pPr>
        <w:pStyle w:val="2"/>
      </w:pPr>
      <w:r>
        <w:t>С чего начинается HTML</w:t>
      </w:r>
    </w:p>
    <w:p w14:paraId="771B269C"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697E6A">
      <w:pPr>
        <w:pStyle w:val="2"/>
      </w:pPr>
      <w:r>
        <w:t>Ключевые слова</w:t>
      </w:r>
    </w:p>
    <w:p w14:paraId="6CE8539F"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697E6A">
      <w:pPr>
        <w:pStyle w:val="2"/>
      </w:pPr>
      <w:r>
        <w:t>Описание содержания страницы</w:t>
      </w:r>
    </w:p>
    <w:p w14:paraId="6DDBFCED"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697E6A">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4"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697E6A">
      <w:pPr>
        <w:pStyle w:val="2"/>
      </w:pPr>
      <w:r>
        <w:t>Подключение стилей</w:t>
      </w:r>
    </w:p>
    <w:p w14:paraId="7C0D2953"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4781A27B"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5343291E"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0E35FC77"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&lt;/head&gt;</w:t>
      </w:r>
    </w:p>
    <w:p w14:paraId="48232A10"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697E6A">
      <w:pPr>
        <w:pStyle w:val="2"/>
      </w:pPr>
      <w:r>
        <w:t>Подключение внешних стилей</w:t>
      </w:r>
    </w:p>
    <w:p w14:paraId="48FADDA6"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7982F194"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0C7BCF">
        <w:rPr>
          <w:rStyle w:val="HTML"/>
          <w:rFonts w:ascii="Consolas" w:hAnsi="Consolas"/>
          <w:color w:val="333333"/>
          <w:bdr w:val="none" w:sz="0" w:space="0" w:color="auto" w:frame="1"/>
        </w:rPr>
        <w:t>"&gt;</w:t>
      </w:r>
    </w:p>
    <w:p w14:paraId="2F7AC6BC"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5"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697E6A">
      <w:pPr>
        <w:pStyle w:val="2"/>
      </w:pPr>
      <w:r>
        <w:t>Подключение скриптов</w:t>
      </w:r>
    </w:p>
    <w:p w14:paraId="5728CB7B"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697E6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684AE99A" w14:textId="77777777" w:rsidR="00697E6A" w:rsidRPr="000C7BCF"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0C7BC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0C7BCF" w:rsidRDefault="00697E6A" w:rsidP="00697E6A">
      <w:pPr>
        <w:pStyle w:val="HTML0"/>
        <w:shd w:val="clear" w:color="auto" w:fill="F8F8F8"/>
        <w:spacing w:before="300" w:after="300"/>
        <w:ind w:left="-225"/>
        <w:rPr>
          <w:rFonts w:ascii="Consolas" w:hAnsi="Consolas"/>
          <w:color w:val="333333"/>
          <w:sz w:val="24"/>
          <w:szCs w:val="24"/>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592FA1A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697E6A">
      <w:pPr>
        <w:pStyle w:val="2"/>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6"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9C2ACF">
      <w:pPr>
        <w:pStyle w:val="1"/>
      </w:pPr>
      <w:r w:rsidRPr="009C2ACF">
        <w:t>Разметка текста</w:t>
      </w:r>
    </w:p>
    <w:p w14:paraId="00BFA8C0" w14:textId="77777777" w:rsidR="001461BE" w:rsidRDefault="001461BE" w:rsidP="001461BE">
      <w:pPr>
        <w:pStyle w:val="2"/>
      </w:pPr>
      <w:r>
        <w:t>Неупорядоченный список</w:t>
      </w:r>
    </w:p>
    <w:p w14:paraId="53B96DAB" w14:textId="77777777" w:rsidR="001461BE" w:rsidRDefault="001461BE" w:rsidP="001461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1461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1461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C46709">
      <w:pPr>
        <w:pStyle w:val="2"/>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C46709">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55332">
      <w:pPr>
        <w:pStyle w:val="2"/>
      </w:pPr>
      <w:r>
        <w:lastRenderedPageBreak/>
        <w:t>Многоуровневый список</w:t>
      </w:r>
    </w:p>
    <w:p w14:paraId="0803A0A0" w14:textId="77777777" w:rsidR="00B55332" w:rsidRDefault="00B55332" w:rsidP="00B553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553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55332">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55332">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46259C">
      <w:pPr>
        <w:pStyle w:val="2"/>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46259C">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4626ED">
      <w:pPr>
        <w:pStyle w:val="2"/>
      </w:pPr>
      <w:r>
        <w:lastRenderedPageBreak/>
        <w:t>Важность. Теги strong и b</w:t>
      </w:r>
    </w:p>
    <w:p w14:paraId="6878A971"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4626ED">
      <w:pPr>
        <w:pStyle w:val="2"/>
      </w:pPr>
      <w:r>
        <w:t>Акцентируем внимание. Теги em и i</w:t>
      </w:r>
    </w:p>
    <w:p w14:paraId="41D63909"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4626ED">
      <w:pPr>
        <w:pStyle w:val="2"/>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4626ED">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4626ED">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4626ED">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4626ED">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06A73">
      <w:pPr>
        <w:pStyle w:val="2"/>
      </w:pPr>
      <w:r>
        <w:t>Цитаты</w:t>
      </w:r>
    </w:p>
    <w:p w14:paraId="7C32AAB7" w14:textId="77777777" w:rsidR="00B06A73" w:rsidRDefault="00B06A73" w:rsidP="00B06A7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A214C6">
      <w:pPr>
        <w:pStyle w:val="2"/>
      </w:pPr>
      <w:r>
        <w:t>Верхние и нижние индексы</w:t>
      </w:r>
    </w:p>
    <w:p w14:paraId="3ECC011F" w14:textId="77777777" w:rsidR="00A214C6" w:rsidRDefault="00A214C6" w:rsidP="00A214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A214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7"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A66AAD">
      <w:pPr>
        <w:pStyle w:val="2"/>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A66AAD">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A66AAD">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49268E">
      <w:pPr>
        <w:pStyle w:val="2"/>
      </w:pPr>
      <w:r>
        <w:t>Преформатированный текст</w:t>
      </w:r>
    </w:p>
    <w:p w14:paraId="4693D502" w14:textId="77777777" w:rsidR="00634812" w:rsidRDefault="00634812" w:rsidP="0063481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63481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486A81">
      <w:pPr>
        <w:pStyle w:val="2"/>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3B5A6E">
      <w:pPr>
        <w:pStyle w:val="1"/>
      </w:pPr>
      <w:r w:rsidRPr="003B5A6E">
        <w:t>Ссылки и изображения</w:t>
      </w:r>
    </w:p>
    <w:p w14:paraId="623A5116" w14:textId="77777777" w:rsidR="00670F6C" w:rsidRDefault="00670F6C" w:rsidP="00670F6C">
      <w:pPr>
        <w:pStyle w:val="2"/>
      </w:pPr>
      <w:r>
        <w:lastRenderedPageBreak/>
        <w:t>Задаём адрес ссылки</w:t>
      </w:r>
    </w:p>
    <w:p w14:paraId="7245B419" w14:textId="77777777" w:rsidR="00670F6C" w:rsidRDefault="00670F6C" w:rsidP="00670F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670F6C">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8"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670F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19"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D63263">
      <w:pPr>
        <w:pStyle w:val="2"/>
        <w:rPr>
          <w:rFonts w:ascii="Arial" w:hAnsi="Arial" w:cs="Arial"/>
        </w:rPr>
      </w:pPr>
      <w:r w:rsidRPr="00D63263">
        <w:rPr>
          <w:rFonts w:eastAsia="Times New Roman"/>
        </w:rPr>
        <w:t>адреса-заглушки</w:t>
      </w:r>
    </w:p>
    <w:p w14:paraId="02C21BE5"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C0282">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&gt;</w:t>
      </w:r>
    </w:p>
    <w:p w14:paraId="02941B96"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670F6C">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5E316F">
      <w:pPr>
        <w:pStyle w:val="2"/>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lastRenderedPageBreak/>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670F6C">
      <w:pPr>
        <w:pStyle w:val="2"/>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670F6C">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670F6C">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7D606D">
      <w:pPr>
        <w:pStyle w:val="2"/>
      </w:pPr>
      <w:r>
        <w:t>Относительные адреса</w:t>
      </w:r>
    </w:p>
    <w:p w14:paraId="01521584" w14:textId="77777777" w:rsidR="007D606D" w:rsidRDefault="007D606D" w:rsidP="007D60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7D60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
              <w:t>http://site.ru/contacts</w:t>
            </w:r>
          </w:p>
        </w:tc>
      </w:tr>
    </w:tbl>
    <w:p w14:paraId="4F305521" w14:textId="77777777" w:rsidR="007D606D" w:rsidRDefault="007D606D" w:rsidP="007D606D">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7D606D">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0"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9010F5">
      <w:pPr>
        <w:pStyle w:val="2"/>
      </w:pPr>
      <w:r>
        <w:t>Ссылка с якорем</w:t>
      </w:r>
    </w:p>
    <w:p w14:paraId="2C844092" w14:textId="77777777" w:rsidR="009010F5" w:rsidRDefault="009010F5" w:rsidP="009010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9010F5">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9010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144ABC">
      <w:pPr>
        <w:pStyle w:val="2"/>
      </w:pPr>
      <w:r>
        <w:t>Всплывающая подсказка</w:t>
      </w:r>
    </w:p>
    <w:p w14:paraId="768ACD5D" w14:textId="77777777" w:rsidR="00144ABC" w:rsidRDefault="00144ABC" w:rsidP="00144AB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144A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144A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144A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4850C4">
      <w:pPr>
        <w:pStyle w:val="2"/>
      </w:pPr>
      <w:r>
        <w:t>Добавим изображение</w:t>
      </w:r>
    </w:p>
    <w:p w14:paraId="517BB477" w14:textId="77777777" w:rsidR="004850C4" w:rsidRDefault="004850C4" w:rsidP="004850C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4850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4850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1"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4850C4">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2" w:tgtFrame="_blank" w:history="1">
        <w:r>
          <w:rPr>
            <w:rStyle w:val="a6"/>
            <w:rFonts w:ascii="Arial" w:hAnsi="Arial" w:cs="Arial"/>
            <w:color w:val="3F3CCB"/>
          </w:rPr>
          <w:t>JPEG</w:t>
        </w:r>
      </w:hyperlink>
      <w:r>
        <w:rPr>
          <w:rFonts w:ascii="Arial" w:hAnsi="Arial" w:cs="Arial"/>
          <w:color w:val="333333"/>
        </w:rPr>
        <w:t> и </w:t>
      </w:r>
      <w:hyperlink r:id="rId23"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1D6609">
      <w:pPr>
        <w:pStyle w:val="2"/>
      </w:pPr>
      <w:r>
        <w:lastRenderedPageBreak/>
        <w:t>Размеры изображения</w:t>
      </w:r>
    </w:p>
    <w:p w14:paraId="152F83A7" w14:textId="77777777" w:rsidR="001D6609" w:rsidRDefault="001D6609" w:rsidP="001D66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1D660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140A37">
      <w:pPr>
        <w:pStyle w:val="2"/>
        <w:rPr>
          <w:rFonts w:ascii="Arial" w:hAnsi="Arial" w:cs="Arial"/>
        </w:rPr>
      </w:pPr>
      <w:r>
        <w:t>старайтесь всегда указывать реальные размеры изображений</w:t>
      </w:r>
    </w:p>
    <w:p w14:paraId="0A2DD13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4"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1D6609">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8821A4">
      <w:pPr>
        <w:pStyle w:val="2"/>
      </w:pPr>
      <w:r>
        <w:t>Изображение-ссылка</w:t>
      </w:r>
    </w:p>
    <w:p w14:paraId="27D1BC64" w14:textId="77777777" w:rsidR="008821A4" w:rsidRDefault="008821A4" w:rsidP="008821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8821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8821A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444205">
      <w:pPr>
        <w:pStyle w:val="2"/>
      </w:pPr>
      <w:r>
        <w:lastRenderedPageBreak/>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9C2ACF">
      <w:pPr>
        <w:pStyle w:val="1"/>
      </w:pPr>
      <w:r>
        <w:t>Знакомство с таблицами</w:t>
      </w:r>
    </w:p>
    <w:p w14:paraId="3D88E13C" w14:textId="77777777" w:rsidR="004B55B2" w:rsidRDefault="004B55B2" w:rsidP="004B55B2">
      <w:pPr>
        <w:pStyle w:val="2"/>
      </w:pPr>
      <w:r>
        <w:t>Простейшая таблица</w:t>
      </w:r>
    </w:p>
    <w:p w14:paraId="47357FE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4B55B2">
      <w:pPr>
        <w:pStyle w:val="2"/>
      </w:pPr>
      <w:r>
        <w:t>Добавляем строки</w:t>
      </w:r>
    </w:p>
    <w:p w14:paraId="74AD0AC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F01009">
      <w:pPr>
        <w:pStyle w:val="2"/>
      </w:pPr>
      <w:r>
        <w:t>Добавляем столбцы</w:t>
      </w:r>
    </w:p>
    <w:p w14:paraId="3F9DCEAE" w14:textId="77777777" w:rsidR="00F01009" w:rsidRDefault="00F01009" w:rsidP="00F010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F43733">
      <w:pPr>
        <w:pStyle w:val="2"/>
      </w:pPr>
      <w:r>
        <w:t>Задаём рамки с помощью CSS</w:t>
      </w:r>
    </w:p>
    <w:p w14:paraId="6D1FABBC" w14:textId="77777777" w:rsidR="00F43733" w:rsidRDefault="00F43733" w:rsidP="00F437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F437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573436">
      <w:pPr>
        <w:pStyle w:val="2"/>
      </w:pPr>
      <w:r>
        <w:t>Улучшаем отображение рамок</w:t>
      </w:r>
    </w:p>
    <w:p w14:paraId="0E75B5C4" w14:textId="77777777" w:rsidR="00573436" w:rsidRDefault="00573436" w:rsidP="0057343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57343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57343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57343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5665F3">
      <w:pPr>
        <w:pStyle w:val="2"/>
      </w:pPr>
      <w:r>
        <w:t>Горизонтальные и вертикальные рамки</w:t>
      </w:r>
    </w:p>
    <w:p w14:paraId="3C6F0E9C" w14:textId="77777777" w:rsidR="005665F3" w:rsidRDefault="005665F3" w:rsidP="005665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lastRenderedPageBreak/>
        <w:t>border-bottom</w:t>
      </w:r>
      <w:r>
        <w:rPr>
          <w:rFonts w:ascii="Arial" w:hAnsi="Arial" w:cs="Arial"/>
          <w:color w:val="333333"/>
        </w:rPr>
        <w:t>,</w:t>
      </w:r>
    </w:p>
    <w:p w14:paraId="1DA8F000"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5665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53056B">
      <w:pPr>
        <w:pStyle w:val="2"/>
      </w:pPr>
      <w:r>
        <w:t>Отступы внутри ячеек</w:t>
      </w:r>
    </w:p>
    <w:p w14:paraId="3AFC3DAA" w14:textId="77777777" w:rsidR="0053056B" w:rsidRDefault="0053056B" w:rsidP="0053056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53056B">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885990">
      <w:pPr>
        <w:pStyle w:val="2"/>
      </w:pPr>
      <w:r>
        <w:t>Отступы между ячейками</w:t>
      </w:r>
    </w:p>
    <w:p w14:paraId="25DD2BCB" w14:textId="77777777" w:rsidR="00885990" w:rsidRDefault="00885990" w:rsidP="0088599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lastRenderedPageBreak/>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8859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6D5346">
      <w:pPr>
        <w:pStyle w:val="2"/>
      </w:pPr>
      <w:r>
        <w:t>Ячейки-заголовки</w:t>
      </w:r>
    </w:p>
    <w:p w14:paraId="0EF5B14C" w14:textId="77777777" w:rsidR="006D5346" w:rsidRDefault="006D5346" w:rsidP="006D53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6D53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800907">
      <w:pPr>
        <w:pStyle w:val="2"/>
      </w:pPr>
      <w:r>
        <w:t>Заголовок таблицы</w:t>
      </w:r>
    </w:p>
    <w:p w14:paraId="5EDCB3E5" w14:textId="77777777" w:rsidR="00800907" w:rsidRDefault="00800907" w:rsidP="00800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5"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800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800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A246DC">
      <w:pPr>
        <w:pStyle w:val="2"/>
      </w:pPr>
      <w:r>
        <w:lastRenderedPageBreak/>
        <w:t>Объединяем ячейки в строках</w:t>
      </w:r>
    </w:p>
    <w:p w14:paraId="46318B6D" w14:textId="77777777" w:rsidR="00A246DC" w:rsidRDefault="00A246DC" w:rsidP="00A246D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A246DC">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9F2460">
      <w:pPr>
        <w:pStyle w:val="2"/>
      </w:pPr>
      <w:r>
        <w:t>Объединяем ячейки в столбцах</w:t>
      </w:r>
    </w:p>
    <w:p w14:paraId="4C6B701E" w14:textId="77777777" w:rsidR="009F2460" w:rsidRDefault="009F2460" w:rsidP="009F246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9F2460">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F726E9">
      <w:pPr>
        <w:pStyle w:val="2"/>
      </w:pPr>
      <w:r>
        <w:t>Выравнивание содержимого в ячейках</w:t>
      </w:r>
    </w:p>
    <w:p w14:paraId="1F8E4680" w14:textId="77777777" w:rsidR="00F726E9" w:rsidRDefault="00F726E9" w:rsidP="00F726E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F726E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F726E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2F70FC">
      <w:pPr>
        <w:pStyle w:val="2"/>
      </w:pPr>
      <w:r>
        <w:t>Добавим цвета</w:t>
      </w:r>
    </w:p>
    <w:p w14:paraId="74921F08" w14:textId="77777777" w:rsidR="002F70FC" w:rsidRDefault="002F70FC" w:rsidP="002F70F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7"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2F70FC">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2F70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2F70F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4F342A">
      <w:pPr>
        <w:pStyle w:val="2"/>
      </w:pPr>
      <w:r>
        <w:t>Раскрашиваем строки</w:t>
      </w:r>
    </w:p>
    <w:p w14:paraId="29902AC7" w14:textId="77777777" w:rsidR="004F342A" w:rsidRDefault="004F342A" w:rsidP="004F342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4F342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4F342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4F342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6C4E61">
      <w:pPr>
        <w:pStyle w:val="2"/>
      </w:pPr>
      <w:r>
        <w:t>Задаём размеры таблицы</w:t>
      </w:r>
    </w:p>
    <w:p w14:paraId="337FA7EF" w14:textId="77777777" w:rsidR="006C4E61" w:rsidRDefault="006C4E61" w:rsidP="006C4E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6C4E6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6C4E6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6C4E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9B73EA">
      <w:pPr>
        <w:pStyle w:val="2"/>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9C2ACF">
      <w:pPr>
        <w:pStyle w:val="1"/>
      </w:pPr>
      <w:r>
        <w:t>Знакомство с формами</w:t>
      </w:r>
    </w:p>
    <w:p w14:paraId="62A16378" w14:textId="77777777" w:rsidR="00EA79A1" w:rsidRDefault="00EA79A1" w:rsidP="00EA79A1">
      <w:pPr>
        <w:pStyle w:val="2"/>
      </w:pPr>
      <w:r>
        <w:t>Первая форма</w:t>
      </w:r>
    </w:p>
    <w:p w14:paraId="6471D50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EA79A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EA79A1">
      <w:pPr>
        <w:pStyle w:val="2"/>
      </w:pPr>
      <w:r>
        <w:t>Текстовое поле ввода</w:t>
      </w:r>
    </w:p>
    <w:p w14:paraId="44136D2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EA79A1">
      <w:pPr>
        <w:pStyle w:val="2"/>
      </w:pPr>
      <w:r>
        <w:t>Идентификатор и значение по умолчанию</w:t>
      </w:r>
    </w:p>
    <w:p w14:paraId="75BAC240"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974095">
      <w:pPr>
        <w:pStyle w:val="2"/>
      </w:pPr>
      <w:r>
        <w:t>Подпись для поля ввода</w:t>
      </w:r>
    </w:p>
    <w:p w14:paraId="40D739D8" w14:textId="77777777" w:rsidR="00974095" w:rsidRDefault="00974095" w:rsidP="00974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974095">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97409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97409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DD0B23">
      <w:pPr>
        <w:pStyle w:val="2"/>
      </w:pPr>
      <w:r>
        <w:t>Связываем подпись и поле по id</w:t>
      </w:r>
    </w:p>
    <w:p w14:paraId="5D23AA28" w14:textId="77777777" w:rsidR="00DD0B23" w:rsidRDefault="00DD0B23" w:rsidP="00DD0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DD0B23">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DD0B23">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5E060B">
      <w:pPr>
        <w:pStyle w:val="2"/>
      </w:pPr>
      <w:r>
        <w:t>Добавим ещё одно поле</w:t>
      </w:r>
    </w:p>
    <w:p w14:paraId="26A0B1F6" w14:textId="77777777" w:rsidR="005E060B" w:rsidRDefault="005E060B" w:rsidP="005E0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5E0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5E060B">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3E483D">
      <w:pPr>
        <w:pStyle w:val="2"/>
      </w:pPr>
      <w:r>
        <w:t>Поле для ввода пароля</w:t>
      </w:r>
    </w:p>
    <w:p w14:paraId="52E34129" w14:textId="77777777" w:rsidR="003E483D" w:rsidRDefault="003E483D" w:rsidP="003E48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3E48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2E5941">
      <w:pPr>
        <w:pStyle w:val="2"/>
      </w:pPr>
      <w:r>
        <w:t>Кнопка отправки формы</w:t>
      </w:r>
    </w:p>
    <w:p w14:paraId="71617208"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2E594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2E5941">
      <w:pPr>
        <w:pStyle w:val="2"/>
      </w:pPr>
      <w:r>
        <w:t>Многострочное поле ввода</w:t>
      </w:r>
    </w:p>
    <w:p w14:paraId="1EDB7F01"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2E594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697D51">
      <w:pPr>
        <w:pStyle w:val="2"/>
      </w:pPr>
      <w:r>
        <w:t>Чекбокс или «галочка»</w:t>
      </w:r>
    </w:p>
    <w:p w14:paraId="1D9E8FDD" w14:textId="77777777" w:rsidR="00697D51" w:rsidRDefault="00697D51" w:rsidP="00697D5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697D5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697D5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312EE4">
      <w:pPr>
        <w:pStyle w:val="2"/>
      </w:pPr>
      <w:r>
        <w:t>Переключатель или «радиобаттон»</w:t>
      </w:r>
    </w:p>
    <w:p w14:paraId="4F189F6A" w14:textId="77777777" w:rsidR="00312EE4" w:rsidRDefault="00312EE4" w:rsidP="00312EE4">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312EE4">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312EE4">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312EE4">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312EE4">
      <w:pPr>
        <w:shd w:val="clear" w:color="auto" w:fill="FFFFFF"/>
      </w:pPr>
      <w:r>
        <w:t>Перейти к заданию</w:t>
      </w:r>
    </w:p>
    <w:p w14:paraId="7373DDF5" w14:textId="77777777" w:rsidR="00312EE4" w:rsidRDefault="00312EE4" w:rsidP="00312EE4">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312EE4">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2557A2">
      <w:pPr>
        <w:pStyle w:val="2"/>
      </w:pPr>
      <w:r>
        <w:t>группа переключателей</w:t>
      </w:r>
    </w:p>
    <w:p w14:paraId="36229782"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2557A2">
      <w:pPr>
        <w:pStyle w:val="2"/>
      </w:pPr>
      <w:r>
        <w:lastRenderedPageBreak/>
        <w:t>Раскрывающийся список или «селект»</w:t>
      </w:r>
    </w:p>
    <w:p w14:paraId="586AD783"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2557A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2557A2">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2557A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2557A2">
      <w:pPr>
        <w:pStyle w:val="2"/>
      </w:pPr>
      <w:r>
        <w:t>«Мультиселект»</w:t>
      </w:r>
    </w:p>
    <w:p w14:paraId="46DE7D2C"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45060C">
      <w:pPr>
        <w:pStyle w:val="2"/>
      </w:pPr>
      <w:r>
        <w:t>Поле для загрузки файлов</w:t>
      </w:r>
    </w:p>
    <w:p w14:paraId="6D571DCE" w14:textId="77777777" w:rsidR="0045060C" w:rsidRDefault="0045060C" w:rsidP="004506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4506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45060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D2729B">
      <w:pPr>
        <w:pStyle w:val="2"/>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1603C424" w14:textId="77777777" w:rsidR="00B42177" w:rsidRPr="00FD1EAD" w:rsidRDefault="00080924" w:rsidP="00FD1EAD">
      <w:pPr>
        <w:pStyle w:val="1"/>
      </w:pPr>
      <w:hyperlink r:id="rId28" w:history="1">
        <w:r w:rsidR="00B42177" w:rsidRPr="00FD1EAD">
          <w:rPr>
            <w:rStyle w:val="a6"/>
            <w:color w:val="auto"/>
            <w:u w:val="none"/>
          </w:rPr>
          <w:t>Знакомство с CSS</w:t>
        </w:r>
      </w:hyperlink>
    </w:p>
    <w:p w14:paraId="1C37F960" w14:textId="77777777" w:rsidR="00E578CE" w:rsidRDefault="00E578CE" w:rsidP="00E578CE">
      <w:pPr>
        <w:pStyle w:val="2"/>
      </w:pPr>
      <w:r>
        <w:t>CSS-правила</w:t>
      </w:r>
    </w:p>
    <w:p w14:paraId="2A6699D0"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E578CE">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E578CE">
      <w:pPr>
        <w:pStyle w:val="2"/>
      </w:pPr>
      <w:r>
        <w:t>Продвинутые селекторы</w:t>
      </w:r>
    </w:p>
    <w:p w14:paraId="26F3E0FE"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E578C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E578CE">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lastRenderedPageBreak/>
        <w:t>&lt;p class="help error"&gt;&lt;/p&gt;</w:t>
      </w:r>
    </w:p>
    <w:p w14:paraId="14ECFFCA"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E578CE">
      <w:pPr>
        <w:pStyle w:val="2"/>
      </w:pPr>
      <w:r>
        <w:t>Каскадность и приоритеты</w:t>
      </w:r>
    </w:p>
    <w:p w14:paraId="627A396F"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E578C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29"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3F50E2">
      <w:pPr>
        <w:pStyle w:val="2"/>
      </w:pPr>
      <w:r>
        <w:t>Наследование</w:t>
      </w:r>
    </w:p>
    <w:p w14:paraId="5E568C4B" w14:textId="77777777" w:rsidR="00FF3774" w:rsidRDefault="00FF3774" w:rsidP="00FF37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FF37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FF37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3F50E2">
      <w:pPr>
        <w:pStyle w:val="2"/>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30"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681FB2">
      <w:pPr>
        <w:pStyle w:val="1"/>
      </w:pPr>
      <w:r>
        <w:t>Селекторы, часть 1</w:t>
      </w:r>
    </w:p>
    <w:p w14:paraId="5B164D45" w14:textId="77777777" w:rsidR="00681FB2" w:rsidRPr="00681FB2" w:rsidRDefault="00681FB2" w:rsidP="00681FB2">
      <w:pPr>
        <w:pStyle w:val="2"/>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681FB2">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681FB2">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681FB2">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71D2D">
      <w:pPr>
        <w:pStyle w:val="2"/>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71D2D">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lastRenderedPageBreak/>
        <w:t>/* выбрать все теги strong внутри тегов p */</w:t>
      </w:r>
    </w:p>
    <w:p w14:paraId="35FEEA78"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71D2D">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71D2D">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8D3DA6">
      <w:pPr>
        <w:pStyle w:val="2"/>
      </w:pPr>
      <w:r>
        <w:t>Соседние селекторы</w:t>
      </w:r>
    </w:p>
    <w:p w14:paraId="267DBC6C" w14:textId="77777777" w:rsidR="008D3DA6" w:rsidRDefault="008D3DA6" w:rsidP="008D3D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8D3DA6">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8D3DA6">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8D3D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4114C8">
      <w:pPr>
        <w:pStyle w:val="2"/>
      </w:pPr>
      <w:r>
        <w:t>Контекстные и соседние селекторы</w:t>
      </w:r>
    </w:p>
    <w:p w14:paraId="55DEF205" w14:textId="77777777" w:rsidR="004114C8" w:rsidRDefault="004114C8" w:rsidP="004114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4114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4114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794597">
      <w:pPr>
        <w:pStyle w:val="2"/>
      </w:pPr>
      <w:r>
        <w:lastRenderedPageBreak/>
        <w:t>Дочерние селекторы</w:t>
      </w:r>
    </w:p>
    <w:p w14:paraId="33F1FBB4" w14:textId="77777777" w:rsidR="00794597" w:rsidRDefault="00794597" w:rsidP="007945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7945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79459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31"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7945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EA453F">
      <w:pPr>
        <w:pStyle w:val="2"/>
      </w:pPr>
      <w:r>
        <w:t>Псевдоклассы</w:t>
      </w:r>
    </w:p>
    <w:p w14:paraId="3F97D742" w14:textId="77777777" w:rsidR="00EA453F" w:rsidRDefault="00EA453F" w:rsidP="00EA45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EA45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643AEE">
      <w:pPr>
        <w:pStyle w:val="2"/>
      </w:pPr>
      <w:r>
        <w:t>Псевдокласс :nth-child</w:t>
      </w:r>
    </w:p>
    <w:p w14:paraId="2DBE9E18" w14:textId="77777777" w:rsidR="00643AEE" w:rsidRDefault="00643AEE" w:rsidP="00643AE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Вспомним </w:t>
      </w:r>
      <w:hyperlink r:id="rId32"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643AE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643AEE">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643AEE">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33"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E755F0">
      <w:pPr>
        <w:pStyle w:val="2"/>
      </w:pPr>
      <w:r>
        <w:t>:nth-child и контекстные селекторы</w:t>
      </w:r>
    </w:p>
    <w:p w14:paraId="4B793D55" w14:textId="77777777" w:rsidR="00E755F0" w:rsidRDefault="00E755F0" w:rsidP="00E755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E755F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E755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34"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162702">
      <w:pPr>
        <w:pStyle w:val="2"/>
      </w:pPr>
      <w:r>
        <w:t>Псевдокласс :hover</w:t>
      </w:r>
    </w:p>
    <w:p w14:paraId="4FEDB3AC" w14:textId="77777777" w:rsidR="00162702" w:rsidRDefault="00162702" w:rsidP="0016270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16270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16270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461B23">
      <w:pPr>
        <w:pStyle w:val="2"/>
      </w:pPr>
      <w:r>
        <w:t>Динамические эффекты с помощью :hover</w:t>
      </w:r>
    </w:p>
    <w:p w14:paraId="4E88A3F8" w14:textId="77777777" w:rsidR="00461B23" w:rsidRDefault="00461B23" w:rsidP="00461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461B23">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461B2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461B2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A736FA">
      <w:pPr>
        <w:pStyle w:val="2"/>
      </w:pPr>
      <w:r>
        <w:t>Псевдоклассы :link, :visited и :active</w:t>
      </w:r>
    </w:p>
    <w:p w14:paraId="3A72BABA" w14:textId="77777777" w:rsidR="00A736FA" w:rsidRDefault="00A736FA" w:rsidP="00A736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A736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A736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A736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5A5592">
      <w:pPr>
        <w:pStyle w:val="2"/>
      </w:pPr>
      <w:r>
        <w:t>Псевдокласс :focus</w:t>
      </w:r>
    </w:p>
    <w:p w14:paraId="6180F193" w14:textId="77777777" w:rsidR="005A5592" w:rsidRDefault="005A5592" w:rsidP="005A55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 псевдокласса:</w:t>
      </w:r>
    </w:p>
    <w:p w14:paraId="13EAF1D7"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5A5592">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3585092F" w14:textId="77777777" w:rsidR="00E309D7" w:rsidRDefault="00E309D7" w:rsidP="00E309D7">
      <w:pPr>
        <w:pStyle w:val="2"/>
      </w:pPr>
      <w:r>
        <w:t>Селекторы атрибутов</w:t>
      </w:r>
    </w:p>
    <w:p w14:paraId="4BBE11F0" w14:textId="77777777" w:rsidR="00E309D7" w:rsidRDefault="00E309D7" w:rsidP="00E309D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35"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E309D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E309D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E309D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3A16A9">
      <w:pPr>
        <w:pStyle w:val="2"/>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E85F67">
      <w:pPr>
        <w:pStyle w:val="1"/>
      </w:pPr>
      <w:r w:rsidRPr="00E85F67">
        <w:t>Наследование и каскадирование</w:t>
      </w:r>
    </w:p>
    <w:p w14:paraId="1FA1FACA" w14:textId="77777777" w:rsidR="00E85F67" w:rsidRDefault="00E85F67" w:rsidP="00E85F67">
      <w:pPr>
        <w:pStyle w:val="2"/>
      </w:pPr>
      <w:r>
        <w:t>Иерархическое дерево</w:t>
      </w:r>
    </w:p>
    <w:p w14:paraId="241EE84F"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E85F67">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E85F6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&lt;/html&gt;</w:t>
      </w:r>
    </w:p>
    <w:p w14:paraId="31AABF55"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E85F67">
      <w:pPr>
        <w:pStyle w:val="2"/>
      </w:pPr>
      <w:r>
        <w:t>Наследование</w:t>
      </w:r>
    </w:p>
    <w:p w14:paraId="1620A713"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567E">
      <w:pPr>
        <w:pStyle w:val="2"/>
      </w:pPr>
      <w:r>
        <w:t>Наследование «на пальцах»</w:t>
      </w:r>
    </w:p>
    <w:p w14:paraId="30E13CDF" w14:textId="77777777" w:rsidR="00BE567E" w:rsidRDefault="00BE567E" w:rsidP="00BE5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бы выглядел результат, если бы наследование не работало:</w:t>
      </w:r>
    </w:p>
    <w:p w14:paraId="3C7AE528"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lastRenderedPageBreak/>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5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530559">
      <w:pPr>
        <w:pStyle w:val="2"/>
      </w:pPr>
      <w:r>
        <w:t>Ещё немного про наследование</w:t>
      </w:r>
    </w:p>
    <w:p w14:paraId="5C55D791" w14:textId="77777777" w:rsidR="00530559" w:rsidRDefault="00530559" w:rsidP="005305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530559">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53055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53055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354A83">
      <w:pPr>
        <w:pStyle w:val="2"/>
      </w:pPr>
      <w:r>
        <w:t>Наследуемые свойства</w:t>
      </w:r>
    </w:p>
    <w:p w14:paraId="060353F8" w14:textId="77777777" w:rsidR="00354A83" w:rsidRDefault="00354A83" w:rsidP="00354A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354A83">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354A83">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37"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354A8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Например, параметры текста зачастую не меняются в пределах отдельных блоков страницы: меню, основного содержания, информационных панелей. Поэтому </w:t>
      </w:r>
      <w:r>
        <w:rPr>
          <w:rFonts w:ascii="Arial" w:hAnsi="Arial" w:cs="Arial"/>
          <w:color w:val="333333"/>
        </w:rPr>
        <w:lastRenderedPageBreak/>
        <w:t>общие параметры текста (цвет, размер, гарнитура) обычно указывают в стилях самих блоков.</w:t>
      </w:r>
    </w:p>
    <w:p w14:paraId="42C197B6" w14:textId="77777777" w:rsidR="00F45CAD" w:rsidRDefault="00F45CAD" w:rsidP="00F45CAD">
      <w:pPr>
        <w:pStyle w:val="2"/>
      </w:pPr>
      <w:r>
        <w:t>Ненаследуемые свойства</w:t>
      </w:r>
    </w:p>
    <w:p w14:paraId="17E5FDBB" w14:textId="77777777" w:rsidR="00F45CAD" w:rsidRDefault="00F45CAD" w:rsidP="00F45C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F45CA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F45CAD">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3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F45C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106647">
      <w:pPr>
        <w:pStyle w:val="2"/>
      </w:pPr>
      <w:r>
        <w:t>Принудительное наследование</w:t>
      </w:r>
    </w:p>
    <w:p w14:paraId="53F23895" w14:textId="77777777" w:rsidR="00106647" w:rsidRDefault="00106647" w:rsidP="0010664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10664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10664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F94496">
      <w:pPr>
        <w:pStyle w:val="2"/>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F94496">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F9449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стандартных стилях отображения, встроенных в браузер.</w:t>
      </w:r>
    </w:p>
    <w:p w14:paraId="3881524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F94496">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D70033">
      <w:pPr>
        <w:pStyle w:val="2"/>
      </w:pPr>
      <w:r>
        <w:t>Битва за курочку</w:t>
      </w:r>
    </w:p>
    <w:p w14:paraId="64A2A1B2" w14:textId="77777777" w:rsidR="00D70033" w:rsidRDefault="00D70033" w:rsidP="00D700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D700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581CA6">
      <w:pPr>
        <w:pStyle w:val="2"/>
      </w:pPr>
      <w:r>
        <w:t>Битва за курочку. Раунд второй</w:t>
      </w:r>
    </w:p>
    <w:p w14:paraId="1DC33EA4" w14:textId="77777777" w:rsidR="00581CA6" w:rsidRDefault="00581CA6" w:rsidP="00581C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Немного другой CSS:</w:t>
      </w:r>
    </w:p>
    <w:p w14:paraId="300EAAFF" w14:textId="77777777" w:rsidR="00581CA6" w:rsidRDefault="00581CA6" w:rsidP="00581CA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lastRenderedPageBreak/>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581CA6">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581C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97403D">
      <w:pPr>
        <w:pStyle w:val="2"/>
      </w:pPr>
      <w:r>
        <w:t>Битва за курочку. Раунд третий</w:t>
      </w:r>
    </w:p>
    <w:p w14:paraId="04C86672" w14:textId="77777777" w:rsidR="0097403D" w:rsidRDefault="0097403D" w:rsidP="009740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97403D">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9740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615737">
      <w:pPr>
        <w:pStyle w:val="2"/>
      </w:pPr>
      <w:r>
        <w:t>Битва за курочку. Борьба накаляется</w:t>
      </w:r>
    </w:p>
    <w:p w14:paraId="06702BDA" w14:textId="77777777" w:rsidR="00615737" w:rsidRPr="00615737" w:rsidRDefault="00615737" w:rsidP="0061573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615737">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CSS:</w:t>
      </w:r>
    </w:p>
    <w:p w14:paraId="57461476"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lastRenderedPageBreak/>
        <w:t>#experiment-1 .blue {</w:t>
      </w:r>
    </w:p>
    <w:p w14:paraId="368BD0FA"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61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61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302644">
      <w:pPr>
        <w:pStyle w:val="2"/>
      </w:pPr>
      <w:r>
        <w:t>Битва за курочку. Запрещённый приём</w:t>
      </w:r>
    </w:p>
    <w:p w14:paraId="5C34911E" w14:textId="77777777" w:rsidR="00302644" w:rsidRDefault="00302644" w:rsidP="0030264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302644">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30264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E466F7">
      <w:pPr>
        <w:pStyle w:val="2"/>
      </w:pPr>
      <w:r>
        <w:t>Ещё одна задачка на специфичность</w:t>
      </w:r>
    </w:p>
    <w:p w14:paraId="08CBDCB7" w14:textId="77777777" w:rsidR="00E466F7" w:rsidRDefault="00E466F7" w:rsidP="00E466F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на полу в коробке сидит кот</w:t>
      </w:r>
    </w:p>
    <w:p w14:paraId="7CD1910A"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E466F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D707AD">
      <w:pPr>
        <w:pStyle w:val="2"/>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D707AD">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lastRenderedPageBreak/>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D707AD">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D707AD">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697C29">
      <w:pPr>
        <w:pStyle w:val="2"/>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F3290FE" w14:textId="77777777" w:rsidR="003336B3" w:rsidRDefault="003336B3" w:rsidP="003336B3">
      <w:pPr>
        <w:pStyle w:val="1"/>
      </w:pPr>
      <w:r>
        <w:t>Оформление текста, часть 1</w:t>
      </w:r>
    </w:p>
    <w:p w14:paraId="160BBF82" w14:textId="77777777" w:rsidR="003336B3" w:rsidRDefault="003336B3" w:rsidP="003336B3">
      <w:pPr>
        <w:pStyle w:val="2"/>
      </w:pPr>
      <w:r>
        <w:lastRenderedPageBreak/>
        <w:t>Главный текстовый тег — span</w:t>
      </w:r>
    </w:p>
    <w:p w14:paraId="5BBE8FC1" w14:textId="77777777" w:rsidR="003336B3" w:rsidRDefault="003336B3" w:rsidP="003336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3336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3336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&lt;span class="error"&gt;&lt;/span&gt;</w:t>
      </w:r>
    </w:p>
    <w:p w14:paraId="34568ED8" w14:textId="77777777" w:rsidR="003336B3" w:rsidRDefault="003336B3" w:rsidP="003336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3336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F065F8">
      <w:pPr>
        <w:pStyle w:val="2"/>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F065F8">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F065F8">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C15B18">
      <w:pPr>
        <w:pStyle w:val="2"/>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4B4251">
      <w:pPr>
        <w:pStyle w:val="2"/>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4B4251">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4B4251">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757D88">
      <w:pPr>
        <w:pStyle w:val="2"/>
        <w:rPr>
          <w:rFonts w:eastAsia="Times New Roman"/>
          <w:lang w:eastAsia="ru-RU"/>
        </w:rPr>
      </w:pPr>
      <w:r w:rsidRPr="00757D88">
        <w:rPr>
          <w:rFonts w:eastAsia="Times New Roman"/>
          <w:lang w:eastAsia="ru-RU"/>
        </w:rPr>
        <w:lastRenderedPageBreak/>
        <w:t>Декоративное подчёркивание</w:t>
      </w:r>
    </w:p>
    <w:p w14:paraId="0432F49B"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757D88">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757D88">
      <w:pPr>
        <w:pStyle w:val="2"/>
        <w:rPr>
          <w:rFonts w:eastAsia="Times New Roman"/>
          <w:lang w:eastAsia="ru-RU"/>
        </w:rPr>
      </w:pPr>
      <w:r w:rsidRPr="00757D88">
        <w:rPr>
          <w:rFonts w:eastAsia="Times New Roman"/>
          <w:lang w:eastAsia="ru-RU"/>
        </w:rPr>
        <w:t>Задаём регистр символов с помощью text-transform</w:t>
      </w:r>
    </w:p>
    <w:p w14:paraId="6910C94D"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E33716">
      <w:pPr>
        <w:pStyle w:val="2"/>
      </w:pPr>
      <w:r>
        <w:t>Управляем пробелами: white-space</w:t>
      </w:r>
    </w:p>
    <w:p w14:paraId="09E3DD69" w14:textId="77777777" w:rsidR="00E33716" w:rsidRDefault="00E33716" w:rsidP="00E3371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39"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E3371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A85095">
      <w:pPr>
        <w:pStyle w:val="2"/>
      </w:pPr>
      <w:r>
        <w:t>Горизонтальное выравнивание текста: text-align</w:t>
      </w:r>
    </w:p>
    <w:p w14:paraId="0E61D609" w14:textId="77777777" w:rsidR="00A85095" w:rsidRDefault="00A85095" w:rsidP="00A85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40"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4D3BBF">
      <w:pPr>
        <w:pStyle w:val="2"/>
        <w:rPr>
          <w:rFonts w:eastAsia="Times New Roman"/>
          <w:lang w:eastAsia="ru-RU"/>
        </w:rPr>
      </w:pPr>
      <w:r w:rsidRPr="004D3BBF">
        <w:rPr>
          <w:rFonts w:eastAsia="Times New Roman"/>
          <w:lang w:eastAsia="ru-RU"/>
        </w:rPr>
        <w:lastRenderedPageBreak/>
        <w:t>Вертикальное выравнивание: vertical-align</w:t>
      </w:r>
    </w:p>
    <w:p w14:paraId="2C129093" w14:textId="77777777" w:rsidR="004D3BBF" w:rsidRPr="004D3BBF" w:rsidRDefault="004D3BBF" w:rsidP="004D3BB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4D3BB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694D5A">
      <w:pPr>
        <w:pStyle w:val="2"/>
      </w:pPr>
      <w:r>
        <w:t>Верхние и нижние индексы на CSS</w:t>
      </w:r>
    </w:p>
    <w:p w14:paraId="090FAF30" w14:textId="77777777" w:rsidR="00694D5A" w:rsidRDefault="00694D5A" w:rsidP="00694D5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41"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6252A">
      <w:pPr>
        <w:pStyle w:val="2"/>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6252A">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6252A">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0C5058">
      <w:pPr>
        <w:pStyle w:val="2"/>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lastRenderedPageBreak/>
        <w:t>Дополнительные материалы для тех, кто заинтересовался вертикальным ритмом:</w:t>
      </w:r>
      <w:hyperlink r:id="rId42"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43"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44"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45"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5CE64165" w14:textId="77777777" w:rsidR="007D6F7E" w:rsidRPr="007D6F7E" w:rsidRDefault="00080924" w:rsidP="007D6F7E">
      <w:pPr>
        <w:pStyle w:val="1"/>
      </w:pPr>
      <w:hyperlink r:id="rId46" w:history="1">
        <w:r w:rsidR="007D6F7E" w:rsidRPr="007D6F7E">
          <w:rPr>
            <w:rStyle w:val="a6"/>
            <w:color w:val="auto"/>
            <w:u w:val="none"/>
          </w:rPr>
          <w:t>Фоны, часть 1</w:t>
        </w:r>
      </w:hyperlink>
    </w:p>
    <w:p w14:paraId="71248887" w14:textId="77777777" w:rsidR="00D8152F" w:rsidRDefault="00D8152F" w:rsidP="00D8152F">
      <w:pPr>
        <w:pStyle w:val="2"/>
      </w:pPr>
      <w:r>
        <w:t>Cвойство background-color</w:t>
      </w:r>
    </w:p>
    <w:p w14:paraId="21969D67" w14:textId="77777777" w:rsidR="00D8152F" w:rsidRDefault="00D8152F" w:rsidP="00D815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47"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48"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D8152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selector {</w:t>
      </w:r>
    </w:p>
    <w:p w14:paraId="00FDCF00" w14:textId="77777777" w:rsidR="00D8152F" w:rsidRPr="00AB6835" w:rsidRDefault="00D8152F" w:rsidP="00D8152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D8152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AB6835">
      <w:pPr>
        <w:pStyle w:val="2"/>
        <w:rPr>
          <w:lang w:val="en-US"/>
        </w:rPr>
      </w:pPr>
      <w:r>
        <w:t>Свойство</w:t>
      </w:r>
      <w:r w:rsidRPr="00AB6835">
        <w:rPr>
          <w:lang w:val="en-US"/>
        </w:rPr>
        <w:t xml:space="preserve"> background-image</w:t>
      </w:r>
    </w:p>
    <w:p w14:paraId="2CA6DFFE" w14:textId="77777777" w:rsidR="00AB6835" w:rsidRDefault="00AB6835" w:rsidP="00AB683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DC0282">
        <w:rPr>
          <w:rStyle w:val="HTML"/>
          <w:rFonts w:ascii="Consolas" w:hAnsi="Consolas"/>
          <w:color w:val="333333"/>
          <w:bdr w:val="none" w:sz="0" w:space="0" w:color="auto" w:frame="1"/>
          <w:lang w:val="en-US"/>
        </w:rPr>
        <w:t xml:space="preserve"> {</w:t>
      </w:r>
    </w:p>
    <w:p w14:paraId="2AAA091A"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DC0282">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DC0282">
        <w:rPr>
          <w:rStyle w:val="HTML"/>
          <w:rFonts w:ascii="Consolas" w:hAnsi="Consolas"/>
          <w:color w:val="333333"/>
          <w:bdr w:val="none" w:sz="0" w:space="0" w:color="auto" w:frame="1"/>
          <w:lang w:val="en-US"/>
        </w:rPr>
        <w:t>");</w:t>
      </w:r>
    </w:p>
    <w:p w14:paraId="582BEFAE" w14:textId="77777777" w:rsidR="00AB6835" w:rsidRDefault="00AB6835" w:rsidP="00AB683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49"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AB683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50"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3C5E87">
      <w:pPr>
        <w:pStyle w:val="2"/>
      </w:pPr>
      <w:r>
        <w:t>Свойство background-repeat</w:t>
      </w:r>
    </w:p>
    <w:p w14:paraId="07B40C46" w14:textId="77777777" w:rsidR="003C5E87" w:rsidRDefault="003C5E87" w:rsidP="003C5E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repeat-y</w:t>
      </w:r>
      <w:r>
        <w:rPr>
          <w:rFonts w:ascii="Arial" w:hAnsi="Arial" w:cs="Arial"/>
          <w:color w:val="333333"/>
        </w:rPr>
        <w:t> — повторять только по вертикали.</w:t>
      </w:r>
    </w:p>
    <w:p w14:paraId="4FDF41DD"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4F7883">
      <w:pPr>
        <w:pStyle w:val="2"/>
      </w:pPr>
      <w:r>
        <w:t>Свойство background-position</w:t>
      </w:r>
    </w:p>
    <w:p w14:paraId="62D0696A" w14:textId="77777777" w:rsidR="004F7883" w:rsidRDefault="004F7883" w:rsidP="004F78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4F788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4F7883">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сработают примеры:</w:t>
      </w:r>
    </w:p>
    <w:p w14:paraId="7962B3AA"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894952">
      <w:pPr>
        <w:pStyle w:val="2"/>
      </w:pPr>
      <w:r>
        <w:t>Ещё немного background-position</w:t>
      </w:r>
    </w:p>
    <w:p w14:paraId="68359203" w14:textId="77777777" w:rsidR="00894952" w:rsidRDefault="00894952" w:rsidP="008949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8949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8949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635508">
      <w:pPr>
        <w:pStyle w:val="2"/>
      </w:pPr>
      <w:r>
        <w:t>Свойство background-attachment</w:t>
      </w:r>
    </w:p>
    <w:p w14:paraId="5732649F" w14:textId="77777777" w:rsidR="00635508" w:rsidRDefault="00635508" w:rsidP="0063550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Значение свойства:</w:t>
      </w:r>
    </w:p>
    <w:p w14:paraId="6A7EE5F0"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63550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274CF3">
      <w:pPr>
        <w:pStyle w:val="2"/>
      </w:pPr>
      <w:r>
        <w:t>Свойство background</w:t>
      </w:r>
    </w:p>
    <w:p w14:paraId="5B9FA113" w14:textId="77777777" w:rsidR="00274CF3" w:rsidRDefault="00274CF3" w:rsidP="00274C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274CF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274CF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B27810" w14:textId="77777777" w:rsidR="00274CF3" w:rsidRPr="00274CF3" w:rsidRDefault="00274CF3" w:rsidP="00274CF3">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274CF3">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274C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111665">
      <w:pPr>
        <w:pStyle w:val="2"/>
      </w:pPr>
      <w:r>
        <w:t>Формат JPEG</w:t>
      </w:r>
    </w:p>
    <w:p w14:paraId="366D7F57" w14:textId="77777777" w:rsidR="00111665" w:rsidRDefault="00111665" w:rsidP="001116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51"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Однако, если установить уровень качества слишком низким, то появятся артефакты.</w:t>
      </w:r>
    </w:p>
    <w:p w14:paraId="24B8F186"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1116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D12C8F">
      <w:pPr>
        <w:pStyle w:val="2"/>
      </w:pPr>
      <w:r>
        <w:t>Формат PNG-8</w:t>
      </w:r>
    </w:p>
    <w:p w14:paraId="31612076" w14:textId="77777777" w:rsidR="00D12C8F" w:rsidRDefault="00D12C8F" w:rsidP="00D12C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52"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D12C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D12C8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32087D">
      <w:pPr>
        <w:pStyle w:val="2"/>
      </w:pPr>
      <w:r>
        <w:t>Формат PNG-24</w:t>
      </w:r>
    </w:p>
    <w:p w14:paraId="45AD13ED" w14:textId="77777777" w:rsidR="0032087D" w:rsidRDefault="0032087D" w:rsidP="003208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3208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2808CB">
      <w:pPr>
        <w:pStyle w:val="2"/>
      </w:pPr>
      <w:r>
        <w:t>Формат GIF</w:t>
      </w:r>
    </w:p>
    <w:p w14:paraId="2E10AF57" w14:textId="77777777" w:rsidR="002808CB" w:rsidRDefault="002808CB" w:rsidP="002808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2808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701FB6">
      <w:pPr>
        <w:pStyle w:val="2"/>
      </w:pPr>
      <w:r>
        <w:t>Несколько фонов</w:t>
      </w:r>
    </w:p>
    <w:p w14:paraId="42958564" w14:textId="77777777" w:rsidR="00701FB6" w:rsidRDefault="00701FB6" w:rsidP="00701FB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53"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рассмотрим старую надёжную технику создания нескольких фонов.</w:t>
      </w:r>
    </w:p>
    <w:p w14:paraId="7BAA0CDE"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701FB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0470C3">
      <w:pPr>
        <w:pStyle w:val="2"/>
      </w:pPr>
      <w:r>
        <w:t>Эффекты с повторяющимся фоном</w:t>
      </w:r>
    </w:p>
    <w:p w14:paraId="40FF22BF" w14:textId="77777777" w:rsidR="000470C3" w:rsidRDefault="000470C3" w:rsidP="000470C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0470C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3D44F5">
      <w:pPr>
        <w:pStyle w:val="2"/>
      </w:pPr>
      <w:r>
        <w:t>Спрайты</w:t>
      </w:r>
    </w:p>
    <w:p w14:paraId="5F9BF55B" w14:textId="77777777" w:rsidR="003D44F5" w:rsidRDefault="003D44F5" w:rsidP="003D44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54"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3D44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55"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692240">
      <w:pPr>
        <w:pStyle w:val="2"/>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2383F141" w14:textId="39D4FFDA" w:rsidR="005E4EF7" w:rsidRPr="00E51C43" w:rsidRDefault="005E4EF7" w:rsidP="00262801">
      <w:pPr>
        <w:pStyle w:val="1"/>
      </w:pPr>
      <w:r>
        <w:t>Блочная модель документа</w:t>
      </w:r>
    </w:p>
    <w:p w14:paraId="1B5BEDA9" w14:textId="0B5A5538" w:rsidR="0014481B" w:rsidRPr="0014481B" w:rsidRDefault="0014481B" w:rsidP="00262801">
      <w:pPr>
        <w:pStyle w:val="2"/>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lastRenderedPageBreak/>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262801">
      <w:pPr>
        <w:pStyle w:val="2"/>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262801">
      <w:pPr>
        <w:pStyle w:val="2"/>
      </w:pPr>
      <w:r>
        <w:t>Ширина и высота </w:t>
      </w:r>
      <w:r>
        <w:rPr>
          <w:bCs/>
          <w:color w:val="999999"/>
          <w:sz w:val="37"/>
          <w:szCs w:val="37"/>
        </w:rPr>
        <w:t>[3/23]</w:t>
      </w:r>
    </w:p>
    <w:p w14:paraId="35A904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0436702" w14:textId="77777777" w:rsidR="005E4EF7" w:rsidRPr="005E4EF7" w:rsidRDefault="005E4EF7" w:rsidP="00262801">
      <w:pPr>
        <w:pStyle w:val="2"/>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Для строчных элементов лучше не задавать вертикальных отступов, т.к. они ведут себя непредсказуемо.</w:t>
      </w:r>
    </w:p>
    <w:p w14:paraId="0969EBFF" w14:textId="3F8F4F42" w:rsid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262801">
      <w:pPr>
        <w:pStyle w:val="2"/>
      </w:pPr>
      <w:r>
        <w:t>Внешние отступы, свойство margin </w:t>
      </w:r>
      <w:r>
        <w:rPr>
          <w:bCs/>
          <w:color w:val="999999"/>
          <w:sz w:val="37"/>
          <w:szCs w:val="37"/>
        </w:rPr>
        <w:t>[5/23]</w:t>
      </w:r>
    </w:p>
    <w:p w14:paraId="7BB1C9F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262801">
      <w:pPr>
        <w:pStyle w:val="2"/>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262801">
      <w:pPr>
        <w:pStyle w:val="2"/>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Ответ следующий:</w:t>
      </w:r>
    </w:p>
    <w:p w14:paraId="63AEDA95"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262801">
      <w:pPr>
        <w:pStyle w:val="2"/>
      </w:pPr>
      <w:r>
        <w:t>Схлопывание» внешних отступов </w:t>
      </w:r>
      <w:r>
        <w:rPr>
          <w:bCs/>
          <w:color w:val="999999"/>
          <w:sz w:val="37"/>
          <w:szCs w:val="37"/>
        </w:rPr>
        <w:t>[9/23]</w:t>
      </w:r>
    </w:p>
    <w:p w14:paraId="37D8315F"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p w14:paraId="1FF3DF3E" w14:textId="77777777" w:rsidR="00A17C5F" w:rsidRDefault="00A17C5F" w:rsidP="00262801">
      <w:pPr>
        <w:pStyle w:val="2"/>
      </w:pPr>
      <w:r>
        <w:t>«Выпадание» внешних отступов </w:t>
      </w:r>
      <w:r>
        <w:rPr>
          <w:bCs/>
          <w:color w:val="999999"/>
          <w:sz w:val="37"/>
          <w:szCs w:val="37"/>
        </w:rPr>
        <w:t>[10/23]</w:t>
      </w:r>
    </w:p>
    <w:p w14:paraId="69C8068B"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p w14:paraId="19C1A1E3" w14:textId="77777777" w:rsidR="002D6077" w:rsidRPr="002D6077" w:rsidRDefault="002D6077" w:rsidP="00262801">
      <w:pPr>
        <w:pStyle w:val="2"/>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262801">
      <w:pPr>
        <w:pStyle w:val="2"/>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p w14:paraId="2C31497F" w14:textId="77777777" w:rsidR="002D6077" w:rsidRDefault="002D6077" w:rsidP="00262801">
      <w:pPr>
        <w:pStyle w:val="2"/>
      </w:pPr>
      <w:r>
        <w:t>Ширина 100% и ширина по умолчанию </w:t>
      </w:r>
      <w:r>
        <w:rPr>
          <w:bCs/>
          <w:color w:val="999999"/>
          <w:sz w:val="37"/>
          <w:szCs w:val="37"/>
        </w:rPr>
        <w:t>[13/23]</w:t>
      </w:r>
    </w:p>
    <w:p w14:paraId="79DD67B9"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p w14:paraId="06C227DE" w14:textId="77777777" w:rsidR="002D6077" w:rsidRDefault="002D6077" w:rsidP="00262801">
      <w:pPr>
        <w:pStyle w:val="2"/>
      </w:pPr>
      <w:r>
        <w:t>Проблемы обычной блочной модели </w:t>
      </w:r>
      <w:r>
        <w:rPr>
          <w:bCs/>
          <w:color w:val="999999"/>
          <w:sz w:val="37"/>
          <w:szCs w:val="37"/>
        </w:rPr>
        <w:t>[14/23]</w:t>
      </w:r>
    </w:p>
    <w:p w14:paraId="6180205A"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2D607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2D6077">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p w14:paraId="3B69569C" w14:textId="77777777" w:rsidR="002D6077" w:rsidRPr="002D6077" w:rsidRDefault="002D6077" w:rsidP="00262801">
      <w:pPr>
        <w:pStyle w:val="2"/>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2D6077">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57"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262801">
      <w:pPr>
        <w:pStyle w:val="2"/>
      </w:pPr>
      <w:r>
        <w:t>Управление типом элемента, свойство display </w:t>
      </w:r>
      <w:r>
        <w:rPr>
          <w:bCs/>
          <w:color w:val="999999"/>
          <w:sz w:val="37"/>
          <w:szCs w:val="37"/>
        </w:rPr>
        <w:t>[17/23]</w:t>
      </w:r>
    </w:p>
    <w:p w14:paraId="3738F6D9"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p w14:paraId="10760C16" w14:textId="77777777" w:rsidR="000719E0" w:rsidRPr="000719E0" w:rsidRDefault="000719E0" w:rsidP="00262801">
      <w:pPr>
        <w:pStyle w:val="2"/>
        <w:rPr>
          <w:rFonts w:eastAsia="Times New Roman"/>
          <w:lang w:eastAsia="ru-RU"/>
        </w:rPr>
      </w:pPr>
      <w:r w:rsidRPr="000719E0">
        <w:rPr>
          <w:rFonts w:eastAsia="Times New Roman"/>
          <w:lang w:eastAsia="ru-RU"/>
        </w:rPr>
        <w:t>display: inline-block </w:t>
      </w:r>
      <w:r w:rsidRPr="000719E0">
        <w:rPr>
          <w:rFonts w:eastAsia="Times New Roman"/>
          <w:color w:val="999999"/>
          <w:sz w:val="37"/>
          <w:szCs w:val="37"/>
          <w:lang w:eastAsia="ru-RU"/>
        </w:rPr>
        <w:t>[18/23]</w:t>
      </w:r>
    </w:p>
    <w:p w14:paraId="1BBA500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p w14:paraId="3E184877" w14:textId="77777777" w:rsidR="000719E0" w:rsidRPr="000719E0" w:rsidRDefault="000719E0" w:rsidP="00262801">
      <w:pPr>
        <w:pStyle w:val="2"/>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lastRenderedPageBreak/>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p w14:paraId="16D56909" w14:textId="77777777" w:rsidR="000719E0" w:rsidRDefault="000719E0" w:rsidP="00262801">
      <w:pPr>
        <w:pStyle w:val="2"/>
      </w:pPr>
      <w:r>
        <w:t>display: table-row </w:t>
      </w:r>
      <w:r>
        <w:rPr>
          <w:bCs/>
          <w:color w:val="999999"/>
          <w:sz w:val="37"/>
          <w:szCs w:val="37"/>
        </w:rPr>
        <w:t>[20/23]</w:t>
      </w:r>
    </w:p>
    <w:p w14:paraId="142B45E7"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58"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p w14:paraId="41C33465" w14:textId="77777777" w:rsidR="000719E0" w:rsidRDefault="000719E0" w:rsidP="00262801">
      <w:pPr>
        <w:pStyle w:val="2"/>
      </w:pPr>
      <w:r>
        <w:t>display: table-cell </w:t>
      </w:r>
      <w:r>
        <w:rPr>
          <w:bCs/>
          <w:color w:val="999999"/>
          <w:sz w:val="37"/>
          <w:szCs w:val="37"/>
        </w:rPr>
        <w:t>[21/23]</w:t>
      </w:r>
    </w:p>
    <w:p w14:paraId="78BDDA3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не добавляя вокруг него дополнительных элементов-строк и таблиц. В этом случае браузер создаст дополнительные анонимные элементы строки и таблицы. Неудобство заключается в том, что вы не сможете ими управлять.</w:t>
      </w:r>
    </w:p>
    <w:p w14:paraId="500B80FD"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p w14:paraId="69DE6529" w14:textId="77777777" w:rsidR="000719E0" w:rsidRDefault="000719E0" w:rsidP="00262801">
      <w:pPr>
        <w:pStyle w:val="2"/>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262801">
      <w:pPr>
        <w:pStyle w:val="1"/>
      </w:pPr>
      <w:r>
        <w:t>Сетки</w:t>
      </w:r>
    </w:p>
    <w:p w14:paraId="3BBA3887" w14:textId="77777777" w:rsidR="009379DD" w:rsidRDefault="009379DD" w:rsidP="00262801">
      <w:pPr>
        <w:pStyle w:val="2"/>
      </w:pPr>
      <w:r>
        <w:lastRenderedPageBreak/>
        <w:t>Пробуем управлять потоком </w:t>
      </w:r>
      <w:r>
        <w:rPr>
          <w:bCs/>
          <w:color w:val="999999"/>
          <w:sz w:val="37"/>
          <w:szCs w:val="37"/>
        </w:rPr>
        <w:t>[1/32]</w:t>
      </w:r>
    </w:p>
    <w:p w14:paraId="7217689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59"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262801">
      <w:pPr>
        <w:pStyle w:val="2"/>
      </w:pPr>
      <w:r>
        <w:t>Управление потоком, шаг 2 </w:t>
      </w:r>
      <w:r>
        <w:rPr>
          <w:bCs/>
          <w:color w:val="999999"/>
          <w:sz w:val="37"/>
          <w:szCs w:val="37"/>
        </w:rPr>
        <w:t>[2/32]</w:t>
      </w:r>
    </w:p>
    <w:p w14:paraId="73CA715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262801">
      <w:pPr>
        <w:pStyle w:val="2"/>
      </w:pPr>
      <w:r>
        <w:t>Управление потоком, шаг 3 </w:t>
      </w:r>
      <w:r>
        <w:rPr>
          <w:bCs/>
          <w:color w:val="999999"/>
          <w:sz w:val="37"/>
          <w:szCs w:val="37"/>
        </w:rPr>
        <w:t>[3/32]</w:t>
      </w:r>
    </w:p>
    <w:p w14:paraId="0821093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262801">
      <w:pPr>
        <w:pStyle w:val="2"/>
      </w:pPr>
      <w:r>
        <w:t>Создадим другой поток </w:t>
      </w:r>
      <w:r>
        <w:rPr>
          <w:bCs/>
          <w:color w:val="999999"/>
          <w:sz w:val="37"/>
          <w:szCs w:val="37"/>
        </w:rPr>
        <w:t>[4/32]</w:t>
      </w:r>
    </w:p>
    <w:p w14:paraId="21986E6A"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26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262801">
      <w:pPr>
        <w:pStyle w:val="2"/>
      </w:pPr>
      <w:r>
        <w:t>Другой поток, шаг 2 </w:t>
      </w:r>
      <w:r>
        <w:rPr>
          <w:bCs/>
          <w:color w:val="999999"/>
          <w:sz w:val="37"/>
          <w:szCs w:val="37"/>
        </w:rPr>
        <w:t>[5/32]</w:t>
      </w:r>
    </w:p>
    <w:p w14:paraId="67FF645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262801">
      <w:pPr>
        <w:pStyle w:val="2"/>
      </w:pPr>
      <w:r>
        <w:t>Другой поток, шаг 3 </w:t>
      </w:r>
      <w:r>
        <w:rPr>
          <w:bCs/>
          <w:color w:val="999999"/>
          <w:sz w:val="37"/>
          <w:szCs w:val="37"/>
        </w:rPr>
        <w:t>[6/32]</w:t>
      </w:r>
    </w:p>
    <w:p w14:paraId="0C714B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62"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262801">
      <w:pPr>
        <w:pStyle w:val="2"/>
      </w:pPr>
      <w:r>
        <w:t>Другой поток, финал </w:t>
      </w:r>
      <w:r>
        <w:rPr>
          <w:bCs/>
          <w:color w:val="999999"/>
          <w:sz w:val="37"/>
          <w:szCs w:val="37"/>
        </w:rPr>
        <w:t>[7/32]</w:t>
      </w:r>
    </w:p>
    <w:p w14:paraId="69DA85E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63"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64"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65"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p w14:paraId="7CD17F8E" w14:textId="77777777" w:rsidR="009379DD" w:rsidRDefault="009379DD" w:rsidP="00262801">
      <w:pPr>
        <w:pStyle w:val="2"/>
      </w:pPr>
      <w:r>
        <w:lastRenderedPageBreak/>
        <w:t>Погружение в флоаты </w:t>
      </w:r>
      <w:r>
        <w:rPr>
          <w:bCs/>
          <w:color w:val="999999"/>
          <w:sz w:val="37"/>
          <w:szCs w:val="37"/>
        </w:rPr>
        <w:t>[8/32]</w:t>
      </w:r>
    </w:p>
    <w:p w14:paraId="0C1759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9379DD">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9379DD">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66"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262801">
      <w:pPr>
        <w:pStyle w:val="2"/>
      </w:pPr>
      <w:r>
        <w:t>float и ширина </w:t>
      </w:r>
      <w:r>
        <w:rPr>
          <w:bCs/>
          <w:color w:val="999999"/>
          <w:sz w:val="37"/>
          <w:szCs w:val="37"/>
        </w:rPr>
        <w:t>[9/32]</w:t>
      </w:r>
    </w:p>
    <w:p w14:paraId="1833564D"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262801">
      <w:pPr>
        <w:pStyle w:val="2"/>
      </w:pPr>
      <w:r>
        <w:t>float и выпадание из потока </w:t>
      </w:r>
      <w:r>
        <w:rPr>
          <w:bCs/>
          <w:color w:val="999999"/>
          <w:sz w:val="37"/>
          <w:szCs w:val="37"/>
        </w:rPr>
        <w:t>[10/32]</w:t>
      </w:r>
    </w:p>
    <w:p w14:paraId="7EBD0443"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68"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lastRenderedPageBreak/>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262801">
      <w:pPr>
        <w:pStyle w:val="2"/>
      </w:pPr>
      <w:r>
        <w:t>Флоат рядом с флоатом </w:t>
      </w:r>
      <w:r>
        <w:rPr>
          <w:bCs/>
          <w:color w:val="999999"/>
          <w:sz w:val="37"/>
          <w:szCs w:val="37"/>
        </w:rPr>
        <w:t>[11/32]</w:t>
      </w:r>
    </w:p>
    <w:p w14:paraId="51A7430F"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262801">
      <w:pPr>
        <w:pStyle w:val="2"/>
      </w:pPr>
      <w:r>
        <w:t>Когда флоатов много, а места мало </w:t>
      </w:r>
      <w:r>
        <w:rPr>
          <w:bCs/>
          <w:color w:val="999999"/>
          <w:sz w:val="37"/>
          <w:szCs w:val="37"/>
        </w:rPr>
        <w:t>[12/32]</w:t>
      </w:r>
    </w:p>
    <w:p w14:paraId="262F30D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262801">
      <w:pPr>
        <w:pStyle w:val="2"/>
        <w:rPr>
          <w:rFonts w:eastAsia="Times New Roman"/>
          <w:lang w:eastAsia="ru-RU"/>
        </w:rPr>
      </w:pPr>
      <w:r w:rsidRPr="002445D3">
        <w:rPr>
          <w:rFonts w:eastAsia="Times New Roman"/>
          <w:lang w:eastAsia="ru-RU"/>
        </w:rPr>
        <w:t>Свойство clear </w:t>
      </w:r>
      <w:r w:rsidRPr="002445D3">
        <w:rPr>
          <w:rFonts w:eastAsia="Times New Roman"/>
          <w:color w:val="999999"/>
          <w:sz w:val="37"/>
          <w:szCs w:val="37"/>
          <w:lang w:eastAsia="ru-RU"/>
        </w:rPr>
        <w:t>[14/32]</w:t>
      </w:r>
    </w:p>
    <w:p w14:paraId="4C78386D"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262801">
      <w:pPr>
        <w:pStyle w:val="2"/>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lastRenderedPageBreak/>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p w14:paraId="1B592DCB" w14:textId="77777777" w:rsidR="00D23494" w:rsidRDefault="00D23494" w:rsidP="00262801">
      <w:pPr>
        <w:pStyle w:val="2"/>
      </w:pPr>
      <w:r>
        <w:t>Борьба с выпаданием флоатов: псевдораспорки </w:t>
      </w:r>
      <w:r>
        <w:rPr>
          <w:bCs/>
          <w:color w:val="999999"/>
          <w:sz w:val="37"/>
          <w:szCs w:val="37"/>
        </w:rPr>
        <w:t>[16/32]</w:t>
      </w:r>
    </w:p>
    <w:p w14:paraId="473E820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262801">
      <w:pPr>
        <w:pStyle w:val="2"/>
      </w:pPr>
      <w:r>
        <w:t>Простейшая сетка, шаг 1 </w:t>
      </w:r>
      <w:r>
        <w:rPr>
          <w:bCs/>
          <w:color w:val="999999"/>
          <w:sz w:val="37"/>
          <w:szCs w:val="37"/>
        </w:rPr>
        <w:t>[17/32]</w:t>
      </w:r>
    </w:p>
    <w:p w14:paraId="09C56E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262801">
      <w:pPr>
        <w:pStyle w:val="2"/>
      </w:pPr>
      <w:r>
        <w:t>Простейшая сетка, шаг 2 </w:t>
      </w:r>
      <w:r>
        <w:rPr>
          <w:bCs/>
          <w:color w:val="999999"/>
          <w:sz w:val="37"/>
          <w:szCs w:val="37"/>
        </w:rPr>
        <w:t>[18/32]</w:t>
      </w:r>
    </w:p>
    <w:p w14:paraId="1DD32FB3"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lastRenderedPageBreak/>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p w14:paraId="0A8F1B45" w14:textId="77777777" w:rsidR="00D23494" w:rsidRDefault="00D23494" w:rsidP="00262801">
      <w:pPr>
        <w:pStyle w:val="2"/>
      </w:pPr>
      <w:r>
        <w:t>Простейшая сетка, финал </w:t>
      </w:r>
      <w:r>
        <w:rPr>
          <w:bCs/>
          <w:color w:val="999999"/>
          <w:sz w:val="37"/>
          <w:szCs w:val="37"/>
        </w:rPr>
        <w:t>[19/32]</w:t>
      </w:r>
    </w:p>
    <w:p w14:paraId="2F15DED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262801">
      <w:pPr>
        <w:pStyle w:val="2"/>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D2349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262801">
      <w:pPr>
        <w:pStyle w:val="2"/>
      </w:pPr>
      <w:r>
        <w:t>Сетка посложнее, шаг 2 </w:t>
      </w:r>
      <w:r>
        <w:rPr>
          <w:bCs/>
          <w:color w:val="999999"/>
          <w:sz w:val="37"/>
          <w:szCs w:val="37"/>
        </w:rPr>
        <w:t>[21/32]</w:t>
      </w:r>
    </w:p>
    <w:p w14:paraId="17AA0B2A"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p w14:paraId="521D08F5" w14:textId="77777777" w:rsidR="00700331" w:rsidRDefault="00700331" w:rsidP="00262801">
      <w:pPr>
        <w:pStyle w:val="2"/>
      </w:pPr>
      <w:r>
        <w:t>Сетка посложнее, шаг 3 </w:t>
      </w:r>
      <w:r>
        <w:rPr>
          <w:bCs/>
          <w:color w:val="999999"/>
          <w:sz w:val="37"/>
          <w:szCs w:val="37"/>
        </w:rPr>
        <w:t>[22/32]</w:t>
      </w:r>
    </w:p>
    <w:p w14:paraId="3EED8B4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70"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262801">
      <w:pPr>
        <w:pStyle w:val="2"/>
      </w:pPr>
      <w:r>
        <w:t>Сетка посложнее, добавляем содержание </w:t>
      </w:r>
      <w:r>
        <w:rPr>
          <w:bCs/>
          <w:color w:val="999999"/>
          <w:sz w:val="37"/>
          <w:szCs w:val="37"/>
        </w:rPr>
        <w:t>[23/32]</w:t>
      </w:r>
    </w:p>
    <w:p w14:paraId="44362B8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262801">
      <w:pPr>
        <w:pStyle w:val="2"/>
      </w:pPr>
      <w:r>
        <w:t>Последняя сетка, шаг 1 </w:t>
      </w:r>
      <w:r>
        <w:rPr>
          <w:bCs/>
          <w:color w:val="999999"/>
          <w:sz w:val="37"/>
          <w:szCs w:val="37"/>
        </w:rPr>
        <w:t>[24/32]</w:t>
      </w:r>
    </w:p>
    <w:p w14:paraId="1C6418B0"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70033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70033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700331">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262801">
      <w:pPr>
        <w:pStyle w:val="2"/>
      </w:pPr>
      <w:r>
        <w:t>Последняя сетка, шаг 2 </w:t>
      </w:r>
      <w:r>
        <w:rPr>
          <w:bCs/>
          <w:color w:val="999999"/>
          <w:sz w:val="37"/>
          <w:szCs w:val="37"/>
        </w:rPr>
        <w:t>[25/32]</w:t>
      </w:r>
    </w:p>
    <w:p w14:paraId="19299318"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262801">
      <w:pPr>
        <w:pStyle w:val="2"/>
      </w:pPr>
      <w:r>
        <w:lastRenderedPageBreak/>
        <w:t>Последняя сетка завершена </w:t>
      </w:r>
      <w:r>
        <w:rPr>
          <w:bCs/>
          <w:color w:val="999999"/>
          <w:sz w:val="37"/>
          <w:szCs w:val="37"/>
        </w:rPr>
        <w:t>[26/32]</w:t>
      </w:r>
    </w:p>
    <w:p w14:paraId="4C50F0A1"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485986">
      <w:r>
        <w:t>.layout-positioner {</w:t>
      </w:r>
    </w:p>
    <w:p w14:paraId="4A4127EA" w14:textId="77777777" w:rsidR="00485986" w:rsidRPr="00485986" w:rsidRDefault="00485986" w:rsidP="00485986">
      <w:pPr>
        <w:rPr>
          <w:lang w:val="en-US"/>
        </w:rPr>
      </w:pPr>
      <w:r>
        <w:t xml:space="preserve">    </w:t>
      </w:r>
      <w:r w:rsidRPr="00485986">
        <w:rPr>
          <w:lang w:val="en-US"/>
        </w:rPr>
        <w:t>width: 430px;</w:t>
      </w:r>
    </w:p>
    <w:p w14:paraId="40A5213C" w14:textId="77777777" w:rsidR="00485986" w:rsidRPr="00485986" w:rsidRDefault="00485986" w:rsidP="00485986">
      <w:pPr>
        <w:rPr>
          <w:lang w:val="en-US"/>
        </w:rPr>
      </w:pPr>
      <w:r w:rsidRPr="00485986">
        <w:rPr>
          <w:lang w:val="en-US"/>
        </w:rPr>
        <w:t xml:space="preserve">    margin: 0 auto;</w:t>
      </w:r>
    </w:p>
    <w:p w14:paraId="7C49C8A1" w14:textId="77777777" w:rsidR="00485986" w:rsidRPr="00485986" w:rsidRDefault="00485986" w:rsidP="00485986">
      <w:pPr>
        <w:rPr>
          <w:lang w:val="en-US"/>
        </w:rPr>
      </w:pPr>
      <w:r w:rsidRPr="00485986">
        <w:rPr>
          <w:lang w:val="en-US"/>
        </w:rPr>
        <w:t>}</w:t>
      </w:r>
    </w:p>
    <w:p w14:paraId="35A2CFA9" w14:textId="77777777" w:rsidR="00485986" w:rsidRPr="00485986" w:rsidRDefault="00485986" w:rsidP="00485986">
      <w:pPr>
        <w:rPr>
          <w:lang w:val="en-US"/>
        </w:rPr>
      </w:pPr>
    </w:p>
    <w:p w14:paraId="420553F2" w14:textId="77777777" w:rsidR="00485986" w:rsidRPr="00485986" w:rsidRDefault="00485986" w:rsidP="00485986">
      <w:pPr>
        <w:rPr>
          <w:lang w:val="en-US"/>
        </w:rPr>
      </w:pPr>
      <w:r w:rsidRPr="00485986">
        <w:rPr>
          <w:lang w:val="en-US"/>
        </w:rPr>
        <w:t>.layout-positioner::after {</w:t>
      </w:r>
    </w:p>
    <w:p w14:paraId="617244AD" w14:textId="77777777" w:rsidR="00485986" w:rsidRPr="00485986" w:rsidRDefault="00485986" w:rsidP="00485986">
      <w:pPr>
        <w:rPr>
          <w:lang w:val="en-US"/>
        </w:rPr>
      </w:pPr>
      <w:r w:rsidRPr="00485986">
        <w:rPr>
          <w:lang w:val="en-US"/>
        </w:rPr>
        <w:t xml:space="preserve">    display: table;</w:t>
      </w:r>
    </w:p>
    <w:p w14:paraId="77C191E9" w14:textId="77777777" w:rsidR="00485986" w:rsidRPr="005721AE" w:rsidRDefault="00485986" w:rsidP="00485986">
      <w:pPr>
        <w:rPr>
          <w:lang w:val="en-US"/>
        </w:rPr>
      </w:pPr>
      <w:r w:rsidRPr="00485986">
        <w:rPr>
          <w:lang w:val="en-US"/>
        </w:rPr>
        <w:t xml:space="preserve">    </w:t>
      </w:r>
      <w:r w:rsidRPr="005721AE">
        <w:rPr>
          <w:lang w:val="en-US"/>
        </w:rPr>
        <w:t>content: "";</w:t>
      </w:r>
    </w:p>
    <w:p w14:paraId="58079B84" w14:textId="77777777" w:rsidR="00485986" w:rsidRPr="005721AE" w:rsidRDefault="00485986" w:rsidP="00485986">
      <w:pPr>
        <w:rPr>
          <w:lang w:val="en-US"/>
        </w:rPr>
      </w:pPr>
      <w:r w:rsidRPr="005721AE">
        <w:rPr>
          <w:lang w:val="en-US"/>
        </w:rPr>
        <w:t xml:space="preserve">    clear: both;</w:t>
      </w:r>
    </w:p>
    <w:p w14:paraId="7C16C493" w14:textId="32473FE5" w:rsidR="00700331" w:rsidRDefault="00485986" w:rsidP="00485986">
      <w:r>
        <w:t>}</w:t>
      </w:r>
    </w:p>
    <w:p w14:paraId="726B14C5" w14:textId="1108CEF1" w:rsidR="00485986" w:rsidRDefault="00485986" w:rsidP="00485986"/>
    <w:p w14:paraId="465F0E0E" w14:textId="77777777" w:rsidR="00485986" w:rsidRDefault="00485986" w:rsidP="00262801">
      <w:pPr>
        <w:pStyle w:val="2"/>
      </w:pPr>
      <w:r>
        <w:t>Погружение в inline-block </w:t>
      </w:r>
      <w:r>
        <w:rPr>
          <w:bCs/>
          <w:color w:val="999999"/>
          <w:sz w:val="37"/>
          <w:szCs w:val="37"/>
        </w:rPr>
        <w:t>[28/32]</w:t>
      </w:r>
    </w:p>
    <w:p w14:paraId="47AB020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72"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262801">
      <w:pPr>
        <w:pStyle w:val="2"/>
      </w:pPr>
      <w:r>
        <w:t>float vs inline-block </w:t>
      </w:r>
      <w:r>
        <w:rPr>
          <w:bCs/>
          <w:color w:val="999999"/>
          <w:sz w:val="37"/>
          <w:szCs w:val="37"/>
        </w:rPr>
        <w:t>[29/32]</w:t>
      </w:r>
    </w:p>
    <w:p w14:paraId="6C16B1FE"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485986"/>
    <w:p w14:paraId="7003CADD" w14:textId="77777777" w:rsidR="00485986" w:rsidRDefault="00485986" w:rsidP="00262801">
      <w:pPr>
        <w:pStyle w:val="2"/>
      </w:pPr>
      <w:r>
        <w:t>Простая сетка на inline-block </w:t>
      </w:r>
      <w:r>
        <w:rPr>
          <w:bCs/>
          <w:color w:val="999999"/>
          <w:sz w:val="37"/>
          <w:szCs w:val="37"/>
        </w:rPr>
        <w:t>[30/32]</w:t>
      </w:r>
    </w:p>
    <w:p w14:paraId="5C8A647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48598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262801">
      <w:pPr>
        <w:pStyle w:val="2"/>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74"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75"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6304412D" w14:textId="04783AF9" w:rsidR="005721AE" w:rsidRPr="005721AE" w:rsidRDefault="005721AE" w:rsidP="005721AE">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Позиционирование</w:t>
      </w:r>
    </w:p>
    <w:p w14:paraId="2414753E" w14:textId="6D43F469" w:rsidR="005721AE" w:rsidRDefault="005721AE" w:rsidP="00B44585">
      <w:pPr>
        <w:pStyle w:val="2"/>
      </w:pPr>
      <w:r>
        <w:t>Поток документа </w:t>
      </w:r>
      <w:r>
        <w:rPr>
          <w:bCs/>
          <w:color w:val="999999"/>
          <w:sz w:val="37"/>
          <w:szCs w:val="37"/>
        </w:rPr>
        <w:t>[1/20]</w:t>
      </w:r>
    </w:p>
    <w:p w14:paraId="3FE2946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72650FAF"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2A17909B"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76"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651350A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10A791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4AF9863C" w14:textId="77777777" w:rsidR="005721AE" w:rsidRDefault="005721AE" w:rsidP="00B44585">
      <w:pPr>
        <w:pStyle w:val="2"/>
      </w:pPr>
      <w:r>
        <w:t>Относительное позиционирование </w:t>
      </w:r>
      <w:r>
        <w:rPr>
          <w:bCs/>
          <w:color w:val="999999"/>
          <w:sz w:val="37"/>
          <w:szCs w:val="37"/>
        </w:rPr>
        <w:t>[2/20]</w:t>
      </w:r>
    </w:p>
    <w:p w14:paraId="619F83D6"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9192F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4EC0E37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10F0D757" w14:textId="77777777" w:rsidR="005721AE" w:rsidRDefault="005721AE" w:rsidP="00B44585">
      <w:pPr>
        <w:pStyle w:val="2"/>
      </w:pPr>
      <w:r>
        <w:t>position: relative и свойство top </w:t>
      </w:r>
      <w:r>
        <w:rPr>
          <w:bCs/>
          <w:color w:val="999999"/>
          <w:sz w:val="37"/>
          <w:szCs w:val="37"/>
        </w:rPr>
        <w:t>[3/20]</w:t>
      </w:r>
    </w:p>
    <w:p w14:paraId="0281D251"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496E1942"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1FCBDCC9"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46E76B93" w14:textId="77777777" w:rsidR="00345843" w:rsidRPr="00345843" w:rsidRDefault="00345843" w:rsidP="00B44585">
      <w:pPr>
        <w:pStyle w:val="2"/>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3716D15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01693EB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3D9792A0"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7AE0DB0A"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5D68149F" w14:textId="77777777" w:rsidR="00345843" w:rsidRDefault="00345843" w:rsidP="00B44585">
      <w:pPr>
        <w:pStyle w:val="2"/>
      </w:pPr>
      <w:r>
        <w:t>position: relative и свойство bottom </w:t>
      </w:r>
      <w:r>
        <w:rPr>
          <w:bCs/>
          <w:color w:val="999999"/>
          <w:sz w:val="37"/>
          <w:szCs w:val="37"/>
        </w:rPr>
        <w:t>[5/20]</w:t>
      </w:r>
    </w:p>
    <w:p w14:paraId="7CEBEFF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0261357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64CD73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368BBF3A" w14:textId="77777777" w:rsidR="00345843" w:rsidRDefault="00345843" w:rsidP="00B44585">
      <w:pPr>
        <w:pStyle w:val="2"/>
      </w:pPr>
      <w:r>
        <w:t>position: relative и свойство right </w:t>
      </w:r>
      <w:r>
        <w:rPr>
          <w:bCs/>
          <w:color w:val="999999"/>
          <w:sz w:val="37"/>
          <w:szCs w:val="37"/>
        </w:rPr>
        <w:t>[6/20]</w:t>
      </w:r>
    </w:p>
    <w:p w14:paraId="2A33D57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2191BF7B"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6F6B8575"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52E232B5" w14:textId="77777777" w:rsidR="00345843" w:rsidRDefault="00345843" w:rsidP="00B44585">
      <w:pPr>
        <w:pStyle w:val="2"/>
      </w:pPr>
      <w:r>
        <w:t>Относительное позиционирование на практике </w:t>
      </w:r>
      <w:r>
        <w:rPr>
          <w:bCs/>
          <w:color w:val="999999"/>
          <w:sz w:val="37"/>
          <w:szCs w:val="37"/>
        </w:rPr>
        <w:t>[7/20]</w:t>
      </w:r>
    </w:p>
    <w:p w14:paraId="4AC03D7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4C020346"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20523597" w14:textId="77777777" w:rsidR="00345843" w:rsidRDefault="00345843" w:rsidP="00B44585">
      <w:pPr>
        <w:pStyle w:val="2"/>
      </w:pPr>
      <w:r>
        <w:t>Абсолютное позиционирование </w:t>
      </w:r>
      <w:r>
        <w:rPr>
          <w:bCs/>
          <w:color w:val="999999"/>
          <w:sz w:val="37"/>
          <w:szCs w:val="37"/>
        </w:rPr>
        <w:t>[8/20]</w:t>
      </w:r>
    </w:p>
    <w:p w14:paraId="0CDEB182"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564C7EE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4FAE14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64555A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397DBED6"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E0E2500" w14:textId="77777777" w:rsidR="008A4EB2" w:rsidRDefault="008A4EB2" w:rsidP="00B44585">
      <w:pPr>
        <w:pStyle w:val="2"/>
      </w:pPr>
      <w:r>
        <w:t>Абсолютное позиционирование и строчные элементы </w:t>
      </w:r>
      <w:r>
        <w:rPr>
          <w:bCs/>
          <w:color w:val="999999"/>
          <w:sz w:val="37"/>
          <w:szCs w:val="37"/>
        </w:rPr>
        <w:t>[9/20]</w:t>
      </w:r>
    </w:p>
    <w:p w14:paraId="1FAE3975"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79DF09C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7C87140C"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67C74931" w14:textId="7D0CCC40" w:rsidR="008A4EB2" w:rsidRPr="008A4EB2" w:rsidRDefault="008A4EB2" w:rsidP="00B44585">
      <w:pPr>
        <w:pStyle w:val="2"/>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634FC1A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05C5103E"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40CD590"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2B69FA9D" w14:textId="6F04BADE"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28BC5FFA" w14:textId="77777777" w:rsidR="008A4EB2" w:rsidRPr="008A4EB2" w:rsidRDefault="008A4EB2" w:rsidP="00B44585">
      <w:pPr>
        <w:pStyle w:val="2"/>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5DBACBA4"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622339E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7A16C9CC" w14:textId="77777777" w:rsidR="000D24E7" w:rsidRPr="000D24E7" w:rsidRDefault="000D24E7" w:rsidP="00B44585">
      <w:pPr>
        <w:pStyle w:val="2"/>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48A240"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188556EE"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4E64AE98"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51CF4A99" w14:textId="77777777" w:rsidR="00CF2BFA" w:rsidRPr="00CF2BFA" w:rsidRDefault="00CF2BFA" w:rsidP="00B44585">
      <w:pPr>
        <w:pStyle w:val="2"/>
        <w:rPr>
          <w:lang w:val="en-US"/>
        </w:rPr>
      </w:pPr>
      <w:r w:rsidRPr="00CF2BFA">
        <w:rPr>
          <w:lang w:val="en-US"/>
        </w:rPr>
        <w:lastRenderedPageBreak/>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186DA47B"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414BAE71" w14:textId="77777777" w:rsidR="00CF2BFA" w:rsidRDefault="00CF2BFA" w:rsidP="00CF2BFA">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0F7001E4"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3B6F1D7B" w14:textId="32DD835B" w:rsidR="00C45C3C" w:rsidRDefault="00CC6BC6" w:rsidP="00B44585">
      <w:pPr>
        <w:pStyle w:val="2"/>
      </w:pPr>
      <w:r>
        <w:t>Т</w:t>
      </w:r>
      <w:r w:rsidR="00C45C3C">
        <w:t>очка отсчёта координат </w:t>
      </w:r>
      <w:r w:rsidR="00C45C3C">
        <w:rPr>
          <w:bCs/>
          <w:color w:val="999999"/>
          <w:sz w:val="37"/>
          <w:szCs w:val="37"/>
        </w:rPr>
        <w:t>[14/20]</w:t>
      </w:r>
    </w:p>
    <w:p w14:paraId="30CADB0A"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7141E2ED"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07AB8534" w14:textId="7704FE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5A31537" w14:textId="2C71ADBB" w:rsidR="00CC6BC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7CD60CDA" w14:textId="77777777" w:rsidR="00CC6BC6" w:rsidRDefault="00CC6BC6" w:rsidP="00B44585">
      <w:pPr>
        <w:pStyle w:val="2"/>
      </w:pPr>
      <w:r>
        <w:t>Тренируемся задавать координаты </w:t>
      </w:r>
      <w:r>
        <w:rPr>
          <w:bCs/>
          <w:color w:val="999999"/>
          <w:sz w:val="37"/>
          <w:szCs w:val="37"/>
        </w:rPr>
        <w:t>[15/20]</w:t>
      </w:r>
    </w:p>
    <w:p w14:paraId="3AB7FA36"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3F06BC90"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6560BDC0" w14:textId="77777777" w:rsidR="00CC6BC6" w:rsidRDefault="00CC6BC6" w:rsidP="00B44585">
      <w:pPr>
        <w:pStyle w:val="2"/>
      </w:pPr>
      <w:r>
        <w:t>Неявная точка отсчёта </w:t>
      </w:r>
      <w:r>
        <w:rPr>
          <w:bCs/>
          <w:color w:val="999999"/>
          <w:sz w:val="37"/>
          <w:szCs w:val="37"/>
        </w:rPr>
        <w:t>[16/20]</w:t>
      </w:r>
    </w:p>
    <w:p w14:paraId="4B5C5FE4"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31D7924F"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3614AA6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086D86AF" w14:textId="77777777" w:rsidR="00CC6BC6" w:rsidRDefault="00CC6BC6" w:rsidP="00B44585">
      <w:pPr>
        <w:pStyle w:val="2"/>
      </w:pPr>
      <w:r>
        <w:t>Абсолютное позиционирование на практике </w:t>
      </w:r>
      <w:r>
        <w:rPr>
          <w:bCs/>
          <w:color w:val="999999"/>
          <w:sz w:val="37"/>
          <w:szCs w:val="37"/>
        </w:rPr>
        <w:t>[17/20]</w:t>
      </w:r>
    </w:p>
    <w:p w14:paraId="6CD49FD8"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34050B1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2022B51A" w14:textId="40885C3C"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5F311674" w14:textId="77777777" w:rsidR="00CC6BC6" w:rsidRPr="00CC6BC6" w:rsidRDefault="00CC6BC6" w:rsidP="00B44585">
      <w:pPr>
        <w:pStyle w:val="2"/>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79375A1F"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5B894C60"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3D43D51E"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6E53BC5C"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1D6DF4CF"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lastRenderedPageBreak/>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1E556585"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2498F724" w14:textId="77777777" w:rsidR="00CC6BC6" w:rsidRDefault="00CC6BC6" w:rsidP="00B44585">
      <w:pPr>
        <w:pStyle w:val="2"/>
      </w:pPr>
      <w:r>
        <w:t>z-index или кто кого перекроет </w:t>
      </w:r>
      <w:r>
        <w:rPr>
          <w:bCs/>
          <w:color w:val="999999"/>
          <w:sz w:val="37"/>
          <w:szCs w:val="37"/>
        </w:rPr>
        <w:t>[19/20]</w:t>
      </w:r>
    </w:p>
    <w:p w14:paraId="1B4DDBCC"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4F5F209"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3A52FD57"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4A473792" w14:textId="77777777"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2381CE29" w14:textId="77777777" w:rsidR="008A4EB2" w:rsidRP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p>
    <w:p w14:paraId="0F648A44" w14:textId="1F1E284D" w:rsidR="00FD5BB6" w:rsidRDefault="00FD5BB6" w:rsidP="00FD5BB6">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5F6598">
      <w:pPr>
        <w:pStyle w:val="2"/>
      </w:pPr>
      <w:r>
        <w:t>Создаём вертикальное меню </w:t>
      </w:r>
      <w:r>
        <w:rPr>
          <w:bCs/>
          <w:color w:val="999999"/>
          <w:sz w:val="37"/>
          <w:szCs w:val="37"/>
        </w:rPr>
        <w:t>[1/28]</w:t>
      </w:r>
    </w:p>
    <w:p w14:paraId="516639B4"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7" w:history="1">
        <w:r>
          <w:rPr>
            <w:rStyle w:val="a6"/>
            <w:rFonts w:ascii="Helvetica" w:hAnsi="Helvetica" w:cs="Helvetica"/>
            <w:color w:val="0088CC"/>
          </w:rPr>
          <w:t>Неупорядоченный список</w:t>
        </w:r>
      </w:hyperlink>
    </w:p>
    <w:p w14:paraId="6145BB7D" w14:textId="77777777" w:rsidR="00FD5BB6" w:rsidRDefault="00FD5BB6" w:rsidP="005F6598">
      <w:pPr>
        <w:pStyle w:val="2"/>
      </w:pPr>
      <w:r>
        <w:t>Добавляем ссылки </w:t>
      </w:r>
      <w:r>
        <w:rPr>
          <w:bCs/>
          <w:color w:val="999999"/>
          <w:sz w:val="37"/>
          <w:szCs w:val="37"/>
        </w:rPr>
        <w:t>[2/28]</w:t>
      </w:r>
    </w:p>
    <w:p w14:paraId="4B369123"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7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80" w:history="1">
        <w:r>
          <w:rPr>
            <w:rStyle w:val="a6"/>
            <w:rFonts w:ascii="Helvetica" w:hAnsi="Helvetica" w:cs="Helvetica"/>
            <w:color w:val="0088CC"/>
          </w:rPr>
          <w:t>Ссылка с якорем</w:t>
        </w:r>
      </w:hyperlink>
    </w:p>
    <w:p w14:paraId="619444ED" w14:textId="77777777" w:rsidR="00FD5BB6" w:rsidRDefault="00FD5BB6" w:rsidP="005F6598">
      <w:pPr>
        <w:pStyle w:val="2"/>
      </w:pPr>
      <w:r>
        <w:t>Сбрасываем стили списка </w:t>
      </w:r>
      <w:r>
        <w:rPr>
          <w:bCs/>
          <w:color w:val="999999"/>
          <w:sz w:val="37"/>
          <w:szCs w:val="37"/>
        </w:rPr>
        <w:t>[3/28]</w:t>
      </w:r>
    </w:p>
    <w:p w14:paraId="1025289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08092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1" w:history="1">
        <w:r w:rsidR="00FD5BB6">
          <w:rPr>
            <w:rStyle w:val="a6"/>
            <w:rFonts w:ascii="Helvetica" w:hAnsi="Helvetica" w:cs="Helvetica"/>
            <w:color w:val="0088CC"/>
            <w:sz w:val="20"/>
            <w:szCs w:val="20"/>
          </w:rPr>
          <w:t>Селекторы по классам</w:t>
        </w:r>
      </w:hyperlink>
    </w:p>
    <w:p w14:paraId="18A28C3E" w14:textId="77777777" w:rsidR="00FD5BB6" w:rsidRDefault="0008092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080924"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5F6598">
      <w:pPr>
        <w:pStyle w:val="2"/>
      </w:pPr>
      <w:r>
        <w:lastRenderedPageBreak/>
        <w:t>Оформляем контейнер меню </w:t>
      </w:r>
      <w:r>
        <w:rPr>
          <w:bCs/>
          <w:color w:val="999999"/>
          <w:sz w:val="37"/>
          <w:szCs w:val="37"/>
        </w:rPr>
        <w:t>[4/28]</w:t>
      </w:r>
    </w:p>
    <w:p w14:paraId="11888A0D"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08092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4" w:history="1">
        <w:r w:rsidR="00EC5D9F">
          <w:rPr>
            <w:rStyle w:val="a6"/>
            <w:rFonts w:ascii="Helvetica" w:hAnsi="Helvetica" w:cs="Helvetica"/>
            <w:color w:val="0088CC"/>
          </w:rPr>
          <w:t>Рамки</w:t>
        </w:r>
      </w:hyperlink>
    </w:p>
    <w:p w14:paraId="52C3D8A4" w14:textId="77777777" w:rsidR="00EC5D9F" w:rsidRDefault="0008092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5" w:history="1">
        <w:r w:rsidR="00EC5D9F">
          <w:rPr>
            <w:rStyle w:val="a6"/>
            <w:rFonts w:ascii="Helvetica" w:hAnsi="Helvetica" w:cs="Helvetica"/>
            <w:color w:val="0088CC"/>
          </w:rPr>
          <w:t>Ширина и высота</w:t>
        </w:r>
      </w:hyperlink>
    </w:p>
    <w:p w14:paraId="3E5AF6CD" w14:textId="77777777" w:rsidR="00EC5D9F" w:rsidRDefault="00080924"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6" w:history="1">
        <w:r w:rsidR="00EC5D9F">
          <w:rPr>
            <w:rStyle w:val="a6"/>
            <w:rFonts w:ascii="Helvetica" w:hAnsi="Helvetica" w:cs="Helvetica"/>
            <w:color w:val="0088CC"/>
          </w:rPr>
          <w:t>Cвойство background-color</w:t>
        </w:r>
      </w:hyperlink>
    </w:p>
    <w:p w14:paraId="3A2D1BA1" w14:textId="77777777" w:rsidR="00EC5D9F" w:rsidRDefault="00EC5D9F" w:rsidP="005F6598">
      <w:pPr>
        <w:pStyle w:val="2"/>
      </w:pPr>
      <w:r>
        <w:t>Оформляем пункты, простой вариант </w:t>
      </w:r>
      <w:r>
        <w:rPr>
          <w:bCs/>
          <w:color w:val="999999"/>
          <w:sz w:val="37"/>
          <w:szCs w:val="37"/>
        </w:rPr>
        <w:t>[5/28]</w:t>
      </w:r>
    </w:p>
    <w:p w14:paraId="6F89C594"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08092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080924"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5F6598">
      <w:pPr>
        <w:pStyle w:val="2"/>
      </w:pPr>
      <w:r>
        <w:t>Более сложное оформление пунктов </w:t>
      </w:r>
      <w:r>
        <w:rPr>
          <w:bCs/>
          <w:color w:val="999999"/>
          <w:sz w:val="37"/>
          <w:szCs w:val="37"/>
        </w:rPr>
        <w:t>[6/28]</w:t>
      </w:r>
    </w:p>
    <w:p w14:paraId="2C3C1366"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08092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080924"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5F6598">
      <w:pPr>
        <w:pStyle w:val="2"/>
      </w:pPr>
      <w:r>
        <w:t>Добавляем разделители </w:t>
      </w:r>
      <w:r>
        <w:rPr>
          <w:bCs/>
          <w:color w:val="999999"/>
          <w:sz w:val="37"/>
          <w:szCs w:val="37"/>
        </w:rPr>
        <w:t>[7/28]</w:t>
      </w:r>
    </w:p>
    <w:p w14:paraId="0812609F"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080924" w:rsidP="00694A43">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5F6598">
      <w:pPr>
        <w:pStyle w:val="2"/>
      </w:pPr>
      <w:r>
        <w:t>Оформляем состояния пунктов </w:t>
      </w:r>
      <w:r>
        <w:rPr>
          <w:bCs/>
          <w:color w:val="999999"/>
          <w:sz w:val="37"/>
          <w:szCs w:val="37"/>
        </w:rPr>
        <w:t>[8/28]</w:t>
      </w:r>
    </w:p>
    <w:p w14:paraId="68C05EB7"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спокойное состояние;</w:t>
      </w:r>
    </w:p>
    <w:p w14:paraId="5BB07EE3"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9C3109">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080924" w:rsidP="009C3109">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5F6598">
      <w:pPr>
        <w:pStyle w:val="2"/>
      </w:pPr>
      <w:r>
        <w:t>Многоуровневое вертикальное меню </w:t>
      </w:r>
      <w:r>
        <w:rPr>
          <w:bCs/>
          <w:color w:val="999999"/>
          <w:sz w:val="37"/>
          <w:szCs w:val="37"/>
        </w:rPr>
        <w:t>[10/28]</w:t>
      </w:r>
    </w:p>
    <w:p w14:paraId="5AC77499"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9E61EE">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080924" w:rsidP="009E61EE">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3" w:history="1">
        <w:r w:rsidR="009E61EE">
          <w:rPr>
            <w:rStyle w:val="a6"/>
            <w:rFonts w:ascii="Helvetica" w:hAnsi="Helvetica" w:cs="Helvetica"/>
            <w:color w:val="0088CC"/>
          </w:rPr>
          <w:t>Многоуровневый список</w:t>
        </w:r>
      </w:hyperlink>
    </w:p>
    <w:p w14:paraId="5AB68527" w14:textId="77777777" w:rsidR="000C4868" w:rsidRDefault="000C4868" w:rsidP="005F6598">
      <w:pPr>
        <w:pStyle w:val="2"/>
      </w:pPr>
      <w:r>
        <w:t>Устраняем проблемы оформления </w:t>
      </w:r>
      <w:r>
        <w:rPr>
          <w:bCs/>
          <w:color w:val="999999"/>
          <w:sz w:val="37"/>
          <w:szCs w:val="37"/>
        </w:rPr>
        <w:t>[11/28]</w:t>
      </w:r>
    </w:p>
    <w:p w14:paraId="271F0F2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9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0C4868">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080924" w:rsidP="000C4868">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5" w:history="1">
        <w:r w:rsidR="000C4868">
          <w:rPr>
            <w:rStyle w:val="a6"/>
            <w:rFonts w:ascii="Helvetica" w:hAnsi="Helvetica" w:cs="Helvetica"/>
            <w:color w:val="0088CC"/>
          </w:rPr>
          <w:t>Дочерние селекторы</w:t>
        </w:r>
      </w:hyperlink>
    </w:p>
    <w:p w14:paraId="4E79BAAB" w14:textId="77777777" w:rsidR="000C4868" w:rsidRDefault="000C4868" w:rsidP="005F6598">
      <w:pPr>
        <w:pStyle w:val="2"/>
      </w:pPr>
      <w:r>
        <w:t>Переносим рамки, задаём отступы подменю </w:t>
      </w:r>
      <w:r>
        <w:rPr>
          <w:bCs/>
          <w:color w:val="999999"/>
          <w:sz w:val="37"/>
          <w:szCs w:val="37"/>
        </w:rPr>
        <w:t>[12/28]</w:t>
      </w:r>
    </w:p>
    <w:p w14:paraId="2EFB1BB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5F6598">
      <w:pPr>
        <w:pStyle w:val="2"/>
      </w:pPr>
      <w:r>
        <w:t>Оформляем пункты подменю </w:t>
      </w:r>
      <w:r>
        <w:rPr>
          <w:bCs/>
          <w:color w:val="999999"/>
          <w:sz w:val="37"/>
          <w:szCs w:val="37"/>
        </w:rPr>
        <w:t>[13/28]</w:t>
      </w:r>
    </w:p>
    <w:p w14:paraId="52A35CA7"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0C486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5F6598">
      <w:pPr>
        <w:pStyle w:val="2"/>
      </w:pPr>
      <w:r>
        <w:t>Тестируем на большой вложенности </w:t>
      </w:r>
      <w:r>
        <w:rPr>
          <w:bCs/>
          <w:color w:val="999999"/>
          <w:sz w:val="37"/>
          <w:szCs w:val="37"/>
        </w:rPr>
        <w:t>[14/28]</w:t>
      </w:r>
    </w:p>
    <w:p w14:paraId="7F91EB2D"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5F6598">
      <w:pPr>
        <w:pStyle w:val="2"/>
      </w:pPr>
      <w:r>
        <w:t>Горизонтальное меню </w:t>
      </w:r>
      <w:r>
        <w:rPr>
          <w:bCs/>
          <w:color w:val="999999"/>
          <w:sz w:val="37"/>
          <w:szCs w:val="37"/>
        </w:rPr>
        <w:t>[16/28]</w:t>
      </w:r>
    </w:p>
    <w:p w14:paraId="6090B193"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2443C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080924" w:rsidP="002443C3">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5F6598">
      <w:pPr>
        <w:pStyle w:val="2"/>
      </w:pPr>
      <w:r>
        <w:t>Что делать, если пункты не влезают? </w:t>
      </w:r>
      <w:r>
        <w:rPr>
          <w:bCs/>
          <w:color w:val="999999"/>
          <w:sz w:val="37"/>
          <w:szCs w:val="37"/>
        </w:rPr>
        <w:t>[17/28]</w:t>
      </w:r>
    </w:p>
    <w:p w14:paraId="456A285F"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DC218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080924" w:rsidP="00DC218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5F6598">
      <w:pPr>
        <w:pStyle w:val="2"/>
      </w:pPr>
      <w:r>
        <w:t>Усложненное оформление пунктов </w:t>
      </w:r>
      <w:r>
        <w:rPr>
          <w:bCs/>
          <w:color w:val="999999"/>
          <w:sz w:val="37"/>
          <w:szCs w:val="37"/>
        </w:rPr>
        <w:t>[18/28]</w:t>
      </w:r>
    </w:p>
    <w:p w14:paraId="62FBF8C9"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2805EC">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080924" w:rsidP="002805EC">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8" w:history="1">
        <w:r w:rsidR="002805EC">
          <w:rPr>
            <w:rStyle w:val="a6"/>
            <w:rFonts w:ascii="Helvetica" w:hAnsi="Helvetica" w:cs="Helvetica"/>
            <w:color w:val="0088CC"/>
          </w:rPr>
          <w:t>display: inline-block</w:t>
        </w:r>
      </w:hyperlink>
    </w:p>
    <w:p w14:paraId="0389C2E2" w14:textId="2F16DD2A" w:rsidR="002805EC" w:rsidRDefault="002805EC" w:rsidP="005F6598">
      <w:pPr>
        <w:pStyle w:val="2"/>
      </w:pPr>
      <w:r>
        <w:t>Завершаем оформление пунктов </w:t>
      </w:r>
      <w:r>
        <w:rPr>
          <w:bCs/>
          <w:color w:val="999999"/>
          <w:sz w:val="37"/>
          <w:szCs w:val="37"/>
        </w:rPr>
        <w:t>[19/28]</w:t>
      </w:r>
    </w:p>
    <w:p w14:paraId="570611C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2805E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5F6598">
      <w:pPr>
        <w:pStyle w:val="2"/>
      </w:pPr>
      <w:r>
        <w:t>Вертикальное меню с выпадающим подменю </w:t>
      </w:r>
      <w:r>
        <w:rPr>
          <w:bCs/>
          <w:color w:val="999999"/>
          <w:sz w:val="37"/>
          <w:szCs w:val="37"/>
        </w:rPr>
        <w:t>[21/28]</w:t>
      </w:r>
    </w:p>
    <w:p w14:paraId="410C889F"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E74987">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08092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080924"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5F6598">
      <w:pPr>
        <w:pStyle w:val="2"/>
      </w:pPr>
      <w:r>
        <w:t>Позиционируем выпадающее подменю </w:t>
      </w:r>
      <w:r>
        <w:rPr>
          <w:bCs/>
          <w:color w:val="999999"/>
          <w:sz w:val="37"/>
          <w:szCs w:val="37"/>
        </w:rPr>
        <w:t>[22/28]</w:t>
      </w:r>
    </w:p>
    <w:p w14:paraId="1AF0AFB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08092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08092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080924"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5F6598">
      <w:pPr>
        <w:pStyle w:val="2"/>
      </w:pPr>
      <w:r>
        <w:t>Отображаем подменю при наведении </w:t>
      </w:r>
      <w:r>
        <w:rPr>
          <w:bCs/>
          <w:color w:val="999999"/>
          <w:sz w:val="37"/>
          <w:szCs w:val="37"/>
        </w:rPr>
        <w:t>[23/28]</w:t>
      </w:r>
    </w:p>
    <w:p w14:paraId="4F7D2CB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08092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4" w:history="1">
        <w:r w:rsidR="006000FA">
          <w:rPr>
            <w:rStyle w:val="a6"/>
            <w:rFonts w:ascii="Helvetica" w:hAnsi="Helvetica" w:cs="Helvetica"/>
            <w:color w:val="0088CC"/>
            <w:sz w:val="20"/>
            <w:szCs w:val="20"/>
          </w:rPr>
          <w:t>display: none</w:t>
        </w:r>
      </w:hyperlink>
    </w:p>
    <w:p w14:paraId="0208F099" w14:textId="77777777" w:rsidR="006000FA" w:rsidRDefault="00080924"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5F6598">
      <w:pPr>
        <w:pStyle w:val="2"/>
      </w:pPr>
      <w:r>
        <w:t>Горизонтальное меню с выпадающим подменю </w:t>
      </w:r>
      <w:r>
        <w:rPr>
          <w:bCs/>
          <w:color w:val="999999"/>
          <w:sz w:val="37"/>
          <w:szCs w:val="37"/>
        </w:rPr>
        <w:t>[24/28]</w:t>
      </w:r>
    </w:p>
    <w:p w14:paraId="2AFA4DC7"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5F6598">
      <w:pPr>
        <w:pStyle w:val="2"/>
      </w:pPr>
      <w:r>
        <w:t>Оформляем выпадающее меню </w:t>
      </w:r>
      <w:r>
        <w:rPr>
          <w:bCs/>
          <w:color w:val="999999"/>
          <w:sz w:val="37"/>
          <w:szCs w:val="37"/>
        </w:rPr>
        <w:t>[25/28]</w:t>
      </w:r>
    </w:p>
    <w:p w14:paraId="0FEFFF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5F6598">
      <w:pPr>
        <w:pStyle w:val="2"/>
      </w:pPr>
      <w:r>
        <w:t>Включаем механизм выпадания </w:t>
      </w:r>
      <w:r>
        <w:rPr>
          <w:bCs/>
          <w:color w:val="999999"/>
          <w:sz w:val="37"/>
          <w:szCs w:val="37"/>
        </w:rPr>
        <w:t>[26/28]</w:t>
      </w:r>
    </w:p>
    <w:p w14:paraId="352CA80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10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485986"/>
    <w:p w14:paraId="66293223" w14:textId="77777777" w:rsidR="006000FA" w:rsidRDefault="006000FA" w:rsidP="005F6598">
      <w:pPr>
        <w:pStyle w:val="2"/>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080924" w:rsidP="00510C45">
      <w:pPr>
        <w:pStyle w:val="1"/>
      </w:pPr>
      <w:hyperlink r:id="rId107" w:history="1">
        <w:r w:rsidR="00510C45" w:rsidRPr="00510C45">
          <w:rPr>
            <w:rStyle w:val="a6"/>
            <w:color w:val="auto"/>
            <w:u w:val="none"/>
          </w:rPr>
          <w:t>Мастерская: декоративные элементы</w:t>
        </w:r>
      </w:hyperlink>
    </w:p>
    <w:p w14:paraId="57FEF549" w14:textId="77777777" w:rsidR="00510C45" w:rsidRDefault="00510C45" w:rsidP="00510C45">
      <w:pPr>
        <w:pStyle w:val="2"/>
      </w:pPr>
      <w:r>
        <w:t>Социальные кнопки, шаг 1 </w:t>
      </w:r>
      <w:r>
        <w:rPr>
          <w:bCs/>
          <w:color w:val="999999"/>
          <w:sz w:val="37"/>
          <w:szCs w:val="37"/>
        </w:rPr>
        <w:t>[1/18]</w:t>
      </w:r>
    </w:p>
    <w:p w14:paraId="78B47C5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510C45">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08092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8" w:history="1">
        <w:r w:rsidR="00510C45">
          <w:rPr>
            <w:rStyle w:val="a6"/>
            <w:rFonts w:ascii="Helvetica" w:hAnsi="Helvetica" w:cs="Helvetica"/>
            <w:color w:val="0088CC"/>
            <w:sz w:val="20"/>
            <w:szCs w:val="20"/>
          </w:rPr>
          <w:t>Что такое ссылка?</w:t>
        </w:r>
      </w:hyperlink>
    </w:p>
    <w:p w14:paraId="3427BCB9" w14:textId="77777777" w:rsidR="00510C45" w:rsidRDefault="00080924"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4F5436">
      <w:pPr>
        <w:pStyle w:val="2"/>
      </w:pPr>
      <w:r>
        <w:t>Социальные кнопки, шаг 2 </w:t>
      </w:r>
      <w:r>
        <w:rPr>
          <w:bCs/>
          <w:color w:val="999999"/>
          <w:sz w:val="37"/>
          <w:szCs w:val="37"/>
        </w:rPr>
        <w:t>[2/18]</w:t>
      </w:r>
    </w:p>
    <w:p w14:paraId="7392A8C4"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987DF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08092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0" w:history="1">
        <w:r w:rsidR="00987DF3">
          <w:rPr>
            <w:rStyle w:val="a6"/>
            <w:rFonts w:ascii="Helvetica" w:hAnsi="Helvetica" w:cs="Helvetica"/>
            <w:color w:val="0088CC"/>
            <w:sz w:val="20"/>
            <w:szCs w:val="20"/>
          </w:rPr>
          <w:t>Блочно-строчный тип</w:t>
        </w:r>
      </w:hyperlink>
    </w:p>
    <w:p w14:paraId="43DF05A6" w14:textId="77777777" w:rsidR="00987DF3" w:rsidRDefault="0008092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1" w:history="1">
        <w:r w:rsidR="00987DF3">
          <w:rPr>
            <w:rStyle w:val="a6"/>
            <w:rFonts w:ascii="Helvetica" w:hAnsi="Helvetica" w:cs="Helvetica"/>
            <w:color w:val="0088CC"/>
            <w:sz w:val="20"/>
            <w:szCs w:val="20"/>
          </w:rPr>
          <w:t>Ширина и высота</w:t>
        </w:r>
      </w:hyperlink>
    </w:p>
    <w:p w14:paraId="5DE893D5" w14:textId="77777777" w:rsidR="00987DF3" w:rsidRDefault="0008092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2" w:history="1">
        <w:r w:rsidR="00987DF3">
          <w:rPr>
            <w:rStyle w:val="a6"/>
            <w:rFonts w:ascii="Helvetica" w:hAnsi="Helvetica" w:cs="Helvetica"/>
            <w:color w:val="0088CC"/>
            <w:sz w:val="20"/>
            <w:szCs w:val="20"/>
          </w:rPr>
          <w:t>Внешние отступы</w:t>
        </w:r>
      </w:hyperlink>
    </w:p>
    <w:p w14:paraId="3E7C4D1D" w14:textId="77777777" w:rsidR="00987DF3" w:rsidRDefault="0008092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3" w:history="1">
        <w:r w:rsidR="00987DF3">
          <w:rPr>
            <w:rStyle w:val="a6"/>
            <w:rFonts w:ascii="Helvetica" w:hAnsi="Helvetica" w:cs="Helvetica"/>
            <w:color w:val="0088CC"/>
            <w:sz w:val="20"/>
            <w:szCs w:val="20"/>
          </w:rPr>
          <w:t>Цвет фона</w:t>
        </w:r>
      </w:hyperlink>
    </w:p>
    <w:p w14:paraId="41A7193E" w14:textId="77777777" w:rsidR="00987DF3" w:rsidRDefault="00080924"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4F5436">
      <w:pPr>
        <w:pStyle w:val="2"/>
      </w:pPr>
      <w:r>
        <w:t>Социальные кнопки, шаг 3 </w:t>
      </w:r>
      <w:r>
        <w:rPr>
          <w:bCs/>
          <w:color w:val="999999"/>
          <w:sz w:val="37"/>
          <w:szCs w:val="37"/>
        </w:rPr>
        <w:t>[3/18]</w:t>
      </w:r>
    </w:p>
    <w:p w14:paraId="55C3CC03"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4F543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08092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5" w:history="1">
        <w:r w:rsidR="004F5436">
          <w:rPr>
            <w:rStyle w:val="a6"/>
            <w:rFonts w:ascii="Helvetica" w:hAnsi="Helvetica" w:cs="Helvetica"/>
            <w:color w:val="0088CC"/>
            <w:sz w:val="20"/>
            <w:szCs w:val="20"/>
          </w:rPr>
          <w:t>Фоновое изображение</w:t>
        </w:r>
      </w:hyperlink>
    </w:p>
    <w:p w14:paraId="271017EC" w14:textId="77777777" w:rsidR="004F5436" w:rsidRDefault="0008092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6" w:history="1">
        <w:r w:rsidR="004F5436">
          <w:rPr>
            <w:rStyle w:val="a6"/>
            <w:rFonts w:ascii="Helvetica" w:hAnsi="Helvetica" w:cs="Helvetica"/>
            <w:color w:val="0088CC"/>
            <w:sz w:val="20"/>
            <w:szCs w:val="20"/>
          </w:rPr>
          <w:t>Повторение фона</w:t>
        </w:r>
      </w:hyperlink>
    </w:p>
    <w:p w14:paraId="2F728FCD" w14:textId="77777777" w:rsidR="004F5436" w:rsidRDefault="0008092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7" w:history="1">
        <w:r w:rsidR="004F5436">
          <w:rPr>
            <w:rStyle w:val="a6"/>
            <w:rFonts w:ascii="Helvetica" w:hAnsi="Helvetica" w:cs="Helvetica"/>
            <w:color w:val="0088CC"/>
            <w:sz w:val="20"/>
            <w:szCs w:val="20"/>
          </w:rPr>
          <w:t>Расположение фона</w:t>
        </w:r>
      </w:hyperlink>
    </w:p>
    <w:p w14:paraId="590387DC" w14:textId="77777777" w:rsidR="004F5436" w:rsidRDefault="0008092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8" w:history="1">
        <w:r w:rsidR="004F5436">
          <w:rPr>
            <w:rStyle w:val="a6"/>
            <w:rFonts w:ascii="Helvetica" w:hAnsi="Helvetica" w:cs="Helvetica"/>
            <w:color w:val="0088CC"/>
            <w:sz w:val="20"/>
            <w:szCs w:val="20"/>
          </w:rPr>
          <w:t>Спрайты</w:t>
        </w:r>
      </w:hyperlink>
    </w:p>
    <w:p w14:paraId="777FDB56" w14:textId="77777777" w:rsidR="004F5436" w:rsidRDefault="00080924"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8A6534">
      <w:pPr>
        <w:pStyle w:val="2"/>
      </w:pPr>
      <w:r>
        <w:t>Переключатель страниц, шаг 1 </w:t>
      </w:r>
      <w:r>
        <w:rPr>
          <w:bCs/>
          <w:color w:val="999999"/>
          <w:sz w:val="37"/>
          <w:szCs w:val="37"/>
        </w:rPr>
        <w:t>[4/18]</w:t>
      </w:r>
    </w:p>
    <w:p w14:paraId="4DD28AEF"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60375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080924" w:rsidP="0060375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C5CC6">
      <w:pPr>
        <w:pStyle w:val="2"/>
      </w:pPr>
      <w:r>
        <w:t>Переключатель страниц, шаг 2 </w:t>
      </w:r>
      <w:r>
        <w:rPr>
          <w:bCs/>
          <w:color w:val="999999"/>
          <w:sz w:val="37"/>
          <w:szCs w:val="37"/>
        </w:rPr>
        <w:t>[5/18]</w:t>
      </w:r>
    </w:p>
    <w:p w14:paraId="11B6D78F"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C5CC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08092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08092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08092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3" w:history="1">
        <w:r w:rsidR="00BC5CC6">
          <w:rPr>
            <w:rStyle w:val="a6"/>
            <w:rFonts w:ascii="Helvetica" w:hAnsi="Helvetica" w:cs="Helvetica"/>
            <w:color w:val="0088CC"/>
            <w:sz w:val="20"/>
            <w:szCs w:val="20"/>
          </w:rPr>
          <w:t>Высота строки</w:t>
        </w:r>
      </w:hyperlink>
    </w:p>
    <w:p w14:paraId="23A96F3D" w14:textId="77777777" w:rsidR="00BC5CC6" w:rsidRDefault="0008092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4" w:history="1">
        <w:r w:rsidR="00BC5CC6">
          <w:rPr>
            <w:rStyle w:val="a6"/>
            <w:rFonts w:ascii="Helvetica" w:hAnsi="Helvetica" w:cs="Helvetica"/>
            <w:color w:val="0088CC"/>
            <w:sz w:val="20"/>
            <w:szCs w:val="20"/>
          </w:rPr>
          <w:t>Текстовые эффекты</w:t>
        </w:r>
      </w:hyperlink>
    </w:p>
    <w:p w14:paraId="361D326E" w14:textId="77777777" w:rsidR="00BC5CC6" w:rsidRDefault="00080924"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8A6534">
      <w:pPr>
        <w:pStyle w:val="2"/>
      </w:pPr>
      <w:r>
        <w:t>Переключатель страниц, шаг 3 </w:t>
      </w:r>
      <w:r>
        <w:rPr>
          <w:bCs/>
          <w:color w:val="999999"/>
          <w:sz w:val="37"/>
          <w:szCs w:val="37"/>
        </w:rPr>
        <w:t>[6/18]</w:t>
      </w:r>
    </w:p>
    <w:p w14:paraId="5176A79C"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8A6534">
      <w:pPr>
        <w:pStyle w:val="2"/>
      </w:pPr>
      <w:r>
        <w:t>Переключатель страниц, шаг 4 </w:t>
      </w:r>
      <w:r>
        <w:rPr>
          <w:bCs/>
          <w:color w:val="999999"/>
          <w:sz w:val="37"/>
          <w:szCs w:val="37"/>
        </w:rPr>
        <w:t>[7/18]</w:t>
      </w:r>
    </w:p>
    <w:p w14:paraId="34F2069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5B51D5">
      <w:pPr>
        <w:pStyle w:val="2"/>
      </w:pPr>
      <w:r>
        <w:t>Переключатель страниц, тестирование </w:t>
      </w:r>
      <w:r>
        <w:rPr>
          <w:bCs/>
          <w:color w:val="999999"/>
          <w:sz w:val="37"/>
          <w:szCs w:val="37"/>
        </w:rPr>
        <w:t>[8/18]</w:t>
      </w:r>
    </w:p>
    <w:p w14:paraId="46778A95"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ED1B11">
      <w:pPr>
        <w:pStyle w:val="2"/>
      </w:pPr>
      <w:r>
        <w:t>Контакты, шаг 1 </w:t>
      </w:r>
      <w:r>
        <w:rPr>
          <w:bCs/>
          <w:color w:val="999999"/>
          <w:sz w:val="37"/>
          <w:szCs w:val="37"/>
        </w:rPr>
        <w:t>[10/18]</w:t>
      </w:r>
    </w:p>
    <w:p w14:paraId="3A0BD7AD"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276B26">
      <w:pPr>
        <w:pStyle w:val="2"/>
      </w:pPr>
      <w:r>
        <w:t>Контакты, шаг 2 </w:t>
      </w:r>
      <w:r>
        <w:rPr>
          <w:bCs/>
          <w:color w:val="999999"/>
          <w:sz w:val="37"/>
          <w:szCs w:val="37"/>
        </w:rPr>
        <w:t>[11/18]</w:t>
      </w:r>
    </w:p>
    <w:p w14:paraId="02EB969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276B26">
      <w:pPr>
        <w:pStyle w:val="2"/>
      </w:pPr>
      <w:r>
        <w:t>Контакты, шаг 3 </w:t>
      </w:r>
      <w:r>
        <w:rPr>
          <w:bCs/>
          <w:color w:val="999999"/>
          <w:sz w:val="37"/>
          <w:szCs w:val="37"/>
        </w:rPr>
        <w:t>[12/18]</w:t>
      </w:r>
    </w:p>
    <w:p w14:paraId="1010C273"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8A6534">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276B26">
      <w:pPr>
        <w:pStyle w:val="2"/>
      </w:pPr>
      <w:r>
        <w:t>Комментарии, шаг 1 </w:t>
      </w:r>
      <w:r>
        <w:rPr>
          <w:bCs/>
          <w:color w:val="999999"/>
          <w:sz w:val="37"/>
          <w:szCs w:val="37"/>
        </w:rPr>
        <w:t>[13/18]</w:t>
      </w:r>
    </w:p>
    <w:p w14:paraId="750DC67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12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276B26">
      <w:pPr>
        <w:pStyle w:val="2"/>
      </w:pPr>
      <w:r>
        <w:t>Комментарии, шаг 2 </w:t>
      </w:r>
      <w:r>
        <w:rPr>
          <w:bCs/>
          <w:color w:val="999999"/>
          <w:sz w:val="37"/>
          <w:szCs w:val="37"/>
        </w:rPr>
        <w:t>[14/18]</w:t>
      </w:r>
    </w:p>
    <w:p w14:paraId="268E5E47"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276B26">
      <w:pPr>
        <w:pStyle w:val="2"/>
      </w:pPr>
      <w:r>
        <w:t>Комментарии, шаг 3 </w:t>
      </w:r>
      <w:r>
        <w:rPr>
          <w:bCs/>
          <w:color w:val="999999"/>
          <w:sz w:val="37"/>
          <w:szCs w:val="37"/>
        </w:rPr>
        <w:t>[15/18]</w:t>
      </w:r>
    </w:p>
    <w:p w14:paraId="5F0EF9F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4023F5">
      <w:pPr>
        <w:pStyle w:val="2"/>
      </w:pPr>
      <w:r>
        <w:t>Комментарии, шаг 4 </w:t>
      </w:r>
      <w:r>
        <w:rPr>
          <w:bCs/>
          <w:color w:val="999999"/>
          <w:sz w:val="37"/>
          <w:szCs w:val="37"/>
        </w:rPr>
        <w:t>[16/18]</w:t>
      </w:r>
    </w:p>
    <w:p w14:paraId="577F87B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4023F5">
      <w:pPr>
        <w:pStyle w:val="2"/>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882BDC1" w14:textId="364679FE" w:rsidR="00B21AA0" w:rsidRDefault="00080924" w:rsidP="00E0662B">
      <w:pPr>
        <w:pStyle w:val="1"/>
      </w:pPr>
      <w:hyperlink r:id="rId127" w:history="1">
        <w:r w:rsidR="00E0662B" w:rsidRPr="00E0662B">
          <w:rPr>
            <w:rStyle w:val="a6"/>
          </w:rPr>
          <w:t>Знакомство с SVG</w:t>
        </w:r>
      </w:hyperlink>
    </w:p>
    <w:p w14:paraId="7768179B" w14:textId="77777777" w:rsidR="00253B44" w:rsidRDefault="00253B44" w:rsidP="00253B44">
      <w:pPr>
        <w:pStyle w:val="2"/>
      </w:pPr>
      <w:r>
        <w:lastRenderedPageBreak/>
        <w:t>Привет, SVG! </w:t>
      </w:r>
      <w:r>
        <w:rPr>
          <w:bCs/>
          <w:color w:val="999999"/>
          <w:sz w:val="37"/>
          <w:szCs w:val="37"/>
        </w:rPr>
        <w:t>[1/15]</w:t>
      </w:r>
    </w:p>
    <w:p w14:paraId="6F5E8686"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128"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253B44">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7C3BAA">
      <w:pPr>
        <w:pStyle w:val="2"/>
      </w:pPr>
      <w:r>
        <w:t>Рисуем прямоугольник </w:t>
      </w:r>
      <w:r>
        <w:rPr>
          <w:bCs/>
          <w:color w:val="999999"/>
          <w:sz w:val="37"/>
          <w:szCs w:val="37"/>
        </w:rPr>
        <w:t>[2/15]</w:t>
      </w:r>
    </w:p>
    <w:p w14:paraId="3EFD5C94"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7C3BAA">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7C3BAA">
      <w:pPr>
        <w:pStyle w:val="2"/>
      </w:pPr>
      <w:r>
        <w:t>Координаты прямоугольника </w:t>
      </w:r>
      <w:r>
        <w:rPr>
          <w:bCs/>
          <w:color w:val="999999"/>
          <w:sz w:val="37"/>
          <w:szCs w:val="37"/>
        </w:rPr>
        <w:t>[3/15]</w:t>
      </w:r>
    </w:p>
    <w:p w14:paraId="1673DA53"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7C3BAA">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3B6BD8">
      <w:pPr>
        <w:pStyle w:val="2"/>
      </w:pPr>
      <w:r>
        <w:t>Скругление углов </w:t>
      </w:r>
      <w:r>
        <w:rPr>
          <w:bCs/>
          <w:color w:val="999999"/>
          <w:sz w:val="37"/>
          <w:szCs w:val="37"/>
        </w:rPr>
        <w:t>[4/15]</w:t>
      </w:r>
    </w:p>
    <w:p w14:paraId="1FBA2BD8"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939B0">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939B0">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lastRenderedPageBreak/>
        <w:t>В </w:t>
      </w:r>
      <w:hyperlink r:id="rId129"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15943288" w14:textId="77777777" w:rsidR="00323996" w:rsidRDefault="00323996" w:rsidP="00323996">
      <w:pPr>
        <w:pStyle w:val="2"/>
      </w:pPr>
      <w:r>
        <w:t>Многоугольники </w:t>
      </w:r>
      <w:r>
        <w:rPr>
          <w:bCs/>
          <w:color w:val="999999"/>
          <w:sz w:val="37"/>
          <w:szCs w:val="37"/>
        </w:rPr>
        <w:t>[6/15]</w:t>
      </w:r>
    </w:p>
    <w:p w14:paraId="71635834"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323996">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5D45EA8C"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4F74DD">
      <w:pPr>
        <w:pStyle w:val="2"/>
      </w:pPr>
      <w:r>
        <w:t>Рисуем окружность </w:t>
      </w:r>
      <w:r>
        <w:rPr>
          <w:bCs/>
          <w:color w:val="999999"/>
          <w:sz w:val="37"/>
          <w:szCs w:val="37"/>
        </w:rPr>
        <w:t>[8/15]</w:t>
      </w:r>
    </w:p>
    <w:p w14:paraId="35DE700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43E37FE6"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6127E1C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901D82">
      <w:pPr>
        <w:pStyle w:val="2"/>
      </w:pPr>
      <w:r>
        <w:t>Рисуем эллипс </w:t>
      </w:r>
      <w:r>
        <w:rPr>
          <w:bCs/>
          <w:color w:val="999999"/>
          <w:sz w:val="37"/>
          <w:szCs w:val="37"/>
        </w:rPr>
        <w:t>[10/15]</w:t>
      </w:r>
    </w:p>
    <w:p w14:paraId="36DA15F4"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901D82">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77777777" w:rsidR="00901D82" w:rsidRPr="00901D82" w:rsidRDefault="00901D82" w:rsidP="00901D82">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53B6FED7" w14:textId="77777777" w:rsidR="008449C0" w:rsidRDefault="008449C0" w:rsidP="008449C0">
      <w:pPr>
        <w:pStyle w:val="2"/>
      </w:pPr>
      <w:r>
        <w:t>Рисуем линии </w:t>
      </w:r>
      <w:r>
        <w:rPr>
          <w:bCs/>
          <w:color w:val="999999"/>
          <w:sz w:val="37"/>
          <w:szCs w:val="37"/>
        </w:rPr>
        <w:t>[12/15]</w:t>
      </w:r>
    </w:p>
    <w:p w14:paraId="2E5B50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8449C0">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8449C0">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Можно задать только цвет линии, тогда толщина обводки по умолчанию будет равна одному пикселю.</w:t>
      </w:r>
    </w:p>
    <w:p w14:paraId="340B63D3" w14:textId="77777777" w:rsidR="00BC3E1E" w:rsidRDefault="00BC3E1E" w:rsidP="005061FE">
      <w:pPr>
        <w:pStyle w:val="2"/>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080924" w:rsidP="00BF7DBA">
      <w:pPr>
        <w:pStyle w:val="1"/>
      </w:pPr>
      <w:hyperlink r:id="rId130" w:history="1">
        <w:r w:rsidR="00BF7DBA" w:rsidRPr="00BF7DBA">
          <w:rPr>
            <w:rStyle w:val="a6"/>
          </w:rPr>
          <w:t>Оформление SVG-фигур</w:t>
        </w:r>
      </w:hyperlink>
    </w:p>
    <w:p w14:paraId="5A46F3FD" w14:textId="77777777" w:rsidR="00921D01" w:rsidRDefault="00921D01" w:rsidP="00921D01">
      <w:pPr>
        <w:pStyle w:val="2"/>
      </w:pPr>
      <w:r>
        <w:t>Заливки </w:t>
      </w:r>
      <w:r>
        <w:rPr>
          <w:bCs/>
          <w:color w:val="999999"/>
          <w:sz w:val="37"/>
          <w:szCs w:val="37"/>
        </w:rPr>
        <w:t>[1/20]</w:t>
      </w:r>
    </w:p>
    <w:p w14:paraId="4E14A98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3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921D01">
      <w:pPr>
        <w:pStyle w:val="2"/>
      </w:pPr>
      <w:r>
        <w:t>Прозрачность заливки </w:t>
      </w:r>
      <w:r>
        <w:rPr>
          <w:bCs/>
          <w:color w:val="999999"/>
          <w:sz w:val="37"/>
          <w:szCs w:val="37"/>
        </w:rPr>
        <w:t>[2/20]</w:t>
      </w:r>
    </w:p>
    <w:p w14:paraId="3D34BB82"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lastRenderedPageBreak/>
        <w:t xml:space="preserve">  fill-opacity: 0.5;</w:t>
      </w:r>
    </w:p>
    <w:p w14:paraId="33B6A9B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921D01">
      <w:pPr>
        <w:pStyle w:val="2"/>
      </w:pPr>
      <w:r>
        <w:t>Отсутствие заливки </w:t>
      </w:r>
      <w:r>
        <w:rPr>
          <w:bCs/>
          <w:color w:val="999999"/>
          <w:sz w:val="37"/>
          <w:szCs w:val="37"/>
        </w:rPr>
        <w:t>[3/20]</w:t>
      </w:r>
    </w:p>
    <w:p w14:paraId="1B4CB82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A62AEB">
      <w:pPr>
        <w:pStyle w:val="2"/>
      </w:pPr>
      <w:r>
        <w:t>Обводки </w:t>
      </w:r>
      <w:r>
        <w:rPr>
          <w:bCs/>
          <w:color w:val="999999"/>
          <w:sz w:val="37"/>
          <w:szCs w:val="37"/>
        </w:rPr>
        <w:t>[5/20]</w:t>
      </w:r>
    </w:p>
    <w:p w14:paraId="4347FC50"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A62AE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A62AEB">
      <w:pPr>
        <w:pStyle w:val="2"/>
      </w:pPr>
      <w:r>
        <w:t>Толщина обводки </w:t>
      </w:r>
      <w:r>
        <w:rPr>
          <w:bCs/>
          <w:color w:val="999999"/>
          <w:sz w:val="37"/>
          <w:szCs w:val="37"/>
        </w:rPr>
        <w:t>[6/20]</w:t>
      </w:r>
    </w:p>
    <w:p w14:paraId="688C4D14"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9F6C7A">
      <w:pPr>
        <w:pStyle w:val="2"/>
      </w:pPr>
      <w:r>
        <w:t>Прозрачность обводки </w:t>
      </w:r>
      <w:r>
        <w:rPr>
          <w:bCs/>
          <w:color w:val="999999"/>
          <w:sz w:val="37"/>
          <w:szCs w:val="37"/>
        </w:rPr>
        <w:t>[7/20]</w:t>
      </w:r>
    </w:p>
    <w:p w14:paraId="578D186D" w14:textId="77777777" w:rsidR="00981E01" w:rsidRDefault="00981E01" w:rsidP="00981E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981E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981E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C47ED7">
      <w:pPr>
        <w:pStyle w:val="2"/>
      </w:pPr>
      <w:r>
        <w:lastRenderedPageBreak/>
        <w:t>Концы линий </w:t>
      </w:r>
      <w:r>
        <w:rPr>
          <w:bCs/>
          <w:color w:val="999999"/>
          <w:sz w:val="37"/>
          <w:szCs w:val="37"/>
        </w:rPr>
        <w:t>[9/20]</w:t>
      </w:r>
    </w:p>
    <w:p w14:paraId="69208FE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872272">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55645"/>
                    </a:xfrm>
                    <a:prstGeom prst="rect">
                      <a:avLst/>
                    </a:prstGeom>
                  </pic:spPr>
                </pic:pic>
              </a:graphicData>
            </a:graphic>
          </wp:inline>
        </w:drawing>
      </w:r>
    </w:p>
    <w:p w14:paraId="37532B35" w14:textId="77777777" w:rsidR="00872272" w:rsidRDefault="00872272" w:rsidP="00872272">
      <w:pPr>
        <w:pStyle w:val="2"/>
      </w:pPr>
      <w:r>
        <w:t>Вид сгибов </w:t>
      </w:r>
      <w:r>
        <w:rPr>
          <w:bCs/>
          <w:color w:val="999999"/>
          <w:sz w:val="37"/>
          <w:szCs w:val="37"/>
        </w:rPr>
        <w:t>[10/20]</w:t>
      </w:r>
    </w:p>
    <w:p w14:paraId="0CAD66A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133"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872272">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5187950"/>
                    </a:xfrm>
                    <a:prstGeom prst="rect">
                      <a:avLst/>
                    </a:prstGeom>
                  </pic:spPr>
                </pic:pic>
              </a:graphicData>
            </a:graphic>
          </wp:inline>
        </w:drawing>
      </w:r>
    </w:p>
    <w:p w14:paraId="7785B460" w14:textId="77777777" w:rsidR="00526CC7" w:rsidRDefault="00526CC7" w:rsidP="00526CC7">
      <w:pPr>
        <w:pStyle w:val="2"/>
      </w:pPr>
      <w:r>
        <w:t>Пунктирные линии, часть 1 </w:t>
      </w:r>
      <w:r>
        <w:rPr>
          <w:bCs/>
          <w:color w:val="999999"/>
          <w:sz w:val="37"/>
          <w:szCs w:val="37"/>
        </w:rPr>
        <w:t>[12/20]</w:t>
      </w:r>
    </w:p>
    <w:p w14:paraId="5F65B4CB"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872272">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371340"/>
                    </a:xfrm>
                    <a:prstGeom prst="rect">
                      <a:avLst/>
                    </a:prstGeom>
                  </pic:spPr>
                </pic:pic>
              </a:graphicData>
            </a:graphic>
          </wp:inline>
        </w:drawing>
      </w:r>
    </w:p>
    <w:p w14:paraId="047AB46C" w14:textId="7268547F" w:rsidR="00DE6FC4" w:rsidRDefault="00DE6FC4" w:rsidP="00872272"/>
    <w:p w14:paraId="652E82BE" w14:textId="77777777" w:rsidR="00DE6FC4" w:rsidRDefault="00DE6FC4" w:rsidP="00DE6FC4">
      <w:pPr>
        <w:pStyle w:val="2"/>
      </w:pPr>
      <w:r>
        <w:t>Пунктирные линии, часть 2 </w:t>
      </w:r>
      <w:r>
        <w:rPr>
          <w:bCs/>
          <w:color w:val="999999"/>
          <w:sz w:val="37"/>
          <w:szCs w:val="37"/>
        </w:rPr>
        <w:t>[13/20]</w:t>
      </w:r>
    </w:p>
    <w:p w14:paraId="445AA78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DE6FC4">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4762" cy="2466667"/>
                    </a:xfrm>
                    <a:prstGeom prst="rect">
                      <a:avLst/>
                    </a:prstGeom>
                  </pic:spPr>
                </pic:pic>
              </a:graphicData>
            </a:graphic>
          </wp:inline>
        </w:drawing>
      </w:r>
    </w:p>
    <w:p w14:paraId="415F63C6" w14:textId="77777777" w:rsidR="001B0C15" w:rsidRDefault="001B0C15" w:rsidP="001B0C15">
      <w:pPr>
        <w:pStyle w:val="2"/>
      </w:pPr>
      <w:r>
        <w:lastRenderedPageBreak/>
        <w:t>Спасательный круг, часть 1 </w:t>
      </w:r>
      <w:r>
        <w:rPr>
          <w:bCs/>
          <w:color w:val="999999"/>
          <w:sz w:val="37"/>
          <w:szCs w:val="37"/>
        </w:rPr>
        <w:t>[15/20]</w:t>
      </w:r>
    </w:p>
    <w:p w14:paraId="0383865D"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13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31C2">
      <w:pPr>
        <w:pStyle w:val="2"/>
      </w:pPr>
      <w:r>
        <w:t>Спасательный круг, часть 2 </w:t>
      </w:r>
      <w:r>
        <w:rPr>
          <w:bCs/>
          <w:color w:val="999999"/>
          <w:sz w:val="37"/>
          <w:szCs w:val="37"/>
        </w:rPr>
        <w:t>[16/20]</w:t>
      </w:r>
    </w:p>
    <w:p w14:paraId="2B4503AB"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31C2">
      <w:pPr>
        <w:pStyle w:val="2"/>
      </w:pPr>
      <w:r>
        <w:t>Спасательный круг, часть 3 </w:t>
      </w:r>
      <w:r>
        <w:rPr>
          <w:bCs/>
          <w:color w:val="999999"/>
          <w:sz w:val="37"/>
          <w:szCs w:val="37"/>
        </w:rPr>
        <w:t>[17/20]</w:t>
      </w:r>
    </w:p>
    <w:p w14:paraId="3A56920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31C2">
      <w:pPr>
        <w:pStyle w:val="2"/>
      </w:pPr>
      <w:r>
        <w:t>Спасательный круг, часть 4 </w:t>
      </w:r>
      <w:r>
        <w:rPr>
          <w:bCs/>
          <w:color w:val="999999"/>
          <w:sz w:val="37"/>
          <w:szCs w:val="37"/>
        </w:rPr>
        <w:t>[18/20]</w:t>
      </w:r>
    </w:p>
    <w:p w14:paraId="5987BE1F"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138"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31C2">
      <w:pPr>
        <w:pStyle w:val="2"/>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684ADE2D" w14:textId="19A61BD9" w:rsidR="00F03AF3" w:rsidRDefault="005115A3" w:rsidP="005115A3">
      <w:pPr>
        <w:pStyle w:val="1"/>
      </w:pPr>
      <w:r w:rsidRPr="005115A3">
        <w:lastRenderedPageBreak/>
        <w:t>Знакомство с HTML5</w:t>
      </w:r>
    </w:p>
    <w:p w14:paraId="7EA67ED0" w14:textId="545BDDE8" w:rsidR="005115A3" w:rsidRDefault="005115A3" w:rsidP="005115A3">
      <w:pPr>
        <w:pStyle w:val="2"/>
      </w:pPr>
      <w:r>
        <w:t>Хедер и футер. Теги header и footer</w:t>
      </w:r>
    </w:p>
    <w:p w14:paraId="79217356" w14:textId="77777777" w:rsidR="005115A3" w:rsidRPr="005115A3" w:rsidRDefault="005115A3" w:rsidP="005115A3">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13529C36"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633F81BB"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1660D307"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B8C8332"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891CBDC"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0C46A7B1"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0D9BF304" w14:textId="77777777" w:rsidR="005115A3" w:rsidRPr="005115A3" w:rsidRDefault="005115A3" w:rsidP="005115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32C69F65"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08DDAF5A"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3B9CB203"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565FE47"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34D88D76" w14:textId="77777777" w:rsidR="005115A3" w:rsidRPr="005115A3" w:rsidRDefault="005115A3" w:rsidP="005115A3">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5764EBF9" w14:textId="77777777" w:rsidR="005115A3" w:rsidRDefault="005115A3" w:rsidP="005115A3">
      <w:pPr>
        <w:pStyle w:val="2"/>
      </w:pPr>
      <w:r>
        <w:t>Основное содержание. Тег main</w:t>
      </w:r>
    </w:p>
    <w:p w14:paraId="55BD8CE4" w14:textId="77777777" w:rsidR="005115A3" w:rsidRDefault="005115A3" w:rsidP="005115A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63D2F412"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2EEA504D"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6E1753D1"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раз теги неуникальные, то и стилизовать их лучше с помощью классов, как мы и сделали.</w:t>
      </w:r>
    </w:p>
    <w:p w14:paraId="0FF75B76"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1F7C6BF3"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034617F5" w14:textId="77777777" w:rsidR="005115A3" w:rsidRDefault="005115A3" w:rsidP="005115A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635D004B" w14:textId="77777777" w:rsidR="005115A3" w:rsidRPr="004A6F4C" w:rsidRDefault="005115A3" w:rsidP="005115A3"/>
    <w:p w14:paraId="18B40AAE" w14:textId="6EB350BA" w:rsidR="004A6F4C" w:rsidRPr="004A6F4C" w:rsidRDefault="004A6F4C" w:rsidP="004A6F4C">
      <w:pPr>
        <w:pStyle w:val="2"/>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4E0A823D" w14:textId="77777777" w:rsidR="004A6F4C" w:rsidRPr="004A6F4C" w:rsidRDefault="004A6F4C" w:rsidP="004A6F4C">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04332D83"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3A65BBC7"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6BE19C2E"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49317736"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09B73F0B"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55FA361A"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7AFA6A9E"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3D9342B" w14:textId="77777777" w:rsidR="004A6F4C" w:rsidRPr="004A6F4C" w:rsidRDefault="004A6F4C" w:rsidP="004A6F4C">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33DDE5B8" w14:textId="77777777" w:rsidR="00A74301" w:rsidRDefault="00A74301" w:rsidP="00A74301">
      <w:pPr>
        <w:pStyle w:val="2"/>
      </w:pPr>
      <w:r>
        <w:t>Изображения в формате SVG</w:t>
      </w:r>
    </w:p>
    <w:p w14:paraId="62C2A300" w14:textId="77777777" w:rsidR="00A74301" w:rsidRDefault="00A74301" w:rsidP="00A7430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5FF42B10" w14:textId="77777777" w:rsidR="00A74301" w:rsidRDefault="00A74301" w:rsidP="00A7430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3524EC84" w14:textId="77777777" w:rsidR="00A74301" w:rsidRDefault="00A74301" w:rsidP="00A7430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3C85D17C" w14:textId="77777777" w:rsidR="00A2739E" w:rsidRDefault="00A2739E" w:rsidP="00A2739E">
      <w:pPr>
        <w:pStyle w:val="2"/>
      </w:pPr>
      <w:r>
        <w:lastRenderedPageBreak/>
        <w:t>Навигация. Тег nav</w:t>
      </w:r>
    </w:p>
    <w:p w14:paraId="74C25AD6" w14:textId="77777777" w:rsidR="00A2739E" w:rsidRDefault="00A2739E" w:rsidP="00A273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5F23A6F2" w14:textId="77777777" w:rsidR="00A2739E" w:rsidRDefault="00A2739E" w:rsidP="00A273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75C87EA2" w14:textId="77777777" w:rsidR="00A2739E" w:rsidRDefault="00A2739E" w:rsidP="00A2739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61C89832" w14:textId="77777777" w:rsidR="007D3FCF" w:rsidRDefault="007D3FCF" w:rsidP="007D3FCF">
      <w:pPr>
        <w:pStyle w:val="2"/>
      </w:pPr>
      <w:r>
        <w:t>Завершаем футер</w:t>
      </w:r>
    </w:p>
    <w:p w14:paraId="6783A97A" w14:textId="77777777" w:rsidR="007D3FCF" w:rsidRDefault="007D3FCF" w:rsidP="007D3F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41099C11" w14:textId="77777777" w:rsidR="007D3FCF" w:rsidRDefault="007D3FCF" w:rsidP="007D3F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66081AE" w14:textId="77777777" w:rsidR="00EA1967" w:rsidRDefault="00EA1967" w:rsidP="00EA1967">
      <w:pPr>
        <w:pStyle w:val="2"/>
      </w:pPr>
      <w:r>
        <w:t>Использование нестандартных шрифтов</w:t>
      </w:r>
    </w:p>
    <w:p w14:paraId="2F5BCFBF" w14:textId="77777777" w:rsidR="00EA1967" w:rsidRDefault="00EA1967" w:rsidP="00EA19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703DA807"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086405FD"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00466EB1"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14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141" w:tgtFrame="_blank" w:history="1">
        <w:r>
          <w:rPr>
            <w:rStyle w:val="a6"/>
            <w:rFonts w:ascii="Arial" w:hAnsi="Arial" w:cs="Arial"/>
            <w:color w:val="3F3CCB"/>
          </w:rPr>
          <w:t>fontstorage</w:t>
        </w:r>
      </w:hyperlink>
      <w:r>
        <w:rPr>
          <w:rFonts w:ascii="Arial" w:hAnsi="Arial" w:cs="Arial"/>
          <w:color w:val="333333"/>
        </w:rPr>
        <w:t>.</w:t>
      </w:r>
    </w:p>
    <w:p w14:paraId="29111D1F"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пользователя. Для этого нужно всего лишь перечислить их через запятую после нестандартного шрифта:</w:t>
      </w:r>
    </w:p>
    <w:p w14:paraId="1096F72C" w14:textId="77777777" w:rsidR="00EA1967" w:rsidRPr="00EA1967" w:rsidRDefault="00EA1967" w:rsidP="00EA1967">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0A950ABC" w14:textId="77777777" w:rsidR="00EA1967" w:rsidRDefault="00EA1967" w:rsidP="00EA19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1ECD2A9F" w14:textId="77777777" w:rsidR="00624D27" w:rsidRDefault="00624D27" w:rsidP="00624D27">
      <w:pPr>
        <w:pStyle w:val="2"/>
      </w:pPr>
      <w:r>
        <w:t>Подробнее о шрифтах. Правило @font-face</w:t>
      </w:r>
    </w:p>
    <w:p w14:paraId="3FE8DCA5" w14:textId="77777777" w:rsidR="00624D27" w:rsidRPr="000C7BCF" w:rsidRDefault="00624D27" w:rsidP="00624D2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C7BCF">
        <w:rPr>
          <w:rFonts w:ascii="Arial" w:hAnsi="Arial" w:cs="Arial"/>
          <w:color w:val="333333"/>
          <w:lang w:val="en-US"/>
        </w:rPr>
        <w:t xml:space="preserve"> </w:t>
      </w:r>
      <w:r>
        <w:rPr>
          <w:rFonts w:ascii="Arial" w:hAnsi="Arial" w:cs="Arial"/>
          <w:color w:val="333333"/>
        </w:rPr>
        <w:t>пример</w:t>
      </w:r>
      <w:r w:rsidRPr="000C7BCF">
        <w:rPr>
          <w:rFonts w:ascii="Arial" w:hAnsi="Arial" w:cs="Arial"/>
          <w:color w:val="333333"/>
          <w:lang w:val="en-US"/>
        </w:rPr>
        <w:t>:</w:t>
      </w:r>
    </w:p>
    <w:p w14:paraId="63657956" w14:textId="77777777" w:rsidR="00624D27" w:rsidRPr="000C7BCF"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0C7BCF">
        <w:rPr>
          <w:rStyle w:val="HTML"/>
          <w:rFonts w:ascii="Consolas" w:hAnsi="Consolas"/>
          <w:color w:val="333333"/>
          <w:bdr w:val="none" w:sz="0" w:space="0" w:color="auto" w:frame="1"/>
          <w:lang w:val="en-US"/>
        </w:rPr>
        <w:t xml:space="preserve"> {</w:t>
      </w:r>
    </w:p>
    <w:p w14:paraId="46ECB873"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026CF650"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29320912"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7F92BF3F"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lastRenderedPageBreak/>
        <w:t xml:space="preserve">    url("roboto.woff") format("woff");</w:t>
      </w:r>
    </w:p>
    <w:p w14:paraId="3BBFBE36" w14:textId="77777777" w:rsidR="00624D27" w:rsidRDefault="00624D27" w:rsidP="00624D2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5F0EDDE"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46E225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142" w:tgtFrame="_blank" w:history="1">
        <w:r>
          <w:rPr>
            <w:rStyle w:val="a6"/>
            <w:rFonts w:ascii="Arial" w:hAnsi="Arial" w:cs="Arial"/>
            <w:color w:val="3F3CCB"/>
          </w:rPr>
          <w:t>первая часть</w:t>
        </w:r>
      </w:hyperlink>
      <w:r>
        <w:rPr>
          <w:rFonts w:ascii="Arial" w:hAnsi="Arial" w:cs="Arial"/>
          <w:color w:val="333333"/>
        </w:rPr>
        <w:t> и </w:t>
      </w:r>
      <w:hyperlink r:id="rId143" w:tgtFrame="_blank" w:history="1">
        <w:r>
          <w:rPr>
            <w:rStyle w:val="a6"/>
            <w:rFonts w:ascii="Arial" w:hAnsi="Arial" w:cs="Arial"/>
            <w:color w:val="3F3CCB"/>
          </w:rPr>
          <w:t>вторая часть</w:t>
        </w:r>
      </w:hyperlink>
      <w:r>
        <w:rPr>
          <w:rFonts w:ascii="Arial" w:hAnsi="Arial" w:cs="Arial"/>
          <w:color w:val="333333"/>
        </w:rPr>
        <w:t>.</w:t>
      </w:r>
    </w:p>
    <w:p w14:paraId="6CCE46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407C5EEE"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14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7E52B8F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68F844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0AD32F0E" w14:textId="77777777" w:rsidR="00624D27" w:rsidRDefault="00624D27" w:rsidP="00624D2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7980C4D9" w14:textId="77777777" w:rsidR="002D4B69" w:rsidRDefault="002D4B69" w:rsidP="002D4B69">
      <w:pPr>
        <w:pStyle w:val="2"/>
      </w:pPr>
      <w:r>
        <w:t>Дополнительное содержание. Тег aside</w:t>
      </w:r>
    </w:p>
    <w:p w14:paraId="5C0CB3A3" w14:textId="77777777" w:rsidR="002D4B69" w:rsidRDefault="002D4B69" w:rsidP="002D4B6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6E546953"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375991AF"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0236BC39" w14:textId="77777777" w:rsidR="002D4B69" w:rsidRDefault="002D4B69" w:rsidP="002D4B6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3A0EE65F" w14:textId="77777777" w:rsidR="00AF07E2" w:rsidRDefault="00AF07E2" w:rsidP="00AF07E2">
      <w:pPr>
        <w:pStyle w:val="2"/>
      </w:pPr>
      <w:r>
        <w:t>Ещё раз про article. Анонс поста</w:t>
      </w:r>
    </w:p>
    <w:p w14:paraId="68A8A7B8" w14:textId="77777777" w:rsidR="00AF07E2" w:rsidRDefault="00AF07E2" w:rsidP="00AF07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29373C8D"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71AA69E" w14:textId="77777777" w:rsidR="00AF07E2" w:rsidRPr="003D36D0"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6476DA7B"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3EA88DC8" w14:textId="77777777" w:rsidR="00AF07E2" w:rsidRDefault="00AF07E2" w:rsidP="00AF07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4D80248B" w14:textId="77777777" w:rsidR="003E5C63" w:rsidRDefault="003E5C63" w:rsidP="003E5C63">
      <w:pPr>
        <w:pStyle w:val="2"/>
      </w:pPr>
      <w:r>
        <w:t>Внутренняя страница: структура поста</w:t>
      </w:r>
    </w:p>
    <w:p w14:paraId="4806B8AB" w14:textId="77777777" w:rsidR="003E5C63" w:rsidRDefault="003E5C63" w:rsidP="003E5C6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44E75F99"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7B4B4480"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118FCD20" w14:textId="77777777" w:rsidR="003E5C63" w:rsidRDefault="003E5C63" w:rsidP="003E5C63">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41BCF51A" w14:textId="77777777" w:rsidR="00E179DB" w:rsidRDefault="00E179DB" w:rsidP="00E179DB">
      <w:pPr>
        <w:pStyle w:val="2"/>
      </w:pPr>
      <w:r>
        <w:t>Даты для людей и машин. Тег time</w:t>
      </w:r>
    </w:p>
    <w:p w14:paraId="0913AF81" w14:textId="77777777" w:rsidR="00E179DB" w:rsidRDefault="00E179DB" w:rsidP="00E179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53409F29"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126C3AE" w14:textId="77777777" w:rsidR="00E179DB" w:rsidRDefault="00E179DB" w:rsidP="00E179DB">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772DD79A"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34B536A4"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26FE099F" w14:textId="77777777" w:rsidR="00E179DB" w:rsidRDefault="00E179DB" w:rsidP="00E179DB">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0F2FEC53" w14:textId="77777777" w:rsidR="00183821" w:rsidRDefault="00183821" w:rsidP="00183821">
      <w:pPr>
        <w:pStyle w:val="2"/>
      </w:pPr>
      <w:r>
        <w:lastRenderedPageBreak/>
        <w:t>Картинки с подписями. Теги figure и figcaption</w:t>
      </w:r>
    </w:p>
    <w:p w14:paraId="3C89E15A" w14:textId="77777777" w:rsidR="00183821" w:rsidRDefault="00183821" w:rsidP="0018382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10971230"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0EA182C6"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65229668"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7AF1019F"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0AD83BE8"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47EF299"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352D9DB7"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32084FEC"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03EECD6E"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7B4BAD61" w14:textId="77777777" w:rsidR="00183821" w:rsidRDefault="00183821" w:rsidP="0018382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214759D3" w14:textId="77777777" w:rsidR="00183821" w:rsidRDefault="00183821" w:rsidP="0018382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43042AEE" w14:textId="77777777" w:rsidR="00542896" w:rsidRPr="00542896" w:rsidRDefault="00542896" w:rsidP="00542896">
      <w:pPr>
        <w:pStyle w:val="2"/>
        <w:rPr>
          <w:rFonts w:eastAsia="Times New Roman"/>
          <w:lang w:eastAsia="ru-RU"/>
        </w:rPr>
      </w:pPr>
      <w:r w:rsidRPr="00542896">
        <w:rPr>
          <w:rFonts w:eastAsia="Times New Roman"/>
          <w:lang w:eastAsia="ru-RU"/>
        </w:rPr>
        <w:t>Видео. Тег video</w:t>
      </w:r>
    </w:p>
    <w:p w14:paraId="11EFB7B1" w14:textId="77777777" w:rsidR="00542896" w:rsidRPr="00542896" w:rsidRDefault="00542896" w:rsidP="00542896">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466C2DD" w14:textId="77777777" w:rsidR="00542896" w:rsidRPr="00542896" w:rsidRDefault="00542896" w:rsidP="00542896">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542896" w:rsidRPr="00542896" w14:paraId="597A219B" w14:textId="77777777" w:rsidTr="0054289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654E6FA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D1E2B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542896" w:rsidRPr="00542896" w14:paraId="1F5C7CB8"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D681F89"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8E97A5"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отображается панель управления видео</w:t>
            </w:r>
          </w:p>
        </w:tc>
      </w:tr>
      <w:tr w:rsidR="00542896" w:rsidRPr="00542896" w14:paraId="68189F95"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A29684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1921F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DD1EB39"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3939B29D"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758600C2"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30D7F682"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542896" w:rsidRPr="00542896" w14:paraId="340F8E37"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3AF067A"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9826A6"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542896" w:rsidRPr="00542896" w14:paraId="7A7C2CBE"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CF9AA3"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6C441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542896" w:rsidRPr="00542896" w14:paraId="08BF3060"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08CD7CCC"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E3956AE"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0CF85C65" w14:textId="77777777" w:rsidR="006B2574" w:rsidRDefault="006B2574" w:rsidP="006B2574">
      <w:pPr>
        <w:pStyle w:val="2"/>
      </w:pPr>
      <w:r>
        <w:t>Форматы и источники видео</w:t>
      </w:r>
    </w:p>
    <w:p w14:paraId="2EFD50C8" w14:textId="77777777" w:rsidR="006B2574" w:rsidRDefault="006B2574" w:rsidP="006B25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4710C413"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93EE850" w14:textId="77777777" w:rsidR="006B2574" w:rsidRDefault="00080924" w:rsidP="006B2574">
      <w:pPr>
        <w:numPr>
          <w:ilvl w:val="0"/>
          <w:numId w:val="94"/>
        </w:numPr>
        <w:shd w:val="clear" w:color="auto" w:fill="FFFFFF"/>
        <w:spacing w:before="150" w:after="150" w:line="375" w:lineRule="atLeast"/>
        <w:ind w:left="0"/>
        <w:rPr>
          <w:rFonts w:ascii="Arial" w:hAnsi="Arial" w:cs="Arial"/>
          <w:color w:val="333333"/>
        </w:rPr>
      </w:pPr>
      <w:hyperlink r:id="rId145" w:tgtFrame="_blank" w:history="1">
        <w:r w:rsidR="006B2574">
          <w:rPr>
            <w:rStyle w:val="a6"/>
            <w:rFonts w:ascii="Arial" w:hAnsi="Arial" w:cs="Arial"/>
            <w:color w:val="3F3CCB"/>
          </w:rPr>
          <w:t>MPEG-4/H.264</w:t>
        </w:r>
      </w:hyperlink>
    </w:p>
    <w:p w14:paraId="2D6335FB" w14:textId="77777777" w:rsidR="006B2574" w:rsidRDefault="00080924" w:rsidP="006B2574">
      <w:pPr>
        <w:numPr>
          <w:ilvl w:val="0"/>
          <w:numId w:val="94"/>
        </w:numPr>
        <w:shd w:val="clear" w:color="auto" w:fill="FFFFFF"/>
        <w:spacing w:before="150" w:after="150" w:line="375" w:lineRule="atLeast"/>
        <w:ind w:left="0"/>
        <w:rPr>
          <w:rFonts w:ascii="Arial" w:hAnsi="Arial" w:cs="Arial"/>
          <w:color w:val="333333"/>
        </w:rPr>
      </w:pPr>
      <w:hyperlink r:id="rId146" w:tgtFrame="_blank" w:history="1">
        <w:r w:rsidR="006B2574">
          <w:rPr>
            <w:rStyle w:val="a6"/>
            <w:rFonts w:ascii="Arial" w:hAnsi="Arial" w:cs="Arial"/>
            <w:color w:val="3F3CCB"/>
          </w:rPr>
          <w:t>OGG/Theora</w:t>
        </w:r>
      </w:hyperlink>
    </w:p>
    <w:p w14:paraId="521AADC2" w14:textId="77777777" w:rsidR="006B2574" w:rsidRDefault="00080924" w:rsidP="006B2574">
      <w:pPr>
        <w:numPr>
          <w:ilvl w:val="0"/>
          <w:numId w:val="94"/>
        </w:numPr>
        <w:shd w:val="clear" w:color="auto" w:fill="FFFFFF"/>
        <w:spacing w:before="150" w:after="150" w:line="375" w:lineRule="atLeast"/>
        <w:ind w:left="0"/>
        <w:rPr>
          <w:rFonts w:ascii="Arial" w:hAnsi="Arial" w:cs="Arial"/>
          <w:color w:val="333333"/>
        </w:rPr>
      </w:pPr>
      <w:hyperlink r:id="rId147" w:tgtFrame="_blank" w:history="1">
        <w:r w:rsidR="006B2574">
          <w:rPr>
            <w:rStyle w:val="a6"/>
            <w:rFonts w:ascii="Arial" w:hAnsi="Arial" w:cs="Arial"/>
            <w:color w:val="3F3CCB"/>
          </w:rPr>
          <w:t>WebM</w:t>
        </w:r>
      </w:hyperlink>
    </w:p>
    <w:p w14:paraId="6488C191" w14:textId="77777777" w:rsidR="006B2574" w:rsidRPr="006B2574" w:rsidRDefault="006B2574" w:rsidP="006B2574">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6D76CC90"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019297F1"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6FDBB41E"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5A99CC3F"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593D8119" w14:textId="77777777" w:rsidR="006B2574" w:rsidRDefault="006B2574" w:rsidP="006B257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278E91B9"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2379206E" w14:textId="77777777" w:rsidR="006B2574" w:rsidRDefault="006B2574" w:rsidP="006B25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39B749D9" w14:textId="77777777" w:rsidR="00AC1976" w:rsidRPr="00AC1976" w:rsidRDefault="00AC1976" w:rsidP="00AC1976">
      <w:pPr>
        <w:pStyle w:val="2"/>
        <w:rPr>
          <w:rFonts w:eastAsia="Times New Roman"/>
          <w:lang w:eastAsia="ru-RU"/>
        </w:rPr>
      </w:pPr>
      <w:r w:rsidRPr="00AC1976">
        <w:rPr>
          <w:rFonts w:eastAsia="Times New Roman"/>
          <w:lang w:eastAsia="ru-RU"/>
        </w:rPr>
        <w:t>Аудио. Тег audio</w:t>
      </w:r>
    </w:p>
    <w:p w14:paraId="4798E698" w14:textId="77777777" w:rsidR="00AC1976" w:rsidRPr="00AC1976" w:rsidRDefault="00AC1976" w:rsidP="00AC1976">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4FD32A1D" w14:textId="77777777" w:rsidR="00AC1976" w:rsidRPr="00AC1976" w:rsidRDefault="00AC1976" w:rsidP="00AC1976">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AC1976" w:rsidRPr="00AC1976" w14:paraId="05C13197" w14:textId="77777777" w:rsidTr="00AC197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3036CA7"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56C45DE"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AC1976" w:rsidRPr="00AC1976" w14:paraId="69A78F94"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F981C76"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988B3F4"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3C6C96B8"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2CDEED15"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7F3A091B"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707C3FC6"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AC1976" w:rsidRPr="00AC1976" w14:paraId="615BE25F"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C3C1C52"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91763C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AC1976" w:rsidRPr="00AC1976" w14:paraId="41086666"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D0833E0"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lastRenderedPageBreak/>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BAD84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589C1ECD" w14:textId="77777777" w:rsidR="0064187F" w:rsidRPr="0064187F" w:rsidRDefault="0064187F" w:rsidP="0064187F">
      <w:pPr>
        <w:pStyle w:val="2"/>
        <w:rPr>
          <w:rFonts w:eastAsia="Times New Roman"/>
          <w:lang w:eastAsia="ru-RU"/>
        </w:rPr>
      </w:pPr>
      <w:r w:rsidRPr="0064187F">
        <w:rPr>
          <w:rFonts w:eastAsia="Times New Roman"/>
          <w:lang w:eastAsia="ru-RU"/>
        </w:rPr>
        <w:t>Форматы и источники звука</w:t>
      </w:r>
    </w:p>
    <w:p w14:paraId="78568B91" w14:textId="77777777" w:rsidR="0064187F" w:rsidRPr="0064187F" w:rsidRDefault="0064187F" w:rsidP="0064187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2B352580"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30EC61AA"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76B7924"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711357BB"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0E19924E"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060E6712"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7194E1DF"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77AA1B06"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3DBAE7D" w14:textId="77777777" w:rsidR="0064187F" w:rsidRPr="0064187F" w:rsidRDefault="0064187F" w:rsidP="0064187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148720DC" w14:textId="6DD61B8C" w:rsidR="005115A3" w:rsidRDefault="003D36D0" w:rsidP="003D36D0">
      <w:pPr>
        <w:pStyle w:val="1"/>
      </w:pPr>
      <w:r w:rsidRPr="003D36D0">
        <w:t>Формы и HTML5</w:t>
      </w:r>
    </w:p>
    <w:p w14:paraId="3714180E" w14:textId="77777777" w:rsidR="003E1B14" w:rsidRDefault="003E1B14" w:rsidP="003E1B14">
      <w:pPr>
        <w:pStyle w:val="2"/>
      </w:pPr>
      <w:r>
        <w:t>Простая кнопка</w:t>
      </w:r>
    </w:p>
    <w:p w14:paraId="18EBACA7"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244B34CC"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4353D70" w14:textId="77777777" w:rsidR="003E1B14" w:rsidRDefault="003E1B14" w:rsidP="003E1B1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13FAF172" w14:textId="77777777" w:rsidR="003E1B14" w:rsidRDefault="003E1B14" w:rsidP="003E1B14">
      <w:pPr>
        <w:pStyle w:val="2"/>
      </w:pPr>
      <w:r>
        <w:t>Сброс введенных значений</w:t>
      </w:r>
    </w:p>
    <w:p w14:paraId="1D0D6B52"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26DAF884"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Экспериментировать будем над формой логина в котопрофайл.</w:t>
      </w:r>
    </w:p>
    <w:p w14:paraId="397C9D9F"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7CB7A30B"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BF6C55F" w14:textId="77777777" w:rsidR="003E1B14" w:rsidRDefault="003E1B14" w:rsidP="003E1B1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4FEA867" w14:textId="77777777" w:rsidR="003E1B14" w:rsidRDefault="003E1B14" w:rsidP="003E1B1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1F02CE17" w14:textId="77777777" w:rsidR="003E3E9B" w:rsidRDefault="003E3E9B" w:rsidP="003E3E9B">
      <w:pPr>
        <w:pStyle w:val="2"/>
      </w:pPr>
      <w:r>
        <w:t>Кнопка-изображение</w:t>
      </w:r>
    </w:p>
    <w:p w14:paraId="49A9171B" w14:textId="77777777" w:rsidR="003E3E9B" w:rsidRDefault="003E3E9B" w:rsidP="003E3E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76E83CF9"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6781850"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3E3E9B" w14:paraId="47311108" w14:textId="77777777" w:rsidTr="003E3E9B">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084998A5" w14:textId="77777777" w:rsidR="003E3E9B" w:rsidRDefault="003E3E9B">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A71B4C8" w14:textId="77777777" w:rsidR="003E3E9B" w:rsidRDefault="003E3E9B">
            <w:r>
              <w:t>адрес изображения</w:t>
            </w:r>
          </w:p>
        </w:tc>
      </w:tr>
      <w:tr w:rsidR="003E3E9B" w14:paraId="1A56DEB3" w14:textId="77777777" w:rsidTr="003E3E9B">
        <w:tc>
          <w:tcPr>
            <w:tcW w:w="0" w:type="auto"/>
            <w:tcBorders>
              <w:bottom w:val="single" w:sz="6" w:space="0" w:color="E8E8E8"/>
            </w:tcBorders>
            <w:shd w:val="clear" w:color="auto" w:fill="auto"/>
            <w:tcMar>
              <w:top w:w="150" w:type="dxa"/>
              <w:left w:w="0" w:type="dxa"/>
              <w:bottom w:w="150" w:type="dxa"/>
              <w:right w:w="150" w:type="dxa"/>
            </w:tcMar>
            <w:vAlign w:val="center"/>
            <w:hideMark/>
          </w:tcPr>
          <w:p w14:paraId="40673879" w14:textId="77777777" w:rsidR="003E3E9B" w:rsidRDefault="003E3E9B">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2EE4842" w14:textId="77777777" w:rsidR="003E3E9B" w:rsidRDefault="003E3E9B">
            <w:r>
              <w:t>альтернативный текст, отображаемый в том случае, если изображение не загружено</w:t>
            </w:r>
          </w:p>
        </w:tc>
      </w:tr>
    </w:tbl>
    <w:p w14:paraId="11AA40E3" w14:textId="77777777" w:rsidR="003E3E9B" w:rsidRDefault="003E3E9B" w:rsidP="003E3E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01DB9E3D" w14:textId="77777777" w:rsidR="00EA5AAA" w:rsidRDefault="00EA5AAA" w:rsidP="00EA5AAA">
      <w:pPr>
        <w:pStyle w:val="2"/>
      </w:pPr>
      <w:r>
        <w:t>Альтернативный способ задания кнопок</w:t>
      </w:r>
    </w:p>
    <w:p w14:paraId="61524461" w14:textId="77777777" w:rsidR="00EA5AAA" w:rsidRDefault="00EA5AAA" w:rsidP="00EA5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2C161C40"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67469A04" w14:textId="77777777" w:rsidR="00EA5AAA" w:rsidRDefault="00EA5AAA" w:rsidP="00EA5AA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A8F7255" w14:textId="616C6728"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71A27E7E" wp14:editId="450B669D">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0C21E96B"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0C046CBD"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20CC5159"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59599022"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5BFB4928"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2327772" w14:textId="77777777" w:rsidR="00EA5AAA" w:rsidRDefault="00EA5AAA" w:rsidP="00EA5AA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4FC9FFB0" w14:textId="77777777" w:rsidR="00D66BBF" w:rsidRDefault="00D66BBF" w:rsidP="00D66BBF">
      <w:pPr>
        <w:pStyle w:val="2"/>
      </w:pPr>
      <w:r>
        <w:t>Обязательные поля</w:t>
      </w:r>
    </w:p>
    <w:p w14:paraId="1362E120" w14:textId="77777777" w:rsidR="00D66BBF" w:rsidRDefault="00D66BBF" w:rsidP="00D66BB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53634877"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22DFCDC8"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7EE62F3E"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5FAF6990"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6771A5E2" w14:textId="77777777" w:rsidR="00D66BBF" w:rsidRDefault="00D66BBF" w:rsidP="00D66BB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DF5B083"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5814A2A" w14:textId="3249B9BD"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0ECFB7B1" wp14:editId="59C33EB6">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51C6B992" wp14:editId="70BF9145">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6C06E60D" w14:textId="77777777" w:rsidR="00D66BBF" w:rsidRDefault="00D66BBF" w:rsidP="00D66BB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05C53371" w14:textId="77777777" w:rsidR="00E65737" w:rsidRDefault="00E65737" w:rsidP="00E65737">
      <w:pPr>
        <w:pStyle w:val="2"/>
      </w:pPr>
      <w:r>
        <w:t>Поле выбора даты</w:t>
      </w:r>
    </w:p>
    <w:p w14:paraId="79532DDF" w14:textId="77777777" w:rsidR="00E65737" w:rsidRDefault="00E65737" w:rsidP="00E65737">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0713AA3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1875D08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ACDAEFE" w14:textId="77777777" w:rsidR="00E65737" w:rsidRDefault="00E65737" w:rsidP="00E6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FBF5251"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9C5B3A3" w14:textId="3122156B"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6F720F63" wp14:editId="635AE578">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20892F43" w14:textId="77777777" w:rsidR="00E65737" w:rsidRDefault="00E65737" w:rsidP="00E6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6BB81E67" w14:textId="77777777" w:rsidR="00F808BA" w:rsidRDefault="00F808BA" w:rsidP="00F808BA">
      <w:pPr>
        <w:pStyle w:val="2"/>
      </w:pPr>
      <w:r>
        <w:t>Поле выбора времени</w:t>
      </w:r>
    </w:p>
    <w:p w14:paraId="1173588C" w14:textId="77777777" w:rsidR="00F808BA" w:rsidRDefault="00F808BA" w:rsidP="00F808BA">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5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18A18B"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78FA0B30"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2B8C2B65" w14:textId="77777777" w:rsidR="00F808BA" w:rsidRDefault="00F808BA" w:rsidP="00F808B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3B699E61"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5DEDBD2A" w14:textId="00EC92A5"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8CA15EE" wp14:editId="3A3E3E66">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047ECA81" w14:textId="77777777" w:rsidR="00F808BA" w:rsidRDefault="00F808BA" w:rsidP="00F808B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62FFE6F8" w14:textId="77777777" w:rsidR="00F471BC" w:rsidRDefault="00F471BC" w:rsidP="00F471BC">
      <w:pPr>
        <w:pStyle w:val="2"/>
      </w:pPr>
      <w:r>
        <w:t>Список возможных значений</w:t>
      </w:r>
    </w:p>
    <w:p w14:paraId="0E4C98C1" w14:textId="77777777" w:rsidR="00F471BC" w:rsidRDefault="00F471BC" w:rsidP="00F471BC">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155" w:anchor="feat=datalist" w:tgtFrame="_blank" w:history="1">
        <w:r>
          <w:rPr>
            <w:rStyle w:val="a6"/>
            <w:rFonts w:ascii="Arial" w:hAnsi="Arial" w:cs="Arial"/>
            <w:color w:val="3F3CCB"/>
          </w:rPr>
          <w:t>этих браузерах</w:t>
        </w:r>
      </w:hyperlink>
      <w:r>
        <w:rPr>
          <w:rFonts w:ascii="Arial" w:hAnsi="Arial" w:cs="Arial"/>
          <w:color w:val="333333"/>
        </w:rPr>
        <w:t>.</w:t>
      </w:r>
    </w:p>
    <w:p w14:paraId="2B8CE3BB"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570938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7CC4FB9"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141B2A67"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p>
    <w:p w14:paraId="71365BC0"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4D6AC6A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14535F0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5D70E355"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value="Safari"&gt;</w:t>
      </w:r>
    </w:p>
    <w:p w14:paraId="4ECE2DA3" w14:textId="77777777" w:rsidR="00F471BC" w:rsidRDefault="00F471BC" w:rsidP="00F471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&lt;/datalist&gt;</w:t>
      </w:r>
    </w:p>
    <w:p w14:paraId="56B9A66C"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B325FC4" w14:textId="058A8A0C"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3B64848" wp14:editId="70C30B04">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90B6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38B8ED1C" w14:textId="77777777" w:rsidR="00F471BC" w:rsidRDefault="00F471BC" w:rsidP="00F471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5919FCAE" w14:textId="77777777" w:rsidR="007B0662" w:rsidRDefault="007B0662" w:rsidP="007B0662">
      <w:pPr>
        <w:pStyle w:val="2"/>
      </w:pPr>
      <w:r>
        <w:t>Поле ввода числового значения</w:t>
      </w:r>
    </w:p>
    <w:p w14:paraId="54FF9765" w14:textId="77777777" w:rsidR="007B0662" w:rsidRDefault="007B0662" w:rsidP="007B0662">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157" w:anchor="input-number" w:tgtFrame="_blank" w:history="1">
        <w:r>
          <w:rPr>
            <w:rStyle w:val="a6"/>
            <w:rFonts w:ascii="Arial" w:hAnsi="Arial" w:cs="Arial"/>
            <w:color w:val="3F3CCB"/>
          </w:rPr>
          <w:t>этих браузерах</w:t>
        </w:r>
      </w:hyperlink>
      <w:r>
        <w:rPr>
          <w:rFonts w:ascii="Arial" w:hAnsi="Arial" w:cs="Arial"/>
          <w:color w:val="333333"/>
        </w:rPr>
        <w:t>.</w:t>
      </w:r>
    </w:p>
    <w:p w14:paraId="6C5FE504"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5E1B6CD" w14:textId="77777777" w:rsidR="007B0662" w:rsidRPr="007B0662" w:rsidRDefault="007B0662" w:rsidP="007B066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2F2EA320" w14:textId="77777777" w:rsidR="007B0662" w:rsidRPr="007B0662" w:rsidRDefault="007B0662" w:rsidP="007B0662">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2B34D57F"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4EF3EEE" w14:textId="4D356342"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5953302" wp14:editId="529585A8">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094E097B"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11CE5F12"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521EF89" w14:textId="745B3A70" w:rsidR="007B0662" w:rsidRDefault="007B0662" w:rsidP="007B066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27D2B296" wp14:editId="68ED5824">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41B09E21" w14:textId="77777777" w:rsidR="00FA621A" w:rsidRDefault="00FA621A" w:rsidP="00FA621A">
      <w:pPr>
        <w:pStyle w:val="2"/>
      </w:pPr>
      <w:r>
        <w:t>Поле поиска</w:t>
      </w:r>
    </w:p>
    <w:p w14:paraId="2FAF2863" w14:textId="77777777" w:rsidR="00FA621A" w:rsidRDefault="00FA621A" w:rsidP="00FA62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6DAD33F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28B0121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05B35B45"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4CC12827" w14:textId="77777777" w:rsidR="00FA621A" w:rsidRPr="00FA621A" w:rsidRDefault="00FA621A" w:rsidP="00FA621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292E41F3" w14:textId="77777777" w:rsidR="00FA621A" w:rsidRPr="00FA621A" w:rsidRDefault="00FA621A" w:rsidP="00FA621A">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6EA4E2B0"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46996AD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06A52336" w14:textId="1C9E593C" w:rsidR="00FA621A" w:rsidRDefault="00FA621A" w:rsidP="00FA621A">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086FBCF4" wp14:editId="6CBFFEC9">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7D1BFEB6" w14:textId="77777777" w:rsidR="00E832C4" w:rsidRDefault="00E832C4" w:rsidP="00E832C4">
      <w:pPr>
        <w:pStyle w:val="2"/>
      </w:pPr>
      <w:r>
        <w:t>Автофокус</w:t>
      </w:r>
    </w:p>
    <w:p w14:paraId="36078C18" w14:textId="77777777" w:rsidR="00E832C4" w:rsidRDefault="00E832C4" w:rsidP="00E832C4">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161" w:anchor="feat=autofocus" w:tgtFrame="_blank" w:history="1">
        <w:r>
          <w:rPr>
            <w:rStyle w:val="a6"/>
            <w:rFonts w:ascii="Arial" w:hAnsi="Arial" w:cs="Arial"/>
            <w:color w:val="3F3CCB"/>
          </w:rPr>
          <w:t>этих браузерах</w:t>
        </w:r>
      </w:hyperlink>
      <w:r>
        <w:rPr>
          <w:rFonts w:ascii="Arial" w:hAnsi="Arial" w:cs="Arial"/>
          <w:color w:val="333333"/>
        </w:rPr>
        <w:t>.</w:t>
      </w:r>
    </w:p>
    <w:p w14:paraId="5A9657D9"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54B50595"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3FA41898" w14:textId="77777777" w:rsidR="00E832C4" w:rsidRDefault="00E832C4" w:rsidP="00E832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1550558A"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45EE4C33" w14:textId="77777777" w:rsidR="00E832C4" w:rsidRDefault="00E832C4" w:rsidP="00E832C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3BF4D7A4" w14:textId="77777777" w:rsidR="009A2690" w:rsidRDefault="009A2690" w:rsidP="009A2690">
      <w:pPr>
        <w:pStyle w:val="2"/>
      </w:pPr>
      <w:r>
        <w:t>Другие поля для ввода дат</w:t>
      </w:r>
    </w:p>
    <w:p w14:paraId="3B017B4E" w14:textId="77777777" w:rsidR="009A2690" w:rsidRDefault="009A2690" w:rsidP="009A2690">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2E4392D"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9A2690" w14:paraId="2D64817B" w14:textId="77777777" w:rsidTr="009A2690">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8724505" w14:textId="77777777" w:rsidR="009A2690" w:rsidRDefault="009A2690">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2CEAA34" w14:textId="77777777" w:rsidR="009A2690" w:rsidRDefault="009A2690">
            <w:r>
              <w:t>выбор даты с указанием времени (c учетом временной зоны)</w:t>
            </w:r>
          </w:p>
        </w:tc>
      </w:tr>
      <w:tr w:rsidR="009A2690" w14:paraId="32F22DA4"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3C81771" w14:textId="77777777" w:rsidR="009A2690" w:rsidRDefault="009A2690">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E37EFAB" w14:textId="77777777" w:rsidR="009A2690" w:rsidRDefault="009A2690">
            <w:r>
              <w:t>выбор даты с указанием времени (без учета временной зоны)</w:t>
            </w:r>
          </w:p>
        </w:tc>
      </w:tr>
      <w:tr w:rsidR="009A2690" w14:paraId="352FF7A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FCDC11A" w14:textId="77777777" w:rsidR="009A2690" w:rsidRDefault="009A2690">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375B1B9" w14:textId="77777777" w:rsidR="009A2690" w:rsidRDefault="009A2690">
            <w:r>
              <w:t>выбор порядкового номера недели в году и года</w:t>
            </w:r>
          </w:p>
        </w:tc>
      </w:tr>
      <w:tr w:rsidR="009A2690" w14:paraId="0FF0ABB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C3C754C" w14:textId="77777777" w:rsidR="009A2690" w:rsidRDefault="009A2690">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6C9DDC" w14:textId="77777777" w:rsidR="009A2690" w:rsidRDefault="009A2690">
            <w:r>
              <w:t>выбор месяца и года</w:t>
            </w:r>
          </w:p>
        </w:tc>
      </w:tr>
    </w:tbl>
    <w:p w14:paraId="1EF80DBB"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2D3383A5"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2C4E1A13" w14:textId="650C5368"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3B7CC095" wp14:editId="14002807">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4B4B092B" w14:textId="77777777" w:rsidR="009A2690" w:rsidRDefault="009A2690" w:rsidP="009A26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255154DE" w14:textId="77777777" w:rsidR="00BB7F77" w:rsidRDefault="00BB7F77" w:rsidP="00BB7F77">
      <w:pPr>
        <w:pStyle w:val="2"/>
      </w:pPr>
      <w:r>
        <w:t>Выбор из диапазона</w:t>
      </w:r>
    </w:p>
    <w:p w14:paraId="3C319F7E" w14:textId="77777777" w:rsidR="00BB7F77" w:rsidRDefault="00BB7F77" w:rsidP="00BB7F77">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164" w:anchor="feat=input-range" w:tgtFrame="_blank" w:history="1">
        <w:r>
          <w:rPr>
            <w:rStyle w:val="a6"/>
            <w:rFonts w:ascii="Arial" w:hAnsi="Arial" w:cs="Arial"/>
            <w:color w:val="3F3CCB"/>
          </w:rPr>
          <w:t>этих браузерах</w:t>
        </w:r>
      </w:hyperlink>
    </w:p>
    <w:p w14:paraId="56C06C41"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2F05DE65"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0F3187EF" w14:textId="77777777" w:rsidR="00BB7F77" w:rsidRPr="00BB7F77" w:rsidRDefault="00BB7F77" w:rsidP="00BB7F7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7A389AFC" w14:textId="77777777" w:rsidR="00BB7F77" w:rsidRPr="00BB7F77" w:rsidRDefault="00BB7F77" w:rsidP="00BB7F77">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689EBA78"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C64706D" w14:textId="5BA357AF"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DD3B2B" wp14:editId="6CC84F9E">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5233B91C" wp14:editId="1EA6978B">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2439CF7B" w14:textId="77777777" w:rsidR="00BB7F77" w:rsidRDefault="00BB7F77" w:rsidP="00BB7F7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46E46333" w14:textId="77777777" w:rsidR="004B680F" w:rsidRDefault="004B680F" w:rsidP="004B680F">
      <w:pPr>
        <w:pStyle w:val="2"/>
      </w:pPr>
      <w:r>
        <w:t>Область для вывода результата</w:t>
      </w:r>
    </w:p>
    <w:p w14:paraId="42BE76CA" w14:textId="77777777" w:rsidR="004B680F" w:rsidRDefault="004B680F" w:rsidP="004B680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167" w:tgtFrame="_blank" w:history="1">
        <w:r>
          <w:rPr>
            <w:rStyle w:val="a6"/>
            <w:rFonts w:ascii="Arial" w:hAnsi="Arial" w:cs="Arial"/>
            <w:color w:val="3F3CCB"/>
          </w:rPr>
          <w:t>этих браузерах</w:t>
        </w:r>
      </w:hyperlink>
    </w:p>
    <w:p w14:paraId="1FE0065E"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7060F599"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52BAEA4A"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7BAEE86" w14:textId="77777777" w:rsidR="004B680F" w:rsidRDefault="004B680F" w:rsidP="004B680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095D7C20"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626F8B40" w14:textId="77777777" w:rsidR="004B680F" w:rsidRDefault="004B680F" w:rsidP="004B680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DC1BFC3" w14:textId="7FE351DD" w:rsidR="000D4BE0" w:rsidRDefault="000D4BE0" w:rsidP="000D4BE0">
      <w:pPr>
        <w:pStyle w:val="2"/>
      </w:pPr>
      <w:r>
        <w:t>группировка полей формы</w:t>
      </w:r>
    </w:p>
    <w:p w14:paraId="7CE65EE6" w14:textId="77777777" w:rsidR="000D4BE0" w:rsidRDefault="000D4BE0" w:rsidP="000D4BE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2CD38D33"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ADCA9E1"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0E6DFA1A"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C20775C"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748FDBEF"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4DF56605"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5A57B3F1"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19F147E"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EE20DD8" w14:textId="77777777" w:rsidR="000D4BE0" w:rsidRPr="000D4BE0" w:rsidRDefault="000D4BE0" w:rsidP="000D4BE0">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413A2336"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6E659F50"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4B9DB1F4"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BC0BB13"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2BD5B526" w14:textId="77777777" w:rsidR="000D4BE0" w:rsidRPr="00266C5F"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4093465A" w14:textId="77777777" w:rsidR="000D4BE0" w:rsidRPr="00266C5F" w:rsidRDefault="000D4BE0" w:rsidP="000D4BE0">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06D0663" w14:textId="77777777" w:rsidR="00266C5F" w:rsidRPr="00266C5F" w:rsidRDefault="00266C5F" w:rsidP="00266C5F">
      <w:pPr>
        <w:pStyle w:val="2"/>
        <w:rPr>
          <w:lang w:val="en-US"/>
        </w:rPr>
      </w:pPr>
      <w:r>
        <w:t>Паттерны</w:t>
      </w:r>
      <w:r w:rsidRPr="00266C5F">
        <w:rPr>
          <w:lang w:val="en-US"/>
        </w:rPr>
        <w:t xml:space="preserve"> </w:t>
      </w:r>
      <w:r>
        <w:t>значений</w:t>
      </w:r>
      <w:r w:rsidRPr="00266C5F">
        <w:rPr>
          <w:lang w:val="en-US"/>
        </w:rPr>
        <w:t xml:space="preserve"> </w:t>
      </w:r>
      <w:r>
        <w:t>полей</w:t>
      </w:r>
    </w:p>
    <w:p w14:paraId="719AC1A1" w14:textId="77777777" w:rsidR="00266C5F" w:rsidRDefault="00266C5F" w:rsidP="00266C5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16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9032A22"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69744E43"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2DEB6078"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39E0A64C"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7A588F1E"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3277661D"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299535E3" w14:textId="5123E744"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7313D8" wp14:editId="11FA79EB">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69CD34BC" wp14:editId="012276FC">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5C4106A7" w14:textId="77777777" w:rsidR="00266C5F" w:rsidRDefault="00266C5F" w:rsidP="00266C5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171" w:tgtFrame="_blank" w:history="1">
        <w:r>
          <w:rPr>
            <w:rStyle w:val="a6"/>
            <w:rFonts w:ascii="Arial" w:hAnsi="Arial" w:cs="Arial"/>
            <w:color w:val="3F3CCB"/>
          </w:rPr>
          <w:t>на Википедии</w:t>
        </w:r>
      </w:hyperlink>
      <w:r>
        <w:rPr>
          <w:rFonts w:ascii="Arial" w:hAnsi="Arial" w:cs="Arial"/>
          <w:color w:val="333333"/>
        </w:rPr>
        <w:t>.</w:t>
      </w:r>
    </w:p>
    <w:p w14:paraId="49EBC5A4" w14:textId="5D9D419A" w:rsidR="003D36D0" w:rsidRPr="003E1B14" w:rsidRDefault="001F1D81" w:rsidP="001F1D81">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CF61E1D" w14:textId="77777777" w:rsidR="00EF3AF2" w:rsidRDefault="00EF3AF2" w:rsidP="00EF3AF2">
      <w:pPr>
        <w:pStyle w:val="2"/>
      </w:pPr>
      <w:r>
        <w:lastRenderedPageBreak/>
        <w:t>Поле ввода телефона</w:t>
      </w:r>
    </w:p>
    <w:p w14:paraId="78EE18E5" w14:textId="77777777" w:rsidR="00EF3AF2" w:rsidRDefault="00EF3AF2" w:rsidP="00EF3AF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13E0BA4"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2451758F"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6417C6C3"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7F31228B" w14:textId="19A9DFF4" w:rsidR="00EF3AF2" w:rsidRDefault="00EF3AF2" w:rsidP="00EF3AF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26B5F148" wp14:editId="7BE4F577">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0614949F" w14:textId="77777777" w:rsidR="007F2765" w:rsidRDefault="007F2765" w:rsidP="007F2765">
      <w:pPr>
        <w:pStyle w:val="2"/>
      </w:pPr>
      <w:r>
        <w:t>Подсказка при заполнении полей</w:t>
      </w:r>
    </w:p>
    <w:p w14:paraId="5E96404C" w14:textId="77777777" w:rsidR="007F2765" w:rsidRDefault="007F2765" w:rsidP="007F27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452D87B7"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7EBC44BA" w14:textId="77777777" w:rsidR="007F2765" w:rsidRPr="007F2765" w:rsidRDefault="007F2765" w:rsidP="007F2765">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7A59E31"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47B272C6" w14:textId="77777777" w:rsidR="007F2765" w:rsidRDefault="007F2765" w:rsidP="007F27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6158937A" w14:textId="77777777" w:rsidR="00FD33CB" w:rsidRDefault="00FD33CB" w:rsidP="00FD33CB">
      <w:pPr>
        <w:pStyle w:val="2"/>
      </w:pPr>
      <w:r>
        <w:t>Поля ввода адресов сайтов и email</w:t>
      </w:r>
    </w:p>
    <w:p w14:paraId="1E1E8DF5" w14:textId="77777777" w:rsidR="00FD33CB" w:rsidRDefault="00FD33CB" w:rsidP="00FD33CB">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173" w:tgtFrame="_blank" w:history="1">
        <w:r>
          <w:rPr>
            <w:rStyle w:val="a6"/>
            <w:rFonts w:ascii="Arial" w:hAnsi="Arial" w:cs="Arial"/>
            <w:color w:val="3F3CCB"/>
          </w:rPr>
          <w:t>полей для ввода email</w:t>
        </w:r>
      </w:hyperlink>
      <w:r>
        <w:rPr>
          <w:rFonts w:ascii="Arial" w:hAnsi="Arial" w:cs="Arial"/>
          <w:color w:val="333333"/>
        </w:rPr>
        <w:t> и </w:t>
      </w:r>
      <w:hyperlink r:id="rId174" w:tgtFrame="_blank" w:history="1">
        <w:r>
          <w:rPr>
            <w:rStyle w:val="a6"/>
            <w:rFonts w:ascii="Arial" w:hAnsi="Arial" w:cs="Arial"/>
            <w:color w:val="3F3CCB"/>
          </w:rPr>
          <w:t>полей для ввода адресов сайтов</w:t>
        </w:r>
      </w:hyperlink>
    </w:p>
    <w:p w14:paraId="1538B34B"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3B42FC11" w14:textId="77777777" w:rsidR="00FD33CB" w:rsidRPr="00FD33CB" w:rsidRDefault="00FD33CB" w:rsidP="00FD33C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13CCFE62" w14:textId="77777777" w:rsidR="00FD33CB" w:rsidRPr="00FD33CB" w:rsidRDefault="00FD33CB" w:rsidP="00FD33CB">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A479FC9" w14:textId="77777777" w:rsidR="00FD33CB" w:rsidRPr="00FD33CB" w:rsidRDefault="00FD33CB" w:rsidP="00FD33CB">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68C9C5F9"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1FBCC723"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28304FD9" w14:textId="2629D99D" w:rsidR="00FD33CB" w:rsidRDefault="00FD33CB" w:rsidP="00FD33CB">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64B1AEF" wp14:editId="1E3303EA">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A55317E" wp14:editId="21667595">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502F7720" w14:textId="77777777" w:rsidR="00374799" w:rsidRDefault="00374799" w:rsidP="00374799">
      <w:pPr>
        <w:pStyle w:val="2"/>
      </w:pPr>
      <w:r>
        <w:t>Поле выбора цвета</w:t>
      </w:r>
    </w:p>
    <w:p w14:paraId="47F9F9B7" w14:textId="77777777" w:rsidR="00374799" w:rsidRDefault="00374799" w:rsidP="00374799">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177" w:anchor="feat=input-color" w:tgtFrame="_blank" w:history="1">
        <w:r>
          <w:rPr>
            <w:rStyle w:val="a6"/>
            <w:rFonts w:ascii="Arial" w:hAnsi="Arial" w:cs="Arial"/>
            <w:color w:val="3F3CCB"/>
          </w:rPr>
          <w:t>этих браузерах</w:t>
        </w:r>
      </w:hyperlink>
    </w:p>
    <w:p w14:paraId="5BEDBB5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4A380A76"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2F62A4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8BFF434" w14:textId="77777777" w:rsidR="00374799" w:rsidRDefault="00374799" w:rsidP="0037479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17083AA5"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BE97EB" w14:textId="367ED7A8"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B95A68C" wp14:editId="3C20197E">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67234C35" wp14:editId="10A3F579">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77D6F340" w14:textId="77777777" w:rsidR="00374799" w:rsidRDefault="00374799" w:rsidP="003747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388FEB78" w14:textId="77777777" w:rsidR="000D2CFA" w:rsidRDefault="000D2CFA" w:rsidP="000D2CFA">
      <w:pPr>
        <w:pStyle w:val="2"/>
      </w:pPr>
      <w:r>
        <w:t>Группировка элементов списка</w:t>
      </w:r>
    </w:p>
    <w:p w14:paraId="044923A7" w14:textId="77777777" w:rsidR="000D2CFA" w:rsidRDefault="000D2CFA" w:rsidP="000D2C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04E974F8"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0B390385"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2548CC5A"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74D453A9"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p>
    <w:p w14:paraId="109A78BA"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11634A4"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1BEE2C7B"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1B2D274E"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2E498CC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56AAF6B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77C81323"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5193103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11E0DFA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EFBCF6"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5A312047"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29B027D3" w14:textId="77777777" w:rsidR="000D2CFA" w:rsidRDefault="000D2CFA" w:rsidP="000D2C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65F48FEF"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7242AC32" w14:textId="77777777" w:rsidR="000D2CFA" w:rsidRDefault="000D2CFA" w:rsidP="000D2C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7818C872" w14:textId="77777777" w:rsidR="00993649" w:rsidRDefault="00993649" w:rsidP="00993649">
      <w:pPr>
        <w:pStyle w:val="2"/>
      </w:pPr>
      <w:r>
        <w:t>Запрет редактирования полей</w:t>
      </w:r>
    </w:p>
    <w:p w14:paraId="69CEB825" w14:textId="77777777" w:rsidR="00993649" w:rsidRDefault="00993649" w:rsidP="009936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A7B51A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7F8A1A7" w14:textId="77777777" w:rsidR="00993649" w:rsidRPr="00993649" w:rsidRDefault="00993649" w:rsidP="0099364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85E54AB" w14:textId="77777777" w:rsidR="00993649" w:rsidRPr="00993649" w:rsidRDefault="00993649" w:rsidP="00993649">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25E2E529" w14:textId="77777777" w:rsidR="00993649" w:rsidRDefault="00993649" w:rsidP="009936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0C7E22D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E0BA736"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001AAE4B" w14:textId="77777777" w:rsidR="00993649" w:rsidRDefault="00993649" w:rsidP="009936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2C0853A1" w14:textId="77777777" w:rsidR="004F57CF" w:rsidRDefault="004F57CF" w:rsidP="004F57CF">
      <w:pPr>
        <w:pStyle w:val="2"/>
      </w:pPr>
      <w:r>
        <w:t>Управление автозаполнением полей</w:t>
      </w:r>
    </w:p>
    <w:p w14:paraId="567D17F6" w14:textId="77777777" w:rsidR="004F57CF" w:rsidRDefault="004F57CF" w:rsidP="004F57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180D155B" w14:textId="77777777" w:rsidR="004F57CF" w:rsidRDefault="004F57CF" w:rsidP="004F57C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48F9077E" w14:textId="77777777" w:rsidR="004F57CF" w:rsidRPr="004F57CF" w:rsidRDefault="004F57CF" w:rsidP="004F57C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4A158E6" w14:textId="77777777" w:rsidR="004F57CF" w:rsidRPr="004F57CF" w:rsidRDefault="004F57CF" w:rsidP="004F57C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0CDC2728" w14:textId="77777777" w:rsidR="004F57CF" w:rsidRDefault="004F57CF" w:rsidP="004F57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510405A0" w14:textId="77777777" w:rsidR="00D543B2" w:rsidRDefault="00D543B2" w:rsidP="00D543B2">
      <w:pPr>
        <w:pStyle w:val="2"/>
      </w:pPr>
      <w:r>
        <w:t>Переключение между полями</w:t>
      </w:r>
    </w:p>
    <w:p w14:paraId="2258B30D" w14:textId="77777777" w:rsidR="00D543B2" w:rsidRDefault="00D543B2" w:rsidP="00D543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3FD9D117"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22373141" w14:textId="77777777" w:rsidR="00D543B2" w:rsidRDefault="00D543B2" w:rsidP="00D543B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3A69528C"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759086B8"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448D3415"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7813F18D" w14:textId="77777777" w:rsidR="00D543B2" w:rsidRDefault="00D543B2" w:rsidP="00D543B2">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542D9569" w14:textId="77777777" w:rsidR="003E4EC0" w:rsidRDefault="003E4EC0" w:rsidP="003E4EC0">
      <w:pPr>
        <w:pStyle w:val="2"/>
      </w:pPr>
      <w:r>
        <w:t>localStorage</w:t>
      </w:r>
    </w:p>
    <w:p w14:paraId="73C9C345" w14:textId="77777777" w:rsidR="003E4EC0" w:rsidRDefault="003E4EC0" w:rsidP="003E4E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1E551E03"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426D1AF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6EAFCF8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69B8E2BA"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74DEE96F" w14:textId="77777777" w:rsidR="003E4EC0" w:rsidRDefault="003E4EC0" w:rsidP="003E4E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327A6532" w14:textId="77777777" w:rsidR="00E047A4" w:rsidRDefault="00E047A4" w:rsidP="00E047A4">
      <w:pPr>
        <w:pStyle w:val="2"/>
      </w:pPr>
      <w:r>
        <w:t>Проверяем работу localStorage</w:t>
      </w:r>
    </w:p>
    <w:p w14:paraId="1C88EFC1" w14:textId="77777777" w:rsidR="00E047A4" w:rsidRDefault="00E047A4" w:rsidP="00E047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4C62889E"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7B1FF681"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14409C4A"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0DB88C3E" w14:textId="77777777" w:rsidR="00E047A4" w:rsidRDefault="00E047A4" w:rsidP="00E047A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18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55BCF87D" w14:textId="36D0856F" w:rsidR="00A46888" w:rsidRPr="00D408FD" w:rsidRDefault="00D408FD" w:rsidP="00D408FD">
      <w:pPr>
        <w:pStyle w:val="1"/>
      </w:pPr>
      <w:r w:rsidRPr="00D408FD">
        <w:t>Селекторы, часть 2</w:t>
      </w:r>
    </w:p>
    <w:p w14:paraId="42ACBD3A" w14:textId="77777777" w:rsidR="00D408FD" w:rsidRDefault="00D408FD" w:rsidP="00D408FD">
      <w:pPr>
        <w:pStyle w:val="2"/>
      </w:pPr>
      <w:r>
        <w:t>Объединение селекторов</w:t>
      </w:r>
    </w:p>
    <w:p w14:paraId="77E43422" w14:textId="77777777" w:rsidR="00D408FD" w:rsidRDefault="00D408FD" w:rsidP="00D408F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08B0E2EF"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04FE9191"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352317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1E4E5EEC"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F9C38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673581D4" w14:textId="77777777" w:rsidR="00D408FD" w:rsidRPr="0018385F" w:rsidRDefault="00D408FD" w:rsidP="00D408F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0AC2A033" w14:textId="77777777" w:rsidR="00D408FD" w:rsidRPr="0018385F" w:rsidRDefault="00D408FD" w:rsidP="00D408FD">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F06850B" w14:textId="77777777" w:rsidR="0018385F" w:rsidRPr="0018385F" w:rsidRDefault="0018385F" w:rsidP="0018385F">
      <w:pPr>
        <w:pStyle w:val="2"/>
        <w:rPr>
          <w:lang w:val="en-US"/>
        </w:rPr>
      </w:pPr>
      <w:r>
        <w:t>Псевдокласс</w:t>
      </w:r>
      <w:r w:rsidRPr="0018385F">
        <w:rPr>
          <w:lang w:val="en-US"/>
        </w:rPr>
        <w:t xml:space="preserve"> :not</w:t>
      </w:r>
    </w:p>
    <w:p w14:paraId="582AB722" w14:textId="77777777" w:rsidR="0018385F" w:rsidRDefault="0018385F" w:rsidP="0018385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C7BCF">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0C7BCF">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0C7BCF">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0C7BCF">
        <w:rPr>
          <w:rFonts w:ascii="Arial" w:hAnsi="Arial" w:cs="Arial"/>
          <w:color w:val="333333"/>
        </w:rPr>
        <w:t xml:space="preserve"> </w:t>
      </w:r>
      <w:r>
        <w:rPr>
          <w:rFonts w:ascii="Arial" w:hAnsi="Arial" w:cs="Arial"/>
          <w:color w:val="333333"/>
        </w:rPr>
        <w:t>отрицающим</w:t>
      </w:r>
      <w:r w:rsidRPr="000C7BCF">
        <w:rPr>
          <w:rFonts w:ascii="Arial" w:hAnsi="Arial" w:cs="Arial"/>
          <w:color w:val="333333"/>
        </w:rPr>
        <w:t xml:space="preserve"> </w:t>
      </w:r>
      <w:r>
        <w:rPr>
          <w:rFonts w:ascii="Arial" w:hAnsi="Arial" w:cs="Arial"/>
          <w:color w:val="333333"/>
        </w:rPr>
        <w:t>селектором</w:t>
      </w:r>
      <w:r w:rsidRPr="000C7BCF">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79C07FC5"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68F2A266"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3F4D0A6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09941797"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1159A1FF"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36A8789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78265712"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71E74C2A"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181" w:history="1">
        <w:r>
          <w:rPr>
            <w:rStyle w:val="a6"/>
            <w:rFonts w:ascii="Arial" w:hAnsi="Arial" w:cs="Arial"/>
            <w:color w:val="3F3CCB"/>
          </w:rPr>
          <w:t>далее в курсе</w:t>
        </w:r>
      </w:hyperlink>
      <w:r>
        <w:rPr>
          <w:rFonts w:ascii="Arial" w:hAnsi="Arial" w:cs="Arial"/>
          <w:color w:val="333333"/>
        </w:rPr>
        <w:t>);</w:t>
      </w:r>
    </w:p>
    <w:p w14:paraId="5161E68F"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7FA8D552" w14:textId="77777777" w:rsidR="00DE62E4" w:rsidRDefault="00DE62E4" w:rsidP="00DE62E4">
      <w:pPr>
        <w:pStyle w:val="2"/>
      </w:pPr>
      <w:r>
        <w:t>Комбинируем :not</w:t>
      </w:r>
    </w:p>
    <w:p w14:paraId="0B0CB02A" w14:textId="77777777" w:rsidR="00DE62E4" w:rsidRDefault="00DE62E4" w:rsidP="00DE62E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00CEFB07" w14:textId="77777777" w:rsidR="00DE62E4" w:rsidRDefault="00DE62E4" w:rsidP="00DE62E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1F80DEC3" w14:textId="77777777" w:rsidR="00DE62E4" w:rsidRDefault="00DE62E4" w:rsidP="00DE62E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2DEEA08E" w14:textId="77777777" w:rsidR="00DE62E4" w:rsidRDefault="00DE62E4" w:rsidP="00DE62E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68513D8B" w14:textId="77777777" w:rsidR="00C44D3B" w:rsidRDefault="00C44D3B" w:rsidP="00C44D3B">
      <w:pPr>
        <w:pStyle w:val="2"/>
      </w:pPr>
      <w:r>
        <w:t>Псевдокласс :nth-last-child</w:t>
      </w:r>
    </w:p>
    <w:p w14:paraId="0FB2EB1F" w14:textId="77777777" w:rsidR="00C44D3B" w:rsidRDefault="00C44D3B" w:rsidP="00C44D3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5DF2ADC5" w14:textId="77777777" w:rsidR="00C44D3B" w:rsidRDefault="00C44D3B" w:rsidP="00C44D3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2015088" w14:textId="77777777" w:rsidR="00C44D3B" w:rsidRDefault="00C44D3B" w:rsidP="00C44D3B">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182" w:history="1">
        <w:r>
          <w:rPr>
            <w:rStyle w:val="a6"/>
            <w:rFonts w:ascii="Arial" w:hAnsi="Arial" w:cs="Arial"/>
            <w:color w:val="3F3CCB"/>
          </w:rPr>
          <w:t>Использование псевдокласса :nth-child</w:t>
        </w:r>
      </w:hyperlink>
    </w:p>
    <w:p w14:paraId="0B680EF0" w14:textId="77777777" w:rsidR="00F95853" w:rsidRPr="00F95853" w:rsidRDefault="00F95853" w:rsidP="00F95853">
      <w:pPr>
        <w:pStyle w:val="2"/>
        <w:rPr>
          <w:lang w:val="en-US"/>
        </w:rPr>
      </w:pPr>
      <w:r>
        <w:t>Псевдокласс</w:t>
      </w:r>
      <w:r w:rsidRPr="00F95853">
        <w:rPr>
          <w:lang w:val="en-US"/>
        </w:rPr>
        <w:t xml:space="preserve"> :first-of-type</w:t>
      </w:r>
    </w:p>
    <w:p w14:paraId="3211C9F2" w14:textId="77777777" w:rsidR="00F95853" w:rsidRDefault="00F95853" w:rsidP="00F9585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6F7D1F68"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2E2AD19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3BB67A0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6274038E"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7B95473"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0C7BCF">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rPr>
        <w:t>&gt;</w:t>
      </w:r>
    </w:p>
    <w:p w14:paraId="3BE98EE7"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0A1C0691"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7034A990"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lastRenderedPageBreak/>
        <w:t>ul</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0C7BCF">
        <w:rPr>
          <w:rStyle w:val="HTML"/>
          <w:rFonts w:ascii="Consolas" w:hAnsi="Consolas"/>
          <w:color w:val="333333"/>
          <w:bdr w:val="none" w:sz="0" w:space="0" w:color="auto" w:frame="1"/>
          <w:lang w:val="en-US"/>
        </w:rPr>
        <w:t xml:space="preserve"> {</w:t>
      </w:r>
    </w:p>
    <w:p w14:paraId="2F59DEB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25C0FD0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77B6B48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p>
    <w:p w14:paraId="37387C7B"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D0C41A5" w14:textId="77777777" w:rsidR="00F95853" w:rsidRPr="000C7BCF"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0C7BCF">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0C7BCF">
        <w:rPr>
          <w:rStyle w:val="HTML"/>
          <w:rFonts w:ascii="Consolas" w:hAnsi="Consolas"/>
          <w:color w:val="333333"/>
          <w:bdr w:val="none" w:sz="0" w:space="0" w:color="auto" w:frame="1"/>
          <w:lang w:val="en-US"/>
        </w:rPr>
        <w:t>;</w:t>
      </w:r>
    </w:p>
    <w:p w14:paraId="2A3F0AF1"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F939BA3"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6CC69F1E" w14:textId="77777777" w:rsidR="00F95853" w:rsidRDefault="00F95853" w:rsidP="00F9585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354F65B1" w14:textId="77777777" w:rsidR="00E67DDF" w:rsidRDefault="00E67DDF" w:rsidP="00E67DDF">
      <w:pPr>
        <w:pStyle w:val="2"/>
      </w:pPr>
      <w:r>
        <w:t>Псевдокласс :last-of-type</w:t>
      </w:r>
    </w:p>
    <w:p w14:paraId="41FCF617" w14:textId="77777777" w:rsidR="00E67DDF" w:rsidRDefault="00E67DDF" w:rsidP="00E67D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2079B270" w14:textId="77777777" w:rsidR="00E67DDF" w:rsidRDefault="00E67DDF" w:rsidP="00E67D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77BF439B" w14:textId="77777777" w:rsidR="00E67DDF" w:rsidRPr="00E67DDF" w:rsidRDefault="00E67DDF" w:rsidP="00E67DD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F91981A" w14:textId="77777777" w:rsidR="00E67DDF" w:rsidRPr="00E67DDF" w:rsidRDefault="00E67DDF" w:rsidP="00E67DD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0F8514F6" w14:textId="77777777" w:rsidR="00E67DDF" w:rsidRDefault="00E67DDF" w:rsidP="00E67DD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F81CA0D" w14:textId="77777777" w:rsidR="00E67DDF" w:rsidRDefault="00E67DDF" w:rsidP="00E67DD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6BCC102" w14:textId="77777777" w:rsidR="00BF2240" w:rsidRDefault="00BF2240" w:rsidP="00BF2240">
      <w:pPr>
        <w:pStyle w:val="2"/>
      </w:pPr>
      <w:r>
        <w:t>Псевдокласс :nth-of-type</w:t>
      </w:r>
    </w:p>
    <w:p w14:paraId="224540F2" w14:textId="77777777" w:rsidR="00BF2240" w:rsidRDefault="00BF2240" w:rsidP="00BF224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55D947DF"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1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0BA72C8D"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2764DE56" w14:textId="77777777" w:rsidR="00BF2240" w:rsidRPr="00BF2240" w:rsidRDefault="00BF2240" w:rsidP="00BF2240">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63B25D29" w14:textId="77777777" w:rsidR="00BF2240" w:rsidRPr="00BF2240" w:rsidRDefault="00BF2240" w:rsidP="00BF2240">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4CACD884"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1DFB2C01"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47D3D2FE" w14:textId="77777777" w:rsidR="00BF2240" w:rsidRDefault="00BF2240" w:rsidP="00BF2240">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1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1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186" w:tgtFrame="_blank" w:history="1">
        <w:r>
          <w:rPr>
            <w:rStyle w:val="a6"/>
            <w:rFonts w:ascii="Arial" w:hAnsi="Arial" w:cs="Arial"/>
            <w:color w:val="3F3CCB"/>
          </w:rPr>
          <w:t>перевод на Хабре</w:t>
        </w:r>
      </w:hyperlink>
      <w:r>
        <w:rPr>
          <w:rFonts w:ascii="Arial" w:hAnsi="Arial" w:cs="Arial"/>
          <w:color w:val="333333"/>
        </w:rPr>
        <w:t>.</w:t>
      </w:r>
    </w:p>
    <w:p w14:paraId="26DA7F98" w14:textId="77777777" w:rsidR="007C516C" w:rsidRDefault="007C516C" w:rsidP="007C516C">
      <w:pPr>
        <w:pStyle w:val="2"/>
      </w:pPr>
      <w:r>
        <w:t>Псевдокласс :nth-last-of-type</w:t>
      </w:r>
    </w:p>
    <w:p w14:paraId="275DB06E" w14:textId="77777777" w:rsidR="007C516C" w:rsidRDefault="007C516C" w:rsidP="007C51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50462701"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Элементы выбираются по их расположению, отсчет ведется от конца, учитывается тип элемента.</w:t>
      </w:r>
    </w:p>
    <w:p w14:paraId="2E53304D" w14:textId="77777777" w:rsidR="007C516C" w:rsidRPr="007C516C" w:rsidRDefault="007C516C" w:rsidP="007C516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4870B2C5" w14:textId="77777777" w:rsidR="007C516C" w:rsidRPr="007C516C" w:rsidRDefault="007C516C" w:rsidP="007C516C">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2686FD45"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23AF0168" w14:textId="77777777" w:rsidR="007C516C" w:rsidRDefault="007C516C" w:rsidP="007C51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15819989" w14:textId="77777777" w:rsidR="00D54D48" w:rsidRDefault="00D54D48" w:rsidP="00D54D48">
      <w:pPr>
        <w:pStyle w:val="2"/>
      </w:pPr>
      <w:r>
        <w:t>Cелектор последующих элементов</w:t>
      </w:r>
    </w:p>
    <w:p w14:paraId="27EBCCA7" w14:textId="77777777" w:rsidR="00D54D48" w:rsidRDefault="00D54D48" w:rsidP="00D54D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1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1C16D8C5"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3386B697"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52177B1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69DA496B" w14:textId="77777777" w:rsidR="00D54D48" w:rsidRDefault="00D54D48" w:rsidP="00D54D4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763F77D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7BE486F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091B475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768CADB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0DF05E62"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59618B79" w14:textId="77777777" w:rsidR="00D54D48" w:rsidRPr="00D54D48" w:rsidRDefault="00D54D48" w:rsidP="00D54D48">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0E3091CD"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78562E13"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1D328F7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37B72FD6"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p>
    <w:p w14:paraId="09B2E98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2FB5B025"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8333595" w14:textId="77777777" w:rsidR="00D54D48" w:rsidRDefault="00D54D48" w:rsidP="00D54D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9B938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5E77B2A7" w14:textId="77777777" w:rsidR="00D54D48" w:rsidRDefault="00D54D48" w:rsidP="00D54D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4045FBB7" w14:textId="77777777" w:rsidR="00795D3E" w:rsidRDefault="00795D3E" w:rsidP="00073502">
      <w:pPr>
        <w:pStyle w:val="2"/>
      </w:pPr>
      <w:r>
        <w:t>Псевдокласс :empty</w:t>
      </w:r>
    </w:p>
    <w:p w14:paraId="57D66F2D" w14:textId="77777777" w:rsidR="00795D3E" w:rsidRDefault="00795D3E" w:rsidP="00795D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xml:space="preserve">, выбирает только те теги, у которых нет дочерних элементов (в том числе текстовых узлов). Учтите, что даже переход на новую строку </w:t>
      </w:r>
      <w:r>
        <w:rPr>
          <w:rFonts w:ascii="Arial" w:hAnsi="Arial" w:cs="Arial"/>
          <w:color w:val="333333"/>
        </w:rPr>
        <w:lastRenderedPageBreak/>
        <w:t>считается текстовым узлом, помните об этом в процессе проектирования структуры страницы.</w:t>
      </w:r>
    </w:p>
    <w:p w14:paraId="5873E711" w14:textId="77777777" w:rsidR="00795D3E" w:rsidRDefault="00795D3E" w:rsidP="00795D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1744938"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1529E594"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359188A" w14:textId="77777777" w:rsidR="00795D3E" w:rsidRDefault="00795D3E" w:rsidP="00795D3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0F1B56" w14:textId="77777777" w:rsidR="00795D3E" w:rsidRDefault="00795D3E" w:rsidP="00795D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7B8A7B8B" w14:textId="77777777" w:rsidR="00095707" w:rsidRDefault="00095707" w:rsidP="00095707">
      <w:pPr>
        <w:pStyle w:val="2"/>
      </w:pPr>
      <w:r>
        <w:t>Псевдокласс :only-child</w:t>
      </w:r>
    </w:p>
    <w:p w14:paraId="0AB27863" w14:textId="77777777" w:rsidR="00095707" w:rsidRDefault="00095707" w:rsidP="000957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7BC12F39"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D3DA5ED"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11357A2"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E158FDB" w14:textId="77777777" w:rsidR="00095707" w:rsidRDefault="00095707" w:rsidP="000957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3CB2A0"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3F9DA946" w14:textId="77777777" w:rsidR="00095707" w:rsidRPr="00095707" w:rsidRDefault="00095707" w:rsidP="00095707">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758A15B9" w14:textId="77777777" w:rsidR="00D14A68" w:rsidRDefault="00D14A68" w:rsidP="00D14A68">
      <w:pPr>
        <w:pStyle w:val="2"/>
      </w:pPr>
      <w:r>
        <w:t>Псевдокласс :only-of-type</w:t>
      </w:r>
    </w:p>
    <w:p w14:paraId="4D70596F" w14:textId="77777777" w:rsidR="00D14A68" w:rsidRDefault="00D14A68" w:rsidP="00D14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6A23E1A5" w14:textId="77777777" w:rsidR="00D14A68" w:rsidRDefault="00D14A68" w:rsidP="00D14A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D946D79"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4238C8CC"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177C0E1B" w14:textId="77777777" w:rsidR="00D14A68" w:rsidRDefault="00D14A68" w:rsidP="00D14A6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D35ED0A" w14:textId="77777777" w:rsidR="00D14A68" w:rsidRDefault="00D14A68" w:rsidP="00D14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0C43D1BC" w14:textId="77777777" w:rsidR="00846CE1" w:rsidRDefault="00846CE1" w:rsidP="00846CE1">
      <w:pPr>
        <w:pStyle w:val="2"/>
      </w:pPr>
      <w:r>
        <w:t>Псевдоэлемент ::before</w:t>
      </w:r>
    </w:p>
    <w:p w14:paraId="20D1CAAD" w14:textId="77777777" w:rsidR="00846CE1" w:rsidRDefault="00846CE1" w:rsidP="00846CE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2B591D39"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14C2ED6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151A25C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7289804"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B5C9EE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0B49E343"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.heart::before { content: "Черви"; }</w:t>
      </w:r>
    </w:p>
    <w:p w14:paraId="2CA029C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17707A9C"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511C840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4E027DE0" w14:textId="77777777" w:rsidR="00846CE1" w:rsidRDefault="00846CE1" w:rsidP="00846CE1">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0A3D91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8CBEB3F"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20CA9F4"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AE0B5D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9AD5F9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6B38E3D8"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0089B3F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C9736E" w14:textId="77777777" w:rsidR="00846CE1" w:rsidRDefault="00846CE1" w:rsidP="00846CE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1B82024" w14:textId="77777777" w:rsidR="00C84FD5" w:rsidRDefault="00C84FD5" w:rsidP="00C84FD5">
      <w:pPr>
        <w:pStyle w:val="2"/>
      </w:pPr>
      <w:r>
        <w:t>Псевдоэлемент ::after</w:t>
      </w:r>
    </w:p>
    <w:p w14:paraId="4FB5D148" w14:textId="77777777" w:rsidR="00C84FD5" w:rsidRDefault="00C84FD5" w:rsidP="00C84FD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0D2A869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3379CA49"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62522949" w14:textId="77777777" w:rsidR="00C84FD5" w:rsidRDefault="00C84FD5" w:rsidP="00C84FD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0506BC66"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E765797"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4D0B211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F010BC1"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262CBEE3"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1DA3C0CA" w14:textId="77777777" w:rsidR="00C84FD5" w:rsidRDefault="00C84FD5" w:rsidP="00C84FD5">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309927F0" w14:textId="77777777" w:rsidR="00BA7EED" w:rsidRDefault="00BA7EED" w:rsidP="00BA7EED">
      <w:pPr>
        <w:pStyle w:val="2"/>
      </w:pPr>
      <w:r>
        <w:lastRenderedPageBreak/>
        <w:t>Позиционирование псевдоэлементов</w:t>
      </w:r>
    </w:p>
    <w:p w14:paraId="7E9DF55B" w14:textId="77777777" w:rsidR="00BA7EED" w:rsidRDefault="00BA7EED" w:rsidP="00BA7E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0CDA95BA"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38AEC92D"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24689D90" w14:textId="77777777" w:rsidR="00BA7EED" w:rsidRDefault="00BA7EED" w:rsidP="00BA7EE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7F9A992B" w14:textId="77777777" w:rsidR="0013501E" w:rsidRDefault="0013501E" w:rsidP="0013501E">
      <w:pPr>
        <w:pStyle w:val="2"/>
      </w:pPr>
      <w:r>
        <w:t>Фон для псевдоэлементов</w:t>
      </w:r>
    </w:p>
    <w:p w14:paraId="68F30386" w14:textId="77777777" w:rsidR="0013501E" w:rsidRDefault="0013501E" w:rsidP="0013501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DDB2417" w14:textId="77777777" w:rsidR="0013501E" w:rsidRDefault="0013501E" w:rsidP="0013501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188" w:history="1">
        <w:r>
          <w:rPr>
            <w:rStyle w:val="a6"/>
            <w:rFonts w:ascii="Arial" w:hAnsi="Arial" w:cs="Arial"/>
            <w:color w:val="3F3CCB"/>
          </w:rPr>
          <w:t>двумерные трансформации</w:t>
        </w:r>
      </w:hyperlink>
      <w:r>
        <w:rPr>
          <w:rFonts w:ascii="Arial" w:hAnsi="Arial" w:cs="Arial"/>
          <w:color w:val="333333"/>
        </w:rPr>
        <w:t>.</w:t>
      </w:r>
    </w:p>
    <w:p w14:paraId="6B045C39" w14:textId="77777777" w:rsidR="0013501E" w:rsidRDefault="0013501E" w:rsidP="0013501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189" w:history="1">
        <w:r>
          <w:rPr>
            <w:rStyle w:val="a6"/>
            <w:rFonts w:ascii="Arial" w:hAnsi="Arial" w:cs="Arial"/>
            <w:color w:val="3F3CCB"/>
          </w:rPr>
          <w:t>рамки и фоны</w:t>
        </w:r>
      </w:hyperlink>
      <w:r>
        <w:rPr>
          <w:rFonts w:ascii="Arial" w:hAnsi="Arial" w:cs="Arial"/>
          <w:color w:val="333333"/>
        </w:rPr>
        <w:t>.</w:t>
      </w:r>
    </w:p>
    <w:p w14:paraId="3CD3369A" w14:textId="77777777" w:rsidR="00D51FD4" w:rsidRPr="00D51FD4" w:rsidRDefault="00D51FD4" w:rsidP="00D51FD4">
      <w:pPr>
        <w:pStyle w:val="2"/>
        <w:rPr>
          <w:lang w:val="en-US"/>
        </w:rPr>
      </w:pPr>
      <w:r>
        <w:t>Псевдоэлементы</w:t>
      </w:r>
      <w:r w:rsidRPr="00D51FD4">
        <w:rPr>
          <w:lang w:val="en-US"/>
        </w:rPr>
        <w:t xml:space="preserve"> ::first-line </w:t>
      </w:r>
      <w:r>
        <w:t>и</w:t>
      </w:r>
      <w:r w:rsidRPr="00D51FD4">
        <w:rPr>
          <w:lang w:val="en-US"/>
        </w:rPr>
        <w:t xml:space="preserve"> ::first-letter</w:t>
      </w:r>
    </w:p>
    <w:p w14:paraId="0DE28E43" w14:textId="77777777" w:rsidR="00D51FD4" w:rsidRDefault="00D51FD4" w:rsidP="00D51F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47784B6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6CF25914"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8505538" w14:textId="77777777" w:rsidR="00D51FD4" w:rsidRDefault="00D51FD4" w:rsidP="00D51FD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2CE2100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778E79DE" w14:textId="77777777" w:rsidR="00D51FD4" w:rsidRPr="00FF5407"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FE62DDD" w14:textId="77777777" w:rsidR="00D51FD4" w:rsidRDefault="00D51FD4" w:rsidP="00D51FD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19D7001B" w14:textId="016CD77A" w:rsidR="00D408FD" w:rsidRDefault="00F5626E" w:rsidP="00F5626E">
      <w:pPr>
        <w:pStyle w:val="1"/>
      </w:pPr>
      <w:r w:rsidRPr="00F5626E">
        <w:t>Курс «</w:t>
      </w:r>
      <w:hyperlink r:id="rId190" w:history="1">
        <w:r w:rsidRPr="00F5626E">
          <w:rPr>
            <w:rStyle w:val="a6"/>
            <w:color w:val="auto"/>
            <w:u w:val="none"/>
          </w:rPr>
          <w:t>Селекторы, часть 3</w:t>
        </w:r>
      </w:hyperlink>
      <w:r w:rsidRPr="00F5626E">
        <w:t>»</w:t>
      </w:r>
    </w:p>
    <w:p w14:paraId="19CBD6B2" w14:textId="77777777" w:rsidR="009A1C44" w:rsidRDefault="009A1C44" w:rsidP="009A1C44">
      <w:pPr>
        <w:pStyle w:val="2"/>
      </w:pPr>
      <w:r>
        <w:lastRenderedPageBreak/>
        <w:t>Ищем в начале строки: [foo^="bar"] </w:t>
      </w:r>
      <w:r>
        <w:rPr>
          <w:bCs/>
          <w:color w:val="999999"/>
          <w:sz w:val="37"/>
          <w:szCs w:val="37"/>
        </w:rPr>
        <w:t>[1/18]</w:t>
      </w:r>
    </w:p>
    <w:p w14:paraId="3BF8179F"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37AF0801"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50D2CEA7"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24EB0AA"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5FDC34FC"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DE98F7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2431EC53"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2A43FE0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7600A8"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0303EEE6"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48F09411"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506D37F4"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09086C14"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2326E5FA"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26516FD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1D3BE0D9"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17507CBE" w14:textId="77777777" w:rsidR="009A1C44" w:rsidRDefault="009A1C44" w:rsidP="009A1C44">
      <w:pPr>
        <w:pStyle w:val="2"/>
      </w:pPr>
      <w:r>
        <w:t>Ищем в конце строки: [foo$="bar"] </w:t>
      </w:r>
      <w:r>
        <w:rPr>
          <w:bCs/>
          <w:color w:val="999999"/>
          <w:sz w:val="37"/>
          <w:szCs w:val="37"/>
        </w:rPr>
        <w:t>[2/18]</w:t>
      </w:r>
    </w:p>
    <w:p w14:paraId="05CE49B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5EF7A6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5F388C3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176864B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1AED6E12"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1A45FF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3A033045"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275FAC39"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C5EC26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7A55A08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1FBEEC0"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030CE5"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7673D325" w14:textId="77777777" w:rsidR="00002B93" w:rsidRDefault="00002B93" w:rsidP="00002B93">
      <w:pPr>
        <w:pStyle w:val="2"/>
      </w:pPr>
      <w:r>
        <w:t>Поиск подстроки везде: [foo*="bar"] </w:t>
      </w:r>
      <w:r>
        <w:rPr>
          <w:bCs/>
          <w:color w:val="999999"/>
          <w:sz w:val="37"/>
          <w:szCs w:val="37"/>
        </w:rPr>
        <w:t>[3/18]</w:t>
      </w:r>
    </w:p>
    <w:p w14:paraId="54782D3F"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16CBF00"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63E8392A" w14:textId="77777777" w:rsidR="00002B93" w:rsidRPr="00002B93" w:rsidRDefault="00002B93" w:rsidP="00002B9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5EE5FC1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lastRenderedPageBreak/>
        <w:t>&lt;p class="person-name"&gt;&lt;/p&gt;</w:t>
      </w:r>
    </w:p>
    <w:p w14:paraId="3805C80A"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50D809D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0AFF4226"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7D995DA1"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352A1F52" w14:textId="77777777" w:rsidR="00641B11" w:rsidRDefault="00641B11" w:rsidP="00641B1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2C004F7A" w14:textId="77777777" w:rsidR="00641B11" w:rsidRDefault="00641B11" w:rsidP="00641B11">
      <w:pPr>
        <w:pStyle w:val="2"/>
      </w:pPr>
      <w:r>
        <w:t>Поиск слов внутри строки: [foo~="bar"] </w:t>
      </w:r>
      <w:r>
        <w:rPr>
          <w:bCs/>
          <w:color w:val="999999"/>
          <w:sz w:val="37"/>
          <w:szCs w:val="37"/>
        </w:rPr>
        <w:t>[4/18]</w:t>
      </w:r>
    </w:p>
    <w:p w14:paraId="22F5C820"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4A0B2E12"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29F33617"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32B73FED" w14:textId="77777777" w:rsidR="00D8153B" w:rsidRDefault="00D8153B" w:rsidP="00D8153B">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3B1C2583" w14:textId="77777777" w:rsidR="00D8153B" w:rsidRDefault="00D8153B" w:rsidP="00D8153B">
      <w:pPr>
        <w:pStyle w:val="2"/>
      </w:pPr>
      <w:r>
        <w:t>Поиск префиксов: [foo|="bar"] </w:t>
      </w:r>
      <w:r>
        <w:rPr>
          <w:bCs/>
          <w:color w:val="999999"/>
          <w:sz w:val="37"/>
          <w:szCs w:val="37"/>
        </w:rPr>
        <w:t>[5/18]</w:t>
      </w:r>
    </w:p>
    <w:p w14:paraId="41D7F831"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15595555"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0A360F8" w14:textId="77777777" w:rsidR="001F6B5C" w:rsidRDefault="001F6B5C" w:rsidP="001F6B5C">
      <w:pPr>
        <w:pStyle w:val="2"/>
      </w:pPr>
      <w:r>
        <w:t>Поиски котов. Часть 1 </w:t>
      </w:r>
      <w:r>
        <w:rPr>
          <w:bCs/>
          <w:color w:val="999999"/>
          <w:sz w:val="37"/>
          <w:szCs w:val="37"/>
        </w:rPr>
        <w:t>[6/18]</w:t>
      </w:r>
    </w:p>
    <w:p w14:paraId="06CBE2E3"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56CBDB4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65A92C0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60C046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3612C6A7"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095BD494"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2612198" w14:textId="77777777" w:rsidR="001F6B5C" w:rsidRDefault="001F6B5C" w:rsidP="001F6B5C">
      <w:pPr>
        <w:pStyle w:val="2"/>
      </w:pPr>
      <w:r>
        <w:t>Поиски котов. Часть 2 </w:t>
      </w:r>
      <w:r>
        <w:rPr>
          <w:bCs/>
          <w:color w:val="999999"/>
          <w:sz w:val="37"/>
          <w:szCs w:val="37"/>
        </w:rPr>
        <w:t>[7/18]</w:t>
      </w:r>
    </w:p>
    <w:p w14:paraId="03527A2C"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0E259512"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52D49806"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40D90FC5"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792F8E4" w14:textId="77777777" w:rsidR="00CB0D8B" w:rsidRDefault="00CB0D8B" w:rsidP="00CB0D8B">
      <w:pPr>
        <w:pStyle w:val="2"/>
      </w:pPr>
      <w:r>
        <w:t>Псевдоклассы :enabled и :disabled </w:t>
      </w:r>
      <w:r>
        <w:rPr>
          <w:bCs/>
          <w:color w:val="999999"/>
          <w:sz w:val="37"/>
          <w:szCs w:val="37"/>
        </w:rPr>
        <w:t>[9/18]</w:t>
      </w:r>
    </w:p>
    <w:p w14:paraId="4C630D02"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0EF6D8D3"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194" w:tgtFrame="_blank" w:history="1">
        <w:r>
          <w:rPr>
            <w:rStyle w:val="a6"/>
            <w:rFonts w:ascii="Helvetica" w:hAnsi="Helvetica" w:cs="Helvetica"/>
            <w:color w:val="0088CC"/>
          </w:rPr>
          <w:t>этом курсе</w:t>
        </w:r>
      </w:hyperlink>
    </w:p>
    <w:p w14:paraId="2EE8DAFD"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3625E890"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input:enabled {</w:t>
      </w:r>
    </w:p>
    <w:p w14:paraId="6757AF2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29E873D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5B1E4AA"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00A306A0" w14:textId="77777777" w:rsidR="00AF071C" w:rsidRPr="00AF071C" w:rsidRDefault="00AF071C" w:rsidP="00AF071C">
      <w:pPr>
        <w:pStyle w:val="2"/>
        <w:rPr>
          <w:lang w:val="en-US"/>
        </w:rPr>
      </w:pPr>
      <w:r>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0941D157"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3D08A65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0FE20B4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6DD725F0"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71D75A27" w14:textId="77777777" w:rsidR="00AF071C" w:rsidRPr="00AF071C" w:rsidRDefault="00AF071C" w:rsidP="00AF071C">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6DAA6EA5"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3E63A01C"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0F0228DE"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60E68631"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06B6F2D3"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E6E42F7" w14:textId="77777777" w:rsidR="00F376F2" w:rsidRDefault="00F376F2" w:rsidP="00F376F2">
      <w:pPr>
        <w:pStyle w:val="2"/>
      </w:pPr>
      <w:r>
        <w:t>Псевдокласс :required </w:t>
      </w:r>
      <w:r>
        <w:rPr>
          <w:bCs/>
          <w:color w:val="999999"/>
          <w:sz w:val="37"/>
          <w:szCs w:val="37"/>
        </w:rPr>
        <w:t>[11/18]</w:t>
      </w:r>
    </w:p>
    <w:p w14:paraId="470BD698"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2C346F65"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72A237ED" w14:textId="77777777" w:rsidR="00F376F2" w:rsidRPr="003333F4" w:rsidRDefault="00F376F2" w:rsidP="00F376F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86ED1" w14:textId="77777777" w:rsidR="00F376F2" w:rsidRPr="003333F4" w:rsidRDefault="00F376F2" w:rsidP="00F376F2">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114407D1" w14:textId="77777777" w:rsidR="003333F4" w:rsidRPr="003333F4" w:rsidRDefault="003333F4" w:rsidP="003333F4">
      <w:pPr>
        <w:pStyle w:val="2"/>
        <w:rPr>
          <w:lang w:val="en-US"/>
        </w:rPr>
      </w:pPr>
      <w:r>
        <w:t>Псевдокласс</w:t>
      </w:r>
      <w:r w:rsidRPr="003333F4">
        <w:rPr>
          <w:lang w:val="en-US"/>
        </w:rPr>
        <w:t xml:space="preserve"> :optional </w:t>
      </w:r>
      <w:r w:rsidRPr="003333F4">
        <w:rPr>
          <w:bCs/>
          <w:color w:val="999999"/>
          <w:sz w:val="37"/>
          <w:szCs w:val="37"/>
          <w:lang w:val="en-US"/>
        </w:rPr>
        <w:t>[12/18]</w:t>
      </w:r>
    </w:p>
    <w:p w14:paraId="79ECA886" w14:textId="77777777" w:rsidR="003333F4" w:rsidRDefault="003333F4" w:rsidP="003333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070A2773" w14:textId="77777777" w:rsidR="003333F4" w:rsidRPr="000A32DD" w:rsidRDefault="003333F4" w:rsidP="003333F4">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2B98298A" w14:textId="77777777" w:rsidR="003333F4" w:rsidRPr="000A32DD" w:rsidRDefault="003333F4" w:rsidP="003333F4">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27F4A079" w14:textId="77777777" w:rsidR="000A32DD" w:rsidRPr="000A32DD" w:rsidRDefault="000A32DD" w:rsidP="000A32DD">
      <w:pPr>
        <w:pStyle w:val="2"/>
        <w:rPr>
          <w:lang w:val="en-US"/>
        </w:rPr>
      </w:pPr>
      <w:r>
        <w:t>Псевдокласс</w:t>
      </w:r>
      <w:r w:rsidRPr="000A32DD">
        <w:rPr>
          <w:lang w:val="en-US"/>
        </w:rPr>
        <w:t xml:space="preserve"> :checked </w:t>
      </w:r>
      <w:r w:rsidRPr="000A32DD">
        <w:rPr>
          <w:bCs/>
          <w:color w:val="999999"/>
          <w:sz w:val="37"/>
          <w:szCs w:val="37"/>
          <w:lang w:val="en-US"/>
        </w:rPr>
        <w:t>[13/18]</w:t>
      </w:r>
    </w:p>
    <w:p w14:paraId="6EBD0C35"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658A4DAE"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5D2F2F1" w14:textId="77777777" w:rsidR="000A32DD" w:rsidRDefault="000A32DD" w:rsidP="000A32DD">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236AC02B" w14:textId="77777777" w:rsidR="00023041" w:rsidRDefault="00023041" w:rsidP="0002304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515B01DE" w14:textId="77777777" w:rsidR="00023041" w:rsidRDefault="00023041" w:rsidP="00023041">
      <w:pPr>
        <w:pStyle w:val="2"/>
      </w:pPr>
      <w:r>
        <w:t>Псевдоклассы :invalid и :valid </w:t>
      </w:r>
      <w:r>
        <w:rPr>
          <w:bCs/>
          <w:color w:val="999999"/>
          <w:sz w:val="37"/>
          <w:szCs w:val="37"/>
        </w:rPr>
        <w:t>[14/18]</w:t>
      </w:r>
    </w:p>
    <w:p w14:paraId="2B639018"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259BB885"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62028AF3"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169974CE"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1822C53A" w14:textId="77777777" w:rsidR="00023041" w:rsidRDefault="00023041" w:rsidP="00023041">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760AC35" w14:textId="77777777" w:rsidR="008B650B" w:rsidRDefault="008B650B" w:rsidP="008B650B">
      <w:pPr>
        <w:pStyle w:val="2"/>
      </w:pPr>
      <w:r>
        <w:t>Псевдоклассы :in-range и :out-of-range </w:t>
      </w:r>
      <w:r>
        <w:rPr>
          <w:bCs/>
          <w:color w:val="999999"/>
          <w:sz w:val="37"/>
          <w:szCs w:val="37"/>
        </w:rPr>
        <w:t>[15/18]</w:t>
      </w:r>
    </w:p>
    <w:p w14:paraId="32BB4479"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1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553E99E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5DA39C8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68B967F8"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BD68F61" w14:textId="77777777" w:rsidR="008B650B" w:rsidRDefault="008B650B" w:rsidP="008B650B">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0F6F231E" w14:textId="77777777" w:rsidR="00172473" w:rsidRDefault="00172473" w:rsidP="00172473">
      <w:pPr>
        <w:pStyle w:val="2"/>
      </w:pPr>
      <w:r>
        <w:t>Объединяй и властвуй </w:t>
      </w:r>
      <w:r>
        <w:rPr>
          <w:bCs/>
          <w:color w:val="999999"/>
          <w:sz w:val="37"/>
          <w:szCs w:val="37"/>
        </w:rPr>
        <w:t>[16/18]</w:t>
      </w:r>
    </w:p>
    <w:p w14:paraId="35A2FECE"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4915F48F" w14:textId="77777777" w:rsidR="00172473" w:rsidRPr="00172473" w:rsidRDefault="00172473" w:rsidP="001724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6A53F5FA" w14:textId="77777777" w:rsidR="00172473" w:rsidRPr="00172473" w:rsidRDefault="00172473" w:rsidP="00172473">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32106478"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49FBDE" w14:textId="77777777" w:rsidR="009117E9" w:rsidRDefault="009117E9" w:rsidP="009117E9">
      <w:pPr>
        <w:pStyle w:val="2"/>
      </w:pPr>
      <w:r>
        <w:t>Чудеса с ~ и :checked </w:t>
      </w:r>
      <w:r>
        <w:rPr>
          <w:bCs/>
          <w:color w:val="999999"/>
          <w:sz w:val="37"/>
          <w:szCs w:val="37"/>
        </w:rPr>
        <w:t>[17/18]</w:t>
      </w:r>
    </w:p>
    <w:p w14:paraId="52502E04"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9023C66"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15D3F2F1"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7F1BD1E0"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694F85C5"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ACBB919"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6488C873"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6E7ED1D8"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09AD649D" w14:textId="77777777" w:rsidR="002F2B3C" w:rsidRPr="002F2B3C" w:rsidRDefault="002F2B3C" w:rsidP="002F2B3C">
      <w:pPr>
        <w:pStyle w:val="1"/>
      </w:pPr>
      <w:r w:rsidRPr="002F2B3C">
        <w:t>Рамки и фоны, часть 2</w:t>
      </w:r>
    </w:p>
    <w:p w14:paraId="7AE16CB8" w14:textId="77777777" w:rsidR="007B6112" w:rsidRDefault="007B6112" w:rsidP="007B6112">
      <w:pPr>
        <w:pStyle w:val="2"/>
      </w:pPr>
      <w:r>
        <w:t>Размер фона, шаг 1 </w:t>
      </w:r>
      <w:r>
        <w:rPr>
          <w:bCs/>
          <w:color w:val="999999"/>
          <w:sz w:val="37"/>
          <w:szCs w:val="37"/>
        </w:rPr>
        <w:t>[2/33]</w:t>
      </w:r>
    </w:p>
    <w:p w14:paraId="3514C8D4"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79693BC3"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526A45F"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467CA628"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36FF179C"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733995A8" w14:textId="77777777" w:rsidR="007B6112" w:rsidRPr="007B6112" w:rsidRDefault="007B6112" w:rsidP="007B6112">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032F5402"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07523B95" w14:textId="77777777" w:rsidR="00A049BF" w:rsidRDefault="00A049BF" w:rsidP="00A049BF">
      <w:pPr>
        <w:pStyle w:val="2"/>
      </w:pPr>
      <w:r>
        <w:t>Размер фона, шаг 2 </w:t>
      </w:r>
      <w:r>
        <w:rPr>
          <w:bCs/>
          <w:color w:val="999999"/>
          <w:sz w:val="37"/>
          <w:szCs w:val="37"/>
        </w:rPr>
        <w:t>[3/33]</w:t>
      </w:r>
    </w:p>
    <w:p w14:paraId="78C470FB"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232F53AF"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69AA15D9"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3D15054B"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6A78D174"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38084CB9"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3174192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4DF656C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7E6C9138"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если пропорции изображения и блока разные, то часть изображения обрезается.</w:t>
      </w:r>
    </w:p>
    <w:p w14:paraId="260C0BA1"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666FC3AD" w14:textId="77777777" w:rsidR="00F6171B" w:rsidRDefault="00F6171B" w:rsidP="00F6171B">
      <w:pPr>
        <w:pStyle w:val="2"/>
      </w:pPr>
      <w:r>
        <w:t>Границы фона </w:t>
      </w:r>
      <w:r>
        <w:rPr>
          <w:bCs/>
          <w:color w:val="999999"/>
          <w:sz w:val="37"/>
          <w:szCs w:val="37"/>
        </w:rPr>
        <w:t>[4/33]</w:t>
      </w:r>
    </w:p>
    <w:p w14:paraId="68B2B6EF"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2B20EF07" w14:textId="49DDFFD4" w:rsidR="00F6171B" w:rsidRDefault="00F6171B" w:rsidP="00F6171B">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3AF4827" wp14:editId="2FE6F1FB">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97EB137"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7C61645E"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F545EBD"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003B8788" w14:textId="77777777" w:rsidR="00E862C4" w:rsidRDefault="00E862C4" w:rsidP="00E862C4">
      <w:pPr>
        <w:pStyle w:val="2"/>
      </w:pPr>
      <w:r>
        <w:t>Обрезка фона </w:t>
      </w:r>
      <w:r>
        <w:rPr>
          <w:bCs/>
          <w:color w:val="999999"/>
          <w:sz w:val="37"/>
          <w:szCs w:val="37"/>
        </w:rPr>
        <w:t>[5/33]</w:t>
      </w:r>
    </w:p>
    <w:p w14:paraId="06CB2967"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3B00025A"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A6705D0" w14:textId="20FE9F2A" w:rsidR="00E862C4" w:rsidRDefault="00E862C4" w:rsidP="00E862C4">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3F745BF" wp14:editId="65FFCA3E">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D56BFED"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740DA5E2"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4AA1D78C"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47FF8CC8" w14:textId="77777777" w:rsidR="00703C45" w:rsidRDefault="00703C45" w:rsidP="00703C45">
      <w:pPr>
        <w:pStyle w:val="2"/>
      </w:pPr>
      <w:r>
        <w:t>Множественный фон </w:t>
      </w:r>
      <w:r>
        <w:rPr>
          <w:bCs/>
          <w:color w:val="999999"/>
          <w:sz w:val="37"/>
          <w:szCs w:val="37"/>
        </w:rPr>
        <w:t>[6/33]</w:t>
      </w:r>
    </w:p>
    <w:p w14:paraId="31C8B34B"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7B930787" w14:textId="77777777" w:rsidR="00703C45" w:rsidRPr="00703C45" w:rsidRDefault="00703C45" w:rsidP="00703C45">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5294CA97"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312CE922"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22F894DF"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3573E87C"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3AAA9CBD" w14:textId="77777777" w:rsidR="00703C45" w:rsidRDefault="00703C45" w:rsidP="00703C45">
      <w:pPr>
        <w:pStyle w:val="HTML0"/>
        <w:shd w:val="clear" w:color="auto" w:fill="F5F5F5"/>
        <w:wordWrap w:val="0"/>
        <w:spacing w:after="150" w:line="300" w:lineRule="atLeast"/>
        <w:rPr>
          <w:rFonts w:ascii="Consolas" w:hAnsi="Consolas"/>
          <w:color w:val="333333"/>
        </w:rPr>
      </w:pPr>
    </w:p>
    <w:p w14:paraId="3E4BC146"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7B426042"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3C73CF45"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021478C0" w14:textId="77777777" w:rsidR="000253CE" w:rsidRDefault="000253CE" w:rsidP="000253CE">
      <w:pPr>
        <w:pStyle w:val="2"/>
      </w:pPr>
      <w:r>
        <w:t>Позиция фона от разных сторон </w:t>
      </w:r>
      <w:r>
        <w:rPr>
          <w:bCs/>
          <w:color w:val="999999"/>
          <w:sz w:val="37"/>
          <w:szCs w:val="37"/>
        </w:rPr>
        <w:t>[7/33]</w:t>
      </w:r>
    </w:p>
    <w:p w14:paraId="66690AE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66D53A9B"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1D363D9A"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44E608FF"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47F4067D" w14:textId="77777777" w:rsidR="000253CE" w:rsidRDefault="000253CE" w:rsidP="000253CE">
      <w:pPr>
        <w:pStyle w:val="HTML0"/>
        <w:shd w:val="clear" w:color="auto" w:fill="F5F5F5"/>
        <w:wordWrap w:val="0"/>
        <w:spacing w:after="150" w:line="300" w:lineRule="atLeast"/>
        <w:rPr>
          <w:rFonts w:ascii="Consolas" w:hAnsi="Consolas"/>
          <w:color w:val="333333"/>
        </w:rPr>
      </w:pPr>
    </w:p>
    <w:p w14:paraId="77A9B9CE"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454A1038"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455CFBE6"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1B38924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98"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64517574"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43D53D49" w14:textId="77777777" w:rsidR="00651013" w:rsidRDefault="00651013" w:rsidP="00651013">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99"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669CEA11" w14:textId="77777777" w:rsidR="00651013" w:rsidRPr="00651013" w:rsidRDefault="00651013" w:rsidP="00651013">
      <w:pPr>
        <w:pStyle w:val="2"/>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2CCC7222"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3A4341AB"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413B0341"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0FF8AF0E"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526068C7"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57A07913"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251C57D" w14:textId="77777777" w:rsidR="00651013" w:rsidRDefault="00651013" w:rsidP="00651013">
      <w:pPr>
        <w:pStyle w:val="HTML0"/>
        <w:shd w:val="clear" w:color="auto" w:fill="F5F5F5"/>
        <w:wordWrap w:val="0"/>
        <w:spacing w:after="150" w:line="300" w:lineRule="atLeast"/>
        <w:rPr>
          <w:rFonts w:ascii="Consolas" w:hAnsi="Consolas"/>
          <w:color w:val="333333"/>
        </w:rPr>
      </w:pPr>
    </w:p>
    <w:p w14:paraId="5612225A"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10BCBDA6"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33C452CF"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7C93F3DC" w14:textId="77777777" w:rsidR="00F931B5" w:rsidRPr="00F931B5" w:rsidRDefault="00F931B5" w:rsidP="00F931B5">
      <w:pPr>
        <w:pStyle w:val="2"/>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52FF3D8D"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4E9232A"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01628172" w14:textId="77777777" w:rsidR="00834AA2" w:rsidRDefault="00834AA2" w:rsidP="00834AA2">
      <w:pPr>
        <w:pStyle w:val="2"/>
      </w:pPr>
      <w:r>
        <w:t>Внешняя рамка </w:t>
      </w:r>
      <w:r>
        <w:rPr>
          <w:bCs/>
          <w:color w:val="999999"/>
          <w:sz w:val="37"/>
          <w:szCs w:val="37"/>
        </w:rPr>
        <w:t>[10/33]</w:t>
      </w:r>
    </w:p>
    <w:p w14:paraId="3B0C9854"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6D3CA4E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4A8F4E25"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76B5B0A3"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33465D32"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2D7203EF"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A0DA738"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48D4B615"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235A19F3"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52A23C5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34F1D73B"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3CDAD56A"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6F6EA09C" w14:textId="77777777" w:rsidR="00193B8B" w:rsidRDefault="00193B8B" w:rsidP="00193B8B">
      <w:pPr>
        <w:pStyle w:val="2"/>
      </w:pPr>
      <w:r>
        <w:t>Скругление углов, часть 1 </w:t>
      </w:r>
      <w:r>
        <w:rPr>
          <w:bCs/>
          <w:color w:val="999999"/>
          <w:sz w:val="37"/>
          <w:szCs w:val="37"/>
        </w:rPr>
        <w:t>[11/33]</w:t>
      </w:r>
    </w:p>
    <w:p w14:paraId="02146468"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635C9444"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71B0CE2B" w14:textId="79EAACD1"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0B83B6A" wp14:editId="37F2D539">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26E233D2"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4EEABDDB" w14:textId="6842129C"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6CC1C83" wp14:editId="6B599F53">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1B1FFB3F" w14:textId="77777777" w:rsidR="001C2AA4" w:rsidRDefault="001C2AA4" w:rsidP="001C2AA4">
      <w:pPr>
        <w:pStyle w:val="2"/>
      </w:pPr>
      <w:r>
        <w:t>Скругление углов, часть 2 </w:t>
      </w:r>
      <w:r>
        <w:rPr>
          <w:bCs/>
          <w:color w:val="999999"/>
          <w:sz w:val="37"/>
          <w:szCs w:val="37"/>
        </w:rPr>
        <w:t>[12/33]</w:t>
      </w:r>
    </w:p>
    <w:p w14:paraId="34F65084"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687BAD5F"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6BB6F20C" w14:textId="42D28111" w:rsidR="001C2AA4" w:rsidRDefault="001C2AA4" w:rsidP="001C2AA4">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423C3EB" wp14:editId="4DD6C1B8">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64709CB6"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4F38D0C0"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51AD3F66"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7E660A3C"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2BA3AC5D"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1183C55" w14:textId="77777777" w:rsidR="001C2AA4" w:rsidRDefault="001C2AA4" w:rsidP="001C2AA4">
      <w:pPr>
        <w:pStyle w:val="HTML0"/>
        <w:shd w:val="clear" w:color="auto" w:fill="F5F5F5"/>
        <w:wordWrap w:val="0"/>
        <w:spacing w:after="150" w:line="300" w:lineRule="atLeast"/>
        <w:rPr>
          <w:rFonts w:ascii="Consolas" w:hAnsi="Consolas"/>
          <w:color w:val="333333"/>
        </w:rPr>
      </w:pPr>
    </w:p>
    <w:p w14:paraId="59CF6CD5"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058F0D0F"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6E7B5EE7" w14:textId="77777777" w:rsidR="006373D8" w:rsidRPr="006373D8" w:rsidRDefault="006373D8" w:rsidP="006373D8">
      <w:pPr>
        <w:pStyle w:val="2"/>
        <w:rPr>
          <w:lang w:val="en-US"/>
        </w:rPr>
      </w:pPr>
      <w:r>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0DF4B151"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7F432B64"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203"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4EE499A8"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32E7A576"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7BC37B20" w14:textId="7602D200" w:rsidR="006373D8" w:rsidRDefault="006373D8" w:rsidP="006373D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75261B6" wp14:editId="090A9500">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155783F9"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596E98FC" w14:textId="77777777" w:rsidR="006373D8" w:rsidRPr="006373D8" w:rsidRDefault="006373D8" w:rsidP="006373D8">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02EFD7DD"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1BB9C76A" w14:textId="77777777" w:rsidR="00F46BEA" w:rsidRPr="00F46BEA" w:rsidRDefault="00F46BEA" w:rsidP="00F46BEA">
      <w:pPr>
        <w:pStyle w:val="2"/>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4123EA0D"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19D6C593" w14:textId="267CA9FC" w:rsidR="00F46BEA" w:rsidRDefault="00F46BEA" w:rsidP="00F46BEA">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996DD6F" wp14:editId="1141DB09">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5F664B80"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726B690E"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1DAA2C15"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2469EDFC" w14:textId="77777777" w:rsidR="00F46BEA" w:rsidRPr="00595978" w:rsidRDefault="00F46BEA" w:rsidP="00F46BE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0EDB938C"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18B821C7"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2E95405E" w14:textId="77777777" w:rsidR="00595978" w:rsidRPr="00595978" w:rsidRDefault="00595978" w:rsidP="00595978">
      <w:pPr>
        <w:pStyle w:val="2"/>
        <w:rPr>
          <w:lang w:val="en-US"/>
        </w:rPr>
      </w:pPr>
      <w:r>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2ED312EB"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72898C42" w14:textId="13ADC085" w:rsidR="00595978" w:rsidRDefault="00595978" w:rsidP="0059597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2BD3DF2" wp14:editId="09621AE0">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00FE15C1" wp14:editId="6B8C30C0">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1D6C217"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46E0C332"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37AD4303" w14:textId="77777777" w:rsidR="00595978" w:rsidRDefault="00595978" w:rsidP="00595978">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0CF08882" w14:textId="77777777" w:rsidR="00595978" w:rsidRPr="008E2504" w:rsidRDefault="00595978" w:rsidP="0059597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02B1A278" w14:textId="77777777" w:rsidR="00595978" w:rsidRPr="008E2504" w:rsidRDefault="00595978" w:rsidP="00595978">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44618D0E" w14:textId="77777777" w:rsidR="008E2504" w:rsidRPr="008E2504" w:rsidRDefault="008E2504" w:rsidP="008E2504">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207"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6D6D348A" w14:textId="77777777" w:rsidR="008E2504" w:rsidRPr="008E2504" w:rsidRDefault="008E2504" w:rsidP="008E2504">
      <w:pPr>
        <w:pStyle w:val="2"/>
        <w:rPr>
          <w:lang w:val="en-US"/>
        </w:rPr>
      </w:pPr>
      <w:r>
        <w:lastRenderedPageBreak/>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18585E6" w14:textId="43925517" w:rsidR="008E2504" w:rsidRDefault="008E2504" w:rsidP="008E2504">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CFCFBE" wp14:editId="4D43F81D">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4A6E9475"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F42266C"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77C8AF8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690209DB"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0E410BA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70699BA6"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E852B2A"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75D5A779"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2086B629" w14:textId="77777777" w:rsidR="008E2504" w:rsidRDefault="008E2504" w:rsidP="008E2504">
      <w:pPr>
        <w:pStyle w:val="HTML0"/>
        <w:shd w:val="clear" w:color="auto" w:fill="F5F5F5"/>
        <w:wordWrap w:val="0"/>
        <w:spacing w:after="150" w:line="300" w:lineRule="atLeast"/>
        <w:rPr>
          <w:rFonts w:ascii="Consolas" w:hAnsi="Consolas"/>
          <w:color w:val="333333"/>
        </w:rPr>
      </w:pPr>
    </w:p>
    <w:p w14:paraId="6B06F744"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горизонтальные стороны — режим repeat, вертикальные — stretch */</w:t>
      </w:r>
    </w:p>
    <w:p w14:paraId="0548EAA3" w14:textId="77777777" w:rsidR="008E2504" w:rsidRPr="008E2504" w:rsidRDefault="008E2504" w:rsidP="008E2504">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595E174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1EEBA42B" w14:textId="77777777" w:rsidR="008E2504" w:rsidRPr="008E2504" w:rsidRDefault="008E2504" w:rsidP="008E2504">
      <w:pPr>
        <w:pStyle w:val="2"/>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5105BF77"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648F1AC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61027F35" w14:textId="77777777" w:rsidR="008E2504" w:rsidRDefault="008E2504" w:rsidP="008E2504">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37D70253"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11FE4FFD" w14:textId="77777777" w:rsidR="00A63D3B" w:rsidRPr="00A63D3B" w:rsidRDefault="00A63D3B" w:rsidP="00A63D3B">
      <w:pPr>
        <w:pStyle w:val="2"/>
        <w:rPr>
          <w:lang w:val="en-US"/>
        </w:rPr>
      </w:pPr>
      <w:r>
        <w:lastRenderedPageBreak/>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644F5F5F"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540A9DC5"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36537BBD"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3BBECE16"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21F50653"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500059F2" w14:textId="77777777" w:rsidR="00A63D3B" w:rsidRPr="00A63D3B" w:rsidRDefault="00A63D3B" w:rsidP="00A63D3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388770CE"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3EFF6B26"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67BE6240"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3D1CD7CD" w14:textId="77777777" w:rsidR="00D12873" w:rsidRPr="00D12873" w:rsidRDefault="00D12873" w:rsidP="00D12873">
      <w:pPr>
        <w:pStyle w:val="2"/>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168FB63B"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224EB859" w14:textId="77777777" w:rsidR="00D12873" w:rsidRPr="00D12873" w:rsidRDefault="00D12873" w:rsidP="00D128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102E9AD"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27CB664B"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412019EC"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49C124CD" w14:textId="77777777" w:rsidR="00C84F72" w:rsidRDefault="00C84F72" w:rsidP="00C84F72">
      <w:pPr>
        <w:pStyle w:val="2"/>
      </w:pPr>
      <w:r>
        <w:t>Королевская рамка Кексика </w:t>
      </w:r>
      <w:r>
        <w:rPr>
          <w:bCs/>
          <w:color w:val="999999"/>
          <w:sz w:val="37"/>
          <w:szCs w:val="37"/>
        </w:rPr>
        <w:t>[20/33]</w:t>
      </w:r>
    </w:p>
    <w:p w14:paraId="11ADB5AD"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01F6239"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5F07FD45" w14:textId="531AC732" w:rsidR="00C84F72" w:rsidRDefault="00C84F72" w:rsidP="00C84F72">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CE9A08E" wp14:editId="14C7E14B">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508C34BB"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2DCFBCA8"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147DF9B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FE0AC6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2941DE1B"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5EF2759E"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71211156" w14:textId="77777777" w:rsidR="00406E3E" w:rsidRDefault="00406E3E" w:rsidP="00406E3E">
      <w:pPr>
        <w:pStyle w:val="2"/>
      </w:pPr>
      <w:r>
        <w:t>Эко-рамка Кексика </w:t>
      </w:r>
      <w:r>
        <w:rPr>
          <w:bCs/>
          <w:color w:val="999999"/>
          <w:sz w:val="37"/>
          <w:szCs w:val="37"/>
        </w:rPr>
        <w:t>[21/33]</w:t>
      </w:r>
    </w:p>
    <w:p w14:paraId="1CA2FF97"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3433F456"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48314EB9" w14:textId="3893AD75" w:rsidR="00406E3E" w:rsidRDefault="00406E3E" w:rsidP="00406E3E">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C17137" wp14:editId="7DC6395D">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26A5F3FD"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6C250B6F"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64348919"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4E7C73F3"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0E1DC9FF" w14:textId="77777777" w:rsidR="007E1556" w:rsidRDefault="007E1556" w:rsidP="007E1556">
      <w:pPr>
        <w:pStyle w:val="2"/>
      </w:pPr>
      <w:r>
        <w:t>Круглая рамка Кексика, часть 1 </w:t>
      </w:r>
      <w:r>
        <w:rPr>
          <w:bCs/>
          <w:color w:val="999999"/>
          <w:sz w:val="37"/>
          <w:szCs w:val="37"/>
        </w:rPr>
        <w:t>[22/33]</w:t>
      </w:r>
    </w:p>
    <w:p w14:paraId="27DAF2C9"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15A0D6DF"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565FF849" w14:textId="065899C3" w:rsidR="007E1556" w:rsidRDefault="007E1556" w:rsidP="007E155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B133D2" wp14:editId="402FD704">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3AC4E91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C3CB20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1F874D6E"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4B22AF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2F7B37FD" w14:textId="77777777" w:rsidR="007E1556" w:rsidRDefault="007E1556" w:rsidP="007E1556">
      <w:pPr>
        <w:pStyle w:val="2"/>
      </w:pPr>
      <w:r>
        <w:t>Круглая рамка Кексика, часть 2 </w:t>
      </w:r>
      <w:r>
        <w:rPr>
          <w:bCs/>
          <w:color w:val="999999"/>
          <w:sz w:val="37"/>
          <w:szCs w:val="37"/>
        </w:rPr>
        <w:t>[23/33]</w:t>
      </w:r>
    </w:p>
    <w:p w14:paraId="251FBB9B"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4D6CE2D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25B5C27E" w14:textId="77777777" w:rsidR="004000D5" w:rsidRDefault="004000D5" w:rsidP="004000D5">
      <w:pPr>
        <w:pStyle w:val="2"/>
      </w:pPr>
      <w:r>
        <w:t>Рамки и треугольники, часть 1 </w:t>
      </w:r>
      <w:r>
        <w:rPr>
          <w:bCs/>
          <w:color w:val="999999"/>
          <w:sz w:val="37"/>
          <w:szCs w:val="37"/>
        </w:rPr>
        <w:t>[25/33]</w:t>
      </w:r>
    </w:p>
    <w:p w14:paraId="48F3140B"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54D3A5"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1483F20"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2E5BEE04" w14:textId="77777777" w:rsidR="00A47962" w:rsidRDefault="00A47962" w:rsidP="00A47962">
      <w:pPr>
        <w:pStyle w:val="2"/>
      </w:pPr>
      <w:r>
        <w:t>Рамки и треугольники, часть 2 </w:t>
      </w:r>
      <w:r>
        <w:rPr>
          <w:bCs/>
          <w:color w:val="999999"/>
          <w:sz w:val="37"/>
          <w:szCs w:val="37"/>
        </w:rPr>
        <w:t>[26/33]</w:t>
      </w:r>
    </w:p>
    <w:p w14:paraId="17C6D19E"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1645CC9"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42486250"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ещё две стороны сделать прозрачными,</w:t>
      </w:r>
    </w:p>
    <w:p w14:paraId="6DF061FD"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39EC195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31946D1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1976E5FC" w14:textId="77777777" w:rsidR="00AD598B" w:rsidRPr="00AD598B" w:rsidRDefault="00AD598B" w:rsidP="00AD598B">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0161A494"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19F385C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2E60E09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1E530335" w14:textId="77777777" w:rsidR="00AD598B" w:rsidRDefault="00AD598B" w:rsidP="00AD598B">
      <w:pPr>
        <w:pStyle w:val="2"/>
      </w:pPr>
      <w:r>
        <w:t>Рамки и треугольники, часть 3 </w:t>
      </w:r>
      <w:r>
        <w:rPr>
          <w:bCs/>
          <w:color w:val="999999"/>
          <w:sz w:val="37"/>
          <w:szCs w:val="37"/>
        </w:rPr>
        <w:t>[27/33]</w:t>
      </w:r>
    </w:p>
    <w:p w14:paraId="71AEBD13"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57988447"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111773BC"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BBFA1E7"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11B2F403"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1947C972"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6F755533" w14:textId="77777777" w:rsidR="00DE75A9" w:rsidRPr="00DE75A9" w:rsidRDefault="00DE75A9" w:rsidP="00DE75A9">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0352727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0CFE69FF"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7350D8B"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695556E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5954A8EE" w14:textId="77777777" w:rsidR="000C336B" w:rsidRPr="000C336B" w:rsidRDefault="000C336B" w:rsidP="000C336B">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212"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FE1A64D" w14:textId="77777777" w:rsidR="000C336B" w:rsidRPr="00964A17" w:rsidRDefault="000C336B" w:rsidP="00964A17">
      <w:pPr>
        <w:pStyle w:val="2"/>
      </w:pPr>
      <w:r w:rsidRPr="00964A17">
        <w:t>Стрелка с помощью рамки [28/33]</w:t>
      </w:r>
    </w:p>
    <w:p w14:paraId="2EB5AAC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0A65166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6318D776"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2D35B365"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002FF393"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AA005A0"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78049FF1"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4ADC7CBC" w14:textId="77777777" w:rsidR="00964A17" w:rsidRPr="00603AE3" w:rsidRDefault="00964A17" w:rsidP="00964A17">
      <w:pPr>
        <w:rPr>
          <w:lang w:val="en-US"/>
        </w:rPr>
      </w:pPr>
      <w:r w:rsidRPr="00603AE3">
        <w:rPr>
          <w:lang w:val="en-US"/>
        </w:rPr>
        <w:t>.arrow-right-long {</w:t>
      </w:r>
    </w:p>
    <w:p w14:paraId="07AA2758" w14:textId="77777777" w:rsidR="00964A17" w:rsidRPr="00603AE3" w:rsidRDefault="00964A17" w:rsidP="00964A17">
      <w:pPr>
        <w:rPr>
          <w:lang w:val="en-US"/>
        </w:rPr>
      </w:pPr>
      <w:r w:rsidRPr="00603AE3">
        <w:rPr>
          <w:lang w:val="en-US"/>
        </w:rPr>
        <w:t xml:space="preserve">    position: relative;</w:t>
      </w:r>
    </w:p>
    <w:p w14:paraId="25B415CA" w14:textId="77777777" w:rsidR="00964A17" w:rsidRPr="00603AE3" w:rsidRDefault="00964A17" w:rsidP="00964A17">
      <w:pPr>
        <w:rPr>
          <w:lang w:val="en-US"/>
        </w:rPr>
      </w:pPr>
      <w:r w:rsidRPr="00603AE3">
        <w:rPr>
          <w:lang w:val="en-US"/>
        </w:rPr>
        <w:t xml:space="preserve">    width: 200px;</w:t>
      </w:r>
    </w:p>
    <w:p w14:paraId="08B4B06A" w14:textId="77777777" w:rsidR="00964A17" w:rsidRPr="00603AE3" w:rsidRDefault="00964A17" w:rsidP="00964A17">
      <w:pPr>
        <w:rPr>
          <w:lang w:val="en-US"/>
        </w:rPr>
      </w:pPr>
      <w:r w:rsidRPr="00603AE3">
        <w:rPr>
          <w:lang w:val="en-US"/>
        </w:rPr>
        <w:t xml:space="preserve">    height: 30px;</w:t>
      </w:r>
    </w:p>
    <w:p w14:paraId="16E097AB" w14:textId="77777777" w:rsidR="00964A17" w:rsidRPr="00603AE3" w:rsidRDefault="00964A17" w:rsidP="00964A17">
      <w:pPr>
        <w:rPr>
          <w:lang w:val="en-US"/>
        </w:rPr>
      </w:pPr>
      <w:r w:rsidRPr="00603AE3">
        <w:rPr>
          <w:lang w:val="en-US"/>
        </w:rPr>
        <w:t xml:space="preserve">    margin: 150px auto;</w:t>
      </w:r>
    </w:p>
    <w:p w14:paraId="412747B3" w14:textId="77777777" w:rsidR="00964A17" w:rsidRPr="00603AE3" w:rsidRDefault="00964A17" w:rsidP="00964A17">
      <w:pPr>
        <w:rPr>
          <w:lang w:val="en-US"/>
        </w:rPr>
      </w:pPr>
      <w:r w:rsidRPr="00603AE3">
        <w:rPr>
          <w:lang w:val="en-US"/>
        </w:rPr>
        <w:t xml:space="preserve">    background: #0074d9;</w:t>
      </w:r>
    </w:p>
    <w:p w14:paraId="1AF669EF" w14:textId="77777777" w:rsidR="00964A17" w:rsidRPr="00603AE3" w:rsidRDefault="00964A17" w:rsidP="00964A17">
      <w:pPr>
        <w:rPr>
          <w:lang w:val="en-US"/>
        </w:rPr>
      </w:pPr>
      <w:r w:rsidRPr="00603AE3">
        <w:rPr>
          <w:lang w:val="en-US"/>
        </w:rPr>
        <w:t xml:space="preserve">    </w:t>
      </w:r>
    </w:p>
    <w:p w14:paraId="7A4AA95F" w14:textId="77777777" w:rsidR="00964A17" w:rsidRPr="00603AE3" w:rsidRDefault="00964A17" w:rsidP="00964A17">
      <w:pPr>
        <w:rPr>
          <w:lang w:val="en-US"/>
        </w:rPr>
      </w:pPr>
      <w:r w:rsidRPr="00603AE3">
        <w:rPr>
          <w:lang w:val="en-US"/>
        </w:rPr>
        <w:t>}</w:t>
      </w:r>
    </w:p>
    <w:p w14:paraId="1D50A085" w14:textId="77777777" w:rsidR="00964A17" w:rsidRPr="00603AE3" w:rsidRDefault="00964A17" w:rsidP="00964A17">
      <w:pPr>
        <w:rPr>
          <w:lang w:val="en-US"/>
        </w:rPr>
      </w:pPr>
    </w:p>
    <w:p w14:paraId="392ABD4C" w14:textId="77777777" w:rsidR="00964A17" w:rsidRPr="00603AE3" w:rsidRDefault="00964A17" w:rsidP="00964A17">
      <w:pPr>
        <w:rPr>
          <w:lang w:val="en-US"/>
        </w:rPr>
      </w:pPr>
      <w:r w:rsidRPr="00603AE3">
        <w:rPr>
          <w:lang w:val="en-US"/>
        </w:rPr>
        <w:t>.arrow-right-long::after {</w:t>
      </w:r>
    </w:p>
    <w:p w14:paraId="37ACE22E" w14:textId="77777777" w:rsidR="00964A17" w:rsidRPr="00603AE3" w:rsidRDefault="00964A17" w:rsidP="00964A17">
      <w:pPr>
        <w:rPr>
          <w:lang w:val="en-US"/>
        </w:rPr>
      </w:pPr>
      <w:r w:rsidRPr="00603AE3">
        <w:rPr>
          <w:lang w:val="en-US"/>
        </w:rPr>
        <w:t xml:space="preserve">    content: "";</w:t>
      </w:r>
    </w:p>
    <w:p w14:paraId="7E6DC2D1" w14:textId="77777777" w:rsidR="00964A17" w:rsidRPr="00603AE3" w:rsidRDefault="00964A17" w:rsidP="00964A17">
      <w:pPr>
        <w:rPr>
          <w:lang w:val="en-US"/>
        </w:rPr>
      </w:pPr>
      <w:r w:rsidRPr="00603AE3">
        <w:rPr>
          <w:lang w:val="en-US"/>
        </w:rPr>
        <w:t xml:space="preserve">    position: absolute;</w:t>
      </w:r>
    </w:p>
    <w:p w14:paraId="53D7D066" w14:textId="77777777" w:rsidR="00964A17" w:rsidRPr="00603AE3" w:rsidRDefault="00964A17" w:rsidP="00964A17">
      <w:pPr>
        <w:rPr>
          <w:lang w:val="en-US"/>
        </w:rPr>
      </w:pPr>
      <w:r w:rsidRPr="00603AE3">
        <w:rPr>
          <w:lang w:val="en-US"/>
        </w:rPr>
        <w:t xml:space="preserve">    border:40px solid #ffffff;</w:t>
      </w:r>
    </w:p>
    <w:p w14:paraId="1962B84B" w14:textId="77777777" w:rsidR="00964A17" w:rsidRPr="00603AE3" w:rsidRDefault="00964A17" w:rsidP="00964A17">
      <w:pPr>
        <w:rPr>
          <w:lang w:val="en-US"/>
        </w:rPr>
      </w:pPr>
      <w:r w:rsidRPr="00603AE3">
        <w:rPr>
          <w:lang w:val="en-US"/>
        </w:rPr>
        <w:t xml:space="preserve">    top:-25px;</w:t>
      </w:r>
    </w:p>
    <w:p w14:paraId="7B44C38C" w14:textId="77777777" w:rsidR="00964A17" w:rsidRPr="00603AE3" w:rsidRDefault="00964A17" w:rsidP="00964A17">
      <w:pPr>
        <w:rPr>
          <w:lang w:val="en-US"/>
        </w:rPr>
      </w:pPr>
      <w:r w:rsidRPr="00603AE3">
        <w:rPr>
          <w:lang w:val="en-US"/>
        </w:rPr>
        <w:t xml:space="preserve">    right:-30px;</w:t>
      </w:r>
    </w:p>
    <w:p w14:paraId="180EDBCE" w14:textId="77777777" w:rsidR="00964A17" w:rsidRPr="00603AE3" w:rsidRDefault="00964A17" w:rsidP="00964A17">
      <w:pPr>
        <w:rPr>
          <w:lang w:val="en-US"/>
        </w:rPr>
      </w:pPr>
      <w:r w:rsidRPr="00603AE3">
        <w:rPr>
          <w:lang w:val="en-US"/>
        </w:rPr>
        <w:t xml:space="preserve">    border-right:0;</w:t>
      </w:r>
    </w:p>
    <w:p w14:paraId="0D1330C0" w14:textId="77777777" w:rsidR="00964A17" w:rsidRPr="00964A17" w:rsidRDefault="00964A17" w:rsidP="00964A17">
      <w:pPr>
        <w:rPr>
          <w:lang w:val="en-US"/>
        </w:rPr>
      </w:pPr>
      <w:r w:rsidRPr="00964A17">
        <w:rPr>
          <w:lang w:val="en-US"/>
        </w:rPr>
        <w:t xml:space="preserve">    border-left:40px solid #0074d9;</w:t>
      </w:r>
    </w:p>
    <w:p w14:paraId="3441F118" w14:textId="77777777" w:rsidR="00964A17" w:rsidRPr="00964A17" w:rsidRDefault="00964A17" w:rsidP="00964A17">
      <w:pPr>
        <w:rPr>
          <w:lang w:val="en-US"/>
        </w:rPr>
      </w:pPr>
      <w:r w:rsidRPr="00964A17">
        <w:rPr>
          <w:lang w:val="en-US"/>
        </w:rPr>
        <w:t xml:space="preserve">        border-bottom:40px solid transparent;</w:t>
      </w:r>
    </w:p>
    <w:p w14:paraId="60CAFA29" w14:textId="77777777" w:rsidR="00964A17" w:rsidRPr="00964A17" w:rsidRDefault="00964A17" w:rsidP="00964A17">
      <w:pPr>
        <w:rPr>
          <w:lang w:val="en-US"/>
        </w:rPr>
      </w:pPr>
      <w:r w:rsidRPr="00964A17">
        <w:rPr>
          <w:lang w:val="en-US"/>
        </w:rPr>
        <w:t xml:space="preserve">            border-top:40px solid transparent;</w:t>
      </w:r>
    </w:p>
    <w:p w14:paraId="65EBEBEE" w14:textId="77777777" w:rsidR="00964A17" w:rsidRPr="00964A17" w:rsidRDefault="00964A17" w:rsidP="00964A17">
      <w:pPr>
        <w:rPr>
          <w:lang w:val="en-US"/>
        </w:rPr>
      </w:pPr>
      <w:r w:rsidRPr="00964A17">
        <w:rPr>
          <w:lang w:val="en-US"/>
        </w:rPr>
        <w:t xml:space="preserve">    </w:t>
      </w:r>
    </w:p>
    <w:p w14:paraId="47931991" w14:textId="5C8A460E" w:rsidR="00F5626E" w:rsidRDefault="00964A17" w:rsidP="00964A17">
      <w:pPr>
        <w:rPr>
          <w:szCs w:val="16"/>
        </w:rPr>
      </w:pPr>
      <w:r w:rsidRPr="00964A17">
        <w:rPr>
          <w:szCs w:val="16"/>
        </w:rPr>
        <w:lastRenderedPageBreak/>
        <w:t>}</w:t>
      </w:r>
    </w:p>
    <w:p w14:paraId="5E006CC0" w14:textId="77777777" w:rsidR="00964A17" w:rsidRDefault="00964A17" w:rsidP="00B10FEC">
      <w:pPr>
        <w:pStyle w:val="2"/>
      </w:pPr>
      <w:r>
        <w:t>Круглая стрелка с помощью рамки, часть 1 </w:t>
      </w:r>
      <w:r>
        <w:rPr>
          <w:bCs/>
          <w:color w:val="999999"/>
          <w:sz w:val="37"/>
          <w:szCs w:val="37"/>
        </w:rPr>
        <w:t>[29/33]</w:t>
      </w:r>
    </w:p>
    <w:p w14:paraId="5158EC99"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B79842B"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5FD0569D"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796790FC"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153216C0"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3D9F7953"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53AB3EB4" w14:textId="77777777" w:rsidR="00B10FEC" w:rsidRPr="00B10FEC" w:rsidRDefault="00B10FEC" w:rsidP="00B10FEC">
      <w:pPr>
        <w:rPr>
          <w:szCs w:val="16"/>
          <w:lang w:val="en-US"/>
        </w:rPr>
      </w:pPr>
      <w:r w:rsidRPr="00B10FEC">
        <w:rPr>
          <w:szCs w:val="16"/>
          <w:lang w:val="en-US"/>
        </w:rPr>
        <w:t>.arrow-round {</w:t>
      </w:r>
    </w:p>
    <w:p w14:paraId="6B9161C5" w14:textId="77777777" w:rsidR="00B10FEC" w:rsidRPr="00B10FEC" w:rsidRDefault="00B10FEC" w:rsidP="00B10FEC">
      <w:pPr>
        <w:rPr>
          <w:szCs w:val="16"/>
          <w:lang w:val="en-US"/>
        </w:rPr>
      </w:pPr>
      <w:r w:rsidRPr="00B10FEC">
        <w:rPr>
          <w:szCs w:val="16"/>
          <w:lang w:val="en-US"/>
        </w:rPr>
        <w:t xml:space="preserve">    position: relative;</w:t>
      </w:r>
    </w:p>
    <w:p w14:paraId="4360AF5D" w14:textId="77777777" w:rsidR="00B10FEC" w:rsidRPr="00B10FEC" w:rsidRDefault="00B10FEC" w:rsidP="00B10FEC">
      <w:pPr>
        <w:rPr>
          <w:szCs w:val="16"/>
          <w:lang w:val="en-US"/>
        </w:rPr>
      </w:pPr>
      <w:r w:rsidRPr="00B10FEC">
        <w:rPr>
          <w:szCs w:val="16"/>
          <w:lang w:val="en-US"/>
        </w:rPr>
        <w:t xml:space="preserve">    width: 200px;</w:t>
      </w:r>
    </w:p>
    <w:p w14:paraId="6F3452BB" w14:textId="77777777" w:rsidR="00B10FEC" w:rsidRPr="00B10FEC" w:rsidRDefault="00B10FEC" w:rsidP="00B10FEC">
      <w:pPr>
        <w:rPr>
          <w:szCs w:val="16"/>
          <w:lang w:val="en-US"/>
        </w:rPr>
      </w:pPr>
      <w:r w:rsidRPr="00B10FEC">
        <w:rPr>
          <w:szCs w:val="16"/>
          <w:lang w:val="en-US"/>
        </w:rPr>
        <w:t xml:space="preserve">    height: 200px;</w:t>
      </w:r>
    </w:p>
    <w:p w14:paraId="4556C8DE" w14:textId="77777777" w:rsidR="00B10FEC" w:rsidRPr="00B10FEC" w:rsidRDefault="00B10FEC" w:rsidP="00B10FEC">
      <w:pPr>
        <w:rPr>
          <w:szCs w:val="16"/>
          <w:lang w:val="en-US"/>
        </w:rPr>
      </w:pPr>
      <w:r w:rsidRPr="00B10FEC">
        <w:rPr>
          <w:szCs w:val="16"/>
          <w:lang w:val="en-US"/>
        </w:rPr>
        <w:t xml:space="preserve">    margin: 100px auto;</w:t>
      </w:r>
    </w:p>
    <w:p w14:paraId="2D64CD15" w14:textId="77777777" w:rsidR="00B10FEC" w:rsidRPr="00B10FEC" w:rsidRDefault="00B10FEC" w:rsidP="00B10FEC">
      <w:pPr>
        <w:rPr>
          <w:szCs w:val="16"/>
          <w:lang w:val="en-US"/>
        </w:rPr>
      </w:pPr>
      <w:r w:rsidRPr="00B10FEC">
        <w:rPr>
          <w:szCs w:val="16"/>
          <w:lang w:val="en-US"/>
        </w:rPr>
        <w:t xml:space="preserve">    border:solid 50px #0074d9;</w:t>
      </w:r>
    </w:p>
    <w:p w14:paraId="0F1C6FB4" w14:textId="77777777" w:rsidR="00B10FEC" w:rsidRPr="00B10FEC" w:rsidRDefault="00B10FEC" w:rsidP="00B10FEC">
      <w:pPr>
        <w:rPr>
          <w:szCs w:val="16"/>
          <w:lang w:val="en-US"/>
        </w:rPr>
      </w:pPr>
      <w:r w:rsidRPr="00B10FEC">
        <w:rPr>
          <w:szCs w:val="16"/>
          <w:lang w:val="en-US"/>
        </w:rPr>
        <w:t xml:space="preserve">    border-radius:50%;</w:t>
      </w:r>
    </w:p>
    <w:p w14:paraId="50F61465" w14:textId="77777777" w:rsidR="00B10FEC" w:rsidRPr="00B10FEC" w:rsidRDefault="00B10FEC" w:rsidP="00B10FEC">
      <w:pPr>
        <w:rPr>
          <w:szCs w:val="16"/>
          <w:lang w:val="en-US"/>
        </w:rPr>
      </w:pPr>
      <w:r w:rsidRPr="00B10FEC">
        <w:rPr>
          <w:szCs w:val="16"/>
          <w:lang w:val="en-US"/>
        </w:rPr>
        <w:t xml:space="preserve">    border-right:50px transparent solid;</w:t>
      </w:r>
    </w:p>
    <w:p w14:paraId="43C45CAD" w14:textId="77777777" w:rsidR="00B10FEC" w:rsidRDefault="00B10FEC" w:rsidP="00B10FEC">
      <w:pPr>
        <w:pStyle w:val="2"/>
      </w:pPr>
      <w:r>
        <w:t>Круглая стрелка с помощью рамки, часть 2 </w:t>
      </w:r>
      <w:r>
        <w:rPr>
          <w:bCs/>
          <w:color w:val="999999"/>
          <w:sz w:val="37"/>
          <w:szCs w:val="37"/>
        </w:rPr>
        <w:t>[30/33]</w:t>
      </w:r>
    </w:p>
    <w:p w14:paraId="5F242BDE"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09B3C762"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658BB9B7" w14:textId="77777777" w:rsidR="00196E5D" w:rsidRPr="00196E5D" w:rsidRDefault="00196E5D" w:rsidP="00196E5D">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3C609B64"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6136131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7287F375"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6493CAF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27893FAE" w14:textId="77777777" w:rsidR="00196E5D" w:rsidRPr="00196E5D" w:rsidRDefault="00196E5D" w:rsidP="00196E5D">
      <w:pPr>
        <w:rPr>
          <w:szCs w:val="16"/>
          <w:lang w:val="en-US"/>
        </w:rPr>
      </w:pPr>
      <w:r w:rsidRPr="00196E5D">
        <w:rPr>
          <w:szCs w:val="16"/>
          <w:lang w:val="en-US"/>
        </w:rPr>
        <w:t>.arrow-round {</w:t>
      </w:r>
    </w:p>
    <w:p w14:paraId="575CC15D" w14:textId="77777777" w:rsidR="00196E5D" w:rsidRPr="00196E5D" w:rsidRDefault="00196E5D" w:rsidP="00196E5D">
      <w:pPr>
        <w:rPr>
          <w:szCs w:val="16"/>
          <w:lang w:val="en-US"/>
        </w:rPr>
      </w:pPr>
      <w:r w:rsidRPr="00196E5D">
        <w:rPr>
          <w:szCs w:val="16"/>
          <w:lang w:val="en-US"/>
        </w:rPr>
        <w:t xml:space="preserve">    position: relative;</w:t>
      </w:r>
    </w:p>
    <w:p w14:paraId="1C72EDBF" w14:textId="77777777" w:rsidR="00196E5D" w:rsidRPr="00196E5D" w:rsidRDefault="00196E5D" w:rsidP="00196E5D">
      <w:pPr>
        <w:rPr>
          <w:szCs w:val="16"/>
          <w:lang w:val="en-US"/>
        </w:rPr>
      </w:pPr>
      <w:r w:rsidRPr="00196E5D">
        <w:rPr>
          <w:szCs w:val="16"/>
          <w:lang w:val="en-US"/>
        </w:rPr>
        <w:t xml:space="preserve">    width: 200px;</w:t>
      </w:r>
    </w:p>
    <w:p w14:paraId="00176D84" w14:textId="77777777" w:rsidR="00196E5D" w:rsidRPr="00196E5D" w:rsidRDefault="00196E5D" w:rsidP="00196E5D">
      <w:pPr>
        <w:rPr>
          <w:szCs w:val="16"/>
          <w:lang w:val="en-US"/>
        </w:rPr>
      </w:pPr>
      <w:r w:rsidRPr="00196E5D">
        <w:rPr>
          <w:szCs w:val="16"/>
          <w:lang w:val="en-US"/>
        </w:rPr>
        <w:t xml:space="preserve">    height: 200px;</w:t>
      </w:r>
    </w:p>
    <w:p w14:paraId="1DD10C1D" w14:textId="77777777" w:rsidR="00196E5D" w:rsidRPr="00196E5D" w:rsidRDefault="00196E5D" w:rsidP="00196E5D">
      <w:pPr>
        <w:rPr>
          <w:szCs w:val="16"/>
          <w:lang w:val="en-US"/>
        </w:rPr>
      </w:pPr>
      <w:r w:rsidRPr="00196E5D">
        <w:rPr>
          <w:szCs w:val="16"/>
          <w:lang w:val="en-US"/>
        </w:rPr>
        <w:t xml:space="preserve">    margin: 100px auto;</w:t>
      </w:r>
    </w:p>
    <w:p w14:paraId="77CA7FFC" w14:textId="77777777" w:rsidR="00196E5D" w:rsidRPr="00196E5D" w:rsidRDefault="00196E5D" w:rsidP="00196E5D">
      <w:pPr>
        <w:rPr>
          <w:szCs w:val="16"/>
          <w:lang w:val="en-US"/>
        </w:rPr>
      </w:pPr>
      <w:r w:rsidRPr="00196E5D">
        <w:rPr>
          <w:szCs w:val="16"/>
          <w:lang w:val="en-US"/>
        </w:rPr>
        <w:t xml:space="preserve">    border: 50px solid #0074d9;</w:t>
      </w:r>
    </w:p>
    <w:p w14:paraId="2E9CF104" w14:textId="77777777" w:rsidR="00196E5D" w:rsidRPr="00196E5D" w:rsidRDefault="00196E5D" w:rsidP="00196E5D">
      <w:pPr>
        <w:rPr>
          <w:szCs w:val="16"/>
          <w:lang w:val="en-US"/>
        </w:rPr>
      </w:pPr>
      <w:r w:rsidRPr="00196E5D">
        <w:rPr>
          <w:szCs w:val="16"/>
          <w:lang w:val="en-US"/>
        </w:rPr>
        <w:t xml:space="preserve">    border-radius: 50%;</w:t>
      </w:r>
    </w:p>
    <w:p w14:paraId="55D6F3B4" w14:textId="77777777" w:rsidR="00196E5D" w:rsidRPr="00196E5D" w:rsidRDefault="00196E5D" w:rsidP="00196E5D">
      <w:pPr>
        <w:rPr>
          <w:szCs w:val="16"/>
          <w:lang w:val="en-US"/>
        </w:rPr>
      </w:pPr>
      <w:r w:rsidRPr="00196E5D">
        <w:rPr>
          <w:szCs w:val="16"/>
          <w:lang w:val="en-US"/>
        </w:rPr>
        <w:t xml:space="preserve">    border-right-color: transparent;</w:t>
      </w:r>
    </w:p>
    <w:p w14:paraId="325024A5" w14:textId="77777777" w:rsidR="00196E5D" w:rsidRPr="00196E5D" w:rsidRDefault="00196E5D" w:rsidP="00196E5D">
      <w:pPr>
        <w:rPr>
          <w:szCs w:val="16"/>
          <w:lang w:val="en-US"/>
        </w:rPr>
      </w:pPr>
      <w:r w:rsidRPr="00196E5D">
        <w:rPr>
          <w:szCs w:val="16"/>
          <w:lang w:val="en-US"/>
        </w:rPr>
        <w:t>}</w:t>
      </w:r>
    </w:p>
    <w:p w14:paraId="479AA921" w14:textId="77777777" w:rsidR="00196E5D" w:rsidRPr="00196E5D" w:rsidRDefault="00196E5D" w:rsidP="00196E5D">
      <w:pPr>
        <w:rPr>
          <w:szCs w:val="16"/>
          <w:lang w:val="en-US"/>
        </w:rPr>
      </w:pPr>
    </w:p>
    <w:p w14:paraId="13573301" w14:textId="77777777" w:rsidR="00196E5D" w:rsidRPr="00196E5D" w:rsidRDefault="00196E5D" w:rsidP="00196E5D">
      <w:pPr>
        <w:rPr>
          <w:szCs w:val="16"/>
          <w:lang w:val="en-US"/>
        </w:rPr>
      </w:pPr>
      <w:r w:rsidRPr="00196E5D">
        <w:rPr>
          <w:szCs w:val="16"/>
          <w:lang w:val="en-US"/>
        </w:rPr>
        <w:t>.arrow-round::after {</w:t>
      </w:r>
    </w:p>
    <w:p w14:paraId="134C62F1" w14:textId="77777777" w:rsidR="00196E5D" w:rsidRPr="00196E5D" w:rsidRDefault="00196E5D" w:rsidP="00196E5D">
      <w:pPr>
        <w:rPr>
          <w:szCs w:val="16"/>
          <w:lang w:val="en-US"/>
        </w:rPr>
      </w:pPr>
      <w:r w:rsidRPr="00196E5D">
        <w:rPr>
          <w:szCs w:val="16"/>
          <w:lang w:val="en-US"/>
        </w:rPr>
        <w:t xml:space="preserve">    content: "";</w:t>
      </w:r>
    </w:p>
    <w:p w14:paraId="747C6627" w14:textId="77777777" w:rsidR="00196E5D" w:rsidRPr="00196E5D" w:rsidRDefault="00196E5D" w:rsidP="00196E5D">
      <w:pPr>
        <w:rPr>
          <w:szCs w:val="16"/>
          <w:lang w:val="en-US"/>
        </w:rPr>
      </w:pPr>
      <w:r w:rsidRPr="00196E5D">
        <w:rPr>
          <w:szCs w:val="16"/>
          <w:lang w:val="en-US"/>
        </w:rPr>
        <w:t xml:space="preserve">    position: absolute;</w:t>
      </w:r>
    </w:p>
    <w:p w14:paraId="6367E59F" w14:textId="77777777" w:rsidR="00196E5D" w:rsidRPr="00196E5D" w:rsidRDefault="00196E5D" w:rsidP="00196E5D">
      <w:pPr>
        <w:rPr>
          <w:szCs w:val="16"/>
          <w:lang w:val="en-US"/>
        </w:rPr>
      </w:pPr>
      <w:r w:rsidRPr="00196E5D">
        <w:rPr>
          <w:szCs w:val="16"/>
          <w:lang w:val="en-US"/>
        </w:rPr>
        <w:t xml:space="preserve">    border:solid 100px #ffffff;</w:t>
      </w:r>
    </w:p>
    <w:p w14:paraId="23E0DD8E" w14:textId="77777777" w:rsidR="00196E5D" w:rsidRPr="00196E5D" w:rsidRDefault="00196E5D" w:rsidP="00196E5D">
      <w:pPr>
        <w:rPr>
          <w:szCs w:val="16"/>
          <w:lang w:val="en-US"/>
        </w:rPr>
      </w:pPr>
      <w:r w:rsidRPr="00196E5D">
        <w:rPr>
          <w:szCs w:val="16"/>
          <w:lang w:val="en-US"/>
        </w:rPr>
        <w:t xml:space="preserve">    border-bottom:#0074d9 solid 100px;</w:t>
      </w:r>
    </w:p>
    <w:p w14:paraId="04A04D6F" w14:textId="77777777" w:rsidR="00196E5D" w:rsidRPr="00196E5D" w:rsidRDefault="00196E5D" w:rsidP="00196E5D">
      <w:pPr>
        <w:rPr>
          <w:szCs w:val="16"/>
          <w:lang w:val="en-US"/>
        </w:rPr>
      </w:pPr>
      <w:r w:rsidRPr="00196E5D">
        <w:rPr>
          <w:szCs w:val="16"/>
          <w:lang w:val="en-US"/>
        </w:rPr>
        <w:t xml:space="preserve">    top:-45px;</w:t>
      </w:r>
    </w:p>
    <w:p w14:paraId="14C73B52" w14:textId="77777777" w:rsidR="00196E5D" w:rsidRPr="00196E5D" w:rsidRDefault="00196E5D" w:rsidP="00196E5D">
      <w:pPr>
        <w:rPr>
          <w:szCs w:val="16"/>
          <w:lang w:val="en-US"/>
        </w:rPr>
      </w:pPr>
      <w:r w:rsidRPr="00196E5D">
        <w:rPr>
          <w:szCs w:val="16"/>
          <w:lang w:val="en-US"/>
        </w:rPr>
        <w:t xml:space="preserve">    left:130px;</w:t>
      </w:r>
    </w:p>
    <w:p w14:paraId="3A3B81C5" w14:textId="77777777" w:rsidR="00196E5D" w:rsidRPr="00196E5D" w:rsidRDefault="00196E5D" w:rsidP="00196E5D">
      <w:pPr>
        <w:rPr>
          <w:szCs w:val="16"/>
          <w:lang w:val="en-US"/>
        </w:rPr>
      </w:pPr>
      <w:r w:rsidRPr="00196E5D">
        <w:rPr>
          <w:szCs w:val="16"/>
          <w:lang w:val="en-US"/>
        </w:rPr>
        <w:t xml:space="preserve">    border-right:0;</w:t>
      </w:r>
    </w:p>
    <w:p w14:paraId="17EE3943" w14:textId="77777777" w:rsidR="00196E5D" w:rsidRPr="00196E5D" w:rsidRDefault="00196E5D" w:rsidP="00196E5D">
      <w:pPr>
        <w:rPr>
          <w:szCs w:val="16"/>
          <w:lang w:val="en-US"/>
        </w:rPr>
      </w:pPr>
      <w:r w:rsidRPr="00196E5D">
        <w:rPr>
          <w:szCs w:val="16"/>
          <w:lang w:val="en-US"/>
        </w:rPr>
        <w:t xml:space="preserve">    border-top:0;</w:t>
      </w:r>
    </w:p>
    <w:p w14:paraId="291778E3" w14:textId="77777777" w:rsidR="00196E5D" w:rsidRPr="00196E5D" w:rsidRDefault="00196E5D" w:rsidP="00196E5D">
      <w:pPr>
        <w:rPr>
          <w:szCs w:val="16"/>
          <w:lang w:val="en-US"/>
        </w:rPr>
      </w:pPr>
      <w:r w:rsidRPr="00196E5D">
        <w:rPr>
          <w:szCs w:val="16"/>
          <w:lang w:val="en-US"/>
        </w:rPr>
        <w:t xml:space="preserve">    border-left:solid 100px transparent;</w:t>
      </w:r>
    </w:p>
    <w:p w14:paraId="6D17C0D4" w14:textId="24D01A2C" w:rsidR="00B10FEC" w:rsidRDefault="00196E5D" w:rsidP="00196E5D">
      <w:pPr>
        <w:rPr>
          <w:szCs w:val="16"/>
        </w:rPr>
      </w:pPr>
      <w:r w:rsidRPr="00196E5D">
        <w:rPr>
          <w:szCs w:val="16"/>
        </w:rPr>
        <w:t>}</w:t>
      </w:r>
    </w:p>
    <w:p w14:paraId="1CA818B9" w14:textId="77777777" w:rsidR="00FA15BC" w:rsidRDefault="00FA15BC" w:rsidP="00FA15BC">
      <w:pPr>
        <w:pStyle w:val="2"/>
      </w:pPr>
      <w:r>
        <w:t>Треугольники в жизни, часть 1 </w:t>
      </w:r>
      <w:r>
        <w:rPr>
          <w:bCs/>
          <w:color w:val="999999"/>
          <w:sz w:val="37"/>
          <w:szCs w:val="37"/>
        </w:rPr>
        <w:t>[31/33]</w:t>
      </w:r>
    </w:p>
    <w:p w14:paraId="77C9395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7DAA7B8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1052B741"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04CE2C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30B0CD54" w14:textId="77777777" w:rsidR="000C610D" w:rsidRDefault="000C610D" w:rsidP="000C610D">
      <w:pPr>
        <w:pStyle w:val="2"/>
      </w:pPr>
      <w:r>
        <w:lastRenderedPageBreak/>
        <w:t>Треугольники в жизни, часть 2 </w:t>
      </w:r>
      <w:r>
        <w:rPr>
          <w:bCs/>
          <w:color w:val="999999"/>
          <w:sz w:val="37"/>
          <w:szCs w:val="37"/>
        </w:rPr>
        <w:t>[32/33]</w:t>
      </w:r>
    </w:p>
    <w:p w14:paraId="09C1CA30"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6A764F87"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57D5E1CE"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43448E07" w14:textId="27996B10"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77EFF5EC"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4BBA4649"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4427398F"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2FD7F107"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3AD1EE0" w14:textId="77777777" w:rsidR="00EA44E1" w:rsidRDefault="00EA44E1" w:rsidP="000C610D">
      <w:pPr>
        <w:pStyle w:val="a3"/>
        <w:shd w:val="clear" w:color="auto" w:fill="FFFFFF"/>
        <w:spacing w:before="0" w:beforeAutospacing="0" w:after="135" w:afterAutospacing="0"/>
        <w:rPr>
          <w:rFonts w:ascii="Helvetica" w:hAnsi="Helvetica" w:cs="Helvetica"/>
          <w:color w:val="333333"/>
          <w:sz w:val="20"/>
          <w:szCs w:val="20"/>
        </w:rPr>
      </w:pPr>
    </w:p>
    <w:p w14:paraId="3D52C4CA" w14:textId="77777777" w:rsidR="00EA44E1" w:rsidRPr="00EA44E1" w:rsidRDefault="00EA44E1" w:rsidP="00EA44E1">
      <w:pPr>
        <w:rPr>
          <w:szCs w:val="16"/>
          <w:lang w:val="en-US"/>
        </w:rPr>
      </w:pPr>
      <w:r w:rsidRPr="00EA44E1">
        <w:rPr>
          <w:szCs w:val="16"/>
          <w:lang w:val="en-US"/>
        </w:rPr>
        <w:t>div class="goods"&gt;</w:t>
      </w:r>
    </w:p>
    <w:p w14:paraId="2B545878" w14:textId="77777777" w:rsidR="00EA44E1" w:rsidRPr="00EA44E1" w:rsidRDefault="00EA44E1" w:rsidP="00EA44E1">
      <w:pPr>
        <w:rPr>
          <w:szCs w:val="16"/>
          <w:lang w:val="en-US"/>
        </w:rPr>
      </w:pPr>
      <w:r w:rsidRPr="00EA44E1">
        <w:rPr>
          <w:szCs w:val="16"/>
          <w:lang w:val="en-US"/>
        </w:rPr>
        <w:t xml:space="preserve">            &lt;p&gt;</w:t>
      </w:r>
    </w:p>
    <w:p w14:paraId="5DD2BA53" w14:textId="77777777" w:rsidR="00EA44E1" w:rsidRPr="00EA44E1" w:rsidRDefault="00EA44E1" w:rsidP="00EA44E1">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7842EDF9" w14:textId="77777777" w:rsidR="00EA44E1" w:rsidRPr="00EA44E1" w:rsidRDefault="00EA44E1" w:rsidP="00EA44E1">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5E88C6F9" w14:textId="19431337" w:rsidR="00196E5D" w:rsidRPr="00EA44E1" w:rsidRDefault="00EA44E1" w:rsidP="00EA44E1">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3D44E7F8" w14:textId="1783D768" w:rsidR="00EA44E1" w:rsidRPr="00EA44E1" w:rsidRDefault="00EA44E1" w:rsidP="00EA44E1">
      <w:pPr>
        <w:rPr>
          <w:szCs w:val="16"/>
          <w:lang w:val="en-US"/>
        </w:rPr>
      </w:pPr>
    </w:p>
    <w:p w14:paraId="37EB811B" w14:textId="60C4B7DB" w:rsidR="00EA44E1" w:rsidRPr="00EA44E1" w:rsidRDefault="00EA44E1" w:rsidP="00EA44E1">
      <w:pPr>
        <w:rPr>
          <w:szCs w:val="16"/>
          <w:lang w:val="en-US"/>
        </w:rPr>
      </w:pPr>
    </w:p>
    <w:p w14:paraId="3C2E0939" w14:textId="77777777" w:rsidR="00EA44E1" w:rsidRPr="00EA44E1" w:rsidRDefault="00EA44E1" w:rsidP="00EA44E1">
      <w:pPr>
        <w:rPr>
          <w:szCs w:val="16"/>
          <w:lang w:val="en-US"/>
        </w:rPr>
      </w:pPr>
      <w:r w:rsidRPr="00EA44E1">
        <w:rPr>
          <w:szCs w:val="16"/>
          <w:lang w:val="en-US"/>
        </w:rPr>
        <w:t>a.arrow {</w:t>
      </w:r>
    </w:p>
    <w:p w14:paraId="4D24ABB8" w14:textId="77777777" w:rsidR="00EA44E1" w:rsidRPr="00EA44E1" w:rsidRDefault="00EA44E1" w:rsidP="00EA44E1">
      <w:pPr>
        <w:rPr>
          <w:szCs w:val="16"/>
          <w:lang w:val="en-US"/>
        </w:rPr>
      </w:pPr>
      <w:r w:rsidRPr="00EA44E1">
        <w:rPr>
          <w:szCs w:val="16"/>
          <w:lang w:val="en-US"/>
        </w:rPr>
        <w:t xml:space="preserve">    display: inline-block;</w:t>
      </w:r>
    </w:p>
    <w:p w14:paraId="12DC8DC9" w14:textId="77777777" w:rsidR="00EA44E1" w:rsidRPr="00EA44E1" w:rsidRDefault="00EA44E1" w:rsidP="00EA44E1">
      <w:pPr>
        <w:rPr>
          <w:szCs w:val="16"/>
          <w:lang w:val="en-US"/>
        </w:rPr>
      </w:pPr>
      <w:r w:rsidRPr="00EA44E1">
        <w:rPr>
          <w:szCs w:val="16"/>
          <w:lang w:val="en-US"/>
        </w:rPr>
        <w:t xml:space="preserve">    margin: 0 10px;</w:t>
      </w:r>
    </w:p>
    <w:p w14:paraId="323806A0" w14:textId="77777777" w:rsidR="00EA44E1" w:rsidRPr="00EA44E1" w:rsidRDefault="00EA44E1" w:rsidP="00EA44E1">
      <w:pPr>
        <w:rPr>
          <w:szCs w:val="16"/>
          <w:lang w:val="en-US"/>
        </w:rPr>
      </w:pPr>
      <w:r w:rsidRPr="00EA44E1">
        <w:rPr>
          <w:szCs w:val="16"/>
          <w:lang w:val="en-US"/>
        </w:rPr>
        <w:t xml:space="preserve">    font-size:0;</w:t>
      </w:r>
    </w:p>
    <w:p w14:paraId="2A630137" w14:textId="77777777" w:rsidR="00EA44E1" w:rsidRPr="00EA44E1" w:rsidRDefault="00EA44E1" w:rsidP="00EA44E1">
      <w:pPr>
        <w:rPr>
          <w:szCs w:val="16"/>
          <w:lang w:val="en-US"/>
        </w:rPr>
      </w:pPr>
      <w:r w:rsidRPr="00EA44E1">
        <w:rPr>
          <w:szCs w:val="16"/>
          <w:lang w:val="en-US"/>
        </w:rPr>
        <w:t>}</w:t>
      </w:r>
    </w:p>
    <w:p w14:paraId="333273B2" w14:textId="77777777" w:rsidR="00EA44E1" w:rsidRPr="00EA44E1" w:rsidRDefault="00EA44E1" w:rsidP="00EA44E1">
      <w:pPr>
        <w:rPr>
          <w:szCs w:val="16"/>
          <w:lang w:val="en-US"/>
        </w:rPr>
      </w:pPr>
    </w:p>
    <w:p w14:paraId="318D4FE7" w14:textId="77777777" w:rsidR="00EA44E1" w:rsidRPr="00EA44E1" w:rsidRDefault="00EA44E1" w:rsidP="00EA44E1">
      <w:pPr>
        <w:rPr>
          <w:szCs w:val="16"/>
          <w:lang w:val="en-US"/>
        </w:rPr>
      </w:pPr>
      <w:r w:rsidRPr="00EA44E1">
        <w:rPr>
          <w:szCs w:val="16"/>
          <w:lang w:val="en-US"/>
        </w:rPr>
        <w:t>.arrow::before {</w:t>
      </w:r>
    </w:p>
    <w:p w14:paraId="153F1B66" w14:textId="77777777" w:rsidR="00EA44E1" w:rsidRPr="00EA44E1" w:rsidRDefault="00EA44E1" w:rsidP="00EA44E1">
      <w:pPr>
        <w:rPr>
          <w:szCs w:val="16"/>
          <w:lang w:val="en-US"/>
        </w:rPr>
      </w:pPr>
      <w:r w:rsidRPr="00EA44E1">
        <w:rPr>
          <w:szCs w:val="16"/>
          <w:lang w:val="en-US"/>
        </w:rPr>
        <w:t xml:space="preserve">    content: "";</w:t>
      </w:r>
    </w:p>
    <w:p w14:paraId="310AE0A9" w14:textId="77777777" w:rsidR="00EA44E1" w:rsidRPr="00EA44E1" w:rsidRDefault="00EA44E1" w:rsidP="00EA44E1">
      <w:pPr>
        <w:rPr>
          <w:szCs w:val="16"/>
          <w:lang w:val="en-US"/>
        </w:rPr>
      </w:pPr>
      <w:r w:rsidRPr="00EA44E1">
        <w:rPr>
          <w:szCs w:val="16"/>
          <w:lang w:val="en-US"/>
        </w:rPr>
        <w:t xml:space="preserve">    border: 20px solid #0074d9;</w:t>
      </w:r>
    </w:p>
    <w:p w14:paraId="09598D9D" w14:textId="77777777" w:rsidR="00EA44E1" w:rsidRPr="00EA44E1" w:rsidRDefault="00EA44E1" w:rsidP="00EA44E1">
      <w:pPr>
        <w:rPr>
          <w:szCs w:val="16"/>
          <w:lang w:val="en-US"/>
        </w:rPr>
      </w:pPr>
      <w:r w:rsidRPr="00EA44E1">
        <w:rPr>
          <w:szCs w:val="16"/>
          <w:lang w:val="en-US"/>
        </w:rPr>
        <w:t xml:space="preserve">    border-right-width: 10px;</w:t>
      </w:r>
    </w:p>
    <w:p w14:paraId="4B9A67D2" w14:textId="77777777" w:rsidR="00EA44E1" w:rsidRPr="00EA44E1" w:rsidRDefault="00EA44E1" w:rsidP="00EA44E1">
      <w:pPr>
        <w:rPr>
          <w:szCs w:val="16"/>
          <w:lang w:val="en-US"/>
        </w:rPr>
      </w:pPr>
      <w:r w:rsidRPr="00EA44E1">
        <w:rPr>
          <w:szCs w:val="16"/>
          <w:lang w:val="en-US"/>
        </w:rPr>
        <w:t xml:space="preserve">    border-left-width: 10px;</w:t>
      </w:r>
    </w:p>
    <w:p w14:paraId="7D8DCE6F" w14:textId="77777777" w:rsidR="00EA44E1" w:rsidRPr="00EA44E1" w:rsidRDefault="00EA44E1" w:rsidP="00EA44E1">
      <w:pPr>
        <w:rPr>
          <w:szCs w:val="16"/>
          <w:lang w:val="en-US"/>
        </w:rPr>
      </w:pPr>
      <w:r w:rsidRPr="00EA44E1">
        <w:rPr>
          <w:szCs w:val="16"/>
          <w:lang w:val="en-US"/>
        </w:rPr>
        <w:t xml:space="preserve">    border-right-color: transparent;</w:t>
      </w:r>
    </w:p>
    <w:p w14:paraId="44356EC9" w14:textId="77777777" w:rsidR="00EA44E1" w:rsidRPr="00EA44E1" w:rsidRDefault="00EA44E1" w:rsidP="00EA44E1">
      <w:pPr>
        <w:rPr>
          <w:szCs w:val="16"/>
          <w:lang w:val="en-US"/>
        </w:rPr>
      </w:pPr>
      <w:r w:rsidRPr="00EA44E1">
        <w:rPr>
          <w:szCs w:val="16"/>
          <w:lang w:val="en-US"/>
        </w:rPr>
        <w:t xml:space="preserve">    border-left-color: transparent;</w:t>
      </w:r>
    </w:p>
    <w:p w14:paraId="50E7F59A" w14:textId="77777777" w:rsidR="00EA44E1" w:rsidRPr="00EA44E1" w:rsidRDefault="00EA44E1" w:rsidP="00EA44E1">
      <w:pPr>
        <w:rPr>
          <w:szCs w:val="16"/>
          <w:lang w:val="en-US"/>
        </w:rPr>
      </w:pPr>
      <w:r w:rsidRPr="00EA44E1">
        <w:rPr>
          <w:szCs w:val="16"/>
          <w:lang w:val="en-US"/>
        </w:rPr>
        <w:t xml:space="preserve">    display:inline-block;</w:t>
      </w:r>
    </w:p>
    <w:p w14:paraId="6DC5F3F4" w14:textId="77777777" w:rsidR="00EA44E1" w:rsidRPr="00EA44E1" w:rsidRDefault="00EA44E1" w:rsidP="00EA44E1">
      <w:pPr>
        <w:rPr>
          <w:szCs w:val="16"/>
          <w:lang w:val="en-US"/>
        </w:rPr>
      </w:pPr>
      <w:r w:rsidRPr="00EA44E1">
        <w:rPr>
          <w:szCs w:val="16"/>
          <w:lang w:val="en-US"/>
        </w:rPr>
        <w:t>}</w:t>
      </w:r>
    </w:p>
    <w:p w14:paraId="5E2CBDC4" w14:textId="77777777" w:rsidR="00EA44E1" w:rsidRPr="00FF5407" w:rsidRDefault="00EA44E1" w:rsidP="00EA44E1">
      <w:pPr>
        <w:rPr>
          <w:szCs w:val="16"/>
          <w:lang w:val="en-US"/>
        </w:rPr>
      </w:pPr>
    </w:p>
    <w:p w14:paraId="7578F838" w14:textId="77777777" w:rsidR="00EA44E1" w:rsidRPr="00EA44E1" w:rsidRDefault="00EA44E1" w:rsidP="00EA44E1">
      <w:pPr>
        <w:rPr>
          <w:szCs w:val="16"/>
          <w:lang w:val="en-US"/>
        </w:rPr>
      </w:pPr>
      <w:r w:rsidRPr="00EA44E1">
        <w:rPr>
          <w:szCs w:val="16"/>
          <w:lang w:val="en-US"/>
        </w:rPr>
        <w:t>.arrow-up::before {</w:t>
      </w:r>
    </w:p>
    <w:p w14:paraId="3CD76B63" w14:textId="77777777" w:rsidR="00EA44E1" w:rsidRPr="00EA44E1" w:rsidRDefault="00EA44E1" w:rsidP="00EA44E1">
      <w:pPr>
        <w:rPr>
          <w:szCs w:val="16"/>
          <w:lang w:val="en-US"/>
        </w:rPr>
      </w:pPr>
      <w:r w:rsidRPr="00EA44E1">
        <w:rPr>
          <w:szCs w:val="16"/>
          <w:lang w:val="en-US"/>
        </w:rPr>
        <w:t xml:space="preserve">    border-top:0;</w:t>
      </w:r>
    </w:p>
    <w:p w14:paraId="2F3F964C" w14:textId="77777777" w:rsidR="00EA44E1" w:rsidRPr="00EA44E1" w:rsidRDefault="00EA44E1" w:rsidP="00EA44E1">
      <w:pPr>
        <w:rPr>
          <w:szCs w:val="16"/>
          <w:lang w:val="en-US"/>
        </w:rPr>
      </w:pPr>
      <w:r w:rsidRPr="00EA44E1">
        <w:rPr>
          <w:szCs w:val="16"/>
          <w:lang w:val="en-US"/>
        </w:rPr>
        <w:t xml:space="preserve">    </w:t>
      </w:r>
    </w:p>
    <w:p w14:paraId="3575B993" w14:textId="77777777" w:rsidR="00EA44E1" w:rsidRPr="00EA44E1" w:rsidRDefault="00EA44E1" w:rsidP="00EA44E1">
      <w:pPr>
        <w:rPr>
          <w:szCs w:val="16"/>
          <w:lang w:val="en-US"/>
        </w:rPr>
      </w:pPr>
      <w:r w:rsidRPr="00EA44E1">
        <w:rPr>
          <w:szCs w:val="16"/>
          <w:lang w:val="en-US"/>
        </w:rPr>
        <w:t>}</w:t>
      </w:r>
    </w:p>
    <w:p w14:paraId="005D1FB0" w14:textId="77777777" w:rsidR="00EA44E1" w:rsidRPr="00EA44E1" w:rsidRDefault="00EA44E1" w:rsidP="00EA44E1">
      <w:pPr>
        <w:rPr>
          <w:szCs w:val="16"/>
          <w:lang w:val="en-US"/>
        </w:rPr>
      </w:pPr>
    </w:p>
    <w:p w14:paraId="0F9549E7" w14:textId="77777777" w:rsidR="00EA44E1" w:rsidRPr="00EA44E1" w:rsidRDefault="00EA44E1" w:rsidP="00EA44E1">
      <w:pPr>
        <w:rPr>
          <w:szCs w:val="16"/>
          <w:lang w:val="en-US"/>
        </w:rPr>
      </w:pPr>
      <w:r w:rsidRPr="00EA44E1">
        <w:rPr>
          <w:szCs w:val="16"/>
          <w:lang w:val="en-US"/>
        </w:rPr>
        <w:t>.arrow-down::before {</w:t>
      </w:r>
    </w:p>
    <w:p w14:paraId="6D40E7C7" w14:textId="77777777" w:rsidR="00EA44E1" w:rsidRPr="00EA44E1" w:rsidRDefault="00EA44E1" w:rsidP="00EA44E1">
      <w:pPr>
        <w:rPr>
          <w:szCs w:val="16"/>
          <w:lang w:val="en-US"/>
        </w:rPr>
      </w:pPr>
      <w:r w:rsidRPr="00EA44E1">
        <w:rPr>
          <w:szCs w:val="16"/>
          <w:lang w:val="en-US"/>
        </w:rPr>
        <w:t xml:space="preserve">    border-bottom:0;</w:t>
      </w:r>
    </w:p>
    <w:p w14:paraId="6E08A2BA" w14:textId="77777777" w:rsidR="00EA44E1" w:rsidRPr="00EA44E1" w:rsidRDefault="00EA44E1" w:rsidP="00EA44E1">
      <w:pPr>
        <w:rPr>
          <w:szCs w:val="16"/>
          <w:lang w:val="en-US"/>
        </w:rPr>
      </w:pPr>
      <w:r w:rsidRPr="00EA44E1">
        <w:rPr>
          <w:szCs w:val="16"/>
          <w:lang w:val="en-US"/>
        </w:rPr>
        <w:t xml:space="preserve">    </w:t>
      </w:r>
    </w:p>
    <w:p w14:paraId="75CE3E99" w14:textId="6F20FC88" w:rsidR="00EA44E1" w:rsidRDefault="00EA44E1" w:rsidP="00EA44E1">
      <w:pPr>
        <w:rPr>
          <w:szCs w:val="16"/>
          <w:lang w:val="en-US"/>
        </w:rPr>
      </w:pPr>
      <w:r w:rsidRPr="00EA44E1">
        <w:rPr>
          <w:szCs w:val="16"/>
          <w:lang w:val="en-US"/>
        </w:rPr>
        <w:t>}</w:t>
      </w:r>
    </w:p>
    <w:p w14:paraId="5F84E284" w14:textId="07F2DE90" w:rsidR="002C6BF2" w:rsidRDefault="002C6BF2" w:rsidP="00EA44E1">
      <w:pPr>
        <w:rPr>
          <w:szCs w:val="16"/>
          <w:lang w:val="en-US"/>
        </w:rPr>
      </w:pPr>
    </w:p>
    <w:p w14:paraId="5DB6A660" w14:textId="77777777" w:rsidR="002C6BF2" w:rsidRPr="00FF5407" w:rsidRDefault="002C6BF2" w:rsidP="002C6BF2">
      <w:pPr>
        <w:pStyle w:val="1"/>
        <w:rPr>
          <w:lang w:val="en-US"/>
        </w:rPr>
      </w:pPr>
      <w:r w:rsidRPr="002C6BF2">
        <w:t>Игра</w:t>
      </w:r>
      <w:r w:rsidRPr="00FF5407">
        <w:rPr>
          <w:lang w:val="en-US"/>
        </w:rPr>
        <w:t xml:space="preserve"> </w:t>
      </w:r>
      <w:r w:rsidRPr="002C6BF2">
        <w:t>теней</w:t>
      </w:r>
    </w:p>
    <w:p w14:paraId="1507FDFB" w14:textId="77777777" w:rsidR="000C4480" w:rsidRPr="00FF5407" w:rsidRDefault="000C4480" w:rsidP="000C4480">
      <w:pPr>
        <w:pStyle w:val="2"/>
        <w:rPr>
          <w:lang w:val="en-US"/>
        </w:rPr>
      </w:pPr>
      <w:r>
        <w:t>Свойство</w:t>
      </w:r>
      <w:r w:rsidRPr="00FF5407">
        <w:rPr>
          <w:lang w:val="en-US"/>
        </w:rPr>
        <w:t xml:space="preserve"> box-shadow</w:t>
      </w:r>
    </w:p>
    <w:p w14:paraId="6EA75382" w14:textId="77777777" w:rsidR="000C4480" w:rsidRDefault="000C4480" w:rsidP="000C44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243B8D73" w14:textId="77777777" w:rsidR="000C4480" w:rsidRPr="00FF5407" w:rsidRDefault="000C4480" w:rsidP="000C44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1BAE4BEC" w14:textId="77777777" w:rsidR="000C4480" w:rsidRDefault="000C4480" w:rsidP="000C44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пока посмотрим на пример работы этого свойства.</w:t>
      </w:r>
    </w:p>
    <w:p w14:paraId="0F302B33" w14:textId="77777777" w:rsidR="007E5F65" w:rsidRDefault="007E5F65" w:rsidP="007E5F65">
      <w:pPr>
        <w:pStyle w:val="2"/>
      </w:pPr>
      <w:r>
        <w:t>Смещение тени по горизонтали</w:t>
      </w:r>
    </w:p>
    <w:p w14:paraId="45F5FD99" w14:textId="77777777" w:rsidR="007E5F65" w:rsidRDefault="007E5F65" w:rsidP="007E5F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090EA7A8"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242A00A"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21026877"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746E65FC"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A4B5CB2"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48300516"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53FF076" w14:textId="77777777" w:rsidR="007E5F65" w:rsidRDefault="007E5F65" w:rsidP="007E5F6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0F8C60B" w14:textId="77777777" w:rsidR="007E5F65" w:rsidRDefault="007E5F65" w:rsidP="007E5F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52D2727B" w14:textId="77777777" w:rsidR="007E5F65" w:rsidRDefault="007E5F65" w:rsidP="007E5F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0B50F06A" w14:textId="07536A37" w:rsidR="002C6BF2" w:rsidRDefault="002C6BF2" w:rsidP="00EA44E1">
      <w:pPr>
        <w:rPr>
          <w:szCs w:val="16"/>
        </w:rPr>
      </w:pPr>
    </w:p>
    <w:p w14:paraId="0BAEC5E0" w14:textId="77777777" w:rsidR="00F53907" w:rsidRDefault="00F53907" w:rsidP="00F53907">
      <w:pPr>
        <w:pStyle w:val="2"/>
      </w:pPr>
      <w:r>
        <w:t>Смещение тени по вертикали</w:t>
      </w:r>
    </w:p>
    <w:p w14:paraId="4AE9DFF7" w14:textId="77777777" w:rsidR="00F53907" w:rsidRDefault="00F53907" w:rsidP="00F53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0941EC69"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1173E47"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3BD043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75582E7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52FC5032"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349D5F76"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4640EC8" w14:textId="77777777" w:rsidR="00F53907" w:rsidRDefault="00F53907" w:rsidP="00F53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5D97CB1F" w14:textId="77777777" w:rsidR="00F53907" w:rsidRDefault="00F53907" w:rsidP="00F53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0A2B73BA" w14:textId="77777777" w:rsidR="009938F9" w:rsidRDefault="009938F9" w:rsidP="009938F9">
      <w:pPr>
        <w:pStyle w:val="2"/>
      </w:pPr>
      <w:r>
        <w:t>Размытие тени</w:t>
      </w:r>
    </w:p>
    <w:p w14:paraId="40035148" w14:textId="77777777" w:rsidR="009938F9" w:rsidRDefault="009938F9" w:rsidP="009938F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5A51FF29"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6B6B717"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A9AB61C"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C493853"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0028E3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3D16811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363102C" w14:textId="77777777" w:rsidR="009938F9" w:rsidRDefault="009938F9" w:rsidP="009938F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2A702008" w14:textId="77777777" w:rsidR="009938F9" w:rsidRDefault="009938F9" w:rsidP="009938F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41A3DF23" w14:textId="77777777" w:rsidR="00422EFA" w:rsidRDefault="00422EFA" w:rsidP="00422EFA">
      <w:pPr>
        <w:pStyle w:val="2"/>
      </w:pPr>
      <w:r>
        <w:t>Растяжение тени</w:t>
      </w:r>
    </w:p>
    <w:p w14:paraId="46B4158F" w14:textId="77777777" w:rsidR="00422EFA" w:rsidRDefault="00422EFA" w:rsidP="00422E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05ABF29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box-shadow:</w:t>
      </w:r>
    </w:p>
    <w:p w14:paraId="3086EE1D"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4369A527"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6F1A21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EE4D6F3"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C170CC1"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4B513835" w14:textId="77777777" w:rsidR="00422EFA" w:rsidRDefault="00422EFA" w:rsidP="00422E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05E618E8" w14:textId="77777777" w:rsidR="00422EFA" w:rsidRDefault="00422EFA" w:rsidP="00422E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675632FA" w14:textId="77777777" w:rsidR="00422EFA" w:rsidRDefault="00422EFA" w:rsidP="00422E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61E7BED" w14:textId="59A035D7" w:rsidR="00F53907" w:rsidRDefault="00F53907" w:rsidP="00EA44E1">
      <w:pPr>
        <w:rPr>
          <w:szCs w:val="16"/>
        </w:rPr>
      </w:pPr>
    </w:p>
    <w:p w14:paraId="5AD38B00" w14:textId="77777777" w:rsidR="00FF5407" w:rsidRPr="00FF5407" w:rsidRDefault="00FF5407" w:rsidP="00FF5407">
      <w:pPr>
        <w:pStyle w:val="2"/>
        <w:rPr>
          <w:rFonts w:eastAsia="Times New Roman"/>
          <w:lang w:eastAsia="ru-RU"/>
        </w:rPr>
      </w:pPr>
      <w:r w:rsidRPr="00FF5407">
        <w:rPr>
          <w:rFonts w:eastAsia="Times New Roman"/>
          <w:lang w:eastAsia="ru-RU"/>
        </w:rPr>
        <w:t>Размытие + растяжение</w:t>
      </w:r>
    </w:p>
    <w:p w14:paraId="00885F23" w14:textId="77777777" w:rsidR="00FF5407" w:rsidRPr="00FF5407" w:rsidRDefault="00FF5407" w:rsidP="00FF5407">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0AB676EB"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14FCC781"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407E4C55"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48433E5E"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56BC8A71" w14:textId="77777777" w:rsidR="00FF5407" w:rsidRPr="00FF5407" w:rsidRDefault="00FF5407" w:rsidP="00FF5407">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734211BB" w14:textId="77777777" w:rsidR="00FF5407" w:rsidRPr="00FF5407" w:rsidRDefault="00FF5407" w:rsidP="00FF5407">
      <w:r w:rsidRPr="00FF5407">
        <w:t>.btn1 {</w:t>
      </w:r>
    </w:p>
    <w:p w14:paraId="48AF2A12" w14:textId="77777777" w:rsidR="00FF5407" w:rsidRPr="00FF5407" w:rsidRDefault="00FF5407" w:rsidP="00FF5407">
      <w:r w:rsidRPr="00FF5407">
        <w:t xml:space="preserve">  box-shadow: 0 0 6px -2px #34495e;</w:t>
      </w:r>
    </w:p>
    <w:p w14:paraId="02EDC730" w14:textId="77777777" w:rsidR="00FF5407" w:rsidRPr="00FF5407" w:rsidRDefault="00FF5407" w:rsidP="00FF5407">
      <w:pPr>
        <w:rPr>
          <w:lang w:val="en-US"/>
        </w:rPr>
      </w:pPr>
      <w:r w:rsidRPr="00FF5407">
        <w:rPr>
          <w:lang w:val="en-US"/>
        </w:rPr>
        <w:t>}</w:t>
      </w:r>
    </w:p>
    <w:p w14:paraId="76FF3D53" w14:textId="77777777" w:rsidR="00FF5407" w:rsidRPr="00FF5407" w:rsidRDefault="00FF5407" w:rsidP="00FF5407">
      <w:pPr>
        <w:rPr>
          <w:lang w:val="en-US"/>
        </w:rPr>
      </w:pPr>
    </w:p>
    <w:p w14:paraId="38E07E89" w14:textId="77777777" w:rsidR="00FF5407" w:rsidRPr="00FF5407" w:rsidRDefault="00FF5407" w:rsidP="00FF5407">
      <w:pPr>
        <w:rPr>
          <w:lang w:val="en-US"/>
        </w:rPr>
      </w:pPr>
      <w:r w:rsidRPr="00FF5407">
        <w:rPr>
          <w:lang w:val="en-US"/>
        </w:rPr>
        <w:t>.btn2 {</w:t>
      </w:r>
    </w:p>
    <w:p w14:paraId="17630F09" w14:textId="77777777" w:rsidR="00FF5407" w:rsidRPr="00FF5407" w:rsidRDefault="00FF5407" w:rsidP="00FF5407">
      <w:pPr>
        <w:rPr>
          <w:lang w:val="en-US"/>
        </w:rPr>
      </w:pPr>
      <w:r w:rsidRPr="00FF5407">
        <w:rPr>
          <w:lang w:val="en-US"/>
        </w:rPr>
        <w:t xml:space="preserve">  box-shadow: 0 0 6px 0 #34495e;</w:t>
      </w:r>
    </w:p>
    <w:p w14:paraId="4E4487C3" w14:textId="77777777" w:rsidR="00FF5407" w:rsidRPr="00FF5407" w:rsidRDefault="00FF5407" w:rsidP="00FF5407">
      <w:pPr>
        <w:rPr>
          <w:lang w:val="en-US"/>
        </w:rPr>
      </w:pPr>
      <w:r w:rsidRPr="00FF5407">
        <w:rPr>
          <w:lang w:val="en-US"/>
        </w:rPr>
        <w:t>}</w:t>
      </w:r>
    </w:p>
    <w:p w14:paraId="36192639" w14:textId="77777777" w:rsidR="00FF5407" w:rsidRPr="00FF5407" w:rsidRDefault="00FF5407" w:rsidP="00FF5407">
      <w:pPr>
        <w:rPr>
          <w:lang w:val="en-US"/>
        </w:rPr>
      </w:pPr>
    </w:p>
    <w:p w14:paraId="7DDC1F23" w14:textId="77777777" w:rsidR="00FF5407" w:rsidRPr="00FF5407" w:rsidRDefault="00FF5407" w:rsidP="00FF5407">
      <w:pPr>
        <w:rPr>
          <w:lang w:val="en-US"/>
        </w:rPr>
      </w:pPr>
      <w:r w:rsidRPr="00FF5407">
        <w:rPr>
          <w:lang w:val="en-US"/>
        </w:rPr>
        <w:t>.btn3 {</w:t>
      </w:r>
    </w:p>
    <w:p w14:paraId="00A37808" w14:textId="77777777" w:rsidR="00FF5407" w:rsidRPr="00FF5407" w:rsidRDefault="00FF5407" w:rsidP="00FF5407">
      <w:pPr>
        <w:rPr>
          <w:lang w:val="en-US"/>
        </w:rPr>
      </w:pPr>
      <w:r w:rsidRPr="00FF5407">
        <w:rPr>
          <w:lang w:val="en-US"/>
        </w:rPr>
        <w:t xml:space="preserve">  box-shadow: 0 0 6px 3px #34495e;</w:t>
      </w:r>
    </w:p>
    <w:p w14:paraId="1A407731" w14:textId="77777777" w:rsidR="00FF5407" w:rsidRPr="00FF5407" w:rsidRDefault="00FF5407" w:rsidP="00FF5407">
      <w:pPr>
        <w:rPr>
          <w:lang w:val="en-US"/>
        </w:rPr>
      </w:pPr>
      <w:r w:rsidRPr="00FF5407">
        <w:rPr>
          <w:lang w:val="en-US"/>
        </w:rPr>
        <w:t>}</w:t>
      </w:r>
    </w:p>
    <w:p w14:paraId="362953B1" w14:textId="77777777" w:rsidR="00FF5407" w:rsidRPr="00FF5407" w:rsidRDefault="00FF5407" w:rsidP="00FF5407">
      <w:pPr>
        <w:rPr>
          <w:lang w:val="en-US"/>
        </w:rPr>
      </w:pPr>
    </w:p>
    <w:p w14:paraId="6A7C77D1" w14:textId="77777777" w:rsidR="00FF5407" w:rsidRPr="00FF5407" w:rsidRDefault="00FF5407" w:rsidP="00FF5407">
      <w:pPr>
        <w:rPr>
          <w:lang w:val="en-US"/>
        </w:rPr>
      </w:pPr>
      <w:r w:rsidRPr="00FF5407">
        <w:rPr>
          <w:lang w:val="en-US"/>
        </w:rPr>
        <w:t>.btn4 {</w:t>
      </w:r>
    </w:p>
    <w:p w14:paraId="440D6C3C" w14:textId="77777777" w:rsidR="00FF5407" w:rsidRPr="00FF5407" w:rsidRDefault="00FF5407" w:rsidP="00FF5407">
      <w:pPr>
        <w:rPr>
          <w:lang w:val="en-US"/>
        </w:rPr>
      </w:pPr>
      <w:r w:rsidRPr="00FF5407">
        <w:rPr>
          <w:lang w:val="en-US"/>
        </w:rPr>
        <w:t xml:space="preserve">  box-shadow: 0 0 3px 6px #34495e;</w:t>
      </w:r>
    </w:p>
    <w:p w14:paraId="723E5078" w14:textId="61601CA9" w:rsidR="00FF5407" w:rsidRDefault="00FF5407" w:rsidP="00FF5407">
      <w:r w:rsidRPr="00FF5407">
        <w:t>}</w:t>
      </w:r>
    </w:p>
    <w:p w14:paraId="3F386705" w14:textId="71D50CAC" w:rsidR="00FB779C" w:rsidRDefault="00FB779C" w:rsidP="00FF5407"/>
    <w:p w14:paraId="51E80265" w14:textId="77777777" w:rsidR="00FB779C" w:rsidRDefault="00FB779C" w:rsidP="00FB779C">
      <w:pPr>
        <w:pStyle w:val="2"/>
      </w:pPr>
      <w:r>
        <w:t>Цвет тени</w:t>
      </w:r>
    </w:p>
    <w:p w14:paraId="4CB0C391" w14:textId="77777777" w:rsidR="00FB779C" w:rsidRDefault="00FB779C" w:rsidP="00FB77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344B7A9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EAA3EA1"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4318F89"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C5C6DF0"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70F24AB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A28D647"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BB11113" w14:textId="77777777" w:rsidR="00FB779C" w:rsidRDefault="00FB779C" w:rsidP="00FB779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42E8D0FB" w14:textId="77777777" w:rsidR="00FB779C" w:rsidRDefault="00FB779C" w:rsidP="00FB77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Цвет тени — мощный инструмент в руках умелого дизайнера, который позволяет создавать выразительные эффекты.</w:t>
      </w:r>
    </w:p>
    <w:p w14:paraId="7E62F22B" w14:textId="77777777" w:rsidR="00657F71" w:rsidRDefault="00657F71" w:rsidP="00657F71">
      <w:pPr>
        <w:pStyle w:val="2"/>
      </w:pPr>
      <w:r>
        <w:t>Внутренняя тень</w:t>
      </w:r>
    </w:p>
    <w:p w14:paraId="34F163C4" w14:textId="77777777" w:rsidR="00657F71" w:rsidRDefault="00657F71" w:rsidP="00657F7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2B8D31B1"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2B824D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4D697E1B"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6317A846"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1D9F76CC"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099D432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1252CB7" w14:textId="77777777" w:rsidR="00657F71" w:rsidRDefault="00657F71" w:rsidP="00657F7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A315F9E" w14:textId="77777777" w:rsidR="00657F71" w:rsidRDefault="00657F71" w:rsidP="00657F71">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2E87E8C9" w14:textId="77777777" w:rsidR="00D546BE" w:rsidRDefault="00D546BE" w:rsidP="00D546BE">
      <w:pPr>
        <w:pStyle w:val="2"/>
      </w:pPr>
      <w:r>
        <w:t>Полупрозрачная тень</w:t>
      </w:r>
    </w:p>
    <w:p w14:paraId="2EFA377E" w14:textId="77777777" w:rsidR="00D546BE" w:rsidRDefault="00D546BE" w:rsidP="00D546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02FB9C2"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51F63146"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6CCD368C"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17B29D2F" w14:textId="77777777" w:rsidR="00D546BE" w:rsidRDefault="00D546BE" w:rsidP="00D546B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3A44E586"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00260A2B"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E60C7D8" w14:textId="77777777" w:rsidR="00D546BE" w:rsidRDefault="00D546BE" w:rsidP="00D546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155404DE" w14:textId="66A9D109" w:rsidR="00FB779C" w:rsidRDefault="00FB779C" w:rsidP="00FF5407"/>
    <w:p w14:paraId="3C1F3DD4" w14:textId="77777777" w:rsidR="00594C2C" w:rsidRDefault="00594C2C" w:rsidP="00594C2C">
      <w:pPr>
        <w:pStyle w:val="2"/>
      </w:pPr>
      <w:r>
        <w:t>Тень только с одной стороны</w:t>
      </w:r>
    </w:p>
    <w:p w14:paraId="1593CDC7" w14:textId="77777777" w:rsidR="00594C2C" w:rsidRDefault="00594C2C" w:rsidP="00594C2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24A0403"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4C88D42F"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3840FAE6" w14:textId="77777777" w:rsidR="00594C2C" w:rsidRDefault="00594C2C" w:rsidP="00594C2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Подобный приём позволяет имитировать градиенты с помощью внутренних теней.</w:t>
      </w:r>
    </w:p>
    <w:p w14:paraId="1BC52249" w14:textId="4CD59C25" w:rsidR="00594C2C" w:rsidRDefault="00594C2C" w:rsidP="00FF5407"/>
    <w:p w14:paraId="47959EC9" w14:textId="77777777" w:rsidR="0069446D" w:rsidRDefault="0069446D" w:rsidP="0069446D">
      <w:pPr>
        <w:pStyle w:val="2"/>
      </w:pPr>
      <w:r>
        <w:t>Множественные тени</w:t>
      </w:r>
    </w:p>
    <w:p w14:paraId="51F951D2" w14:textId="77777777" w:rsidR="0069446D" w:rsidRDefault="0069446D" w:rsidP="006944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4C4C618"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BF07AA1"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39D729F" w14:textId="77777777" w:rsidR="0069446D" w:rsidRDefault="0069446D" w:rsidP="006944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4A42E240" w14:textId="77777777" w:rsidR="0069446D" w:rsidRDefault="0069446D" w:rsidP="0069446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4AECEEB0" w14:textId="77777777" w:rsidR="009B0082" w:rsidRPr="009B0082" w:rsidRDefault="009B0082" w:rsidP="009B0082">
      <w:pPr>
        <w:rPr>
          <w:lang w:val="en-US"/>
        </w:rPr>
      </w:pPr>
      <w:r w:rsidRPr="007D3B9B">
        <w:t xml:space="preserve">  </w:t>
      </w:r>
      <w:r w:rsidRPr="009B0082">
        <w:rPr>
          <w:lang w:val="en-US"/>
        </w:rPr>
        <w:t xml:space="preserve">box-shadow: </w:t>
      </w:r>
    </w:p>
    <w:p w14:paraId="7E8DC2CE" w14:textId="77777777" w:rsidR="009B0082" w:rsidRPr="009B0082" w:rsidRDefault="009B0082" w:rsidP="009B0082">
      <w:pPr>
        <w:rPr>
          <w:lang w:val="en-US"/>
        </w:rPr>
      </w:pPr>
      <w:r w:rsidRPr="009B0082">
        <w:rPr>
          <w:lang w:val="en-US"/>
        </w:rPr>
        <w:t xml:space="preserve">  0 -5px 10px -3px #3498db,</w:t>
      </w:r>
    </w:p>
    <w:p w14:paraId="39D41F11" w14:textId="2B7769C9" w:rsidR="0069446D" w:rsidRDefault="009B0082" w:rsidP="009B0082">
      <w:r w:rsidRPr="009B0082">
        <w:rPr>
          <w:lang w:val="en-US"/>
        </w:rPr>
        <w:t xml:space="preserve">  </w:t>
      </w:r>
      <w:r>
        <w:t>0 5px 10px -3px #2ecc71;</w:t>
      </w:r>
    </w:p>
    <w:p w14:paraId="1F21FE17" w14:textId="761D896D" w:rsidR="00AF6955" w:rsidRDefault="00AF6955" w:rsidP="009B0082"/>
    <w:p w14:paraId="662E08F7" w14:textId="0F1ADB01" w:rsidR="00AF6955" w:rsidRDefault="00AF6955" w:rsidP="009B0082"/>
    <w:p w14:paraId="1119A8FA" w14:textId="77777777" w:rsidR="00AF6955" w:rsidRDefault="00AF6955" w:rsidP="00AF6955">
      <w:pPr>
        <w:pStyle w:val="2"/>
      </w:pPr>
      <w:r>
        <w:t>Несколько рамок у одного элемента</w:t>
      </w:r>
    </w:p>
    <w:p w14:paraId="2074487A" w14:textId="77777777" w:rsidR="00AF6955" w:rsidRDefault="00AF6955" w:rsidP="00AF6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280D3901" w14:textId="77777777" w:rsidR="00AF6955" w:rsidRDefault="00AF6955" w:rsidP="00AF6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1E50962F" w14:textId="77777777" w:rsidR="00AF6955" w:rsidRDefault="00AF6955" w:rsidP="00AF6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14505EBA" w14:textId="7B1DB2F3" w:rsidR="00AF6955" w:rsidRDefault="00AF6955" w:rsidP="009B0082"/>
    <w:p w14:paraId="0956B722" w14:textId="77777777" w:rsidR="00C24183" w:rsidRDefault="00C24183" w:rsidP="00394C21">
      <w:pPr>
        <w:pStyle w:val="2"/>
      </w:pPr>
      <w:r>
        <w:t>Теневое искусство – 1</w:t>
      </w:r>
    </w:p>
    <w:p w14:paraId="5EBC4FD1" w14:textId="77777777" w:rsidR="00C24183" w:rsidRDefault="00C24183" w:rsidP="00C241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94EF52A"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65205034"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23B1D626"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87141EC"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40C12E8E" w14:textId="77777777" w:rsidR="008C067E" w:rsidRPr="008C067E" w:rsidRDefault="008C067E" w:rsidP="008C067E">
      <w:pPr>
        <w:rPr>
          <w:lang w:val="en-US"/>
        </w:rPr>
      </w:pPr>
      <w:r w:rsidRPr="008C067E">
        <w:rPr>
          <w:lang w:val="en-US"/>
        </w:rPr>
        <w:t>body {</w:t>
      </w:r>
    </w:p>
    <w:p w14:paraId="4E23E390" w14:textId="77777777" w:rsidR="008C067E" w:rsidRPr="008C067E" w:rsidRDefault="008C067E" w:rsidP="008C067E">
      <w:pPr>
        <w:rPr>
          <w:lang w:val="en-US"/>
        </w:rPr>
      </w:pPr>
      <w:r w:rsidRPr="008C067E">
        <w:rPr>
          <w:lang w:val="en-US"/>
        </w:rPr>
        <w:t xml:space="preserve">  padding: 20px;</w:t>
      </w:r>
    </w:p>
    <w:p w14:paraId="51DDED51" w14:textId="77777777" w:rsidR="008C067E" w:rsidRPr="008C067E" w:rsidRDefault="008C067E" w:rsidP="008C067E">
      <w:pPr>
        <w:rPr>
          <w:lang w:val="en-US"/>
        </w:rPr>
      </w:pPr>
      <w:r w:rsidRPr="008C067E">
        <w:rPr>
          <w:lang w:val="en-US"/>
        </w:rPr>
        <w:t xml:space="preserve">  background-color: white;</w:t>
      </w:r>
    </w:p>
    <w:p w14:paraId="49E62CBE" w14:textId="77777777" w:rsidR="008C067E" w:rsidRPr="008C067E" w:rsidRDefault="008C067E" w:rsidP="008C067E">
      <w:pPr>
        <w:rPr>
          <w:lang w:val="en-US"/>
        </w:rPr>
      </w:pPr>
      <w:r w:rsidRPr="008C067E">
        <w:rPr>
          <w:lang w:val="en-US"/>
        </w:rPr>
        <w:t>}</w:t>
      </w:r>
    </w:p>
    <w:p w14:paraId="1E4F5994" w14:textId="77777777" w:rsidR="008C067E" w:rsidRPr="008C067E" w:rsidRDefault="008C067E" w:rsidP="008C067E">
      <w:pPr>
        <w:rPr>
          <w:lang w:val="en-US"/>
        </w:rPr>
      </w:pPr>
    </w:p>
    <w:p w14:paraId="652C5376" w14:textId="77777777" w:rsidR="008C067E" w:rsidRPr="008C067E" w:rsidRDefault="008C067E" w:rsidP="008C067E">
      <w:pPr>
        <w:rPr>
          <w:lang w:val="en-US"/>
        </w:rPr>
      </w:pPr>
      <w:r w:rsidRPr="008C067E">
        <w:rPr>
          <w:lang w:val="en-US"/>
        </w:rPr>
        <w:lastRenderedPageBreak/>
        <w:t>.circle {</w:t>
      </w:r>
    </w:p>
    <w:p w14:paraId="708AC7C1" w14:textId="77777777" w:rsidR="008C067E" w:rsidRPr="008C067E" w:rsidRDefault="008C067E" w:rsidP="008C067E">
      <w:pPr>
        <w:rPr>
          <w:lang w:val="en-US"/>
        </w:rPr>
      </w:pPr>
      <w:r w:rsidRPr="008C067E">
        <w:rPr>
          <w:lang w:val="en-US"/>
        </w:rPr>
        <w:t xml:space="preserve">  margin: 10px auto;</w:t>
      </w:r>
    </w:p>
    <w:p w14:paraId="171E3AEA" w14:textId="77777777" w:rsidR="008C067E" w:rsidRPr="008C067E" w:rsidRDefault="008C067E" w:rsidP="008C067E">
      <w:pPr>
        <w:rPr>
          <w:lang w:val="en-US"/>
        </w:rPr>
      </w:pPr>
      <w:r w:rsidRPr="008C067E">
        <w:rPr>
          <w:lang w:val="en-US"/>
        </w:rPr>
        <w:t xml:space="preserve">  width: 100px;</w:t>
      </w:r>
    </w:p>
    <w:p w14:paraId="7DC6E9F6" w14:textId="77777777" w:rsidR="008C067E" w:rsidRPr="008C067E" w:rsidRDefault="008C067E" w:rsidP="008C067E">
      <w:pPr>
        <w:rPr>
          <w:lang w:val="en-US"/>
        </w:rPr>
      </w:pPr>
      <w:r w:rsidRPr="008C067E">
        <w:rPr>
          <w:lang w:val="en-US"/>
        </w:rPr>
        <w:t xml:space="preserve">  height: 100px;</w:t>
      </w:r>
    </w:p>
    <w:p w14:paraId="530A8318" w14:textId="77777777" w:rsidR="008C067E" w:rsidRPr="008C067E" w:rsidRDefault="008C067E" w:rsidP="008C067E">
      <w:pPr>
        <w:rPr>
          <w:lang w:val="en-US"/>
        </w:rPr>
      </w:pPr>
      <w:r w:rsidRPr="008C067E">
        <w:rPr>
          <w:lang w:val="en-US"/>
        </w:rPr>
        <w:t xml:space="preserve">  border-radius: 50%;</w:t>
      </w:r>
    </w:p>
    <w:p w14:paraId="55540BF4" w14:textId="77777777" w:rsidR="008C067E" w:rsidRPr="008C067E" w:rsidRDefault="008C067E" w:rsidP="008C067E">
      <w:pPr>
        <w:rPr>
          <w:lang w:val="en-US"/>
        </w:rPr>
      </w:pPr>
      <w:r w:rsidRPr="008C067E">
        <w:rPr>
          <w:lang w:val="en-US"/>
        </w:rPr>
        <w:t xml:space="preserve">  box-shadow: </w:t>
      </w:r>
    </w:p>
    <w:p w14:paraId="145B807C" w14:textId="77777777" w:rsidR="008C067E" w:rsidRPr="008C067E" w:rsidRDefault="008C067E" w:rsidP="008C067E">
      <w:pPr>
        <w:rPr>
          <w:lang w:val="en-US"/>
        </w:rPr>
      </w:pPr>
      <w:r w:rsidRPr="008C067E">
        <w:rPr>
          <w:lang w:val="en-US"/>
        </w:rPr>
        <w:t xml:space="preserve">  -5px -5px 5px 3px white inset,</w:t>
      </w:r>
    </w:p>
    <w:p w14:paraId="155CDDA8" w14:textId="77777777" w:rsidR="008C067E" w:rsidRPr="008C067E" w:rsidRDefault="008C067E" w:rsidP="008C067E">
      <w:pPr>
        <w:rPr>
          <w:lang w:val="en-US"/>
        </w:rPr>
      </w:pPr>
      <w:r w:rsidRPr="008C067E">
        <w:rPr>
          <w:lang w:val="en-US"/>
        </w:rPr>
        <w:t xml:space="preserve">  0 0 0 9px #6c6d70 inset,</w:t>
      </w:r>
    </w:p>
    <w:p w14:paraId="26B029E2" w14:textId="77777777" w:rsidR="008C067E" w:rsidRPr="008C067E" w:rsidRDefault="008C067E" w:rsidP="008C067E">
      <w:pPr>
        <w:rPr>
          <w:lang w:val="en-US"/>
        </w:rPr>
      </w:pPr>
      <w:r w:rsidRPr="008C067E">
        <w:rPr>
          <w:lang w:val="en-US"/>
        </w:rPr>
        <w:t xml:space="preserve">  0 0 0 10px black inset;</w:t>
      </w:r>
    </w:p>
    <w:p w14:paraId="3D671A40" w14:textId="6E282F65" w:rsidR="00C24183" w:rsidRDefault="008C067E" w:rsidP="008C067E">
      <w:r>
        <w:t>}</w:t>
      </w:r>
    </w:p>
    <w:p w14:paraId="16AF2C28" w14:textId="593DB4C0" w:rsidR="008C067E" w:rsidRDefault="008C067E" w:rsidP="008C067E"/>
    <w:p w14:paraId="65771A34" w14:textId="77777777" w:rsidR="008C067E" w:rsidRDefault="008C067E" w:rsidP="008C067E">
      <w:pPr>
        <w:pStyle w:val="2"/>
      </w:pPr>
      <w:r>
        <w:t>Теневое искусство – 2</w:t>
      </w:r>
    </w:p>
    <w:p w14:paraId="25352CD6" w14:textId="77777777" w:rsidR="008C067E" w:rsidRDefault="008C067E" w:rsidP="008C0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405CF75" w14:textId="77777777" w:rsidR="008C067E" w:rsidRDefault="008C067E" w:rsidP="008C0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6DF47A71" w14:textId="77777777" w:rsidR="008C067E" w:rsidRDefault="008C067E" w:rsidP="008C0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52744479" w14:textId="77777777" w:rsidR="002606D0" w:rsidRPr="002606D0" w:rsidRDefault="002606D0" w:rsidP="002606D0">
      <w:pPr>
        <w:rPr>
          <w:lang w:val="en-US"/>
        </w:rPr>
      </w:pPr>
      <w:r w:rsidRPr="002606D0">
        <w:rPr>
          <w:lang w:val="en-US"/>
        </w:rPr>
        <w:t>body {</w:t>
      </w:r>
    </w:p>
    <w:p w14:paraId="5173A874" w14:textId="77777777" w:rsidR="002606D0" w:rsidRPr="002606D0" w:rsidRDefault="002606D0" w:rsidP="002606D0">
      <w:pPr>
        <w:rPr>
          <w:lang w:val="en-US"/>
        </w:rPr>
      </w:pPr>
      <w:r w:rsidRPr="002606D0">
        <w:rPr>
          <w:lang w:val="en-US"/>
        </w:rPr>
        <w:t xml:space="preserve">  padding: 20px;</w:t>
      </w:r>
    </w:p>
    <w:p w14:paraId="5D124374" w14:textId="77777777" w:rsidR="002606D0" w:rsidRPr="002606D0" w:rsidRDefault="002606D0" w:rsidP="002606D0">
      <w:pPr>
        <w:rPr>
          <w:lang w:val="en-US"/>
        </w:rPr>
      </w:pPr>
      <w:r w:rsidRPr="002606D0">
        <w:rPr>
          <w:lang w:val="en-US"/>
        </w:rPr>
        <w:t xml:space="preserve">  background-color: white;</w:t>
      </w:r>
    </w:p>
    <w:p w14:paraId="20B2A6C3" w14:textId="77777777" w:rsidR="002606D0" w:rsidRPr="002606D0" w:rsidRDefault="002606D0" w:rsidP="002606D0">
      <w:pPr>
        <w:rPr>
          <w:lang w:val="en-US"/>
        </w:rPr>
      </w:pPr>
      <w:r w:rsidRPr="002606D0">
        <w:rPr>
          <w:lang w:val="en-US"/>
        </w:rPr>
        <w:t>}</w:t>
      </w:r>
    </w:p>
    <w:p w14:paraId="00B456B8" w14:textId="77777777" w:rsidR="002606D0" w:rsidRPr="002606D0" w:rsidRDefault="002606D0" w:rsidP="002606D0">
      <w:pPr>
        <w:rPr>
          <w:lang w:val="en-US"/>
        </w:rPr>
      </w:pPr>
    </w:p>
    <w:p w14:paraId="216F7616" w14:textId="77777777" w:rsidR="002606D0" w:rsidRPr="002606D0" w:rsidRDefault="002606D0" w:rsidP="002606D0">
      <w:pPr>
        <w:rPr>
          <w:lang w:val="en-US"/>
        </w:rPr>
      </w:pPr>
      <w:r w:rsidRPr="002606D0">
        <w:rPr>
          <w:lang w:val="en-US"/>
        </w:rPr>
        <w:t>.circle {</w:t>
      </w:r>
    </w:p>
    <w:p w14:paraId="4C11E809" w14:textId="77777777" w:rsidR="002606D0" w:rsidRPr="002606D0" w:rsidRDefault="002606D0" w:rsidP="002606D0">
      <w:pPr>
        <w:rPr>
          <w:lang w:val="en-US"/>
        </w:rPr>
      </w:pPr>
      <w:r w:rsidRPr="002606D0">
        <w:rPr>
          <w:lang w:val="en-US"/>
        </w:rPr>
        <w:t xml:space="preserve">  margin: 10px auto;</w:t>
      </w:r>
    </w:p>
    <w:p w14:paraId="65FF6F88" w14:textId="77777777" w:rsidR="002606D0" w:rsidRPr="002606D0" w:rsidRDefault="002606D0" w:rsidP="002606D0">
      <w:pPr>
        <w:rPr>
          <w:lang w:val="en-US"/>
        </w:rPr>
      </w:pPr>
      <w:r w:rsidRPr="002606D0">
        <w:rPr>
          <w:lang w:val="en-US"/>
        </w:rPr>
        <w:t xml:space="preserve">  width: 100px;</w:t>
      </w:r>
    </w:p>
    <w:p w14:paraId="136696DD" w14:textId="77777777" w:rsidR="002606D0" w:rsidRPr="002606D0" w:rsidRDefault="002606D0" w:rsidP="002606D0">
      <w:pPr>
        <w:rPr>
          <w:lang w:val="en-US"/>
        </w:rPr>
      </w:pPr>
      <w:r w:rsidRPr="002606D0">
        <w:rPr>
          <w:lang w:val="en-US"/>
        </w:rPr>
        <w:t xml:space="preserve">  height: 100px;</w:t>
      </w:r>
    </w:p>
    <w:p w14:paraId="61B669AF" w14:textId="77777777" w:rsidR="002606D0" w:rsidRPr="002606D0" w:rsidRDefault="002606D0" w:rsidP="002606D0">
      <w:pPr>
        <w:rPr>
          <w:lang w:val="en-US"/>
        </w:rPr>
      </w:pPr>
      <w:r w:rsidRPr="002606D0">
        <w:rPr>
          <w:lang w:val="en-US"/>
        </w:rPr>
        <w:t xml:space="preserve">  border-radius: 50%;</w:t>
      </w:r>
    </w:p>
    <w:p w14:paraId="2E0150C4" w14:textId="77777777" w:rsidR="002606D0" w:rsidRPr="002606D0" w:rsidRDefault="002606D0" w:rsidP="002606D0">
      <w:pPr>
        <w:rPr>
          <w:lang w:val="en-US"/>
        </w:rPr>
      </w:pPr>
      <w:r w:rsidRPr="002606D0">
        <w:rPr>
          <w:lang w:val="en-US"/>
        </w:rPr>
        <w:t xml:space="preserve">  box-shadow:</w:t>
      </w:r>
    </w:p>
    <w:p w14:paraId="03844227" w14:textId="77777777" w:rsidR="002606D0" w:rsidRPr="002606D0" w:rsidRDefault="002606D0" w:rsidP="002606D0">
      <w:pPr>
        <w:rPr>
          <w:lang w:val="en-US"/>
        </w:rPr>
      </w:pPr>
      <w:r w:rsidRPr="002606D0">
        <w:rPr>
          <w:lang w:val="en-US"/>
        </w:rPr>
        <w:t xml:space="preserve">    inset 2px 2px 2px 0 white,</w:t>
      </w:r>
    </w:p>
    <w:p w14:paraId="03EA8892" w14:textId="77777777" w:rsidR="002606D0" w:rsidRPr="002606D0" w:rsidRDefault="002606D0" w:rsidP="002606D0">
      <w:pPr>
        <w:rPr>
          <w:lang w:val="en-US"/>
        </w:rPr>
      </w:pPr>
      <w:r w:rsidRPr="002606D0">
        <w:rPr>
          <w:lang w:val="en-US"/>
        </w:rPr>
        <w:t xml:space="preserve">    inset 0 0 0 4px #4f5054,</w:t>
      </w:r>
    </w:p>
    <w:p w14:paraId="5785F792" w14:textId="77777777" w:rsidR="002606D0" w:rsidRPr="002606D0" w:rsidRDefault="002606D0" w:rsidP="002606D0">
      <w:pPr>
        <w:rPr>
          <w:lang w:val="en-US"/>
        </w:rPr>
      </w:pPr>
      <w:r w:rsidRPr="002606D0">
        <w:rPr>
          <w:lang w:val="en-US"/>
        </w:rPr>
        <w:t xml:space="preserve">    inset 0 0 0 5px black,</w:t>
      </w:r>
    </w:p>
    <w:p w14:paraId="49776E29" w14:textId="77777777" w:rsidR="002606D0" w:rsidRPr="002606D0" w:rsidRDefault="002606D0" w:rsidP="002606D0">
      <w:pPr>
        <w:rPr>
          <w:lang w:val="en-US"/>
        </w:rPr>
      </w:pPr>
      <w:r w:rsidRPr="002606D0">
        <w:rPr>
          <w:lang w:val="en-US"/>
        </w:rPr>
        <w:t xml:space="preserve">    inset -5px -5px 5px 3px white,</w:t>
      </w:r>
    </w:p>
    <w:p w14:paraId="05C9F7BC" w14:textId="77777777" w:rsidR="002606D0" w:rsidRPr="002606D0" w:rsidRDefault="002606D0" w:rsidP="002606D0">
      <w:pPr>
        <w:rPr>
          <w:lang w:val="en-US"/>
        </w:rPr>
      </w:pPr>
      <w:r w:rsidRPr="002606D0">
        <w:rPr>
          <w:lang w:val="en-US"/>
        </w:rPr>
        <w:t xml:space="preserve">    inset 0 0 0 9px #6c6d70,</w:t>
      </w:r>
    </w:p>
    <w:p w14:paraId="30319CCC" w14:textId="77777777" w:rsidR="002606D0" w:rsidRPr="002606D0" w:rsidRDefault="002606D0" w:rsidP="002606D0">
      <w:pPr>
        <w:rPr>
          <w:lang w:val="en-US"/>
        </w:rPr>
      </w:pPr>
      <w:r w:rsidRPr="002606D0">
        <w:rPr>
          <w:lang w:val="en-US"/>
        </w:rPr>
        <w:t xml:space="preserve">    inset 0 0 0 10px black;</w:t>
      </w:r>
    </w:p>
    <w:p w14:paraId="2F4C08C3" w14:textId="45326B62" w:rsidR="008C067E" w:rsidRDefault="002606D0" w:rsidP="002606D0">
      <w:r>
        <w:t>}</w:t>
      </w:r>
    </w:p>
    <w:p w14:paraId="3A4E66F1" w14:textId="6CD00B4F" w:rsidR="002606D0" w:rsidRDefault="002606D0" w:rsidP="002606D0"/>
    <w:p w14:paraId="3E4FF736" w14:textId="77777777" w:rsidR="002606D0" w:rsidRDefault="002606D0" w:rsidP="002606D0">
      <w:pPr>
        <w:pStyle w:val="2"/>
      </w:pPr>
      <w:r>
        <w:t>Теневое искусство – 3</w:t>
      </w:r>
    </w:p>
    <w:p w14:paraId="1CCBB6B9" w14:textId="77777777" w:rsidR="002606D0" w:rsidRDefault="002606D0" w:rsidP="002606D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4E2DA475"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80B00C2"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6928EDA9" w14:textId="77777777" w:rsidR="002606D0" w:rsidRDefault="002606D0" w:rsidP="002606D0">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490D01A7" w14:textId="77777777" w:rsidR="00B933C0" w:rsidRPr="00B933C0" w:rsidRDefault="00B933C0" w:rsidP="00B933C0">
      <w:pPr>
        <w:rPr>
          <w:lang w:val="en-US"/>
        </w:rPr>
      </w:pPr>
      <w:r w:rsidRPr="00B933C0">
        <w:rPr>
          <w:lang w:val="en-US"/>
        </w:rPr>
        <w:t>&lt;!DOCTYPE html&gt;</w:t>
      </w:r>
    </w:p>
    <w:p w14:paraId="13054AB3" w14:textId="77777777" w:rsidR="00B933C0" w:rsidRPr="00B933C0" w:rsidRDefault="00B933C0" w:rsidP="00B933C0">
      <w:pPr>
        <w:rPr>
          <w:lang w:val="en-US"/>
        </w:rPr>
      </w:pPr>
      <w:r w:rsidRPr="00B933C0">
        <w:rPr>
          <w:lang w:val="en-US"/>
        </w:rPr>
        <w:t>&lt;html lang="ru"&gt;</w:t>
      </w:r>
    </w:p>
    <w:p w14:paraId="4D0F5F23" w14:textId="77777777" w:rsidR="00B933C0" w:rsidRPr="00B933C0" w:rsidRDefault="00B933C0" w:rsidP="00B933C0">
      <w:pPr>
        <w:rPr>
          <w:lang w:val="en-US"/>
        </w:rPr>
      </w:pPr>
      <w:r w:rsidRPr="00B933C0">
        <w:rPr>
          <w:lang w:val="en-US"/>
        </w:rPr>
        <w:t xml:space="preserve">  &lt;head&gt;</w:t>
      </w:r>
    </w:p>
    <w:p w14:paraId="61C19EB3" w14:textId="77777777" w:rsidR="00B933C0" w:rsidRPr="00B933C0" w:rsidRDefault="00B933C0" w:rsidP="00B933C0">
      <w:pPr>
        <w:rPr>
          <w:lang w:val="en-US"/>
        </w:rPr>
      </w:pPr>
      <w:r w:rsidRPr="00B933C0">
        <w:rPr>
          <w:lang w:val="en-US"/>
        </w:rPr>
        <w:t xml:space="preserve">    &lt;meta charset="utf-8"&gt;</w:t>
      </w:r>
    </w:p>
    <w:p w14:paraId="5BF222D3" w14:textId="77777777" w:rsidR="00B933C0" w:rsidRPr="00B933C0" w:rsidRDefault="00B933C0" w:rsidP="00B933C0">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732EE4C5" w14:textId="77777777" w:rsidR="00B933C0" w:rsidRPr="00B933C0" w:rsidRDefault="00B933C0" w:rsidP="00B933C0">
      <w:pPr>
        <w:rPr>
          <w:lang w:val="en-US"/>
        </w:rPr>
      </w:pPr>
      <w:r w:rsidRPr="00B933C0">
        <w:rPr>
          <w:lang w:val="en-US"/>
        </w:rPr>
        <w:t xml:space="preserve">    &lt;link rel="stylesheet" href="style.css"&gt;</w:t>
      </w:r>
    </w:p>
    <w:p w14:paraId="690B5DE3" w14:textId="77777777" w:rsidR="00B933C0" w:rsidRPr="00B933C0" w:rsidRDefault="00B933C0" w:rsidP="00B933C0">
      <w:pPr>
        <w:rPr>
          <w:lang w:val="en-US"/>
        </w:rPr>
      </w:pPr>
      <w:r w:rsidRPr="00B933C0">
        <w:rPr>
          <w:lang w:val="en-US"/>
        </w:rPr>
        <w:t xml:space="preserve">  &lt;/head&gt;</w:t>
      </w:r>
    </w:p>
    <w:p w14:paraId="741DC546" w14:textId="77777777" w:rsidR="00B933C0" w:rsidRPr="00B933C0" w:rsidRDefault="00B933C0" w:rsidP="00B933C0">
      <w:pPr>
        <w:rPr>
          <w:lang w:val="en-US"/>
        </w:rPr>
      </w:pPr>
      <w:r w:rsidRPr="00B933C0">
        <w:rPr>
          <w:lang w:val="en-US"/>
        </w:rPr>
        <w:t xml:space="preserve">  &lt;body&gt;</w:t>
      </w:r>
    </w:p>
    <w:p w14:paraId="3525F947" w14:textId="77777777" w:rsidR="00B933C0" w:rsidRPr="00B933C0" w:rsidRDefault="00B933C0" w:rsidP="00B933C0">
      <w:pPr>
        <w:rPr>
          <w:lang w:val="en-US"/>
        </w:rPr>
      </w:pPr>
      <w:r w:rsidRPr="00B933C0">
        <w:rPr>
          <w:lang w:val="en-US"/>
        </w:rPr>
        <w:t xml:space="preserve">    &lt;div class="logo"&gt;</w:t>
      </w:r>
    </w:p>
    <w:p w14:paraId="0CD8F389" w14:textId="77777777" w:rsidR="00B933C0" w:rsidRPr="00B933C0" w:rsidRDefault="00B933C0" w:rsidP="00B933C0">
      <w:pPr>
        <w:rPr>
          <w:lang w:val="en-US"/>
        </w:rPr>
      </w:pPr>
      <w:r w:rsidRPr="00B933C0">
        <w:rPr>
          <w:lang w:val="en-US"/>
        </w:rPr>
        <w:t xml:space="preserve">      &lt;div class="c1 circle"&gt;&lt;/div&gt;</w:t>
      </w:r>
    </w:p>
    <w:p w14:paraId="7A0380F8" w14:textId="77777777" w:rsidR="00B933C0" w:rsidRPr="00B933C0" w:rsidRDefault="00B933C0" w:rsidP="00B933C0">
      <w:pPr>
        <w:rPr>
          <w:lang w:val="en-US"/>
        </w:rPr>
      </w:pPr>
      <w:r w:rsidRPr="00B933C0">
        <w:rPr>
          <w:lang w:val="en-US"/>
        </w:rPr>
        <w:t xml:space="preserve">      &lt;div class="c2 circle"&gt;&lt;/div&gt;</w:t>
      </w:r>
    </w:p>
    <w:p w14:paraId="73779EC1" w14:textId="77777777" w:rsidR="00B933C0" w:rsidRPr="00B933C0" w:rsidRDefault="00B933C0" w:rsidP="00B933C0">
      <w:pPr>
        <w:rPr>
          <w:lang w:val="en-US"/>
        </w:rPr>
      </w:pPr>
      <w:r w:rsidRPr="00B933C0">
        <w:rPr>
          <w:lang w:val="en-US"/>
        </w:rPr>
        <w:t xml:space="preserve">      &lt;div class="c3 circle"&gt;&lt;/div&gt;</w:t>
      </w:r>
    </w:p>
    <w:p w14:paraId="4F124B46" w14:textId="77777777" w:rsidR="00B933C0" w:rsidRPr="00B933C0" w:rsidRDefault="00B933C0" w:rsidP="00B933C0">
      <w:pPr>
        <w:rPr>
          <w:lang w:val="en-US"/>
        </w:rPr>
      </w:pPr>
      <w:r w:rsidRPr="00B933C0">
        <w:rPr>
          <w:lang w:val="en-US"/>
        </w:rPr>
        <w:t xml:space="preserve">      &lt;div class="c4 circle"&gt;&lt;/div&gt;</w:t>
      </w:r>
    </w:p>
    <w:p w14:paraId="0BDE8B55" w14:textId="77777777" w:rsidR="00B933C0" w:rsidRPr="007D3B9B" w:rsidRDefault="00B933C0" w:rsidP="00B933C0">
      <w:pPr>
        <w:rPr>
          <w:lang w:val="en-US"/>
        </w:rPr>
      </w:pPr>
      <w:r w:rsidRPr="00B933C0">
        <w:rPr>
          <w:lang w:val="en-US"/>
        </w:rPr>
        <w:t xml:space="preserve">    </w:t>
      </w:r>
      <w:r w:rsidRPr="007D3B9B">
        <w:rPr>
          <w:lang w:val="en-US"/>
        </w:rPr>
        <w:t>&lt;/div&gt;</w:t>
      </w:r>
    </w:p>
    <w:p w14:paraId="7393F99E" w14:textId="77777777" w:rsidR="00B933C0" w:rsidRPr="007D3B9B" w:rsidRDefault="00B933C0" w:rsidP="00B933C0">
      <w:pPr>
        <w:rPr>
          <w:lang w:val="en-US"/>
        </w:rPr>
      </w:pPr>
      <w:r w:rsidRPr="007D3B9B">
        <w:rPr>
          <w:lang w:val="en-US"/>
        </w:rPr>
        <w:t xml:space="preserve">  &lt;/body&gt;</w:t>
      </w:r>
    </w:p>
    <w:p w14:paraId="05F50D68" w14:textId="73C01DCC" w:rsidR="00A10DF7" w:rsidRPr="007D3B9B" w:rsidRDefault="00B933C0" w:rsidP="00B933C0">
      <w:pPr>
        <w:rPr>
          <w:lang w:val="en-US"/>
        </w:rPr>
      </w:pPr>
      <w:r w:rsidRPr="007D3B9B">
        <w:rPr>
          <w:lang w:val="en-US"/>
        </w:rPr>
        <w:t>&lt;/html&gt;</w:t>
      </w:r>
    </w:p>
    <w:p w14:paraId="7DEB9BDF" w14:textId="77777777" w:rsidR="00A10DF7" w:rsidRPr="00A10DF7" w:rsidRDefault="00A10DF7" w:rsidP="00A10DF7">
      <w:pPr>
        <w:rPr>
          <w:lang w:val="en-US"/>
        </w:rPr>
      </w:pPr>
      <w:r w:rsidRPr="00A10DF7">
        <w:rPr>
          <w:lang w:val="en-US"/>
        </w:rPr>
        <w:lastRenderedPageBreak/>
        <w:t>body {</w:t>
      </w:r>
    </w:p>
    <w:p w14:paraId="52C7AC0D" w14:textId="77777777" w:rsidR="00A10DF7" w:rsidRPr="00A10DF7" w:rsidRDefault="00A10DF7" w:rsidP="00A10DF7">
      <w:pPr>
        <w:rPr>
          <w:lang w:val="en-US"/>
        </w:rPr>
      </w:pPr>
      <w:r w:rsidRPr="00A10DF7">
        <w:rPr>
          <w:lang w:val="en-US"/>
        </w:rPr>
        <w:t xml:space="preserve">  padding: 20px;</w:t>
      </w:r>
    </w:p>
    <w:p w14:paraId="51205A3E" w14:textId="77777777" w:rsidR="00A10DF7" w:rsidRPr="00A10DF7" w:rsidRDefault="00A10DF7" w:rsidP="00A10DF7">
      <w:pPr>
        <w:rPr>
          <w:lang w:val="en-US"/>
        </w:rPr>
      </w:pPr>
      <w:r w:rsidRPr="00A10DF7">
        <w:rPr>
          <w:lang w:val="en-US"/>
        </w:rPr>
        <w:t xml:space="preserve">  background-color: white;</w:t>
      </w:r>
    </w:p>
    <w:p w14:paraId="6132EF76" w14:textId="77777777" w:rsidR="00A10DF7" w:rsidRPr="00A10DF7" w:rsidRDefault="00A10DF7" w:rsidP="00A10DF7">
      <w:pPr>
        <w:rPr>
          <w:lang w:val="en-US"/>
        </w:rPr>
      </w:pPr>
      <w:r w:rsidRPr="00A10DF7">
        <w:rPr>
          <w:lang w:val="en-US"/>
        </w:rPr>
        <w:t>}</w:t>
      </w:r>
    </w:p>
    <w:p w14:paraId="7A197421" w14:textId="77777777" w:rsidR="00A10DF7" w:rsidRPr="00A10DF7" w:rsidRDefault="00A10DF7" w:rsidP="00A10DF7">
      <w:pPr>
        <w:rPr>
          <w:lang w:val="en-US"/>
        </w:rPr>
      </w:pPr>
    </w:p>
    <w:p w14:paraId="3D891644" w14:textId="77777777" w:rsidR="00A10DF7" w:rsidRPr="00A10DF7" w:rsidRDefault="00A10DF7" w:rsidP="00A10DF7">
      <w:pPr>
        <w:rPr>
          <w:lang w:val="en-US"/>
        </w:rPr>
      </w:pPr>
      <w:r w:rsidRPr="00A10DF7">
        <w:rPr>
          <w:lang w:val="en-US"/>
        </w:rPr>
        <w:t>.logo {</w:t>
      </w:r>
    </w:p>
    <w:p w14:paraId="4F280758" w14:textId="77777777" w:rsidR="00A10DF7" w:rsidRPr="00A10DF7" w:rsidRDefault="00A10DF7" w:rsidP="00A10DF7">
      <w:pPr>
        <w:rPr>
          <w:lang w:val="en-US"/>
        </w:rPr>
      </w:pPr>
      <w:r w:rsidRPr="00A10DF7">
        <w:rPr>
          <w:lang w:val="en-US"/>
        </w:rPr>
        <w:t xml:space="preserve">  margin: 50px auto;</w:t>
      </w:r>
    </w:p>
    <w:p w14:paraId="4DAE903D" w14:textId="77777777" w:rsidR="00A10DF7" w:rsidRPr="00A10DF7" w:rsidRDefault="00A10DF7" w:rsidP="00A10DF7">
      <w:pPr>
        <w:rPr>
          <w:lang w:val="en-US"/>
        </w:rPr>
      </w:pPr>
      <w:r w:rsidRPr="00A10DF7">
        <w:rPr>
          <w:lang w:val="en-US"/>
        </w:rPr>
        <w:t xml:space="preserve">  width: 280px;</w:t>
      </w:r>
    </w:p>
    <w:p w14:paraId="3CE042C3" w14:textId="77777777" w:rsidR="00A10DF7" w:rsidRPr="00A10DF7" w:rsidRDefault="00A10DF7" w:rsidP="00A10DF7">
      <w:pPr>
        <w:rPr>
          <w:lang w:val="en-US"/>
        </w:rPr>
      </w:pPr>
      <w:r w:rsidRPr="00A10DF7">
        <w:rPr>
          <w:lang w:val="en-US"/>
        </w:rPr>
        <w:t>}</w:t>
      </w:r>
    </w:p>
    <w:p w14:paraId="026DFB13" w14:textId="77777777" w:rsidR="00A10DF7" w:rsidRPr="00A10DF7" w:rsidRDefault="00A10DF7" w:rsidP="00A10DF7">
      <w:pPr>
        <w:rPr>
          <w:lang w:val="en-US"/>
        </w:rPr>
      </w:pPr>
    </w:p>
    <w:p w14:paraId="5045BF46" w14:textId="77777777" w:rsidR="00A10DF7" w:rsidRPr="00A10DF7" w:rsidRDefault="00A10DF7" w:rsidP="00A10DF7">
      <w:pPr>
        <w:rPr>
          <w:lang w:val="en-US"/>
        </w:rPr>
      </w:pPr>
      <w:r w:rsidRPr="00A10DF7">
        <w:rPr>
          <w:lang w:val="en-US"/>
        </w:rPr>
        <w:t>.logo div {</w:t>
      </w:r>
    </w:p>
    <w:p w14:paraId="1EC7C331" w14:textId="77777777" w:rsidR="00A10DF7" w:rsidRPr="00A10DF7" w:rsidRDefault="00A10DF7" w:rsidP="00A10DF7">
      <w:pPr>
        <w:rPr>
          <w:lang w:val="en-US"/>
        </w:rPr>
      </w:pPr>
      <w:r w:rsidRPr="00A10DF7">
        <w:rPr>
          <w:lang w:val="en-US"/>
        </w:rPr>
        <w:t xml:space="preserve">  position: absolute;</w:t>
      </w:r>
    </w:p>
    <w:p w14:paraId="7097E259" w14:textId="77777777" w:rsidR="00A10DF7" w:rsidRPr="00A10DF7" w:rsidRDefault="00A10DF7" w:rsidP="00A10DF7">
      <w:pPr>
        <w:rPr>
          <w:lang w:val="en-US"/>
        </w:rPr>
      </w:pPr>
      <w:r w:rsidRPr="00A10DF7">
        <w:rPr>
          <w:lang w:val="en-US"/>
        </w:rPr>
        <w:t>}</w:t>
      </w:r>
    </w:p>
    <w:p w14:paraId="0DD36F57" w14:textId="77777777" w:rsidR="00A10DF7" w:rsidRPr="00A10DF7" w:rsidRDefault="00A10DF7" w:rsidP="00A10DF7">
      <w:pPr>
        <w:rPr>
          <w:lang w:val="en-US"/>
        </w:rPr>
      </w:pPr>
    </w:p>
    <w:p w14:paraId="03630B97" w14:textId="77777777" w:rsidR="00A10DF7" w:rsidRPr="00A10DF7" w:rsidRDefault="00A10DF7" w:rsidP="00A10DF7">
      <w:pPr>
        <w:rPr>
          <w:lang w:val="en-US"/>
        </w:rPr>
      </w:pPr>
      <w:r w:rsidRPr="00A10DF7">
        <w:rPr>
          <w:lang w:val="en-US"/>
        </w:rPr>
        <w:t>.logo .c1 {</w:t>
      </w:r>
    </w:p>
    <w:p w14:paraId="09C04F10" w14:textId="77777777" w:rsidR="00A10DF7" w:rsidRPr="00A10DF7" w:rsidRDefault="00A10DF7" w:rsidP="00A10DF7">
      <w:pPr>
        <w:rPr>
          <w:lang w:val="en-US"/>
        </w:rPr>
      </w:pPr>
      <w:r w:rsidRPr="00A10DF7">
        <w:rPr>
          <w:lang w:val="en-US"/>
        </w:rPr>
        <w:t xml:space="preserve">  margin-left: 0;</w:t>
      </w:r>
    </w:p>
    <w:p w14:paraId="31A5DCEC" w14:textId="77777777" w:rsidR="00A10DF7" w:rsidRPr="00A10DF7" w:rsidRDefault="00A10DF7" w:rsidP="00A10DF7">
      <w:pPr>
        <w:rPr>
          <w:lang w:val="en-US"/>
        </w:rPr>
      </w:pPr>
      <w:r w:rsidRPr="00A10DF7">
        <w:rPr>
          <w:lang w:val="en-US"/>
        </w:rPr>
        <w:t>}</w:t>
      </w:r>
    </w:p>
    <w:p w14:paraId="431927D8" w14:textId="77777777" w:rsidR="00A10DF7" w:rsidRPr="00A10DF7" w:rsidRDefault="00A10DF7" w:rsidP="00A10DF7">
      <w:pPr>
        <w:rPr>
          <w:lang w:val="en-US"/>
        </w:rPr>
      </w:pPr>
    </w:p>
    <w:p w14:paraId="371A68B4" w14:textId="77777777" w:rsidR="00A10DF7" w:rsidRPr="00A10DF7" w:rsidRDefault="00A10DF7" w:rsidP="00A10DF7">
      <w:pPr>
        <w:rPr>
          <w:lang w:val="en-US"/>
        </w:rPr>
      </w:pPr>
      <w:r w:rsidRPr="00A10DF7">
        <w:rPr>
          <w:lang w:val="en-US"/>
        </w:rPr>
        <w:t>.logo .c2 {</w:t>
      </w:r>
    </w:p>
    <w:p w14:paraId="0B2F9610" w14:textId="77777777" w:rsidR="00A10DF7" w:rsidRPr="00A10DF7" w:rsidRDefault="00A10DF7" w:rsidP="00A10DF7">
      <w:pPr>
        <w:rPr>
          <w:lang w:val="en-US"/>
        </w:rPr>
      </w:pPr>
      <w:r w:rsidRPr="00A10DF7">
        <w:rPr>
          <w:lang w:val="en-US"/>
        </w:rPr>
        <w:t xml:space="preserve">  margin-left: 60px;</w:t>
      </w:r>
    </w:p>
    <w:p w14:paraId="3B9CA108" w14:textId="77777777" w:rsidR="00A10DF7" w:rsidRPr="00A10DF7" w:rsidRDefault="00A10DF7" w:rsidP="00A10DF7">
      <w:pPr>
        <w:rPr>
          <w:lang w:val="en-US"/>
        </w:rPr>
      </w:pPr>
      <w:r w:rsidRPr="00A10DF7">
        <w:rPr>
          <w:lang w:val="en-US"/>
        </w:rPr>
        <w:t>}</w:t>
      </w:r>
    </w:p>
    <w:p w14:paraId="02DA72BF" w14:textId="77777777" w:rsidR="00A10DF7" w:rsidRPr="00A10DF7" w:rsidRDefault="00A10DF7" w:rsidP="00A10DF7">
      <w:pPr>
        <w:rPr>
          <w:lang w:val="en-US"/>
        </w:rPr>
      </w:pPr>
    </w:p>
    <w:p w14:paraId="1170BDC4" w14:textId="77777777" w:rsidR="00A10DF7" w:rsidRPr="00A10DF7" w:rsidRDefault="00A10DF7" w:rsidP="00A10DF7">
      <w:pPr>
        <w:rPr>
          <w:lang w:val="en-US"/>
        </w:rPr>
      </w:pPr>
      <w:r w:rsidRPr="00A10DF7">
        <w:rPr>
          <w:lang w:val="en-US"/>
        </w:rPr>
        <w:t>.logo .c3 {</w:t>
      </w:r>
    </w:p>
    <w:p w14:paraId="2D2CBA69" w14:textId="77777777" w:rsidR="00A10DF7" w:rsidRPr="00A10DF7" w:rsidRDefault="00A10DF7" w:rsidP="00A10DF7">
      <w:pPr>
        <w:rPr>
          <w:lang w:val="en-US"/>
        </w:rPr>
      </w:pPr>
      <w:r w:rsidRPr="00A10DF7">
        <w:rPr>
          <w:lang w:val="en-US"/>
        </w:rPr>
        <w:t xml:space="preserve">  margin-left: 120px;</w:t>
      </w:r>
    </w:p>
    <w:p w14:paraId="27F80D16" w14:textId="77777777" w:rsidR="00A10DF7" w:rsidRPr="00A10DF7" w:rsidRDefault="00A10DF7" w:rsidP="00A10DF7">
      <w:pPr>
        <w:rPr>
          <w:lang w:val="en-US"/>
        </w:rPr>
      </w:pPr>
      <w:r w:rsidRPr="00A10DF7">
        <w:rPr>
          <w:lang w:val="en-US"/>
        </w:rPr>
        <w:t>}</w:t>
      </w:r>
    </w:p>
    <w:p w14:paraId="721ACEA5" w14:textId="77777777" w:rsidR="00A10DF7" w:rsidRPr="00A10DF7" w:rsidRDefault="00A10DF7" w:rsidP="00A10DF7">
      <w:pPr>
        <w:rPr>
          <w:lang w:val="en-US"/>
        </w:rPr>
      </w:pPr>
    </w:p>
    <w:p w14:paraId="09767EFD" w14:textId="77777777" w:rsidR="00A10DF7" w:rsidRPr="00A10DF7" w:rsidRDefault="00A10DF7" w:rsidP="00A10DF7">
      <w:pPr>
        <w:rPr>
          <w:lang w:val="en-US"/>
        </w:rPr>
      </w:pPr>
      <w:r w:rsidRPr="00A10DF7">
        <w:rPr>
          <w:lang w:val="en-US"/>
        </w:rPr>
        <w:t>.logo .c4 {</w:t>
      </w:r>
    </w:p>
    <w:p w14:paraId="21F26AE2" w14:textId="77777777" w:rsidR="00A10DF7" w:rsidRPr="00A10DF7" w:rsidRDefault="00A10DF7" w:rsidP="00A10DF7">
      <w:pPr>
        <w:rPr>
          <w:lang w:val="en-US"/>
        </w:rPr>
      </w:pPr>
      <w:r w:rsidRPr="00A10DF7">
        <w:rPr>
          <w:lang w:val="en-US"/>
        </w:rPr>
        <w:t xml:space="preserve">  margin-left: 180px;</w:t>
      </w:r>
    </w:p>
    <w:p w14:paraId="6BFB11B4" w14:textId="77777777" w:rsidR="00A10DF7" w:rsidRPr="00A10DF7" w:rsidRDefault="00A10DF7" w:rsidP="00A10DF7">
      <w:pPr>
        <w:rPr>
          <w:lang w:val="en-US"/>
        </w:rPr>
      </w:pPr>
      <w:r w:rsidRPr="00A10DF7">
        <w:rPr>
          <w:lang w:val="en-US"/>
        </w:rPr>
        <w:t>}</w:t>
      </w:r>
    </w:p>
    <w:p w14:paraId="19E309AC" w14:textId="77777777" w:rsidR="00A10DF7" w:rsidRPr="00A10DF7" w:rsidRDefault="00A10DF7" w:rsidP="00A10DF7">
      <w:pPr>
        <w:rPr>
          <w:lang w:val="en-US"/>
        </w:rPr>
      </w:pPr>
    </w:p>
    <w:p w14:paraId="35F6D8E3" w14:textId="77777777" w:rsidR="00A10DF7" w:rsidRPr="00A10DF7" w:rsidRDefault="00A10DF7" w:rsidP="00A10DF7">
      <w:pPr>
        <w:rPr>
          <w:lang w:val="en-US"/>
        </w:rPr>
      </w:pPr>
      <w:r w:rsidRPr="00A10DF7">
        <w:rPr>
          <w:lang w:val="en-US"/>
        </w:rPr>
        <w:t>.circle {</w:t>
      </w:r>
    </w:p>
    <w:p w14:paraId="59EB484B" w14:textId="77777777" w:rsidR="00A10DF7" w:rsidRPr="00A10DF7" w:rsidRDefault="00A10DF7" w:rsidP="00A10DF7">
      <w:pPr>
        <w:rPr>
          <w:lang w:val="en-US"/>
        </w:rPr>
      </w:pPr>
      <w:r w:rsidRPr="00A10DF7">
        <w:rPr>
          <w:lang w:val="en-US"/>
        </w:rPr>
        <w:t xml:space="preserve">  margin: 10px auto;</w:t>
      </w:r>
    </w:p>
    <w:p w14:paraId="32413831" w14:textId="77777777" w:rsidR="00A10DF7" w:rsidRPr="00A10DF7" w:rsidRDefault="00A10DF7" w:rsidP="00A10DF7">
      <w:pPr>
        <w:rPr>
          <w:lang w:val="en-US"/>
        </w:rPr>
      </w:pPr>
      <w:r w:rsidRPr="00A10DF7">
        <w:rPr>
          <w:lang w:val="en-US"/>
        </w:rPr>
        <w:t xml:space="preserve">  width: 100px;</w:t>
      </w:r>
    </w:p>
    <w:p w14:paraId="0B158C91" w14:textId="77777777" w:rsidR="00A10DF7" w:rsidRPr="00A10DF7" w:rsidRDefault="00A10DF7" w:rsidP="00A10DF7">
      <w:pPr>
        <w:rPr>
          <w:lang w:val="en-US"/>
        </w:rPr>
      </w:pPr>
      <w:r w:rsidRPr="00A10DF7">
        <w:rPr>
          <w:lang w:val="en-US"/>
        </w:rPr>
        <w:t xml:space="preserve">  height: 100px;</w:t>
      </w:r>
    </w:p>
    <w:p w14:paraId="54BE4535" w14:textId="77777777" w:rsidR="00A10DF7" w:rsidRPr="00A10DF7" w:rsidRDefault="00A10DF7" w:rsidP="00A10DF7">
      <w:pPr>
        <w:rPr>
          <w:lang w:val="en-US"/>
        </w:rPr>
      </w:pPr>
      <w:r w:rsidRPr="00A10DF7">
        <w:rPr>
          <w:lang w:val="en-US"/>
        </w:rPr>
        <w:t xml:space="preserve">  border-radius: 50%;</w:t>
      </w:r>
    </w:p>
    <w:p w14:paraId="2271D461" w14:textId="77777777" w:rsidR="00A10DF7" w:rsidRPr="00A10DF7" w:rsidRDefault="00A10DF7" w:rsidP="00A10DF7">
      <w:pPr>
        <w:rPr>
          <w:lang w:val="en-US"/>
        </w:rPr>
      </w:pPr>
      <w:r w:rsidRPr="00A10DF7">
        <w:rPr>
          <w:lang w:val="en-US"/>
        </w:rPr>
        <w:t xml:space="preserve">  box-shadow:</w:t>
      </w:r>
    </w:p>
    <w:p w14:paraId="03ED43B7" w14:textId="77777777" w:rsidR="00A10DF7" w:rsidRPr="00A10DF7" w:rsidRDefault="00A10DF7" w:rsidP="00A10DF7">
      <w:pPr>
        <w:rPr>
          <w:lang w:val="en-US"/>
        </w:rPr>
      </w:pPr>
      <w:r w:rsidRPr="00A10DF7">
        <w:rPr>
          <w:lang w:val="en-US"/>
        </w:rPr>
        <w:t xml:space="preserve">    inset 2px 2px 2px 0 white,</w:t>
      </w:r>
    </w:p>
    <w:p w14:paraId="404B78FB" w14:textId="77777777" w:rsidR="00A10DF7" w:rsidRPr="00A10DF7" w:rsidRDefault="00A10DF7" w:rsidP="00A10DF7">
      <w:pPr>
        <w:rPr>
          <w:lang w:val="en-US"/>
        </w:rPr>
      </w:pPr>
      <w:r w:rsidRPr="00A10DF7">
        <w:rPr>
          <w:lang w:val="en-US"/>
        </w:rPr>
        <w:t xml:space="preserve">    inset 0 0 0 4px #4f5054,</w:t>
      </w:r>
    </w:p>
    <w:p w14:paraId="2A6D0330" w14:textId="77777777" w:rsidR="00A10DF7" w:rsidRPr="00A10DF7" w:rsidRDefault="00A10DF7" w:rsidP="00A10DF7">
      <w:pPr>
        <w:rPr>
          <w:lang w:val="en-US"/>
        </w:rPr>
      </w:pPr>
      <w:r w:rsidRPr="00A10DF7">
        <w:rPr>
          <w:lang w:val="en-US"/>
        </w:rPr>
        <w:t xml:space="preserve">    inset 0 0 0 5px black,</w:t>
      </w:r>
    </w:p>
    <w:p w14:paraId="331FFF49" w14:textId="77777777" w:rsidR="00A10DF7" w:rsidRPr="00A10DF7" w:rsidRDefault="00A10DF7" w:rsidP="00A10DF7">
      <w:pPr>
        <w:rPr>
          <w:lang w:val="en-US"/>
        </w:rPr>
      </w:pPr>
      <w:r w:rsidRPr="00A10DF7">
        <w:rPr>
          <w:lang w:val="en-US"/>
        </w:rPr>
        <w:t xml:space="preserve">    inset -5px -5px 5px 3px white,</w:t>
      </w:r>
    </w:p>
    <w:p w14:paraId="6D916BDC" w14:textId="77777777" w:rsidR="00A10DF7" w:rsidRPr="00A10DF7" w:rsidRDefault="00A10DF7" w:rsidP="00A10DF7">
      <w:pPr>
        <w:rPr>
          <w:lang w:val="en-US"/>
        </w:rPr>
      </w:pPr>
      <w:r w:rsidRPr="00A10DF7">
        <w:rPr>
          <w:lang w:val="en-US"/>
        </w:rPr>
        <w:t xml:space="preserve">    inset 0 0 0 9px #6c6d70,</w:t>
      </w:r>
    </w:p>
    <w:p w14:paraId="7EE3B6AD" w14:textId="77777777" w:rsidR="00A10DF7" w:rsidRPr="00A10DF7" w:rsidRDefault="00A10DF7" w:rsidP="00A10DF7">
      <w:pPr>
        <w:rPr>
          <w:lang w:val="en-US"/>
        </w:rPr>
      </w:pPr>
      <w:r w:rsidRPr="00A10DF7">
        <w:rPr>
          <w:lang w:val="en-US"/>
        </w:rPr>
        <w:t xml:space="preserve">    inset 0 0 0 10px black;</w:t>
      </w:r>
    </w:p>
    <w:p w14:paraId="2C44219B" w14:textId="00E41073" w:rsidR="00A10DF7" w:rsidRDefault="00A10DF7" w:rsidP="00A10DF7">
      <w:pPr>
        <w:rPr>
          <w:lang w:val="en-US"/>
        </w:rPr>
      </w:pPr>
      <w:r w:rsidRPr="0042792E">
        <w:rPr>
          <w:lang w:val="en-US"/>
        </w:rPr>
        <w:t>}</w:t>
      </w:r>
    </w:p>
    <w:p w14:paraId="0AB53EB9" w14:textId="77777777" w:rsidR="007D3B9B" w:rsidRDefault="007D3B9B" w:rsidP="00A10DF7">
      <w:pPr>
        <w:rPr>
          <w:lang w:val="en-US"/>
        </w:rPr>
      </w:pPr>
    </w:p>
    <w:p w14:paraId="254EEC43" w14:textId="77777777" w:rsidR="007D3B9B" w:rsidRPr="00C97769" w:rsidRDefault="00080924" w:rsidP="007D3B9B">
      <w:pPr>
        <w:pStyle w:val="1"/>
        <w:rPr>
          <w:lang w:val="en-US"/>
        </w:rPr>
      </w:pPr>
      <w:hyperlink r:id="rId213" w:history="1">
        <w:r w:rsidR="007D3B9B" w:rsidRPr="007D3B9B">
          <w:rPr>
            <w:rStyle w:val="a6"/>
            <w:color w:val="auto"/>
            <w:u w:val="none"/>
          </w:rPr>
          <w:t>Линейные</w:t>
        </w:r>
        <w:r w:rsidR="007D3B9B" w:rsidRPr="00C97769">
          <w:rPr>
            <w:rStyle w:val="a6"/>
            <w:color w:val="auto"/>
            <w:u w:val="none"/>
            <w:lang w:val="en-US"/>
          </w:rPr>
          <w:t xml:space="preserve"> </w:t>
        </w:r>
        <w:r w:rsidR="007D3B9B" w:rsidRPr="007D3B9B">
          <w:rPr>
            <w:rStyle w:val="a6"/>
            <w:color w:val="auto"/>
            <w:u w:val="none"/>
          </w:rPr>
          <w:t>градиенты</w:t>
        </w:r>
      </w:hyperlink>
    </w:p>
    <w:p w14:paraId="2FC43AFA" w14:textId="77777777" w:rsidR="00C97769" w:rsidRDefault="00C97769" w:rsidP="00C97769">
      <w:pPr>
        <w:pStyle w:val="2"/>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16174C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16E964D5"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градиент к цвету, то получится плавный переход от одного цвета к другому. Например, вот такой:</w:t>
      </w:r>
    </w:p>
    <w:p w14:paraId="12CE007F"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03F5B5B2"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044831E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60B016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5E66CDA5" w14:textId="77777777" w:rsidR="00C97769" w:rsidRDefault="00C97769" w:rsidP="00C97769">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28EC2EBA" w14:textId="77777777" w:rsidR="00C97769" w:rsidRDefault="00C97769" w:rsidP="00C97769">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564C09C5" w14:textId="77777777" w:rsidR="00C97769" w:rsidRDefault="00C97769" w:rsidP="00C97769">
      <w:pPr>
        <w:pStyle w:val="2"/>
      </w:pPr>
      <w:r>
        <w:lastRenderedPageBreak/>
        <w:t>Направление градиента </w:t>
      </w:r>
      <w:r>
        <w:rPr>
          <w:bCs/>
          <w:color w:val="999999"/>
          <w:sz w:val="37"/>
          <w:szCs w:val="37"/>
        </w:rPr>
        <w:t>[2/23]</w:t>
      </w:r>
    </w:p>
    <w:p w14:paraId="3E1FA1D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E913FD9"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054B5A40"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6D20AB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2F2C50F" w14:textId="77777777" w:rsidR="00C97769" w:rsidRPr="0042792E"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5D351048" w14:textId="11F24C63" w:rsidR="00C13CEC" w:rsidRPr="00C13CEC" w:rsidRDefault="00C13CEC" w:rsidP="00C97769">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7691AD7" wp14:editId="36377406">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04762" cy="1609524"/>
                    </a:xfrm>
                    <a:prstGeom prst="rect">
                      <a:avLst/>
                    </a:prstGeom>
                  </pic:spPr>
                </pic:pic>
              </a:graphicData>
            </a:graphic>
          </wp:inline>
        </w:drawing>
      </w:r>
    </w:p>
    <w:p w14:paraId="1462BDF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1FE57F79" w14:textId="77777777" w:rsidR="00994923" w:rsidRDefault="00994923" w:rsidP="00994923">
      <w:pPr>
        <w:pStyle w:val="2"/>
      </w:pPr>
      <w:r>
        <w:t>Градиенты по диагоналям </w:t>
      </w:r>
      <w:r>
        <w:rPr>
          <w:bCs/>
          <w:color w:val="999999"/>
          <w:sz w:val="37"/>
          <w:szCs w:val="37"/>
        </w:rPr>
        <w:t>[3/23]</w:t>
      </w:r>
    </w:p>
    <w:p w14:paraId="42580C24"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46D689FC" w14:textId="77777777" w:rsidR="00994923" w:rsidRPr="00994923" w:rsidRDefault="00994923" w:rsidP="00994923">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2F785846"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6633F381" w14:textId="40F3C254" w:rsidR="002E3215" w:rsidRDefault="00994923" w:rsidP="00A10DF7">
      <w:pPr>
        <w:rPr>
          <w:lang w:val="en-US"/>
        </w:rPr>
      </w:pPr>
      <w:r>
        <w:rPr>
          <w:noProof/>
          <w:lang w:eastAsia="ru-RU"/>
        </w:rPr>
        <w:drawing>
          <wp:inline distT="0" distB="0" distL="0" distR="0" wp14:anchorId="2685FB4D" wp14:editId="7D067D61">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800000" cy="1523810"/>
                    </a:xfrm>
                    <a:prstGeom prst="rect">
                      <a:avLst/>
                    </a:prstGeom>
                  </pic:spPr>
                </pic:pic>
              </a:graphicData>
            </a:graphic>
          </wp:inline>
        </w:drawing>
      </w:r>
      <w:r w:rsidR="002E3215">
        <w:rPr>
          <w:lang w:val="en-US"/>
        </w:rPr>
        <w:tab/>
      </w:r>
    </w:p>
    <w:p w14:paraId="5537832A" w14:textId="77777777" w:rsidR="002E3215" w:rsidRPr="002E3215" w:rsidRDefault="002E3215" w:rsidP="002E3215">
      <w:pPr>
        <w:rPr>
          <w:lang w:val="en-US"/>
        </w:rPr>
      </w:pPr>
    </w:p>
    <w:p w14:paraId="68C768A6" w14:textId="77777777" w:rsidR="002E3215" w:rsidRPr="002E3215" w:rsidRDefault="002E3215" w:rsidP="002E3215">
      <w:pPr>
        <w:rPr>
          <w:lang w:val="en-US"/>
        </w:rPr>
      </w:pPr>
    </w:p>
    <w:p w14:paraId="2ABD9D6F" w14:textId="77777777" w:rsidR="002E3215" w:rsidRPr="002E3215" w:rsidRDefault="002E3215" w:rsidP="002E3215">
      <w:pPr>
        <w:rPr>
          <w:lang w:val="en-US"/>
        </w:rPr>
      </w:pPr>
    </w:p>
    <w:p w14:paraId="046D68C3" w14:textId="77777777" w:rsidR="002E3215" w:rsidRPr="002E3215" w:rsidRDefault="002E3215" w:rsidP="002E3215">
      <w:pPr>
        <w:rPr>
          <w:lang w:val="en-US"/>
        </w:rPr>
      </w:pPr>
    </w:p>
    <w:p w14:paraId="08442D89" w14:textId="77777777" w:rsidR="002E3215" w:rsidRPr="002E3215" w:rsidRDefault="002E3215" w:rsidP="002E3215">
      <w:pPr>
        <w:rPr>
          <w:lang w:val="en-US"/>
        </w:rPr>
      </w:pPr>
    </w:p>
    <w:p w14:paraId="6272E39C" w14:textId="3A9392BF" w:rsidR="002E3215" w:rsidRDefault="002E3215" w:rsidP="002E3215">
      <w:pPr>
        <w:rPr>
          <w:lang w:val="en-US"/>
        </w:rPr>
      </w:pPr>
    </w:p>
    <w:p w14:paraId="6A852B45" w14:textId="77777777" w:rsidR="002E3215" w:rsidRDefault="002E3215" w:rsidP="002E3215">
      <w:pPr>
        <w:pStyle w:val="2"/>
      </w:pPr>
      <w:r>
        <w:rPr>
          <w:lang w:val="en-US"/>
        </w:rPr>
        <w:tab/>
      </w:r>
      <w:r>
        <w:t>Градиенты под углом </w:t>
      </w:r>
      <w:r>
        <w:rPr>
          <w:bCs/>
          <w:color w:val="999999"/>
          <w:sz w:val="37"/>
          <w:szCs w:val="37"/>
        </w:rPr>
        <w:t>[4/23]</w:t>
      </w:r>
    </w:p>
    <w:p w14:paraId="11D9E8C9" w14:textId="77777777" w:rsidR="002E3215" w:rsidRPr="000C7BCF" w:rsidRDefault="002E3215" w:rsidP="002E3215">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C7BCF">
        <w:rPr>
          <w:rFonts w:ascii="Helvetica" w:hAnsi="Helvetica" w:cs="Helvetica"/>
          <w:color w:val="333333"/>
          <w:sz w:val="20"/>
          <w:szCs w:val="20"/>
          <w:lang w:val="en-US"/>
        </w:rPr>
        <w:t>:</w:t>
      </w:r>
    </w:p>
    <w:p w14:paraId="6FC41E04" w14:textId="77777777" w:rsidR="002E3215" w:rsidRPr="000C7BCF"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0C7BCF">
        <w:rPr>
          <w:rFonts w:ascii="Consolas" w:hAnsi="Consolas"/>
          <w:color w:val="333333"/>
          <w:lang w:val="en-US"/>
        </w:rPr>
        <w:t>-</w:t>
      </w:r>
      <w:r w:rsidRPr="002E3215">
        <w:rPr>
          <w:rFonts w:ascii="Consolas" w:hAnsi="Consolas"/>
          <w:color w:val="333333"/>
          <w:lang w:val="en-US"/>
        </w:rPr>
        <w:t>image</w:t>
      </w:r>
      <w:r w:rsidRPr="000C7BCF">
        <w:rPr>
          <w:rFonts w:ascii="Consolas" w:hAnsi="Consolas"/>
          <w:color w:val="333333"/>
          <w:lang w:val="en-US"/>
        </w:rPr>
        <w:t xml:space="preserve">: </w:t>
      </w:r>
      <w:r w:rsidRPr="002E3215">
        <w:rPr>
          <w:rFonts w:ascii="Consolas" w:hAnsi="Consolas"/>
          <w:color w:val="333333"/>
          <w:lang w:val="en-US"/>
        </w:rPr>
        <w:t>linear</w:t>
      </w:r>
      <w:r w:rsidRPr="000C7BCF">
        <w:rPr>
          <w:rFonts w:ascii="Consolas" w:hAnsi="Consolas"/>
          <w:color w:val="333333"/>
          <w:lang w:val="en-US"/>
        </w:rPr>
        <w:t>-</w:t>
      </w:r>
      <w:r w:rsidRPr="002E3215">
        <w:rPr>
          <w:rFonts w:ascii="Consolas" w:hAnsi="Consolas"/>
          <w:color w:val="333333"/>
          <w:lang w:val="en-US"/>
        </w:rPr>
        <w:t>gradient</w:t>
      </w:r>
      <w:r w:rsidRPr="000C7BCF">
        <w:rPr>
          <w:rFonts w:ascii="Consolas" w:hAnsi="Consolas"/>
          <w:color w:val="333333"/>
          <w:lang w:val="en-US"/>
        </w:rPr>
        <w:t>(90</w:t>
      </w:r>
      <w:r w:rsidRPr="002E3215">
        <w:rPr>
          <w:rFonts w:ascii="Consolas" w:hAnsi="Consolas"/>
          <w:color w:val="333333"/>
          <w:lang w:val="en-US"/>
        </w:rPr>
        <w:t>deg</w:t>
      </w:r>
      <w:r w:rsidRPr="000C7BCF">
        <w:rPr>
          <w:rFonts w:ascii="Consolas" w:hAnsi="Consolas"/>
          <w:color w:val="333333"/>
          <w:lang w:val="en-US"/>
        </w:rPr>
        <w:t xml:space="preserve">, </w:t>
      </w:r>
      <w:r w:rsidRPr="002E3215">
        <w:rPr>
          <w:rFonts w:ascii="Consolas" w:hAnsi="Consolas"/>
          <w:color w:val="333333"/>
          <w:lang w:val="en-US"/>
        </w:rPr>
        <w:t>yellow</w:t>
      </w:r>
      <w:r w:rsidRPr="000C7BCF">
        <w:rPr>
          <w:rFonts w:ascii="Consolas" w:hAnsi="Consolas"/>
          <w:color w:val="333333"/>
          <w:lang w:val="en-US"/>
        </w:rPr>
        <w:t xml:space="preserve">, </w:t>
      </w:r>
      <w:r w:rsidRPr="002E3215">
        <w:rPr>
          <w:rFonts w:ascii="Consolas" w:hAnsi="Consolas"/>
          <w:color w:val="333333"/>
          <w:lang w:val="en-US"/>
        </w:rPr>
        <w:t>green</w:t>
      </w:r>
      <w:r w:rsidRPr="000C7BCF">
        <w:rPr>
          <w:rFonts w:ascii="Consolas" w:hAnsi="Consolas"/>
          <w:color w:val="333333"/>
          <w:lang w:val="en-US"/>
        </w:rPr>
        <w:t>);</w:t>
      </w:r>
    </w:p>
    <w:p w14:paraId="51C065BB"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5D0B8E86"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F67917C" w14:textId="2BDD6B50"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50C0E15" wp14:editId="5AB9FAF5">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6344FD9D"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68C25962"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21DBB741" w14:textId="77777777" w:rsidR="00DA2321" w:rsidRDefault="00DA2321" w:rsidP="00DA2321">
      <w:pPr>
        <w:pStyle w:val="2"/>
      </w:pPr>
      <w:r>
        <w:t>Диагонали против градусов </w:t>
      </w:r>
      <w:r>
        <w:rPr>
          <w:bCs/>
          <w:color w:val="999999"/>
          <w:sz w:val="37"/>
          <w:szCs w:val="37"/>
        </w:rPr>
        <w:t>[5/23]</w:t>
      </w:r>
    </w:p>
    <w:p w14:paraId="051206D8"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DA2321" w14:paraId="3459A870" w14:textId="77777777" w:rsidTr="00DA2321">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1F9D31DC"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6C8E90E6"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6E9FA547"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7D9497C4"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48BB8F43" w14:textId="77777777" w:rsidR="0044745B" w:rsidRDefault="0044745B" w:rsidP="0044745B">
      <w:pPr>
        <w:pStyle w:val="2"/>
      </w:pPr>
      <w:r>
        <w:t>Nyan cat наносит ответный удар </w:t>
      </w:r>
      <w:r>
        <w:rPr>
          <w:bCs/>
          <w:color w:val="999999"/>
          <w:sz w:val="37"/>
          <w:szCs w:val="37"/>
        </w:rPr>
        <w:t>[7/23]</w:t>
      </w:r>
    </w:p>
    <w:p w14:paraId="5E73E471" w14:textId="77777777" w:rsidR="0044745B" w:rsidRPr="0044745B" w:rsidRDefault="0044745B" w:rsidP="0044745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1F0F9A7F" w14:textId="77777777" w:rsidR="0044745B" w:rsidRPr="0044745B" w:rsidRDefault="0044745B" w:rsidP="0044745B">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34A6ACA4" w14:textId="77777777" w:rsidR="0044745B"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7939D363" w14:textId="77777777" w:rsidR="0044745B" w:rsidRPr="0042792E"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4F37C0CA" w14:textId="77777777" w:rsidR="00AC3EE3" w:rsidRPr="0042792E" w:rsidRDefault="00AC3EE3" w:rsidP="0044745B">
      <w:pPr>
        <w:pStyle w:val="a3"/>
        <w:shd w:val="clear" w:color="auto" w:fill="FFFFFF"/>
        <w:spacing w:before="0" w:beforeAutospacing="0" w:after="135" w:afterAutospacing="0"/>
        <w:rPr>
          <w:rFonts w:ascii="Helvetica" w:hAnsi="Helvetica" w:cs="Helvetica"/>
          <w:color w:val="333333"/>
          <w:sz w:val="20"/>
          <w:szCs w:val="20"/>
        </w:rPr>
      </w:pPr>
    </w:p>
    <w:p w14:paraId="20BC685A" w14:textId="77777777" w:rsidR="00AC3EE3" w:rsidRPr="0042792E" w:rsidRDefault="00AC3EE3" w:rsidP="00AC3EE3">
      <w:pPr>
        <w:pStyle w:val="2"/>
      </w:pPr>
      <w:r>
        <w:t>Пропорции цветов и колорстопы </w:t>
      </w:r>
      <w:r>
        <w:rPr>
          <w:bCs/>
          <w:color w:val="999999"/>
          <w:sz w:val="37"/>
          <w:szCs w:val="37"/>
        </w:rPr>
        <w:t>[8/23]</w:t>
      </w:r>
    </w:p>
    <w:p w14:paraId="76FC050E"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3D5AEB6A"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40608C3"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679C08A1"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задаёт то место, где будет располагаться центральная (самая насыщенная) часть цвета.</w:t>
      </w:r>
    </w:p>
    <w:p w14:paraId="28EBF028" w14:textId="6B129DEE" w:rsidR="00AC3EE3" w:rsidRPr="00AC3EE3" w:rsidRDefault="00AC3EE3" w:rsidP="0044745B">
      <w:pPr>
        <w:pStyle w:val="a3"/>
        <w:shd w:val="clear" w:color="auto" w:fill="FFFFFF"/>
        <w:spacing w:before="0" w:beforeAutospacing="0" w:after="135" w:afterAutospacing="0"/>
        <w:rPr>
          <w:rFonts w:ascii="Helvetica" w:hAnsi="Helvetica" w:cs="Helvetica"/>
          <w:color w:val="333333"/>
          <w:sz w:val="20"/>
          <w:szCs w:val="20"/>
        </w:rPr>
      </w:pPr>
      <w:r>
        <w:rPr>
          <w:noProof/>
        </w:rPr>
        <w:lastRenderedPageBreak/>
        <w:drawing>
          <wp:inline distT="0" distB="0" distL="0" distR="0" wp14:anchorId="4441AC52" wp14:editId="267C9F2E">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90476" cy="2866667"/>
                    </a:xfrm>
                    <a:prstGeom prst="rect">
                      <a:avLst/>
                    </a:prstGeom>
                  </pic:spPr>
                </pic:pic>
              </a:graphicData>
            </a:graphic>
          </wp:inline>
        </w:drawing>
      </w:r>
    </w:p>
    <w:p w14:paraId="451C8C52" w14:textId="77777777" w:rsidR="00315923" w:rsidRDefault="00315923" w:rsidP="00315923">
      <w:pPr>
        <w:pStyle w:val="2"/>
      </w:pPr>
      <w:r>
        <w:t>Резкие переходы цветов </w:t>
      </w:r>
      <w:r>
        <w:rPr>
          <w:bCs/>
          <w:color w:val="999999"/>
          <w:sz w:val="37"/>
          <w:szCs w:val="37"/>
        </w:rPr>
        <w:t>[9/23]</w:t>
      </w:r>
    </w:p>
    <w:p w14:paraId="733FF24A"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773EEC2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43F77EBF" w14:textId="77777777" w:rsidR="00315923" w:rsidRPr="0042792E"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298ABDCA" w14:textId="2FDF4BE4" w:rsidR="00315923" w:rsidRPr="00315923" w:rsidRDefault="00315923" w:rsidP="00315923">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246F2A32" wp14:editId="0F785220">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0425" cy="1401872"/>
                    </a:xfrm>
                    <a:prstGeom prst="rect">
                      <a:avLst/>
                    </a:prstGeom>
                  </pic:spPr>
                </pic:pic>
              </a:graphicData>
            </a:graphic>
          </wp:inline>
        </w:drawing>
      </w:r>
    </w:p>
    <w:p w14:paraId="022DEC8B"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41FC3B98" w14:textId="77777777" w:rsidR="00315923" w:rsidRDefault="00315923" w:rsidP="00315923">
      <w:pPr>
        <w:pStyle w:val="2"/>
      </w:pPr>
      <w:r>
        <w:t>Псевдоколонки на градиентах </w:t>
      </w:r>
      <w:r>
        <w:rPr>
          <w:bCs/>
          <w:color w:val="999999"/>
          <w:sz w:val="37"/>
          <w:szCs w:val="37"/>
        </w:rPr>
        <w:t>[10/23]</w:t>
      </w:r>
    </w:p>
    <w:p w14:paraId="0487202C"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4EE9E551" w14:textId="58C0E334" w:rsidR="00315923" w:rsidRDefault="00315923" w:rsidP="00315923">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65A9DB" wp14:editId="3A7C9730">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69321929" wp14:editId="62EFAA4E">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7E0F2A24"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221"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26D09F7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колонок. Пропорции градиентов подбирают такими же, как и пропорции колонок, чтобы они тянулись одинаково.</w:t>
      </w:r>
    </w:p>
    <w:p w14:paraId="23B2CF4B" w14:textId="77777777" w:rsidR="001C4915" w:rsidRDefault="001C4915" w:rsidP="001C4915">
      <w:pPr>
        <w:pStyle w:val="2"/>
      </w:pPr>
      <w:r>
        <w:lastRenderedPageBreak/>
        <w:t>Цветовые переходы в px </w:t>
      </w:r>
      <w:r>
        <w:rPr>
          <w:bCs/>
          <w:color w:val="999999"/>
          <w:sz w:val="37"/>
          <w:szCs w:val="37"/>
        </w:rPr>
        <w:t>[12/23]</w:t>
      </w:r>
    </w:p>
    <w:p w14:paraId="1DC7351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7E4D23D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057ED494" w14:textId="77777777" w:rsidR="001C4915" w:rsidRDefault="001C4915" w:rsidP="001C4915">
      <w:pPr>
        <w:pStyle w:val="2"/>
      </w:pPr>
      <w:r>
        <w:t>Полупрозрачные градиенты </w:t>
      </w:r>
      <w:r>
        <w:rPr>
          <w:bCs/>
          <w:color w:val="999999"/>
          <w:sz w:val="37"/>
          <w:szCs w:val="37"/>
        </w:rPr>
        <w:t>[13/23]</w:t>
      </w:r>
    </w:p>
    <w:p w14:paraId="6DADF187"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4517B7FC"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39FA26C6"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4CAE46CE"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54DF349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11F23478"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13D3935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087D40B3" w14:textId="77777777" w:rsidR="00102FA7" w:rsidRDefault="00102FA7" w:rsidP="00102FA7">
      <w:pPr>
        <w:pStyle w:val="2"/>
      </w:pPr>
      <w:r>
        <w:t>Повторяющийся линейный градиент </w:t>
      </w:r>
      <w:r>
        <w:rPr>
          <w:bCs/>
          <w:color w:val="999999"/>
          <w:sz w:val="37"/>
          <w:szCs w:val="37"/>
        </w:rPr>
        <w:t>[14/23]</w:t>
      </w:r>
    </w:p>
    <w:p w14:paraId="4827D38A"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3AEB3E08"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6DB79E22"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383A6767"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339DA75F"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422AAFE5"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7AAAA97F"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63DB280F" w14:textId="77777777" w:rsidR="001F73A6" w:rsidRDefault="001F73A6" w:rsidP="001F73A6">
      <w:pPr>
        <w:pStyle w:val="2"/>
      </w:pPr>
      <w:r>
        <w:t>Строим сложный фон — часть 1 </w:t>
      </w:r>
      <w:r>
        <w:rPr>
          <w:bCs/>
          <w:color w:val="999999"/>
          <w:sz w:val="37"/>
          <w:szCs w:val="37"/>
        </w:rPr>
        <w:t>[15/23]</w:t>
      </w:r>
    </w:p>
    <w:p w14:paraId="699CA21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39040422"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6A1F5EC5"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5083A446"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6542032B"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url('img2.png'),</w:t>
      </w:r>
    </w:p>
    <w:p w14:paraId="30807E7C"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4C812A2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Точно так же вместо картинок можно использовать градиенты:</w:t>
      </w:r>
    </w:p>
    <w:p w14:paraId="123BACA2"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165A83BE"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297CCF0A"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1F8342" w14:textId="77777777" w:rsidR="001F73A6" w:rsidRDefault="001F73A6" w:rsidP="001F73A6">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37FB3F89"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3CC14C54" w14:textId="69D7F4CA"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D8239E" wp14:editId="28EEBD11">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D8440A3" w14:textId="77777777" w:rsidR="00753E3A" w:rsidRPr="00753E3A" w:rsidRDefault="00753E3A" w:rsidP="00753E3A">
      <w:pPr>
        <w:tabs>
          <w:tab w:val="left" w:pos="2319"/>
        </w:tabs>
        <w:rPr>
          <w:lang w:val="en-US"/>
        </w:rPr>
      </w:pPr>
      <w:r w:rsidRPr="00753E3A">
        <w:rPr>
          <w:lang w:val="en-US"/>
        </w:rPr>
        <w:t xml:space="preserve">    background-image:</w:t>
      </w:r>
    </w:p>
    <w:p w14:paraId="35B09AB0" w14:textId="77777777" w:rsidR="00753E3A" w:rsidRPr="00753E3A" w:rsidRDefault="00753E3A" w:rsidP="00753E3A">
      <w:pPr>
        <w:tabs>
          <w:tab w:val="left" w:pos="2319"/>
        </w:tabs>
        <w:rPr>
          <w:lang w:val="en-US"/>
        </w:rPr>
      </w:pPr>
      <w:r w:rsidRPr="00753E3A">
        <w:rPr>
          <w:lang w:val="en-US"/>
        </w:rPr>
        <w:t xml:space="preserve">        linear-gradient(135deg,white 25%, transparent 25%),</w:t>
      </w:r>
    </w:p>
    <w:p w14:paraId="4A718925" w14:textId="532B13E0" w:rsidR="007D3B9B" w:rsidRDefault="00753E3A" w:rsidP="00753E3A">
      <w:pPr>
        <w:tabs>
          <w:tab w:val="left" w:pos="2319"/>
        </w:tabs>
        <w:rPr>
          <w:lang w:val="en-US"/>
        </w:rPr>
      </w:pPr>
      <w:r w:rsidRPr="00753E3A">
        <w:rPr>
          <w:lang w:val="en-US"/>
        </w:rPr>
        <w:t xml:space="preserve">        linear-gradient(225deg,white 25%, transparent 25%);</w:t>
      </w:r>
    </w:p>
    <w:p w14:paraId="5A123B7F" w14:textId="77777777" w:rsidR="00753E3A" w:rsidRDefault="00753E3A" w:rsidP="00753E3A">
      <w:pPr>
        <w:pStyle w:val="2"/>
      </w:pPr>
      <w:r>
        <w:t>Строим сложный фон — часть 2 </w:t>
      </w:r>
      <w:r>
        <w:rPr>
          <w:bCs/>
          <w:color w:val="999999"/>
          <w:sz w:val="37"/>
          <w:szCs w:val="37"/>
        </w:rPr>
        <w:t>[16/23]</w:t>
      </w:r>
    </w:p>
    <w:p w14:paraId="088167E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677BF0EB" w14:textId="77777777" w:rsidR="00753E3A" w:rsidRPr="0042792E"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7607E033"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2730F8A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1CC08094"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20117A0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11FD6FB7" w14:textId="5983CE63"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091965D"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p>
    <w:p w14:paraId="70B4323A" w14:textId="77777777" w:rsidR="00753E3A" w:rsidRDefault="00753E3A" w:rsidP="00753E3A">
      <w:pPr>
        <w:pStyle w:val="2"/>
      </w:pPr>
      <w:r>
        <w:t>Строим сложный фон — часть 3 </w:t>
      </w:r>
      <w:r>
        <w:rPr>
          <w:bCs/>
          <w:color w:val="999999"/>
          <w:sz w:val="37"/>
          <w:szCs w:val="37"/>
        </w:rPr>
        <w:t>[17/23]</w:t>
      </w:r>
    </w:p>
    <w:p w14:paraId="4BF7D18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D2E2EF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FCD7EEB"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398AE380" w14:textId="77777777" w:rsidR="00753E3A" w:rsidRDefault="00753E3A" w:rsidP="00753E3A">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20466F2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49231A36"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62B16AC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5C4244ED" w14:textId="77777777" w:rsidR="00753E3A" w:rsidRP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p>
    <w:p w14:paraId="6F7C8303" w14:textId="77777777" w:rsidR="00464B03" w:rsidRPr="00464B03" w:rsidRDefault="00464B03" w:rsidP="00464B03">
      <w:pPr>
        <w:tabs>
          <w:tab w:val="left" w:pos="2319"/>
        </w:tabs>
        <w:rPr>
          <w:lang w:val="en-US"/>
        </w:rPr>
      </w:pPr>
      <w:r w:rsidRPr="00464B03">
        <w:rPr>
          <w:lang w:val="en-US"/>
        </w:rPr>
        <w:t>.pattern {</w:t>
      </w:r>
    </w:p>
    <w:p w14:paraId="16BAEF9F" w14:textId="77777777" w:rsidR="00464B03" w:rsidRPr="00464B03" w:rsidRDefault="00464B03" w:rsidP="00464B03">
      <w:pPr>
        <w:tabs>
          <w:tab w:val="left" w:pos="2319"/>
        </w:tabs>
        <w:rPr>
          <w:lang w:val="en-US"/>
        </w:rPr>
      </w:pPr>
      <w:r w:rsidRPr="00464B03">
        <w:rPr>
          <w:lang w:val="en-US"/>
        </w:rPr>
        <w:t xml:space="preserve">    width: 200px;</w:t>
      </w:r>
    </w:p>
    <w:p w14:paraId="1C875F09" w14:textId="77777777" w:rsidR="00464B03" w:rsidRPr="00464B03" w:rsidRDefault="00464B03" w:rsidP="00464B03">
      <w:pPr>
        <w:tabs>
          <w:tab w:val="left" w:pos="2319"/>
        </w:tabs>
        <w:rPr>
          <w:lang w:val="en-US"/>
        </w:rPr>
      </w:pPr>
      <w:r w:rsidRPr="00464B03">
        <w:rPr>
          <w:lang w:val="en-US"/>
        </w:rPr>
        <w:t xml:space="preserve">    height: 200px;</w:t>
      </w:r>
    </w:p>
    <w:p w14:paraId="10559F8F" w14:textId="77777777" w:rsidR="00464B03" w:rsidRPr="00464B03" w:rsidRDefault="00464B03" w:rsidP="00464B03">
      <w:pPr>
        <w:tabs>
          <w:tab w:val="left" w:pos="2319"/>
        </w:tabs>
        <w:rPr>
          <w:lang w:val="en-US"/>
        </w:rPr>
      </w:pPr>
      <w:r w:rsidRPr="00464B03">
        <w:rPr>
          <w:lang w:val="en-US"/>
        </w:rPr>
        <w:t xml:space="preserve">    margin: 100px auto;</w:t>
      </w:r>
    </w:p>
    <w:p w14:paraId="3FD6E8C5" w14:textId="77777777" w:rsidR="00464B03" w:rsidRPr="00464B03" w:rsidRDefault="00464B03" w:rsidP="00464B03">
      <w:pPr>
        <w:tabs>
          <w:tab w:val="left" w:pos="2319"/>
        </w:tabs>
        <w:rPr>
          <w:lang w:val="en-US"/>
        </w:rPr>
      </w:pPr>
      <w:r w:rsidRPr="00464B03">
        <w:rPr>
          <w:lang w:val="en-US"/>
        </w:rPr>
        <w:t xml:space="preserve">    background-image:</w:t>
      </w:r>
    </w:p>
    <w:p w14:paraId="32ACB3C5" w14:textId="77777777" w:rsidR="00464B03" w:rsidRPr="00464B03" w:rsidRDefault="00464B03" w:rsidP="00464B03">
      <w:pPr>
        <w:tabs>
          <w:tab w:val="left" w:pos="2319"/>
        </w:tabs>
        <w:rPr>
          <w:lang w:val="en-US"/>
        </w:rPr>
      </w:pPr>
      <w:r w:rsidRPr="00464B03">
        <w:rPr>
          <w:lang w:val="en-US"/>
        </w:rPr>
        <w:t xml:space="preserve">        linear-gradient(135deg, white 25%, transparent 25%),</w:t>
      </w:r>
    </w:p>
    <w:p w14:paraId="26795D1E" w14:textId="77777777" w:rsidR="00464B03" w:rsidRPr="00464B03" w:rsidRDefault="00464B03" w:rsidP="00464B03">
      <w:pPr>
        <w:tabs>
          <w:tab w:val="left" w:pos="2319"/>
        </w:tabs>
        <w:rPr>
          <w:lang w:val="en-US"/>
        </w:rPr>
      </w:pPr>
      <w:r w:rsidRPr="00464B03">
        <w:rPr>
          <w:lang w:val="en-US"/>
        </w:rPr>
        <w:t xml:space="preserve">        linear-gradient(225deg, white 25%, transparent 25%),</w:t>
      </w:r>
    </w:p>
    <w:p w14:paraId="18F6057E" w14:textId="77777777" w:rsidR="00464B03" w:rsidRPr="00464B03" w:rsidRDefault="00464B03" w:rsidP="00464B03">
      <w:pPr>
        <w:tabs>
          <w:tab w:val="left" w:pos="2319"/>
        </w:tabs>
        <w:rPr>
          <w:lang w:val="en-US"/>
        </w:rPr>
      </w:pPr>
      <w:r w:rsidRPr="00464B03">
        <w:rPr>
          <w:lang w:val="en-US"/>
        </w:rPr>
        <w:t xml:space="preserve">        linear-gradient(45deg, white 25%, transparent 25%),</w:t>
      </w:r>
    </w:p>
    <w:p w14:paraId="313D7217" w14:textId="77777777" w:rsidR="00464B03" w:rsidRPr="00464B03" w:rsidRDefault="00464B03" w:rsidP="00464B03">
      <w:pPr>
        <w:tabs>
          <w:tab w:val="left" w:pos="2319"/>
        </w:tabs>
        <w:rPr>
          <w:lang w:val="en-US"/>
        </w:rPr>
      </w:pPr>
      <w:r w:rsidRPr="00464B03">
        <w:rPr>
          <w:lang w:val="en-US"/>
        </w:rPr>
        <w:t xml:space="preserve">        linear-gradient(315deg, white 25%, transparent 25%);</w:t>
      </w:r>
    </w:p>
    <w:p w14:paraId="1D4EA27E" w14:textId="77777777" w:rsidR="00464B03" w:rsidRPr="00464B03" w:rsidRDefault="00464B03" w:rsidP="00464B03">
      <w:pPr>
        <w:tabs>
          <w:tab w:val="left" w:pos="2319"/>
        </w:tabs>
        <w:rPr>
          <w:lang w:val="en-US"/>
        </w:rPr>
      </w:pPr>
      <w:r w:rsidRPr="00464B03">
        <w:rPr>
          <w:lang w:val="en-US"/>
        </w:rPr>
        <w:t xml:space="preserve">    background-color: #333333;</w:t>
      </w:r>
    </w:p>
    <w:p w14:paraId="6CBC6FD9" w14:textId="77777777" w:rsidR="00464B03" w:rsidRPr="00464B03" w:rsidRDefault="00464B03" w:rsidP="00464B03">
      <w:pPr>
        <w:tabs>
          <w:tab w:val="left" w:pos="2319"/>
        </w:tabs>
        <w:rPr>
          <w:lang w:val="en-US"/>
        </w:rPr>
      </w:pPr>
      <w:r w:rsidRPr="00464B03">
        <w:rPr>
          <w:lang w:val="en-US"/>
        </w:rPr>
        <w:t xml:space="preserve">    box-shadow: 1px 1px 3px #333333;</w:t>
      </w:r>
    </w:p>
    <w:p w14:paraId="141BBAE4" w14:textId="77777777" w:rsidR="00464B03" w:rsidRPr="00464B03" w:rsidRDefault="00464B03" w:rsidP="00464B03">
      <w:pPr>
        <w:tabs>
          <w:tab w:val="left" w:pos="2319"/>
        </w:tabs>
        <w:rPr>
          <w:lang w:val="en-US"/>
        </w:rPr>
      </w:pPr>
      <w:r w:rsidRPr="00464B03">
        <w:rPr>
          <w:lang w:val="en-US"/>
        </w:rPr>
        <w:t xml:space="preserve">    background-size:100px 100px;</w:t>
      </w:r>
    </w:p>
    <w:p w14:paraId="06DD7567" w14:textId="77777777" w:rsidR="00464B03" w:rsidRPr="00464B03" w:rsidRDefault="00464B03" w:rsidP="00464B03">
      <w:pPr>
        <w:tabs>
          <w:tab w:val="left" w:pos="2319"/>
        </w:tabs>
        <w:rPr>
          <w:lang w:val="en-US"/>
        </w:rPr>
      </w:pPr>
      <w:r w:rsidRPr="00464B03">
        <w:rPr>
          <w:lang w:val="en-US"/>
        </w:rPr>
        <w:t xml:space="preserve">    background-repeat:no-repeat;</w:t>
      </w:r>
    </w:p>
    <w:p w14:paraId="36A64C38" w14:textId="78EDA936" w:rsidR="00753E3A" w:rsidRPr="0042792E" w:rsidRDefault="00464B03" w:rsidP="00464B03">
      <w:pPr>
        <w:tabs>
          <w:tab w:val="left" w:pos="2319"/>
        </w:tabs>
      </w:pPr>
      <w:r>
        <w:t>}</w:t>
      </w:r>
    </w:p>
    <w:p w14:paraId="3289FF8D" w14:textId="77777777" w:rsidR="00065B8C" w:rsidRDefault="00065B8C" w:rsidP="00065B8C">
      <w:pPr>
        <w:pStyle w:val="2"/>
      </w:pPr>
      <w:r>
        <w:lastRenderedPageBreak/>
        <w:t>Строим сложный фон — финал </w:t>
      </w:r>
      <w:r>
        <w:rPr>
          <w:bCs/>
          <w:color w:val="999999"/>
          <w:sz w:val="37"/>
          <w:szCs w:val="37"/>
        </w:rPr>
        <w:t>[18/23]</w:t>
      </w:r>
    </w:p>
    <w:p w14:paraId="731D8AE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4F65BE97"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0D4D9394"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235DBE"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0BD03F15"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4F10C24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50F8DEE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768B181B"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5128B0C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2111BA27" w14:textId="77777777" w:rsidR="00065B8C" w:rsidRPr="0042792E"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279BA31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18CBBE6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5B557A7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7947443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4B801B4B" w14:textId="77777777" w:rsidR="003D512B" w:rsidRPr="003D512B" w:rsidRDefault="003D512B" w:rsidP="00065B8C">
      <w:pPr>
        <w:pStyle w:val="a3"/>
        <w:shd w:val="clear" w:color="auto" w:fill="FFFFFF"/>
        <w:spacing w:before="0" w:beforeAutospacing="0" w:after="135" w:afterAutospacing="0"/>
        <w:rPr>
          <w:rFonts w:ascii="Helvetica" w:hAnsi="Helvetica" w:cs="Helvetica"/>
          <w:color w:val="333333"/>
          <w:sz w:val="20"/>
          <w:szCs w:val="20"/>
        </w:rPr>
      </w:pPr>
    </w:p>
    <w:p w14:paraId="69086997" w14:textId="77777777" w:rsidR="003D512B" w:rsidRPr="003D512B" w:rsidRDefault="003D512B" w:rsidP="003D512B">
      <w:pPr>
        <w:tabs>
          <w:tab w:val="left" w:pos="2319"/>
        </w:tabs>
        <w:rPr>
          <w:lang w:val="en-US"/>
        </w:rPr>
      </w:pPr>
      <w:r w:rsidRPr="003D512B">
        <w:rPr>
          <w:lang w:val="en-US"/>
        </w:rPr>
        <w:t>.pattern {</w:t>
      </w:r>
    </w:p>
    <w:p w14:paraId="02C7A7B7" w14:textId="77777777" w:rsidR="003D512B" w:rsidRPr="003D512B" w:rsidRDefault="003D512B" w:rsidP="003D512B">
      <w:pPr>
        <w:tabs>
          <w:tab w:val="left" w:pos="2319"/>
        </w:tabs>
        <w:rPr>
          <w:lang w:val="en-US"/>
        </w:rPr>
      </w:pPr>
      <w:r w:rsidRPr="003D512B">
        <w:rPr>
          <w:lang w:val="en-US"/>
        </w:rPr>
        <w:t xml:space="preserve">    height: 100%;</w:t>
      </w:r>
    </w:p>
    <w:p w14:paraId="4079D380" w14:textId="77777777" w:rsidR="003D512B" w:rsidRPr="003D512B" w:rsidRDefault="003D512B" w:rsidP="003D512B">
      <w:pPr>
        <w:tabs>
          <w:tab w:val="left" w:pos="2319"/>
        </w:tabs>
        <w:rPr>
          <w:lang w:val="en-US"/>
        </w:rPr>
      </w:pPr>
      <w:r w:rsidRPr="003D512B">
        <w:rPr>
          <w:lang w:val="en-US"/>
        </w:rPr>
        <w:t xml:space="preserve">    background-image:</w:t>
      </w:r>
    </w:p>
    <w:p w14:paraId="1CB39BF0" w14:textId="77777777" w:rsidR="003D512B" w:rsidRPr="003D512B" w:rsidRDefault="003D512B" w:rsidP="003D512B">
      <w:pPr>
        <w:tabs>
          <w:tab w:val="left" w:pos="2319"/>
        </w:tabs>
        <w:rPr>
          <w:lang w:val="en-US"/>
        </w:rPr>
      </w:pPr>
      <w:r w:rsidRPr="003D512B">
        <w:rPr>
          <w:lang w:val="en-US"/>
        </w:rPr>
        <w:t xml:space="preserve">        linear-gradient(135deg, white 25%, transparent 25%),</w:t>
      </w:r>
    </w:p>
    <w:p w14:paraId="317206C7" w14:textId="77777777" w:rsidR="003D512B" w:rsidRPr="003D512B" w:rsidRDefault="003D512B" w:rsidP="003D512B">
      <w:pPr>
        <w:tabs>
          <w:tab w:val="left" w:pos="2319"/>
        </w:tabs>
        <w:rPr>
          <w:lang w:val="en-US"/>
        </w:rPr>
      </w:pPr>
      <w:r w:rsidRPr="003D512B">
        <w:rPr>
          <w:lang w:val="en-US"/>
        </w:rPr>
        <w:t xml:space="preserve">        linear-gradient(225deg, white 25%, transparent 25%),</w:t>
      </w:r>
    </w:p>
    <w:p w14:paraId="7E7AC9CB" w14:textId="77777777" w:rsidR="003D512B" w:rsidRPr="003D512B" w:rsidRDefault="003D512B" w:rsidP="003D512B">
      <w:pPr>
        <w:tabs>
          <w:tab w:val="left" w:pos="2319"/>
        </w:tabs>
        <w:rPr>
          <w:lang w:val="en-US"/>
        </w:rPr>
      </w:pPr>
      <w:r w:rsidRPr="003D512B">
        <w:rPr>
          <w:lang w:val="en-US"/>
        </w:rPr>
        <w:t xml:space="preserve">        linear-gradient(45deg, white 25%, transparent 25%),</w:t>
      </w:r>
    </w:p>
    <w:p w14:paraId="479C7837" w14:textId="77777777" w:rsidR="003D512B" w:rsidRPr="003D512B" w:rsidRDefault="003D512B" w:rsidP="003D512B">
      <w:pPr>
        <w:tabs>
          <w:tab w:val="left" w:pos="2319"/>
        </w:tabs>
        <w:rPr>
          <w:lang w:val="en-US"/>
        </w:rPr>
      </w:pPr>
      <w:r w:rsidRPr="003D512B">
        <w:rPr>
          <w:lang w:val="en-US"/>
        </w:rPr>
        <w:t xml:space="preserve">        linear-gradient(315deg, white 25%, transparent 25%);</w:t>
      </w:r>
    </w:p>
    <w:p w14:paraId="58BCBF67" w14:textId="77777777" w:rsidR="003D512B" w:rsidRPr="003D512B" w:rsidRDefault="003D512B" w:rsidP="003D512B">
      <w:pPr>
        <w:tabs>
          <w:tab w:val="left" w:pos="2319"/>
        </w:tabs>
        <w:rPr>
          <w:lang w:val="en-US"/>
        </w:rPr>
      </w:pPr>
      <w:r w:rsidRPr="003D512B">
        <w:rPr>
          <w:lang w:val="en-US"/>
        </w:rPr>
        <w:t xml:space="preserve">    background-position:</w:t>
      </w:r>
    </w:p>
    <w:p w14:paraId="5C07C20F" w14:textId="77777777" w:rsidR="003D512B" w:rsidRPr="003D512B" w:rsidRDefault="003D512B" w:rsidP="003D512B">
      <w:pPr>
        <w:tabs>
          <w:tab w:val="left" w:pos="2319"/>
        </w:tabs>
        <w:rPr>
          <w:lang w:val="en-US"/>
        </w:rPr>
      </w:pPr>
      <w:r w:rsidRPr="003D512B">
        <w:rPr>
          <w:lang w:val="en-US"/>
        </w:rPr>
        <w:t xml:space="preserve">        25px 0,</w:t>
      </w:r>
    </w:p>
    <w:p w14:paraId="30ACAC04" w14:textId="77777777" w:rsidR="003D512B" w:rsidRPr="003D512B" w:rsidRDefault="003D512B" w:rsidP="003D512B">
      <w:pPr>
        <w:tabs>
          <w:tab w:val="left" w:pos="2319"/>
        </w:tabs>
        <w:rPr>
          <w:lang w:val="en-US"/>
        </w:rPr>
      </w:pPr>
      <w:r w:rsidRPr="003D512B">
        <w:rPr>
          <w:lang w:val="en-US"/>
        </w:rPr>
        <w:t xml:space="preserve">        25px 0,</w:t>
      </w:r>
    </w:p>
    <w:p w14:paraId="6B4FE4E0" w14:textId="77777777" w:rsidR="003D512B" w:rsidRPr="003D512B" w:rsidRDefault="003D512B" w:rsidP="003D512B">
      <w:pPr>
        <w:tabs>
          <w:tab w:val="left" w:pos="2319"/>
        </w:tabs>
        <w:rPr>
          <w:lang w:val="en-US"/>
        </w:rPr>
      </w:pPr>
      <w:r w:rsidRPr="003D512B">
        <w:rPr>
          <w:lang w:val="en-US"/>
        </w:rPr>
        <w:t xml:space="preserve">        0 0,</w:t>
      </w:r>
    </w:p>
    <w:p w14:paraId="730C53E4" w14:textId="77777777" w:rsidR="003D512B" w:rsidRPr="003D512B" w:rsidRDefault="003D512B" w:rsidP="003D512B">
      <w:pPr>
        <w:tabs>
          <w:tab w:val="left" w:pos="2319"/>
        </w:tabs>
        <w:rPr>
          <w:lang w:val="en-US"/>
        </w:rPr>
      </w:pPr>
      <w:r w:rsidRPr="003D512B">
        <w:rPr>
          <w:lang w:val="en-US"/>
        </w:rPr>
        <w:t xml:space="preserve">        0 0;</w:t>
      </w:r>
    </w:p>
    <w:p w14:paraId="3AFB4F09" w14:textId="77777777" w:rsidR="003D512B" w:rsidRPr="003D512B" w:rsidRDefault="003D512B" w:rsidP="003D512B">
      <w:pPr>
        <w:tabs>
          <w:tab w:val="left" w:pos="2319"/>
        </w:tabs>
        <w:rPr>
          <w:lang w:val="en-US"/>
        </w:rPr>
      </w:pPr>
      <w:r w:rsidRPr="003D512B">
        <w:rPr>
          <w:lang w:val="en-US"/>
        </w:rPr>
        <w:t xml:space="preserve">    background-size: 50px 50px,</w:t>
      </w:r>
    </w:p>
    <w:p w14:paraId="5613D3D3" w14:textId="77777777" w:rsidR="003D512B" w:rsidRPr="003D512B" w:rsidRDefault="003D512B" w:rsidP="003D512B">
      <w:pPr>
        <w:tabs>
          <w:tab w:val="left" w:pos="2319"/>
        </w:tabs>
        <w:rPr>
          <w:lang w:val="en-US"/>
        </w:rPr>
      </w:pPr>
      <w:r w:rsidRPr="003D512B">
        <w:rPr>
          <w:lang w:val="en-US"/>
        </w:rPr>
        <w:t xml:space="preserve">    50px 50px,</w:t>
      </w:r>
    </w:p>
    <w:p w14:paraId="51B23166" w14:textId="77777777" w:rsidR="003D512B" w:rsidRPr="003D512B" w:rsidRDefault="003D512B" w:rsidP="003D512B">
      <w:pPr>
        <w:tabs>
          <w:tab w:val="left" w:pos="2319"/>
        </w:tabs>
        <w:rPr>
          <w:lang w:val="en-US"/>
        </w:rPr>
      </w:pPr>
      <w:r w:rsidRPr="003D512B">
        <w:rPr>
          <w:lang w:val="en-US"/>
        </w:rPr>
        <w:t xml:space="preserve">    50px 50px,</w:t>
      </w:r>
    </w:p>
    <w:p w14:paraId="3C1DF789" w14:textId="77777777" w:rsidR="003D512B" w:rsidRPr="003D512B" w:rsidRDefault="003D512B" w:rsidP="003D512B">
      <w:pPr>
        <w:tabs>
          <w:tab w:val="left" w:pos="2319"/>
        </w:tabs>
        <w:rPr>
          <w:lang w:val="en-US"/>
        </w:rPr>
      </w:pPr>
      <w:r w:rsidRPr="003D512B">
        <w:rPr>
          <w:lang w:val="en-US"/>
        </w:rPr>
        <w:t xml:space="preserve">    50px 50px;</w:t>
      </w:r>
    </w:p>
    <w:p w14:paraId="64AE28AC" w14:textId="77777777" w:rsidR="003D512B" w:rsidRPr="003D512B" w:rsidRDefault="003D512B" w:rsidP="003D512B">
      <w:pPr>
        <w:tabs>
          <w:tab w:val="left" w:pos="2319"/>
        </w:tabs>
        <w:rPr>
          <w:lang w:val="en-US"/>
        </w:rPr>
      </w:pPr>
      <w:r w:rsidRPr="003D512B">
        <w:rPr>
          <w:lang w:val="en-US"/>
        </w:rPr>
        <w:t xml:space="preserve">    background-repeat: repeat-x;</w:t>
      </w:r>
    </w:p>
    <w:p w14:paraId="085B2987" w14:textId="77777777" w:rsidR="003D512B" w:rsidRPr="003D512B" w:rsidRDefault="003D512B" w:rsidP="003D512B">
      <w:pPr>
        <w:tabs>
          <w:tab w:val="left" w:pos="2319"/>
        </w:tabs>
        <w:rPr>
          <w:lang w:val="en-US"/>
        </w:rPr>
      </w:pPr>
      <w:r w:rsidRPr="003D512B">
        <w:rPr>
          <w:lang w:val="en-US"/>
        </w:rPr>
        <w:t xml:space="preserve">    background-color: #333333;</w:t>
      </w:r>
    </w:p>
    <w:p w14:paraId="544182B6" w14:textId="2C54C7C2" w:rsidR="00065B8C" w:rsidRPr="0042792E" w:rsidRDefault="003D512B" w:rsidP="003D512B">
      <w:pPr>
        <w:tabs>
          <w:tab w:val="left" w:pos="2319"/>
        </w:tabs>
      </w:pPr>
      <w:r>
        <w:t>}</w:t>
      </w:r>
    </w:p>
    <w:p w14:paraId="44257557" w14:textId="77777777" w:rsidR="003D512B" w:rsidRDefault="003D512B" w:rsidP="003D512B">
      <w:pPr>
        <w:pStyle w:val="2"/>
      </w:pPr>
      <w:r>
        <w:t>Кнопки — часть 1 </w:t>
      </w:r>
      <w:r>
        <w:rPr>
          <w:bCs/>
          <w:color w:val="999999"/>
          <w:sz w:val="37"/>
          <w:szCs w:val="37"/>
        </w:rPr>
        <w:t>[19/23]</w:t>
      </w:r>
    </w:p>
    <w:p w14:paraId="6C135262"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3C4C7A41"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5CFAE4CE" w14:textId="77777777" w:rsidR="003D512B" w:rsidRPr="0042792E"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0BEA0903"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68735C"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3E1E5DE6"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3A486369" w14:textId="2E05135A"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6B2755D4" w14:textId="77777777" w:rsidR="00C46BA4" w:rsidRDefault="00C46BA4" w:rsidP="00C46BA4">
      <w:pPr>
        <w:pStyle w:val="2"/>
      </w:pPr>
      <w:r>
        <w:t>Кнопки — часть 2 </w:t>
      </w:r>
      <w:r>
        <w:rPr>
          <w:bCs/>
          <w:color w:val="999999"/>
          <w:sz w:val="37"/>
          <w:szCs w:val="37"/>
        </w:rPr>
        <w:t>[20/23]</w:t>
      </w:r>
    </w:p>
    <w:p w14:paraId="5F14A072"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355C2E20"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будет стильная, почти плоская тёмно-красная кнопка. В этот раз будем использовать и колорстопы.</w:t>
      </w:r>
    </w:p>
    <w:p w14:paraId="509F2BFA"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0566EB18"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13C43286" w14:textId="58559FF4" w:rsidR="00C46BA4" w:rsidRPr="00C46BA4" w:rsidRDefault="00C46BA4" w:rsidP="00C46BA4">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lastRenderedPageBreak/>
        <w:t xml:space="preserve">    background-image: linear-gradient(#cc0630 0%, #8f0222 75%, #6d0019 100%);</w:t>
      </w:r>
    </w:p>
    <w:p w14:paraId="0945E779" w14:textId="77777777" w:rsidR="00C46BA4" w:rsidRDefault="00C46BA4" w:rsidP="00C46BA4">
      <w:pPr>
        <w:pStyle w:val="2"/>
      </w:pPr>
      <w:r>
        <w:t>Кнопки — часть 3 </w:t>
      </w:r>
      <w:r>
        <w:rPr>
          <w:bCs/>
          <w:color w:val="999999"/>
          <w:sz w:val="37"/>
          <w:szCs w:val="37"/>
        </w:rPr>
        <w:t>[21/23]</w:t>
      </w:r>
    </w:p>
    <w:p w14:paraId="59CDC650"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463DD9D8"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2C05D33F" w14:textId="77777777" w:rsidR="006C2549" w:rsidRPr="0042792E" w:rsidRDefault="006C2549" w:rsidP="00C46BA4">
      <w:pPr>
        <w:pStyle w:val="a3"/>
        <w:shd w:val="clear" w:color="auto" w:fill="FFFFFF"/>
        <w:spacing w:before="0" w:beforeAutospacing="0" w:after="135" w:afterAutospacing="0"/>
        <w:rPr>
          <w:rFonts w:ascii="Helvetica" w:hAnsi="Helvetica" w:cs="Helvetica"/>
          <w:color w:val="333333"/>
          <w:sz w:val="20"/>
          <w:szCs w:val="20"/>
        </w:rPr>
      </w:pPr>
    </w:p>
    <w:p w14:paraId="63953133"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6D8D5A0D"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62C48D78"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7685E609" w14:textId="29743266" w:rsidR="006C2549" w:rsidRPr="006C2549" w:rsidRDefault="006C2549" w:rsidP="006C2549">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0EEA378C" w14:textId="77777777" w:rsidR="00953E75" w:rsidRPr="00F16B70" w:rsidRDefault="00080924" w:rsidP="00953E75">
      <w:pPr>
        <w:pStyle w:val="2"/>
        <w:rPr>
          <w:lang w:val="en-US"/>
        </w:rPr>
      </w:pPr>
      <w:hyperlink r:id="rId223" w:history="1">
        <w:r w:rsidR="00953E75" w:rsidRPr="00953E75">
          <w:rPr>
            <w:rStyle w:val="a6"/>
            <w:color w:val="auto"/>
            <w:u w:val="none"/>
          </w:rPr>
          <w:t>Испытание</w:t>
        </w:r>
        <w:r w:rsidR="00953E75" w:rsidRPr="00F16B70">
          <w:rPr>
            <w:rStyle w:val="a6"/>
            <w:color w:val="auto"/>
            <w:u w:val="none"/>
            <w:lang w:val="en-US"/>
          </w:rPr>
          <w:t xml:space="preserve">: </w:t>
        </w:r>
        <w:r w:rsidR="00953E75" w:rsidRPr="00953E75">
          <w:rPr>
            <w:rStyle w:val="a6"/>
            <w:color w:val="auto"/>
            <w:u w:val="none"/>
          </w:rPr>
          <w:t>орнамент</w:t>
        </w:r>
        <w:r w:rsidR="00953E75" w:rsidRPr="00F16B70">
          <w:rPr>
            <w:rStyle w:val="a6"/>
            <w:color w:val="auto"/>
            <w:u w:val="none"/>
            <w:lang w:val="en-US"/>
          </w:rPr>
          <w:t xml:space="preserve"> </w:t>
        </w:r>
        <w:r w:rsidR="00953E75" w:rsidRPr="00953E75">
          <w:rPr>
            <w:rStyle w:val="a6"/>
            <w:color w:val="auto"/>
            <w:u w:val="none"/>
          </w:rPr>
          <w:t>из</w:t>
        </w:r>
        <w:r w:rsidR="00953E75" w:rsidRPr="00F16B70">
          <w:rPr>
            <w:rStyle w:val="a6"/>
            <w:color w:val="auto"/>
            <w:u w:val="none"/>
            <w:lang w:val="en-US"/>
          </w:rPr>
          <w:t xml:space="preserve"> </w:t>
        </w:r>
        <w:r w:rsidR="00953E75" w:rsidRPr="00953E75">
          <w:rPr>
            <w:rStyle w:val="a6"/>
            <w:color w:val="auto"/>
            <w:u w:val="none"/>
          </w:rPr>
          <w:t>сюрикенов</w:t>
        </w:r>
        <w:r w:rsidR="00953E75" w:rsidRPr="00F16B70">
          <w:rPr>
            <w:rStyle w:val="a6"/>
            <w:color w:val="auto"/>
            <w:u w:val="none"/>
            <w:lang w:val="en-US"/>
          </w:rPr>
          <w:t xml:space="preserve"> [22/23]</w:t>
        </w:r>
      </w:hyperlink>
    </w:p>
    <w:p w14:paraId="3E12271D" w14:textId="77777777" w:rsidR="003D512B" w:rsidRDefault="003D512B" w:rsidP="003D512B">
      <w:pPr>
        <w:tabs>
          <w:tab w:val="left" w:pos="2319"/>
        </w:tabs>
        <w:rPr>
          <w:lang w:val="en-US"/>
        </w:rPr>
      </w:pPr>
    </w:p>
    <w:p w14:paraId="4CCDD89A" w14:textId="77777777" w:rsidR="00953E75" w:rsidRDefault="00953E75" w:rsidP="003D512B">
      <w:pPr>
        <w:tabs>
          <w:tab w:val="left" w:pos="2319"/>
        </w:tabs>
        <w:rPr>
          <w:lang w:val="en-US"/>
        </w:rPr>
      </w:pPr>
    </w:p>
    <w:p w14:paraId="0FFB5F32" w14:textId="22796C2E" w:rsidR="00953E75" w:rsidRDefault="00F16B70" w:rsidP="00F16B70">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2737D457" w14:textId="23D9C6DA" w:rsidR="00576B18" w:rsidRDefault="00576B18" w:rsidP="00F16B70">
      <w:pPr>
        <w:tabs>
          <w:tab w:val="left" w:pos="2319"/>
        </w:tabs>
        <w:rPr>
          <w:lang w:val="en-US"/>
        </w:rPr>
      </w:pPr>
    </w:p>
    <w:p w14:paraId="05DB30F3" w14:textId="77777777" w:rsidR="00576B18" w:rsidRPr="00576B18" w:rsidRDefault="00576B18" w:rsidP="00576B18">
      <w:pPr>
        <w:pStyle w:val="1"/>
      </w:pPr>
      <w:r w:rsidRPr="00576B18">
        <w:t>Двумерные трансформации</w:t>
      </w:r>
    </w:p>
    <w:p w14:paraId="6FC4DDA6" w14:textId="77777777" w:rsidR="0042792E" w:rsidRDefault="0042792E" w:rsidP="0042792E">
      <w:pPr>
        <w:pStyle w:val="2"/>
      </w:pPr>
      <w:r>
        <w:t>Перемещение по горизонтали </w:t>
      </w:r>
      <w:r>
        <w:rPr>
          <w:bCs/>
          <w:color w:val="999999"/>
          <w:sz w:val="37"/>
          <w:szCs w:val="37"/>
        </w:rPr>
        <w:t>[1/32]</w:t>
      </w:r>
    </w:p>
    <w:p w14:paraId="6E7813C6"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42792E">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225"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42792E">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42792E">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AA642B">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AA642B">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AA642B">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AA642B">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AA642B">
      <w:pPr>
        <w:tabs>
          <w:tab w:val="left" w:pos="2319"/>
        </w:tabs>
      </w:pPr>
      <w:r w:rsidRPr="003A4959">
        <w:t>}</w:t>
      </w:r>
    </w:p>
    <w:p w14:paraId="7D653A12" w14:textId="77777777" w:rsidR="00AA642B" w:rsidRDefault="00AA642B" w:rsidP="00AA642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AA642B">
      <w:pPr>
        <w:pStyle w:val="2"/>
      </w:pPr>
      <w:r>
        <w:t>Перемещение по вертикали </w:t>
      </w:r>
      <w:r>
        <w:rPr>
          <w:bCs/>
          <w:color w:val="999999"/>
          <w:sz w:val="37"/>
          <w:szCs w:val="37"/>
        </w:rPr>
        <w:t>[2/32]</w:t>
      </w:r>
    </w:p>
    <w:p w14:paraId="38BB342F"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AA642B">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AA642B">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F042EA">
      <w:pPr>
        <w:pStyle w:val="2"/>
      </w:pPr>
      <w:r>
        <w:t>Тренировка фаерболов </w:t>
      </w:r>
      <w:r>
        <w:rPr>
          <w:bCs/>
          <w:color w:val="999999"/>
          <w:sz w:val="37"/>
          <w:szCs w:val="37"/>
        </w:rPr>
        <w:t>[3/32]</w:t>
      </w:r>
    </w:p>
    <w:p w14:paraId="222D40B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F042EA">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C38C1">
      <w:pPr>
        <w:tabs>
          <w:tab w:val="left" w:pos="2319"/>
        </w:tabs>
        <w:rPr>
          <w:lang w:val="en-US"/>
        </w:rPr>
      </w:pPr>
      <w:r w:rsidRPr="00BC38C1">
        <w:rPr>
          <w:lang w:val="en-US"/>
        </w:rPr>
        <w:t>.fireball-1 {</w:t>
      </w:r>
    </w:p>
    <w:p w14:paraId="0F4D53F5" w14:textId="77777777" w:rsidR="00BC38C1" w:rsidRPr="00BC38C1" w:rsidRDefault="00BC38C1" w:rsidP="00BC38C1">
      <w:pPr>
        <w:tabs>
          <w:tab w:val="left" w:pos="2319"/>
        </w:tabs>
        <w:rPr>
          <w:lang w:val="en-US"/>
        </w:rPr>
      </w:pPr>
      <w:r w:rsidRPr="00BC38C1">
        <w:rPr>
          <w:lang w:val="en-US"/>
        </w:rPr>
        <w:t xml:space="preserve">    transform:translate(310px);</w:t>
      </w:r>
    </w:p>
    <w:p w14:paraId="249A9394" w14:textId="77777777" w:rsidR="00BC38C1" w:rsidRPr="00BC38C1" w:rsidRDefault="00BC38C1" w:rsidP="00BC38C1">
      <w:pPr>
        <w:tabs>
          <w:tab w:val="left" w:pos="2319"/>
        </w:tabs>
        <w:rPr>
          <w:lang w:val="en-US"/>
        </w:rPr>
      </w:pPr>
      <w:r w:rsidRPr="00BC38C1">
        <w:rPr>
          <w:lang w:val="en-US"/>
        </w:rPr>
        <w:t>}</w:t>
      </w:r>
    </w:p>
    <w:p w14:paraId="591C69BC" w14:textId="77777777" w:rsidR="00BC38C1" w:rsidRPr="00BC38C1" w:rsidRDefault="00BC38C1" w:rsidP="00BC38C1">
      <w:pPr>
        <w:tabs>
          <w:tab w:val="left" w:pos="2319"/>
        </w:tabs>
        <w:rPr>
          <w:lang w:val="en-US"/>
        </w:rPr>
      </w:pPr>
    </w:p>
    <w:p w14:paraId="32112A63" w14:textId="77777777" w:rsidR="00BC38C1" w:rsidRPr="00BC38C1" w:rsidRDefault="00BC38C1" w:rsidP="00BC38C1">
      <w:pPr>
        <w:tabs>
          <w:tab w:val="left" w:pos="2319"/>
        </w:tabs>
        <w:rPr>
          <w:lang w:val="en-US"/>
        </w:rPr>
      </w:pPr>
      <w:r w:rsidRPr="00BC38C1">
        <w:rPr>
          <w:lang w:val="en-US"/>
        </w:rPr>
        <w:t>.fireball-2 {</w:t>
      </w:r>
    </w:p>
    <w:p w14:paraId="5793F0AE" w14:textId="77777777" w:rsidR="00BC38C1" w:rsidRPr="00BC38C1" w:rsidRDefault="00BC38C1" w:rsidP="00BC38C1">
      <w:pPr>
        <w:tabs>
          <w:tab w:val="left" w:pos="2319"/>
        </w:tabs>
        <w:rPr>
          <w:lang w:val="en-US"/>
        </w:rPr>
      </w:pPr>
      <w:r w:rsidRPr="00BC38C1">
        <w:rPr>
          <w:lang w:val="en-US"/>
        </w:rPr>
        <w:t xml:space="preserve">    transform:translate(0,-190px);</w:t>
      </w:r>
    </w:p>
    <w:p w14:paraId="61851F72" w14:textId="77777777" w:rsidR="00BC38C1" w:rsidRPr="00BC38C1" w:rsidRDefault="00BC38C1" w:rsidP="00BC38C1">
      <w:pPr>
        <w:tabs>
          <w:tab w:val="left" w:pos="2319"/>
        </w:tabs>
        <w:rPr>
          <w:lang w:val="en-US"/>
        </w:rPr>
      </w:pPr>
      <w:r w:rsidRPr="00BC38C1">
        <w:rPr>
          <w:lang w:val="en-US"/>
        </w:rPr>
        <w:t>}</w:t>
      </w:r>
    </w:p>
    <w:p w14:paraId="4B144941" w14:textId="77777777" w:rsidR="00BC38C1" w:rsidRPr="00BC38C1" w:rsidRDefault="00BC38C1" w:rsidP="00BC38C1">
      <w:pPr>
        <w:tabs>
          <w:tab w:val="left" w:pos="2319"/>
        </w:tabs>
        <w:rPr>
          <w:lang w:val="en-US"/>
        </w:rPr>
      </w:pPr>
    </w:p>
    <w:p w14:paraId="644B3195" w14:textId="77777777" w:rsidR="00BC38C1" w:rsidRPr="00BC38C1" w:rsidRDefault="00BC38C1" w:rsidP="00BC38C1">
      <w:pPr>
        <w:tabs>
          <w:tab w:val="left" w:pos="2319"/>
        </w:tabs>
        <w:rPr>
          <w:lang w:val="en-US"/>
        </w:rPr>
      </w:pPr>
      <w:r w:rsidRPr="00BC38C1">
        <w:rPr>
          <w:lang w:val="en-US"/>
        </w:rPr>
        <w:t>.fireball-3 {</w:t>
      </w:r>
    </w:p>
    <w:p w14:paraId="33B9FB58" w14:textId="77777777" w:rsidR="00BC38C1" w:rsidRPr="00BC38C1" w:rsidRDefault="00BC38C1" w:rsidP="00BC38C1">
      <w:pPr>
        <w:tabs>
          <w:tab w:val="left" w:pos="2319"/>
        </w:tabs>
        <w:rPr>
          <w:lang w:val="en-US"/>
        </w:rPr>
      </w:pPr>
      <w:r w:rsidRPr="00BC38C1">
        <w:rPr>
          <w:lang w:val="en-US"/>
        </w:rPr>
        <w:t xml:space="preserve">    transform:translate(290px,-190px);</w:t>
      </w:r>
    </w:p>
    <w:p w14:paraId="18680BF8" w14:textId="7F8BC30B" w:rsidR="00AA642B" w:rsidRDefault="00BC38C1" w:rsidP="00BC38C1">
      <w:pPr>
        <w:tabs>
          <w:tab w:val="left" w:pos="2319"/>
        </w:tabs>
      </w:pPr>
      <w:r>
        <w:t>}</w:t>
      </w:r>
    </w:p>
    <w:p w14:paraId="2FC67376" w14:textId="6B483BA0" w:rsidR="00BC38C1" w:rsidRDefault="00BC38C1" w:rsidP="00BC38C1">
      <w:pPr>
        <w:tabs>
          <w:tab w:val="left" w:pos="2319"/>
        </w:tabs>
      </w:pPr>
    </w:p>
    <w:p w14:paraId="76379841" w14:textId="77777777" w:rsidR="00BC38C1" w:rsidRDefault="00BC38C1" w:rsidP="0034475D">
      <w:pPr>
        <w:pStyle w:val="2"/>
      </w:pPr>
      <w:r>
        <w:t>Увеличение, уменьшение </w:t>
      </w:r>
      <w:r>
        <w:rPr>
          <w:bCs/>
          <w:color w:val="999999"/>
          <w:sz w:val="37"/>
          <w:szCs w:val="37"/>
        </w:rPr>
        <w:t>[4/32]</w:t>
      </w:r>
    </w:p>
    <w:p w14:paraId="4DD8E688"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C38C1">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C38C1">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902044">
      <w:pPr>
        <w:tabs>
          <w:tab w:val="left" w:pos="2319"/>
        </w:tabs>
        <w:rPr>
          <w:lang w:val="en-US"/>
        </w:rPr>
      </w:pPr>
      <w:r w:rsidRPr="00902044">
        <w:rPr>
          <w:lang w:val="en-US"/>
        </w:rPr>
        <w:t>.hippo {</w:t>
      </w:r>
    </w:p>
    <w:p w14:paraId="01C58C00" w14:textId="77777777" w:rsidR="00902044" w:rsidRPr="00902044" w:rsidRDefault="00902044" w:rsidP="00902044">
      <w:pPr>
        <w:tabs>
          <w:tab w:val="left" w:pos="2319"/>
        </w:tabs>
        <w:rPr>
          <w:lang w:val="en-US"/>
        </w:rPr>
      </w:pPr>
      <w:r w:rsidRPr="00902044">
        <w:rPr>
          <w:lang w:val="en-US"/>
        </w:rPr>
        <w:t xml:space="preserve">    transform:scale(0.25);</w:t>
      </w:r>
    </w:p>
    <w:p w14:paraId="129898EB" w14:textId="77777777" w:rsidR="00902044" w:rsidRPr="00902044" w:rsidRDefault="00902044" w:rsidP="00902044">
      <w:pPr>
        <w:tabs>
          <w:tab w:val="left" w:pos="2319"/>
        </w:tabs>
        <w:rPr>
          <w:lang w:val="en-US"/>
        </w:rPr>
      </w:pPr>
      <w:r w:rsidRPr="00902044">
        <w:rPr>
          <w:lang w:val="en-US"/>
        </w:rPr>
        <w:t>}</w:t>
      </w:r>
    </w:p>
    <w:p w14:paraId="032F3CB4" w14:textId="77777777" w:rsidR="00902044" w:rsidRPr="00902044" w:rsidRDefault="00902044" w:rsidP="00902044">
      <w:pPr>
        <w:tabs>
          <w:tab w:val="left" w:pos="2319"/>
        </w:tabs>
        <w:rPr>
          <w:lang w:val="en-US"/>
        </w:rPr>
      </w:pPr>
    </w:p>
    <w:p w14:paraId="46387AE4" w14:textId="77777777" w:rsidR="00902044" w:rsidRPr="00902044" w:rsidRDefault="00902044" w:rsidP="00902044">
      <w:pPr>
        <w:tabs>
          <w:tab w:val="left" w:pos="2319"/>
        </w:tabs>
        <w:rPr>
          <w:lang w:val="en-US"/>
        </w:rPr>
      </w:pPr>
      <w:r w:rsidRPr="00902044">
        <w:rPr>
          <w:lang w:val="en-US"/>
        </w:rPr>
        <w:t>.mouse {</w:t>
      </w:r>
    </w:p>
    <w:p w14:paraId="7FCF4AD4" w14:textId="77777777" w:rsidR="00902044" w:rsidRPr="00902044" w:rsidRDefault="00902044" w:rsidP="00902044">
      <w:pPr>
        <w:tabs>
          <w:tab w:val="left" w:pos="2319"/>
        </w:tabs>
        <w:rPr>
          <w:lang w:val="en-US"/>
        </w:rPr>
      </w:pPr>
      <w:r w:rsidRPr="00902044">
        <w:rPr>
          <w:lang w:val="en-US"/>
        </w:rPr>
        <w:t xml:space="preserve">    transform:scale(3);</w:t>
      </w:r>
    </w:p>
    <w:p w14:paraId="4D244716" w14:textId="372DF5C9" w:rsidR="00BC38C1" w:rsidRDefault="00902044" w:rsidP="00902044">
      <w:pPr>
        <w:tabs>
          <w:tab w:val="left" w:pos="2319"/>
        </w:tabs>
      </w:pPr>
      <w:r>
        <w:t>}</w:t>
      </w:r>
    </w:p>
    <w:p w14:paraId="793AE134" w14:textId="62DE8924" w:rsidR="00902044" w:rsidRDefault="00902044" w:rsidP="00902044">
      <w:pPr>
        <w:tabs>
          <w:tab w:val="left" w:pos="2319"/>
        </w:tabs>
      </w:pPr>
    </w:p>
    <w:p w14:paraId="0FD0398D" w14:textId="77777777" w:rsidR="00902044" w:rsidRDefault="00902044" w:rsidP="0034475D">
      <w:pPr>
        <w:pStyle w:val="2"/>
      </w:pPr>
      <w:r>
        <w:t>Защита города </w:t>
      </w:r>
      <w:r>
        <w:rPr>
          <w:bCs/>
          <w:color w:val="999999"/>
          <w:sz w:val="37"/>
          <w:szCs w:val="37"/>
        </w:rPr>
        <w:t>[5/32]</w:t>
      </w:r>
    </w:p>
    <w:p w14:paraId="423C8D72"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902044">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E66D9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E66D9F">
      <w:pPr>
        <w:tabs>
          <w:tab w:val="left" w:pos="2319"/>
        </w:tabs>
        <w:rPr>
          <w:lang w:val="en-US"/>
        </w:rPr>
      </w:pPr>
      <w:r w:rsidRPr="00E66D9F">
        <w:rPr>
          <w:lang w:val="en-US"/>
        </w:rPr>
        <w:t>.fence-1 {</w:t>
      </w:r>
    </w:p>
    <w:p w14:paraId="0E4010A9" w14:textId="79534D97" w:rsidR="00902044" w:rsidRDefault="00E66D9F" w:rsidP="00E66D9F">
      <w:pPr>
        <w:tabs>
          <w:tab w:val="left" w:pos="2319"/>
        </w:tabs>
        <w:rPr>
          <w:lang w:val="en-US"/>
        </w:rPr>
      </w:pPr>
      <w:r w:rsidRPr="00E66D9F">
        <w:rPr>
          <w:lang w:val="en-US"/>
        </w:rPr>
        <w:t xml:space="preserve">    transform:rotate(90deg) translate(-25px, -50px);</w:t>
      </w:r>
    </w:p>
    <w:p w14:paraId="5F87D952" w14:textId="77777777" w:rsidR="0034475D" w:rsidRDefault="0034475D" w:rsidP="0034475D">
      <w:pPr>
        <w:pStyle w:val="2"/>
      </w:pPr>
      <w:r>
        <w:lastRenderedPageBreak/>
        <w:t>Начало путешествия </w:t>
      </w:r>
      <w:r>
        <w:rPr>
          <w:bCs/>
          <w:color w:val="999999"/>
          <w:sz w:val="37"/>
          <w:szCs w:val="37"/>
        </w:rPr>
        <w:t>[6/32]</w:t>
      </w:r>
    </w:p>
    <w:p w14:paraId="79A9088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E66D9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15496E">
      <w:pPr>
        <w:pStyle w:val="2"/>
      </w:pPr>
      <w:r>
        <w:t>Лабиринт </w:t>
      </w:r>
      <w:r>
        <w:rPr>
          <w:bCs/>
          <w:color w:val="999999"/>
          <w:sz w:val="37"/>
          <w:szCs w:val="37"/>
        </w:rPr>
        <w:t>[7/32]</w:t>
      </w:r>
    </w:p>
    <w:p w14:paraId="568BF438"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15496E">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74A98">
      <w:pPr>
        <w:pStyle w:val="2"/>
      </w:pPr>
      <w:r>
        <w:t>Битва — часть 1 </w:t>
      </w:r>
      <w:r>
        <w:rPr>
          <w:bCs/>
          <w:color w:val="999999"/>
          <w:sz w:val="37"/>
          <w:szCs w:val="37"/>
        </w:rPr>
        <w:t>[8/32]</w:t>
      </w:r>
    </w:p>
    <w:p w14:paraId="4E731749"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16624E">
      <w:pPr>
        <w:tabs>
          <w:tab w:val="left" w:pos="2319"/>
        </w:tabs>
      </w:pPr>
      <w:r>
        <w:t>.fireball {</w:t>
      </w:r>
    </w:p>
    <w:p w14:paraId="0C98F8C6" w14:textId="77777777" w:rsidR="0016624E" w:rsidRDefault="0016624E" w:rsidP="0016624E">
      <w:pPr>
        <w:tabs>
          <w:tab w:val="left" w:pos="2319"/>
        </w:tabs>
      </w:pPr>
      <w:r>
        <w:t xml:space="preserve">    transform:translate(250px, 90px);</w:t>
      </w:r>
    </w:p>
    <w:p w14:paraId="638C8052" w14:textId="77777777" w:rsidR="0016624E" w:rsidRDefault="0016624E" w:rsidP="0016624E">
      <w:pPr>
        <w:tabs>
          <w:tab w:val="left" w:pos="2319"/>
        </w:tabs>
      </w:pPr>
      <w:r>
        <w:t>}</w:t>
      </w:r>
    </w:p>
    <w:p w14:paraId="2023B311" w14:textId="77777777" w:rsidR="0016624E" w:rsidRDefault="0016624E" w:rsidP="0016624E">
      <w:pPr>
        <w:tabs>
          <w:tab w:val="left" w:pos="2319"/>
        </w:tabs>
      </w:pPr>
    </w:p>
    <w:p w14:paraId="14994E86" w14:textId="77777777" w:rsidR="0016624E" w:rsidRDefault="0016624E" w:rsidP="0016624E">
      <w:pPr>
        <w:tabs>
          <w:tab w:val="left" w:pos="2319"/>
        </w:tabs>
      </w:pPr>
      <w:r>
        <w:t>.werewolf {</w:t>
      </w:r>
    </w:p>
    <w:p w14:paraId="586618C2" w14:textId="77777777" w:rsidR="0016624E" w:rsidRPr="003A4959" w:rsidRDefault="0016624E" w:rsidP="0016624E">
      <w:pPr>
        <w:tabs>
          <w:tab w:val="left" w:pos="2319"/>
        </w:tabs>
        <w:rPr>
          <w:lang w:val="en-US"/>
        </w:rPr>
      </w:pPr>
      <w:r>
        <w:t xml:space="preserve">    </w:t>
      </w:r>
      <w:r w:rsidRPr="003A4959">
        <w:rPr>
          <w:lang w:val="en-US"/>
        </w:rPr>
        <w:t>transform:rotate(90deg);</w:t>
      </w:r>
    </w:p>
    <w:p w14:paraId="400B55FD" w14:textId="664FFA26" w:rsidR="0015496E" w:rsidRPr="003A4959" w:rsidRDefault="0016624E" w:rsidP="0016624E">
      <w:pPr>
        <w:tabs>
          <w:tab w:val="left" w:pos="2319"/>
        </w:tabs>
        <w:rPr>
          <w:lang w:val="en-US"/>
        </w:rPr>
      </w:pPr>
      <w:r w:rsidRPr="003A4959">
        <w:rPr>
          <w:lang w:val="en-US"/>
        </w:rPr>
        <w:t>}</w:t>
      </w:r>
    </w:p>
    <w:p w14:paraId="7093C3E2" w14:textId="77777777" w:rsidR="0016624E" w:rsidRPr="003A4959" w:rsidRDefault="0016624E" w:rsidP="0016624E">
      <w:pPr>
        <w:pStyle w:val="2"/>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16624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16624E">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4A5BED">
      <w:pPr>
        <w:tabs>
          <w:tab w:val="left" w:pos="2319"/>
        </w:tabs>
        <w:rPr>
          <w:lang w:val="en-US"/>
        </w:rPr>
      </w:pPr>
      <w:r w:rsidRPr="004A5BED">
        <w:rPr>
          <w:lang w:val="en-US"/>
        </w:rPr>
        <w:lastRenderedPageBreak/>
        <w:t>.monster {</w:t>
      </w:r>
    </w:p>
    <w:p w14:paraId="612C4A32" w14:textId="77777777" w:rsidR="004A5BED" w:rsidRPr="004A5BED" w:rsidRDefault="004A5BED" w:rsidP="004A5BED">
      <w:pPr>
        <w:tabs>
          <w:tab w:val="left" w:pos="2319"/>
        </w:tabs>
        <w:rPr>
          <w:lang w:val="en-US"/>
        </w:rPr>
      </w:pPr>
      <w:r w:rsidRPr="004A5BED">
        <w:rPr>
          <w:lang w:val="en-US"/>
        </w:rPr>
        <w:t xml:space="preserve">    transform:skewX(30deg) skewY(30deg);</w:t>
      </w:r>
    </w:p>
    <w:p w14:paraId="253C83C9" w14:textId="486E819E" w:rsidR="0016624E" w:rsidRDefault="004A5BED" w:rsidP="004A5BED">
      <w:pPr>
        <w:tabs>
          <w:tab w:val="left" w:pos="2319"/>
        </w:tabs>
      </w:pPr>
      <w:r>
        <w:t>}</w:t>
      </w:r>
    </w:p>
    <w:p w14:paraId="526F57A6" w14:textId="14825F90" w:rsidR="00A01C88" w:rsidRDefault="00A01C88" w:rsidP="004A5BED">
      <w:pPr>
        <w:tabs>
          <w:tab w:val="left" w:pos="2319"/>
        </w:tabs>
      </w:pPr>
    </w:p>
    <w:p w14:paraId="6898CC23" w14:textId="48DC36BA" w:rsidR="00A01C88" w:rsidRDefault="00A01C88" w:rsidP="004A5BED">
      <w:pPr>
        <w:tabs>
          <w:tab w:val="left" w:pos="2319"/>
        </w:tabs>
      </w:pPr>
    </w:p>
    <w:p w14:paraId="2A69B4B1" w14:textId="77777777" w:rsidR="00A01C88" w:rsidRDefault="00A01C88" w:rsidP="00A01C88">
      <w:pPr>
        <w:pStyle w:val="2"/>
      </w:pPr>
      <w:r>
        <w:t>Битва — часть 3 </w:t>
      </w:r>
      <w:r>
        <w:rPr>
          <w:bCs/>
          <w:color w:val="999999"/>
          <w:sz w:val="37"/>
          <w:szCs w:val="37"/>
        </w:rPr>
        <w:t>[11/32]</w:t>
      </w:r>
    </w:p>
    <w:p w14:paraId="3445BA53"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6A42AF">
      <w:pPr>
        <w:tabs>
          <w:tab w:val="left" w:pos="2319"/>
        </w:tabs>
        <w:rPr>
          <w:lang w:val="en-US"/>
        </w:rPr>
      </w:pPr>
      <w:r w:rsidRPr="006A42AF">
        <w:rPr>
          <w:lang w:val="en-US"/>
        </w:rPr>
        <w:t>.hero {</w:t>
      </w:r>
    </w:p>
    <w:p w14:paraId="0411D6A6" w14:textId="77777777" w:rsidR="006A42AF" w:rsidRPr="006A42AF" w:rsidRDefault="006A42AF" w:rsidP="006A42AF">
      <w:pPr>
        <w:tabs>
          <w:tab w:val="left" w:pos="2319"/>
        </w:tabs>
        <w:rPr>
          <w:lang w:val="en-US"/>
        </w:rPr>
      </w:pPr>
      <w:r w:rsidRPr="006A42AF">
        <w:rPr>
          <w:lang w:val="en-US"/>
        </w:rPr>
        <w:t xml:space="preserve">    transform:scale(1.5) translate(40px);</w:t>
      </w:r>
    </w:p>
    <w:p w14:paraId="3B643ED3" w14:textId="77777777" w:rsidR="006A42AF" w:rsidRPr="003A4959" w:rsidRDefault="006A42AF" w:rsidP="006A42AF">
      <w:pPr>
        <w:tabs>
          <w:tab w:val="left" w:pos="2319"/>
        </w:tabs>
        <w:rPr>
          <w:lang w:val="en-US"/>
        </w:rPr>
      </w:pPr>
      <w:r w:rsidRPr="003A4959">
        <w:rPr>
          <w:lang w:val="en-US"/>
        </w:rPr>
        <w:t>}</w:t>
      </w:r>
    </w:p>
    <w:p w14:paraId="0FCAF80D" w14:textId="77777777" w:rsidR="006A42AF" w:rsidRPr="003A4959" w:rsidRDefault="006A42AF" w:rsidP="006A42AF">
      <w:pPr>
        <w:tabs>
          <w:tab w:val="left" w:pos="2319"/>
        </w:tabs>
        <w:rPr>
          <w:lang w:val="en-US"/>
        </w:rPr>
      </w:pPr>
    </w:p>
    <w:p w14:paraId="789AC490" w14:textId="77777777" w:rsidR="006A42AF" w:rsidRPr="003A4959" w:rsidRDefault="006A42AF" w:rsidP="006A42AF">
      <w:pPr>
        <w:tabs>
          <w:tab w:val="left" w:pos="2319"/>
        </w:tabs>
        <w:rPr>
          <w:lang w:val="en-US"/>
        </w:rPr>
      </w:pPr>
      <w:r w:rsidRPr="003A4959">
        <w:rPr>
          <w:lang w:val="en-US"/>
        </w:rPr>
        <w:t>.overlord {</w:t>
      </w:r>
    </w:p>
    <w:p w14:paraId="6473D134" w14:textId="77777777" w:rsidR="006A42AF" w:rsidRPr="003A4959" w:rsidRDefault="006A42AF" w:rsidP="006A42AF">
      <w:pPr>
        <w:tabs>
          <w:tab w:val="left" w:pos="2319"/>
        </w:tabs>
        <w:rPr>
          <w:lang w:val="en-US"/>
        </w:rPr>
      </w:pPr>
      <w:r w:rsidRPr="003A4959">
        <w:rPr>
          <w:lang w:val="en-US"/>
        </w:rPr>
        <w:t xml:space="preserve">    transform:rotate(90deg);</w:t>
      </w:r>
    </w:p>
    <w:p w14:paraId="432C5982" w14:textId="786E3208" w:rsidR="00A01C88" w:rsidRPr="003A4959" w:rsidRDefault="006A42AF" w:rsidP="006A42AF">
      <w:pPr>
        <w:tabs>
          <w:tab w:val="left" w:pos="2319"/>
        </w:tabs>
        <w:rPr>
          <w:lang w:val="en-US"/>
        </w:rPr>
      </w:pPr>
      <w:r w:rsidRPr="003A4959">
        <w:rPr>
          <w:lang w:val="en-US"/>
        </w:rPr>
        <w:t>}</w:t>
      </w:r>
    </w:p>
    <w:p w14:paraId="36825757" w14:textId="415D76F4" w:rsidR="0035067C" w:rsidRPr="003A4959" w:rsidRDefault="0035067C" w:rsidP="006A42AF">
      <w:pPr>
        <w:tabs>
          <w:tab w:val="left" w:pos="2319"/>
        </w:tabs>
        <w:rPr>
          <w:lang w:val="en-US"/>
        </w:rPr>
      </w:pPr>
    </w:p>
    <w:p w14:paraId="67C86D8D" w14:textId="77777777" w:rsidR="0035067C" w:rsidRPr="003A4959" w:rsidRDefault="0035067C" w:rsidP="0035067C">
      <w:pPr>
        <w:pStyle w:val="2"/>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35067C">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52309E">
      <w:pPr>
        <w:tabs>
          <w:tab w:val="left" w:pos="2319"/>
        </w:tabs>
        <w:rPr>
          <w:lang w:val="en-US"/>
        </w:rPr>
      </w:pPr>
      <w:r w:rsidRPr="0052309E">
        <w:rPr>
          <w:lang w:val="en-US"/>
        </w:rPr>
        <w:t>.doppelganger {</w:t>
      </w:r>
    </w:p>
    <w:p w14:paraId="090A5CD1" w14:textId="77777777" w:rsidR="0052309E" w:rsidRPr="0052309E" w:rsidRDefault="0052309E" w:rsidP="0052309E">
      <w:pPr>
        <w:tabs>
          <w:tab w:val="left" w:pos="2319"/>
        </w:tabs>
        <w:rPr>
          <w:lang w:val="en-US"/>
        </w:rPr>
      </w:pPr>
      <w:r w:rsidRPr="0052309E">
        <w:rPr>
          <w:lang w:val="en-US"/>
        </w:rPr>
        <w:t xml:space="preserve">    visibility: visible;</w:t>
      </w:r>
    </w:p>
    <w:p w14:paraId="6D976BC8" w14:textId="77777777" w:rsidR="0052309E" w:rsidRPr="0052309E" w:rsidRDefault="0052309E" w:rsidP="0052309E">
      <w:pPr>
        <w:tabs>
          <w:tab w:val="left" w:pos="2319"/>
        </w:tabs>
        <w:rPr>
          <w:lang w:val="en-US"/>
        </w:rPr>
      </w:pPr>
      <w:r w:rsidRPr="0052309E">
        <w:rPr>
          <w:lang w:val="en-US"/>
        </w:rPr>
        <w:t xml:space="preserve">    transform: scaleX(-1);</w:t>
      </w:r>
    </w:p>
    <w:p w14:paraId="650EB7CA" w14:textId="77777777" w:rsidR="0052309E" w:rsidRPr="0052309E" w:rsidRDefault="0052309E" w:rsidP="0052309E">
      <w:pPr>
        <w:tabs>
          <w:tab w:val="left" w:pos="2319"/>
        </w:tabs>
        <w:rPr>
          <w:lang w:val="en-US"/>
        </w:rPr>
      </w:pPr>
      <w:r w:rsidRPr="0052309E">
        <w:rPr>
          <w:lang w:val="en-US"/>
        </w:rPr>
        <w:t>}</w:t>
      </w:r>
    </w:p>
    <w:p w14:paraId="00AD9C06" w14:textId="77777777" w:rsidR="0052309E" w:rsidRPr="0052309E" w:rsidRDefault="0052309E" w:rsidP="0052309E">
      <w:pPr>
        <w:tabs>
          <w:tab w:val="left" w:pos="2319"/>
        </w:tabs>
        <w:rPr>
          <w:lang w:val="en-US"/>
        </w:rPr>
      </w:pPr>
    </w:p>
    <w:p w14:paraId="1F474B47" w14:textId="77777777" w:rsidR="0052309E" w:rsidRPr="0052309E" w:rsidRDefault="0052309E" w:rsidP="0052309E">
      <w:pPr>
        <w:tabs>
          <w:tab w:val="left" w:pos="2319"/>
        </w:tabs>
        <w:rPr>
          <w:lang w:val="en-US"/>
        </w:rPr>
      </w:pPr>
      <w:r w:rsidRPr="0052309E">
        <w:rPr>
          <w:lang w:val="en-US"/>
        </w:rPr>
        <w:t>.diamond {</w:t>
      </w:r>
    </w:p>
    <w:p w14:paraId="0D1FA602" w14:textId="77777777" w:rsidR="0052309E" w:rsidRPr="0052309E" w:rsidRDefault="0052309E" w:rsidP="0052309E">
      <w:pPr>
        <w:tabs>
          <w:tab w:val="left" w:pos="2319"/>
        </w:tabs>
        <w:rPr>
          <w:lang w:val="en-US"/>
        </w:rPr>
      </w:pPr>
      <w:r w:rsidRPr="0052309E">
        <w:rPr>
          <w:lang w:val="en-US"/>
        </w:rPr>
        <w:t xml:space="preserve">    transform: scale(0.6, -0.6) translate(-330px, 350px);</w:t>
      </w:r>
    </w:p>
    <w:p w14:paraId="39A93A05" w14:textId="550D4E9D" w:rsidR="0035067C" w:rsidRDefault="0052309E" w:rsidP="0052309E">
      <w:pPr>
        <w:tabs>
          <w:tab w:val="left" w:pos="2319"/>
        </w:tabs>
      </w:pPr>
      <w:r>
        <w:t>}</w:t>
      </w:r>
    </w:p>
    <w:p w14:paraId="7A8DB586" w14:textId="2979C360" w:rsidR="00E63B2C" w:rsidRDefault="00E63B2C" w:rsidP="0052309E">
      <w:pPr>
        <w:tabs>
          <w:tab w:val="left" w:pos="2319"/>
        </w:tabs>
      </w:pPr>
    </w:p>
    <w:p w14:paraId="749DBF9B" w14:textId="77777777" w:rsidR="00E63B2C" w:rsidRDefault="00E63B2C" w:rsidP="00E63B2C">
      <w:pPr>
        <w:pStyle w:val="2"/>
      </w:pPr>
      <w:r>
        <w:t>Особенности transform-origin — часть 1 </w:t>
      </w:r>
      <w:r>
        <w:rPr>
          <w:bCs/>
          <w:color w:val="999999"/>
          <w:sz w:val="37"/>
          <w:szCs w:val="37"/>
        </w:rPr>
        <w:t>[14/32]</w:t>
      </w:r>
    </w:p>
    <w:p w14:paraId="62CC8F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E63B2C">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52309E">
      <w:pPr>
        <w:tabs>
          <w:tab w:val="left" w:pos="2319"/>
        </w:tabs>
      </w:pPr>
    </w:p>
    <w:p w14:paraId="02EB16CB" w14:textId="77777777" w:rsidR="00870C3B" w:rsidRDefault="00870C3B" w:rsidP="00870C3B">
      <w:pPr>
        <w:pStyle w:val="2"/>
      </w:pPr>
      <w:r>
        <w:t>Особенности transform-origin — часть 2 </w:t>
      </w:r>
      <w:r>
        <w:rPr>
          <w:bCs/>
          <w:color w:val="999999"/>
          <w:sz w:val="37"/>
          <w:szCs w:val="37"/>
        </w:rPr>
        <w:t>[15/32]</w:t>
      </w:r>
    </w:p>
    <w:p w14:paraId="0FD6295D"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02201A">
      <w:pPr>
        <w:pStyle w:val="2"/>
      </w:pPr>
      <w:r>
        <w:t>Особенности transform-origin — часть 3 </w:t>
      </w:r>
      <w:r>
        <w:rPr>
          <w:bCs/>
          <w:color w:val="999999"/>
          <w:sz w:val="37"/>
          <w:szCs w:val="37"/>
        </w:rPr>
        <w:t>[16/32]</w:t>
      </w:r>
    </w:p>
    <w:p w14:paraId="0198F931"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523232">
      <w:pPr>
        <w:pStyle w:val="2"/>
      </w:pPr>
      <w:r>
        <w:t>Особенности transform-origin — часть 4 </w:t>
      </w:r>
      <w:r>
        <w:rPr>
          <w:bCs/>
          <w:color w:val="999999"/>
          <w:sz w:val="37"/>
          <w:szCs w:val="37"/>
        </w:rPr>
        <w:t>[17/32]</w:t>
      </w:r>
    </w:p>
    <w:p w14:paraId="02E8BA4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AE17BA">
      <w:pPr>
        <w:tabs>
          <w:tab w:val="left" w:pos="2319"/>
        </w:tabs>
      </w:pPr>
      <w:r>
        <w:t>.picture {</w:t>
      </w:r>
    </w:p>
    <w:p w14:paraId="0A10FD26" w14:textId="77777777" w:rsidR="00AE17BA" w:rsidRPr="00AE17BA" w:rsidRDefault="00AE17BA" w:rsidP="00AE17BA">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AE17BA">
      <w:pPr>
        <w:tabs>
          <w:tab w:val="left" w:pos="2319"/>
        </w:tabs>
        <w:rPr>
          <w:lang w:val="en-US"/>
        </w:rPr>
      </w:pPr>
      <w:r w:rsidRPr="00AE17BA">
        <w:rPr>
          <w:lang w:val="en-US"/>
        </w:rPr>
        <w:t xml:space="preserve">    transform: rotate(0deg);</w:t>
      </w:r>
    </w:p>
    <w:p w14:paraId="62D83251" w14:textId="77777777" w:rsidR="00AE17BA" w:rsidRPr="00AE17BA" w:rsidRDefault="00AE17BA" w:rsidP="00AE17BA">
      <w:pPr>
        <w:tabs>
          <w:tab w:val="left" w:pos="2319"/>
        </w:tabs>
        <w:rPr>
          <w:lang w:val="en-US"/>
        </w:rPr>
      </w:pPr>
      <w:r w:rsidRPr="00AE17BA">
        <w:rPr>
          <w:lang w:val="en-US"/>
        </w:rPr>
        <w:t xml:space="preserve">    transform-origin:50% 100%;</w:t>
      </w:r>
    </w:p>
    <w:p w14:paraId="1B0F40AB" w14:textId="77777777" w:rsidR="00AE17BA" w:rsidRPr="00AE17BA" w:rsidRDefault="00AE17BA" w:rsidP="00AE17BA">
      <w:pPr>
        <w:tabs>
          <w:tab w:val="left" w:pos="2319"/>
        </w:tabs>
        <w:rPr>
          <w:lang w:val="en-US"/>
        </w:rPr>
      </w:pPr>
      <w:r w:rsidRPr="00AE17BA">
        <w:rPr>
          <w:lang w:val="en-US"/>
        </w:rPr>
        <w:t>}</w:t>
      </w:r>
    </w:p>
    <w:p w14:paraId="3330A189" w14:textId="77777777" w:rsidR="00AE17BA" w:rsidRPr="00AE17BA" w:rsidRDefault="00AE17BA" w:rsidP="00AE17BA">
      <w:pPr>
        <w:tabs>
          <w:tab w:val="left" w:pos="2319"/>
        </w:tabs>
        <w:rPr>
          <w:lang w:val="en-US"/>
        </w:rPr>
      </w:pPr>
    </w:p>
    <w:p w14:paraId="6BB1CE32" w14:textId="77777777" w:rsidR="00AE17BA" w:rsidRPr="00AE17BA" w:rsidRDefault="00AE17BA" w:rsidP="00AE17BA">
      <w:pPr>
        <w:tabs>
          <w:tab w:val="left" w:pos="2319"/>
        </w:tabs>
        <w:rPr>
          <w:lang w:val="en-US"/>
        </w:rPr>
      </w:pPr>
      <w:r w:rsidRPr="00AE17BA">
        <w:rPr>
          <w:lang w:val="en-US"/>
        </w:rPr>
        <w:t>.picture.active {</w:t>
      </w:r>
    </w:p>
    <w:p w14:paraId="1F4054AB" w14:textId="77777777" w:rsidR="00AE17BA" w:rsidRPr="00AE17BA" w:rsidRDefault="00AE17BA" w:rsidP="00AE17BA">
      <w:pPr>
        <w:tabs>
          <w:tab w:val="left" w:pos="2319"/>
        </w:tabs>
        <w:rPr>
          <w:lang w:val="en-US"/>
        </w:rPr>
      </w:pPr>
      <w:r w:rsidRPr="00AE17BA">
        <w:rPr>
          <w:lang w:val="en-US"/>
        </w:rPr>
        <w:t xml:space="preserve">    transform: rotate(360deg);</w:t>
      </w:r>
    </w:p>
    <w:p w14:paraId="72A160EB" w14:textId="2DA7E562" w:rsidR="00870C3B" w:rsidRDefault="00AE17BA" w:rsidP="00AE17BA">
      <w:pPr>
        <w:tabs>
          <w:tab w:val="left" w:pos="2319"/>
        </w:tabs>
      </w:pPr>
      <w:r>
        <w:t>}</w:t>
      </w:r>
    </w:p>
    <w:p w14:paraId="1D17BD4A" w14:textId="32C58DCF" w:rsidR="005A6B6E" w:rsidRDefault="005A6B6E" w:rsidP="00AE17BA">
      <w:pPr>
        <w:tabs>
          <w:tab w:val="left" w:pos="2319"/>
        </w:tabs>
      </w:pPr>
    </w:p>
    <w:p w14:paraId="1F1DA362" w14:textId="77777777" w:rsidR="005A6B6E" w:rsidRDefault="005A6B6E" w:rsidP="005A6B6E">
      <w:pPr>
        <w:pStyle w:val="2"/>
      </w:pPr>
      <w:r>
        <w:t>Центровка с помощью transform: translate </w:t>
      </w:r>
      <w:r>
        <w:rPr>
          <w:bCs/>
          <w:color w:val="999999"/>
          <w:sz w:val="37"/>
          <w:szCs w:val="37"/>
        </w:rPr>
        <w:t>[18/32]</w:t>
      </w:r>
    </w:p>
    <w:p w14:paraId="4F11B174"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230"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5A6B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4D32B5">
      <w:pPr>
        <w:tabs>
          <w:tab w:val="left" w:pos="2319"/>
        </w:tabs>
        <w:rPr>
          <w:lang w:val="en-US"/>
        </w:rPr>
      </w:pPr>
      <w:r w:rsidRPr="004D32B5">
        <w:rPr>
          <w:lang w:val="en-US"/>
        </w:rPr>
        <w:t>.picture {</w:t>
      </w:r>
    </w:p>
    <w:p w14:paraId="04BDA5D0" w14:textId="77777777" w:rsidR="004D32B5" w:rsidRPr="004D32B5" w:rsidRDefault="004D32B5" w:rsidP="004D32B5">
      <w:pPr>
        <w:tabs>
          <w:tab w:val="left" w:pos="2319"/>
        </w:tabs>
        <w:rPr>
          <w:lang w:val="en-US"/>
        </w:rPr>
      </w:pPr>
      <w:r w:rsidRPr="004D32B5">
        <w:rPr>
          <w:lang w:val="en-US"/>
        </w:rPr>
        <w:t xml:space="preserve">    position: relative;</w:t>
      </w:r>
    </w:p>
    <w:p w14:paraId="7A8ED594" w14:textId="77777777" w:rsidR="004D32B5" w:rsidRPr="004D32B5" w:rsidRDefault="004D32B5" w:rsidP="004D32B5">
      <w:pPr>
        <w:tabs>
          <w:tab w:val="left" w:pos="2319"/>
        </w:tabs>
        <w:rPr>
          <w:lang w:val="en-US"/>
        </w:rPr>
      </w:pPr>
      <w:r w:rsidRPr="004D32B5">
        <w:rPr>
          <w:lang w:val="en-US"/>
        </w:rPr>
        <w:lastRenderedPageBreak/>
        <w:t xml:space="preserve">    width: 50%;</w:t>
      </w:r>
    </w:p>
    <w:p w14:paraId="54A497BC" w14:textId="77777777" w:rsidR="004D32B5" w:rsidRPr="004D32B5" w:rsidRDefault="004D32B5" w:rsidP="004D32B5">
      <w:pPr>
        <w:tabs>
          <w:tab w:val="left" w:pos="2319"/>
        </w:tabs>
        <w:rPr>
          <w:lang w:val="en-US"/>
        </w:rPr>
      </w:pPr>
      <w:r w:rsidRPr="004D32B5">
        <w:rPr>
          <w:lang w:val="en-US"/>
        </w:rPr>
        <w:t xml:space="preserve">    height: 50%;</w:t>
      </w:r>
    </w:p>
    <w:p w14:paraId="495DE2A2" w14:textId="77777777" w:rsidR="004D32B5" w:rsidRPr="004D32B5" w:rsidRDefault="004D32B5" w:rsidP="004D32B5">
      <w:pPr>
        <w:tabs>
          <w:tab w:val="left" w:pos="2319"/>
        </w:tabs>
        <w:rPr>
          <w:lang w:val="en-US"/>
        </w:rPr>
      </w:pPr>
      <w:r w:rsidRPr="004D32B5">
        <w:rPr>
          <w:lang w:val="en-US"/>
        </w:rPr>
        <w:t xml:space="preserve">    left:50%;</w:t>
      </w:r>
    </w:p>
    <w:p w14:paraId="31CC4ACD" w14:textId="77777777" w:rsidR="004D32B5" w:rsidRPr="004D32B5" w:rsidRDefault="004D32B5" w:rsidP="004D32B5">
      <w:pPr>
        <w:tabs>
          <w:tab w:val="left" w:pos="2319"/>
        </w:tabs>
        <w:rPr>
          <w:lang w:val="en-US"/>
        </w:rPr>
      </w:pPr>
      <w:r w:rsidRPr="004D32B5">
        <w:rPr>
          <w:lang w:val="en-US"/>
        </w:rPr>
        <w:t xml:space="preserve">    top:50%;</w:t>
      </w:r>
    </w:p>
    <w:p w14:paraId="055E6E2C" w14:textId="77777777" w:rsidR="004D32B5" w:rsidRPr="004D32B5" w:rsidRDefault="004D32B5" w:rsidP="004D32B5">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4D32B5">
      <w:pPr>
        <w:tabs>
          <w:tab w:val="left" w:pos="2319"/>
        </w:tabs>
        <w:rPr>
          <w:lang w:val="en-US"/>
        </w:rPr>
      </w:pPr>
      <w:r w:rsidRPr="004D32B5">
        <w:rPr>
          <w:lang w:val="en-US"/>
        </w:rPr>
        <w:t xml:space="preserve">    </w:t>
      </w:r>
    </w:p>
    <w:p w14:paraId="5FDE1471" w14:textId="4B625089" w:rsidR="005A6B6E" w:rsidRDefault="004D32B5" w:rsidP="004D32B5">
      <w:pPr>
        <w:tabs>
          <w:tab w:val="left" w:pos="2319"/>
        </w:tabs>
      </w:pPr>
      <w:r>
        <w:t>}</w:t>
      </w:r>
    </w:p>
    <w:p w14:paraId="15B877C1" w14:textId="60D6F4BD" w:rsidR="004D32B5" w:rsidRDefault="004D32B5" w:rsidP="004D32B5">
      <w:pPr>
        <w:tabs>
          <w:tab w:val="left" w:pos="2319"/>
        </w:tabs>
      </w:pPr>
    </w:p>
    <w:p w14:paraId="38897649" w14:textId="77777777" w:rsidR="004D32B5" w:rsidRDefault="004D32B5" w:rsidP="004D32B5">
      <w:pPr>
        <w:pStyle w:val="2"/>
      </w:pPr>
      <w:r>
        <w:t>Поворот текста в блоках </w:t>
      </w:r>
      <w:r>
        <w:rPr>
          <w:bCs/>
          <w:color w:val="999999"/>
          <w:sz w:val="37"/>
          <w:szCs w:val="37"/>
        </w:rPr>
        <w:t>[19/32]</w:t>
      </w:r>
    </w:p>
    <w:p w14:paraId="0C8B8ED0"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56649A">
      <w:pPr>
        <w:pStyle w:val="2"/>
      </w:pPr>
      <w:r>
        <w:t>Поворот текста в фоне </w:t>
      </w:r>
      <w:r>
        <w:rPr>
          <w:bCs/>
          <w:color w:val="999999"/>
          <w:sz w:val="37"/>
          <w:szCs w:val="37"/>
        </w:rPr>
        <w:t>[20/32]</w:t>
      </w:r>
    </w:p>
    <w:p w14:paraId="27BB9031"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4D32B5">
      <w:pPr>
        <w:tabs>
          <w:tab w:val="left" w:pos="2319"/>
        </w:tabs>
      </w:pPr>
    </w:p>
    <w:p w14:paraId="1EDA3353" w14:textId="77777777" w:rsidR="00F72C5D" w:rsidRDefault="00F72C5D" w:rsidP="00F72C5D">
      <w:pPr>
        <w:pStyle w:val="2"/>
      </w:pPr>
      <w:r>
        <w:t>Нестандартные тени </w:t>
      </w:r>
      <w:r>
        <w:rPr>
          <w:bCs/>
          <w:color w:val="999999"/>
          <w:sz w:val="37"/>
          <w:szCs w:val="37"/>
        </w:rPr>
        <w:t>[21/32]</w:t>
      </w:r>
    </w:p>
    <w:p w14:paraId="33EFC4A1"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93079">
      <w:pPr>
        <w:tabs>
          <w:tab w:val="left" w:pos="2319"/>
        </w:tabs>
        <w:rPr>
          <w:lang w:val="en-US"/>
        </w:rPr>
      </w:pPr>
      <w:r w:rsidRPr="00B93079">
        <w:rPr>
          <w:lang w:val="en-US"/>
        </w:rPr>
        <w:t>.shadow-box::before,</w:t>
      </w:r>
    </w:p>
    <w:p w14:paraId="7BF246E2" w14:textId="77777777" w:rsidR="00B93079" w:rsidRPr="00B93079" w:rsidRDefault="00B93079" w:rsidP="00B93079">
      <w:pPr>
        <w:tabs>
          <w:tab w:val="left" w:pos="2319"/>
        </w:tabs>
        <w:rPr>
          <w:lang w:val="en-US"/>
        </w:rPr>
      </w:pPr>
      <w:r w:rsidRPr="00B93079">
        <w:rPr>
          <w:lang w:val="en-US"/>
        </w:rPr>
        <w:t>.shadow-box::after {</w:t>
      </w:r>
    </w:p>
    <w:p w14:paraId="189657E2" w14:textId="77777777" w:rsidR="00B93079" w:rsidRPr="00B93079" w:rsidRDefault="00B93079" w:rsidP="00B93079">
      <w:pPr>
        <w:tabs>
          <w:tab w:val="left" w:pos="2319"/>
        </w:tabs>
        <w:rPr>
          <w:lang w:val="en-US"/>
        </w:rPr>
      </w:pPr>
      <w:r w:rsidRPr="00B93079">
        <w:rPr>
          <w:lang w:val="en-US"/>
        </w:rPr>
        <w:t xml:space="preserve">    content: "";</w:t>
      </w:r>
    </w:p>
    <w:p w14:paraId="5AB63A10" w14:textId="77777777" w:rsidR="00B93079" w:rsidRPr="00B93079" w:rsidRDefault="00B93079" w:rsidP="00B93079">
      <w:pPr>
        <w:tabs>
          <w:tab w:val="left" w:pos="2319"/>
        </w:tabs>
        <w:rPr>
          <w:lang w:val="en-US"/>
        </w:rPr>
      </w:pPr>
      <w:r w:rsidRPr="00B93079">
        <w:rPr>
          <w:lang w:val="en-US"/>
        </w:rPr>
        <w:t xml:space="preserve">    position: absolute;</w:t>
      </w:r>
    </w:p>
    <w:p w14:paraId="1BDE6429" w14:textId="77777777" w:rsidR="00B93079" w:rsidRPr="00B93079" w:rsidRDefault="00B93079" w:rsidP="00B93079">
      <w:pPr>
        <w:tabs>
          <w:tab w:val="left" w:pos="2319"/>
        </w:tabs>
        <w:rPr>
          <w:lang w:val="en-US"/>
        </w:rPr>
      </w:pPr>
      <w:r w:rsidRPr="00B93079">
        <w:rPr>
          <w:lang w:val="en-US"/>
        </w:rPr>
        <w:t xml:space="preserve">    top: 80%;</w:t>
      </w:r>
    </w:p>
    <w:p w14:paraId="3DB54566" w14:textId="77777777" w:rsidR="00B93079" w:rsidRPr="00B93079" w:rsidRDefault="00B93079" w:rsidP="00B93079">
      <w:pPr>
        <w:tabs>
          <w:tab w:val="left" w:pos="2319"/>
        </w:tabs>
        <w:rPr>
          <w:lang w:val="en-US"/>
        </w:rPr>
      </w:pPr>
      <w:r w:rsidRPr="00B93079">
        <w:rPr>
          <w:lang w:val="en-US"/>
        </w:rPr>
        <w:lastRenderedPageBreak/>
        <w:t xml:space="preserve">    bottom: 15px;</w:t>
      </w:r>
    </w:p>
    <w:p w14:paraId="6E341EFC" w14:textId="77777777" w:rsidR="00B93079" w:rsidRPr="00B93079" w:rsidRDefault="00B93079" w:rsidP="00B93079">
      <w:pPr>
        <w:tabs>
          <w:tab w:val="left" w:pos="2319"/>
        </w:tabs>
        <w:rPr>
          <w:lang w:val="en-US"/>
        </w:rPr>
      </w:pPr>
      <w:r w:rsidRPr="00B93079">
        <w:rPr>
          <w:lang w:val="en-US"/>
        </w:rPr>
        <w:t xml:space="preserve">    width: 45%;</w:t>
      </w:r>
    </w:p>
    <w:p w14:paraId="6095ADF2" w14:textId="77777777" w:rsidR="00B93079" w:rsidRPr="00B93079" w:rsidRDefault="00B93079" w:rsidP="00B93079">
      <w:pPr>
        <w:tabs>
          <w:tab w:val="left" w:pos="2319"/>
        </w:tabs>
        <w:rPr>
          <w:lang w:val="en-US"/>
        </w:rPr>
      </w:pPr>
      <w:r w:rsidRPr="00B93079">
        <w:rPr>
          <w:lang w:val="en-US"/>
        </w:rPr>
        <w:t xml:space="preserve">    max-width: 300px;</w:t>
      </w:r>
    </w:p>
    <w:p w14:paraId="693EF541" w14:textId="77777777" w:rsidR="00B93079" w:rsidRPr="00B93079" w:rsidRDefault="00B93079" w:rsidP="00B93079">
      <w:pPr>
        <w:tabs>
          <w:tab w:val="left" w:pos="2319"/>
        </w:tabs>
        <w:rPr>
          <w:lang w:val="en-US"/>
        </w:rPr>
      </w:pPr>
      <w:r w:rsidRPr="00B93079">
        <w:rPr>
          <w:lang w:val="en-US"/>
        </w:rPr>
        <w:t xml:space="preserve">    background: #dddddd;</w:t>
      </w:r>
    </w:p>
    <w:p w14:paraId="2F539E5F" w14:textId="77777777" w:rsidR="00B93079" w:rsidRPr="00B93079" w:rsidRDefault="00B93079" w:rsidP="00B93079">
      <w:pPr>
        <w:tabs>
          <w:tab w:val="left" w:pos="2319"/>
        </w:tabs>
        <w:rPr>
          <w:lang w:val="en-US"/>
        </w:rPr>
      </w:pPr>
      <w:r w:rsidRPr="00B93079">
        <w:rPr>
          <w:lang w:val="en-US"/>
        </w:rPr>
        <w:t xml:space="preserve">    box-shadow: 0 15px 10px #555555;</w:t>
      </w:r>
    </w:p>
    <w:p w14:paraId="35EF8199" w14:textId="77777777" w:rsidR="00B93079" w:rsidRPr="00B93079" w:rsidRDefault="00B93079" w:rsidP="00B93079">
      <w:pPr>
        <w:tabs>
          <w:tab w:val="left" w:pos="2319"/>
        </w:tabs>
        <w:rPr>
          <w:lang w:val="en-US"/>
        </w:rPr>
      </w:pPr>
      <w:r w:rsidRPr="00B93079">
        <w:rPr>
          <w:lang w:val="en-US"/>
        </w:rPr>
        <w:t>}</w:t>
      </w:r>
    </w:p>
    <w:p w14:paraId="404B9151" w14:textId="77777777" w:rsidR="00B93079" w:rsidRPr="00B93079" w:rsidRDefault="00B93079" w:rsidP="00B93079">
      <w:pPr>
        <w:tabs>
          <w:tab w:val="left" w:pos="2319"/>
        </w:tabs>
        <w:rPr>
          <w:lang w:val="en-US"/>
        </w:rPr>
      </w:pPr>
    </w:p>
    <w:p w14:paraId="2E1295E3" w14:textId="77777777" w:rsidR="00B93079" w:rsidRPr="00B93079" w:rsidRDefault="00B93079" w:rsidP="00B93079">
      <w:pPr>
        <w:tabs>
          <w:tab w:val="left" w:pos="2319"/>
        </w:tabs>
        <w:rPr>
          <w:lang w:val="en-US"/>
        </w:rPr>
      </w:pPr>
      <w:r w:rsidRPr="00B93079">
        <w:rPr>
          <w:lang w:val="en-US"/>
        </w:rPr>
        <w:t>.shadow-box::before {</w:t>
      </w:r>
    </w:p>
    <w:p w14:paraId="1A0CE78E" w14:textId="77777777" w:rsidR="00B93079" w:rsidRPr="00B93079" w:rsidRDefault="00B93079" w:rsidP="00B93079">
      <w:pPr>
        <w:tabs>
          <w:tab w:val="left" w:pos="2319"/>
        </w:tabs>
        <w:rPr>
          <w:lang w:val="en-US"/>
        </w:rPr>
      </w:pPr>
      <w:r w:rsidRPr="00B93079">
        <w:rPr>
          <w:lang w:val="en-US"/>
        </w:rPr>
        <w:t xml:space="preserve">    z-index:-1;</w:t>
      </w:r>
    </w:p>
    <w:p w14:paraId="7C1BEE00" w14:textId="77777777" w:rsidR="00B93079" w:rsidRPr="00B93079" w:rsidRDefault="00B93079" w:rsidP="00B93079">
      <w:pPr>
        <w:tabs>
          <w:tab w:val="left" w:pos="2319"/>
        </w:tabs>
        <w:rPr>
          <w:lang w:val="en-US"/>
        </w:rPr>
      </w:pPr>
      <w:r w:rsidRPr="00B93079">
        <w:rPr>
          <w:lang w:val="en-US"/>
        </w:rPr>
        <w:t xml:space="preserve">    left: 10px;</w:t>
      </w:r>
    </w:p>
    <w:p w14:paraId="568677C6" w14:textId="77777777" w:rsidR="00B93079" w:rsidRPr="00B93079" w:rsidRDefault="00B93079" w:rsidP="00B93079">
      <w:pPr>
        <w:tabs>
          <w:tab w:val="left" w:pos="2319"/>
        </w:tabs>
        <w:rPr>
          <w:lang w:val="en-US"/>
        </w:rPr>
      </w:pPr>
      <w:r w:rsidRPr="00B93079">
        <w:rPr>
          <w:lang w:val="en-US"/>
        </w:rPr>
        <w:t xml:space="preserve">    transform:rotate(-3deg);</w:t>
      </w:r>
    </w:p>
    <w:p w14:paraId="7FADD7D8" w14:textId="77777777" w:rsidR="00B93079" w:rsidRPr="00B93079" w:rsidRDefault="00B93079" w:rsidP="00B93079">
      <w:pPr>
        <w:tabs>
          <w:tab w:val="left" w:pos="2319"/>
        </w:tabs>
        <w:rPr>
          <w:lang w:val="en-US"/>
        </w:rPr>
      </w:pPr>
      <w:r w:rsidRPr="00B93079">
        <w:rPr>
          <w:lang w:val="en-US"/>
        </w:rPr>
        <w:t>}</w:t>
      </w:r>
    </w:p>
    <w:p w14:paraId="4B3E6F68" w14:textId="77777777" w:rsidR="00B93079" w:rsidRPr="00B93079" w:rsidRDefault="00B93079" w:rsidP="00B93079">
      <w:pPr>
        <w:tabs>
          <w:tab w:val="left" w:pos="2319"/>
        </w:tabs>
        <w:rPr>
          <w:lang w:val="en-US"/>
        </w:rPr>
      </w:pPr>
    </w:p>
    <w:p w14:paraId="3544BF06" w14:textId="77777777" w:rsidR="00B93079" w:rsidRPr="00B93079" w:rsidRDefault="00B93079" w:rsidP="00B93079">
      <w:pPr>
        <w:tabs>
          <w:tab w:val="left" w:pos="2319"/>
        </w:tabs>
        <w:rPr>
          <w:lang w:val="en-US"/>
        </w:rPr>
      </w:pPr>
      <w:r w:rsidRPr="00B93079">
        <w:rPr>
          <w:lang w:val="en-US"/>
        </w:rPr>
        <w:t>.shadow-box::after {</w:t>
      </w:r>
    </w:p>
    <w:p w14:paraId="296125A5" w14:textId="77777777" w:rsidR="00B93079" w:rsidRPr="00B93079" w:rsidRDefault="00B93079" w:rsidP="00B93079">
      <w:pPr>
        <w:tabs>
          <w:tab w:val="left" w:pos="2319"/>
        </w:tabs>
        <w:rPr>
          <w:lang w:val="en-US"/>
        </w:rPr>
      </w:pPr>
      <w:r w:rsidRPr="00B93079">
        <w:rPr>
          <w:lang w:val="en-US"/>
        </w:rPr>
        <w:t xml:space="preserve">    z-index:-1;</w:t>
      </w:r>
    </w:p>
    <w:p w14:paraId="0EEDE3F7" w14:textId="77777777" w:rsidR="00B93079" w:rsidRPr="00B93079" w:rsidRDefault="00B93079" w:rsidP="00B93079">
      <w:pPr>
        <w:tabs>
          <w:tab w:val="left" w:pos="2319"/>
        </w:tabs>
        <w:rPr>
          <w:lang w:val="en-US"/>
        </w:rPr>
      </w:pPr>
      <w:r w:rsidRPr="00B93079">
        <w:rPr>
          <w:lang w:val="en-US"/>
        </w:rPr>
        <w:t xml:space="preserve">    right: 10px;</w:t>
      </w:r>
    </w:p>
    <w:p w14:paraId="574F36F9" w14:textId="77777777" w:rsidR="00B93079" w:rsidRPr="00B93079" w:rsidRDefault="00B93079" w:rsidP="00B93079">
      <w:pPr>
        <w:tabs>
          <w:tab w:val="left" w:pos="2319"/>
        </w:tabs>
        <w:rPr>
          <w:lang w:val="en-US"/>
        </w:rPr>
      </w:pPr>
      <w:r w:rsidRPr="00B93079">
        <w:rPr>
          <w:lang w:val="en-US"/>
        </w:rPr>
        <w:t xml:space="preserve">    transform:rotate(3deg);</w:t>
      </w:r>
    </w:p>
    <w:p w14:paraId="4324F4AD" w14:textId="4A360EBC" w:rsidR="00F72C5D" w:rsidRDefault="00B93079" w:rsidP="00B93079">
      <w:pPr>
        <w:tabs>
          <w:tab w:val="left" w:pos="2319"/>
        </w:tabs>
      </w:pPr>
      <w:r>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93079">
      <w:pPr>
        <w:tabs>
          <w:tab w:val="left" w:pos="2319"/>
        </w:tabs>
      </w:pPr>
    </w:p>
    <w:p w14:paraId="7F671176" w14:textId="3015D015" w:rsidR="00B3470F" w:rsidRDefault="00B3470F" w:rsidP="00B93079">
      <w:pPr>
        <w:tabs>
          <w:tab w:val="left" w:pos="2319"/>
        </w:tabs>
      </w:pPr>
    </w:p>
    <w:p w14:paraId="01745E33" w14:textId="77777777" w:rsidR="00B3470F" w:rsidRDefault="00B3470F" w:rsidP="00B3470F">
      <w:pPr>
        <w:pStyle w:val="2"/>
      </w:pPr>
      <w:r>
        <w:t>Эффекты при наведении: кнопки — часть 1 </w:t>
      </w:r>
      <w:r>
        <w:rPr>
          <w:bCs/>
          <w:color w:val="999999"/>
          <w:sz w:val="37"/>
          <w:szCs w:val="37"/>
        </w:rPr>
        <w:t>[22/32]</w:t>
      </w:r>
    </w:p>
    <w:p w14:paraId="684E7F47"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93079">
      <w:pPr>
        <w:tabs>
          <w:tab w:val="left" w:pos="2319"/>
        </w:tabs>
      </w:pPr>
    </w:p>
    <w:p w14:paraId="78906539" w14:textId="77777777" w:rsidR="00450780" w:rsidRPr="00450780" w:rsidRDefault="00450780" w:rsidP="00450780">
      <w:pPr>
        <w:tabs>
          <w:tab w:val="left" w:pos="2319"/>
        </w:tabs>
        <w:rPr>
          <w:lang w:val="en-US"/>
        </w:rPr>
      </w:pPr>
      <w:r w:rsidRPr="00450780">
        <w:rPr>
          <w:lang w:val="en-US"/>
        </w:rPr>
        <w:t>.btn-green .icon {</w:t>
      </w:r>
    </w:p>
    <w:p w14:paraId="568838FC" w14:textId="77777777" w:rsidR="00450780" w:rsidRPr="00450780" w:rsidRDefault="00450780" w:rsidP="00450780">
      <w:pPr>
        <w:tabs>
          <w:tab w:val="left" w:pos="2319"/>
        </w:tabs>
        <w:rPr>
          <w:lang w:val="en-US"/>
        </w:rPr>
      </w:pPr>
      <w:r w:rsidRPr="00450780">
        <w:rPr>
          <w:lang w:val="en-US"/>
        </w:rPr>
        <w:t xml:space="preserve">    width: 24px;</w:t>
      </w:r>
    </w:p>
    <w:p w14:paraId="42FF105C" w14:textId="77777777" w:rsidR="00450780" w:rsidRPr="00450780" w:rsidRDefault="00450780" w:rsidP="00450780">
      <w:pPr>
        <w:tabs>
          <w:tab w:val="left" w:pos="2319"/>
        </w:tabs>
        <w:rPr>
          <w:lang w:val="en-US"/>
        </w:rPr>
      </w:pPr>
      <w:r w:rsidRPr="00450780">
        <w:rPr>
          <w:lang w:val="en-US"/>
        </w:rPr>
        <w:t xml:space="preserve">    height: 24px;</w:t>
      </w:r>
    </w:p>
    <w:p w14:paraId="4E237A14" w14:textId="77777777" w:rsidR="00450780" w:rsidRPr="00450780" w:rsidRDefault="00450780" w:rsidP="00450780">
      <w:pPr>
        <w:tabs>
          <w:tab w:val="left" w:pos="2319"/>
        </w:tabs>
        <w:rPr>
          <w:lang w:val="en-US"/>
        </w:rPr>
      </w:pPr>
      <w:r w:rsidRPr="00450780">
        <w:rPr>
          <w:lang w:val="en-US"/>
        </w:rPr>
        <w:t xml:space="preserve">    transition: all 0.4s ease-in-out;</w:t>
      </w:r>
    </w:p>
    <w:p w14:paraId="420F373E" w14:textId="772F27D6" w:rsidR="00450780" w:rsidRDefault="00450780" w:rsidP="00450780">
      <w:pPr>
        <w:tabs>
          <w:tab w:val="left" w:pos="2319"/>
        </w:tabs>
        <w:rPr>
          <w:lang w:val="en-US"/>
        </w:rPr>
      </w:pPr>
      <w:r w:rsidRPr="00450780">
        <w:rPr>
          <w:lang w:val="en-US"/>
        </w:rPr>
        <w:t>}</w:t>
      </w:r>
    </w:p>
    <w:p w14:paraId="2953F150" w14:textId="77777777" w:rsidR="00C94AA1" w:rsidRPr="00450780" w:rsidRDefault="00C94AA1" w:rsidP="00C94AA1">
      <w:pPr>
        <w:tabs>
          <w:tab w:val="left" w:pos="2319"/>
        </w:tabs>
        <w:rPr>
          <w:lang w:val="en-US"/>
        </w:rPr>
      </w:pPr>
      <w:r w:rsidRPr="00450780">
        <w:rPr>
          <w:lang w:val="en-US"/>
        </w:rPr>
        <w:t>.btn-green:hover .icon {</w:t>
      </w:r>
    </w:p>
    <w:p w14:paraId="145D58BD" w14:textId="77777777" w:rsidR="00C94AA1" w:rsidRPr="00450780" w:rsidRDefault="00C94AA1" w:rsidP="00C94AA1">
      <w:pPr>
        <w:tabs>
          <w:tab w:val="left" w:pos="2319"/>
        </w:tabs>
        <w:rPr>
          <w:lang w:val="en-US"/>
        </w:rPr>
      </w:pPr>
      <w:r w:rsidRPr="00450780">
        <w:rPr>
          <w:lang w:val="en-US"/>
        </w:rPr>
        <w:lastRenderedPageBreak/>
        <w:t xml:space="preserve">    transform: rotate(360deg) scale(1.2);</w:t>
      </w:r>
    </w:p>
    <w:p w14:paraId="5C2219DC" w14:textId="77777777" w:rsidR="00C94AA1" w:rsidRPr="0015496E" w:rsidRDefault="00C94AA1" w:rsidP="00C94AA1">
      <w:pPr>
        <w:tabs>
          <w:tab w:val="left" w:pos="2319"/>
        </w:tabs>
      </w:pPr>
      <w:r>
        <w:t>}</w:t>
      </w:r>
    </w:p>
    <w:p w14:paraId="67184675" w14:textId="77777777" w:rsidR="00C94AA1" w:rsidRPr="003A4959" w:rsidRDefault="00C94AA1" w:rsidP="00450780">
      <w:pPr>
        <w:tabs>
          <w:tab w:val="left" w:pos="2319"/>
        </w:tabs>
      </w:pPr>
    </w:p>
    <w:p w14:paraId="73F506EA" w14:textId="77777777" w:rsidR="003A0157" w:rsidRDefault="003A0157" w:rsidP="003A0157">
      <w:pPr>
        <w:pStyle w:val="2"/>
      </w:pPr>
      <w:r>
        <w:t>Эффекты при наведении: кнопки — часть 2 </w:t>
      </w:r>
      <w:r>
        <w:rPr>
          <w:bCs/>
          <w:color w:val="999999"/>
          <w:sz w:val="37"/>
          <w:szCs w:val="37"/>
        </w:rPr>
        <w:t>[23/32]</w:t>
      </w:r>
    </w:p>
    <w:p w14:paraId="1A173F36"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450780">
      <w:pPr>
        <w:tabs>
          <w:tab w:val="left" w:pos="2319"/>
        </w:tabs>
      </w:pPr>
    </w:p>
    <w:p w14:paraId="14CC4531"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C94AA1">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C94AA1">
      <w:pPr>
        <w:tabs>
          <w:tab w:val="left" w:pos="2319"/>
        </w:tabs>
        <w:rPr>
          <w:lang w:val="en-US"/>
        </w:rPr>
      </w:pPr>
      <w:r w:rsidRPr="00C94AA1">
        <w:rPr>
          <w:lang w:val="en-US"/>
        </w:rPr>
        <w:t>.btn-yellow .icon {</w:t>
      </w:r>
    </w:p>
    <w:p w14:paraId="358BBC8E" w14:textId="77777777" w:rsidR="00C94AA1" w:rsidRPr="00C94AA1" w:rsidRDefault="00C94AA1" w:rsidP="00C94AA1">
      <w:pPr>
        <w:tabs>
          <w:tab w:val="left" w:pos="2319"/>
        </w:tabs>
        <w:rPr>
          <w:lang w:val="en-US"/>
        </w:rPr>
      </w:pPr>
      <w:r w:rsidRPr="00C94AA1">
        <w:rPr>
          <w:lang w:val="en-US"/>
        </w:rPr>
        <w:t xml:space="preserve">    width: 32px;</w:t>
      </w:r>
    </w:p>
    <w:p w14:paraId="4CCD6B8D" w14:textId="77777777" w:rsidR="00C94AA1" w:rsidRPr="00C94AA1" w:rsidRDefault="00C94AA1" w:rsidP="00C94AA1">
      <w:pPr>
        <w:tabs>
          <w:tab w:val="left" w:pos="2319"/>
        </w:tabs>
        <w:rPr>
          <w:lang w:val="en-US"/>
        </w:rPr>
      </w:pPr>
      <w:r w:rsidRPr="00C94AA1">
        <w:rPr>
          <w:lang w:val="en-US"/>
        </w:rPr>
        <w:t xml:space="preserve">    height: 32px;</w:t>
      </w:r>
    </w:p>
    <w:p w14:paraId="7FA3E380" w14:textId="77777777" w:rsidR="00C94AA1" w:rsidRPr="00C94AA1" w:rsidRDefault="00C94AA1" w:rsidP="00C94AA1">
      <w:pPr>
        <w:tabs>
          <w:tab w:val="left" w:pos="2319"/>
        </w:tabs>
        <w:rPr>
          <w:lang w:val="en-US"/>
        </w:rPr>
      </w:pPr>
      <w:r w:rsidRPr="00C94AA1">
        <w:rPr>
          <w:lang w:val="en-US"/>
        </w:rPr>
        <w:t xml:space="preserve">    transition: all 0.4s ease-in-out;</w:t>
      </w:r>
    </w:p>
    <w:p w14:paraId="4D5B9930" w14:textId="77777777" w:rsidR="00C94AA1" w:rsidRPr="00C94AA1" w:rsidRDefault="00C94AA1" w:rsidP="00C94AA1">
      <w:pPr>
        <w:tabs>
          <w:tab w:val="left" w:pos="2319"/>
        </w:tabs>
        <w:rPr>
          <w:lang w:val="en-US"/>
        </w:rPr>
      </w:pPr>
      <w:r w:rsidRPr="00C94AA1">
        <w:rPr>
          <w:lang w:val="en-US"/>
        </w:rPr>
        <w:t>}</w:t>
      </w:r>
    </w:p>
    <w:p w14:paraId="4E10B1A9" w14:textId="77777777" w:rsidR="00C94AA1" w:rsidRPr="00C94AA1" w:rsidRDefault="00C94AA1" w:rsidP="00C94AA1">
      <w:pPr>
        <w:tabs>
          <w:tab w:val="left" w:pos="2319"/>
        </w:tabs>
        <w:rPr>
          <w:lang w:val="en-US"/>
        </w:rPr>
      </w:pPr>
    </w:p>
    <w:p w14:paraId="717C7775" w14:textId="77777777" w:rsidR="00C94AA1" w:rsidRPr="00C94AA1" w:rsidRDefault="00C94AA1" w:rsidP="00C94AA1">
      <w:pPr>
        <w:tabs>
          <w:tab w:val="left" w:pos="2319"/>
        </w:tabs>
        <w:rPr>
          <w:lang w:val="en-US"/>
        </w:rPr>
      </w:pPr>
      <w:r w:rsidRPr="00C94AA1">
        <w:rPr>
          <w:lang w:val="en-US"/>
        </w:rPr>
        <w:t>.btn-yellow:hover .hidden {</w:t>
      </w:r>
    </w:p>
    <w:p w14:paraId="4EFFC641" w14:textId="77777777" w:rsidR="00C94AA1" w:rsidRPr="00C94AA1" w:rsidRDefault="00C94AA1" w:rsidP="00C94AA1">
      <w:pPr>
        <w:tabs>
          <w:tab w:val="left" w:pos="2319"/>
        </w:tabs>
        <w:rPr>
          <w:lang w:val="en-US"/>
        </w:rPr>
      </w:pPr>
      <w:r w:rsidRPr="00C94AA1">
        <w:rPr>
          <w:lang w:val="en-US"/>
        </w:rPr>
        <w:t xml:space="preserve">    left: 20px;</w:t>
      </w:r>
    </w:p>
    <w:p w14:paraId="4565841B" w14:textId="77777777" w:rsidR="00C94AA1" w:rsidRPr="00C94AA1" w:rsidRDefault="00C94AA1" w:rsidP="00C94AA1">
      <w:pPr>
        <w:tabs>
          <w:tab w:val="left" w:pos="2319"/>
        </w:tabs>
        <w:rPr>
          <w:lang w:val="en-US"/>
        </w:rPr>
      </w:pPr>
      <w:r w:rsidRPr="00C94AA1">
        <w:rPr>
          <w:lang w:val="en-US"/>
        </w:rPr>
        <w:t xml:space="preserve">    transition: opacity 0.2s ease-in-out;</w:t>
      </w:r>
    </w:p>
    <w:p w14:paraId="6289C723" w14:textId="77777777" w:rsidR="00C94AA1" w:rsidRPr="00C94AA1" w:rsidRDefault="00C94AA1" w:rsidP="00C94AA1">
      <w:pPr>
        <w:tabs>
          <w:tab w:val="left" w:pos="2319"/>
        </w:tabs>
        <w:rPr>
          <w:lang w:val="en-US"/>
        </w:rPr>
      </w:pPr>
      <w:r w:rsidRPr="00C94AA1">
        <w:rPr>
          <w:lang w:val="en-US"/>
        </w:rPr>
        <w:t xml:space="preserve">    opacity:1;</w:t>
      </w:r>
    </w:p>
    <w:p w14:paraId="5AA986EB" w14:textId="77777777" w:rsidR="00C94AA1" w:rsidRPr="00C94AA1" w:rsidRDefault="00C94AA1" w:rsidP="00C94AA1">
      <w:pPr>
        <w:tabs>
          <w:tab w:val="left" w:pos="2319"/>
        </w:tabs>
        <w:rPr>
          <w:lang w:val="en-US"/>
        </w:rPr>
      </w:pPr>
      <w:r w:rsidRPr="00C94AA1">
        <w:rPr>
          <w:lang w:val="en-US"/>
        </w:rPr>
        <w:t>}</w:t>
      </w:r>
    </w:p>
    <w:p w14:paraId="34A9D338" w14:textId="77777777" w:rsidR="00C94AA1" w:rsidRPr="00C94AA1" w:rsidRDefault="00C94AA1" w:rsidP="00C94AA1">
      <w:pPr>
        <w:tabs>
          <w:tab w:val="left" w:pos="2319"/>
        </w:tabs>
        <w:rPr>
          <w:lang w:val="en-US"/>
        </w:rPr>
      </w:pPr>
    </w:p>
    <w:p w14:paraId="7218C9C2" w14:textId="77777777" w:rsidR="00C94AA1" w:rsidRPr="00C94AA1" w:rsidRDefault="00C94AA1" w:rsidP="00C94AA1">
      <w:pPr>
        <w:tabs>
          <w:tab w:val="left" w:pos="2319"/>
        </w:tabs>
        <w:rPr>
          <w:lang w:val="en-US"/>
        </w:rPr>
      </w:pPr>
      <w:r w:rsidRPr="00C94AA1">
        <w:rPr>
          <w:lang w:val="en-US"/>
        </w:rPr>
        <w:t>.btn-yellow:hover .icon {</w:t>
      </w:r>
    </w:p>
    <w:p w14:paraId="3C00FD14" w14:textId="77777777" w:rsidR="00C94AA1" w:rsidRDefault="00C94AA1" w:rsidP="00C94AA1">
      <w:pPr>
        <w:tabs>
          <w:tab w:val="left" w:pos="2319"/>
        </w:tabs>
      </w:pPr>
      <w:r w:rsidRPr="00C94AA1">
        <w:rPr>
          <w:lang w:val="en-US"/>
        </w:rPr>
        <w:t xml:space="preserve">    </w:t>
      </w:r>
      <w:r>
        <w:t>transform:scale(10);</w:t>
      </w:r>
    </w:p>
    <w:p w14:paraId="0CF9CDCC" w14:textId="77777777" w:rsidR="00C94AA1" w:rsidRDefault="00C94AA1" w:rsidP="00C94AA1">
      <w:pPr>
        <w:tabs>
          <w:tab w:val="left" w:pos="2319"/>
        </w:tabs>
      </w:pPr>
      <w:r>
        <w:t xml:space="preserve">    opacity:0;</w:t>
      </w:r>
    </w:p>
    <w:p w14:paraId="5CC72787" w14:textId="3A9BE4D9" w:rsidR="00450780" w:rsidRDefault="00C94AA1" w:rsidP="00C94AA1">
      <w:pPr>
        <w:tabs>
          <w:tab w:val="left" w:pos="2319"/>
        </w:tabs>
      </w:pPr>
      <w:r>
        <w:t>}</w:t>
      </w:r>
    </w:p>
    <w:p w14:paraId="09A73885" w14:textId="6F2FF811" w:rsidR="003732CA" w:rsidRDefault="003732CA" w:rsidP="00C94AA1">
      <w:pPr>
        <w:tabs>
          <w:tab w:val="left" w:pos="2319"/>
        </w:tabs>
      </w:pPr>
    </w:p>
    <w:p w14:paraId="5EF1A899" w14:textId="77777777" w:rsidR="003732CA" w:rsidRDefault="003732CA" w:rsidP="003732CA">
      <w:pPr>
        <w:pStyle w:val="2"/>
      </w:pPr>
      <w:r>
        <w:t>Эффекты при наведении: кнопки — часть 3 </w:t>
      </w:r>
      <w:r>
        <w:rPr>
          <w:bCs/>
          <w:color w:val="999999"/>
          <w:sz w:val="37"/>
          <w:szCs w:val="37"/>
        </w:rPr>
        <w:t>[24/32]</w:t>
      </w:r>
    </w:p>
    <w:p w14:paraId="77DDD710" w14:textId="4292ECB3" w:rsidR="003732CA" w:rsidRDefault="003732CA" w:rsidP="003732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CE7D4A">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3732CA">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0C7BCF" w:rsidRDefault="00FA2274" w:rsidP="00FA2274">
      <w:pPr>
        <w:tabs>
          <w:tab w:val="left" w:pos="2319"/>
        </w:tabs>
      </w:pPr>
      <w:r w:rsidRPr="000C7BCF">
        <w:t>.</w:t>
      </w:r>
      <w:r w:rsidRPr="00FA2274">
        <w:rPr>
          <w:lang w:val="en-US"/>
        </w:rPr>
        <w:t>btn</w:t>
      </w:r>
      <w:r w:rsidRPr="000C7BCF">
        <w:t>-</w:t>
      </w:r>
      <w:r w:rsidRPr="00FA2274">
        <w:rPr>
          <w:lang w:val="en-US"/>
        </w:rPr>
        <w:t>blue</w:t>
      </w:r>
      <w:r w:rsidRPr="000C7BCF">
        <w:t xml:space="preserve"> .</w:t>
      </w:r>
      <w:r w:rsidRPr="00FA2274">
        <w:rPr>
          <w:lang w:val="en-US"/>
        </w:rPr>
        <w:t>icon</w:t>
      </w:r>
      <w:r w:rsidRPr="000C7BCF">
        <w:t xml:space="preserve"> {</w:t>
      </w:r>
    </w:p>
    <w:p w14:paraId="2E8BE519" w14:textId="77777777" w:rsidR="00FA2274" w:rsidRPr="00FA2274" w:rsidRDefault="00FA2274" w:rsidP="00FA2274">
      <w:pPr>
        <w:tabs>
          <w:tab w:val="left" w:pos="2319"/>
        </w:tabs>
        <w:rPr>
          <w:lang w:val="en-US"/>
        </w:rPr>
      </w:pPr>
      <w:r w:rsidRPr="000C7BCF">
        <w:t xml:space="preserve">    </w:t>
      </w:r>
      <w:r w:rsidRPr="00FA2274">
        <w:rPr>
          <w:lang w:val="en-US"/>
        </w:rPr>
        <w:t>width: 28px;</w:t>
      </w:r>
    </w:p>
    <w:p w14:paraId="47E0AF3F" w14:textId="77777777" w:rsidR="00FA2274" w:rsidRPr="00FA2274" w:rsidRDefault="00FA2274" w:rsidP="00FA2274">
      <w:pPr>
        <w:tabs>
          <w:tab w:val="left" w:pos="2319"/>
        </w:tabs>
        <w:rPr>
          <w:lang w:val="en-US"/>
        </w:rPr>
      </w:pPr>
      <w:r w:rsidRPr="00FA2274">
        <w:rPr>
          <w:lang w:val="en-US"/>
        </w:rPr>
        <w:t xml:space="preserve">    height: 28px;</w:t>
      </w:r>
    </w:p>
    <w:p w14:paraId="11AFE273" w14:textId="77777777" w:rsidR="00FA2274" w:rsidRPr="00FA2274" w:rsidRDefault="00FA2274" w:rsidP="00FA2274">
      <w:pPr>
        <w:tabs>
          <w:tab w:val="left" w:pos="2319"/>
        </w:tabs>
        <w:rPr>
          <w:lang w:val="en-US"/>
        </w:rPr>
      </w:pPr>
      <w:r w:rsidRPr="00FA2274">
        <w:rPr>
          <w:lang w:val="en-US"/>
        </w:rPr>
        <w:t xml:space="preserve">    transition: all 0.2s ease-in-out;</w:t>
      </w:r>
    </w:p>
    <w:p w14:paraId="238F1219" w14:textId="77777777" w:rsidR="00FA2274" w:rsidRPr="00FA2274" w:rsidRDefault="00FA2274" w:rsidP="00FA2274">
      <w:pPr>
        <w:tabs>
          <w:tab w:val="left" w:pos="2319"/>
        </w:tabs>
        <w:rPr>
          <w:lang w:val="en-US"/>
        </w:rPr>
      </w:pPr>
      <w:r w:rsidRPr="00FA2274">
        <w:rPr>
          <w:lang w:val="en-US"/>
        </w:rPr>
        <w:t>}</w:t>
      </w:r>
    </w:p>
    <w:p w14:paraId="42B60506" w14:textId="77777777" w:rsidR="00FA2274" w:rsidRPr="00FA2274" w:rsidRDefault="00FA2274" w:rsidP="00FA2274">
      <w:pPr>
        <w:tabs>
          <w:tab w:val="left" w:pos="2319"/>
        </w:tabs>
        <w:rPr>
          <w:lang w:val="en-US"/>
        </w:rPr>
      </w:pPr>
    </w:p>
    <w:p w14:paraId="5BEB9D01" w14:textId="77777777" w:rsidR="00FA2274" w:rsidRPr="00FA2274" w:rsidRDefault="00FA2274" w:rsidP="00FA2274">
      <w:pPr>
        <w:tabs>
          <w:tab w:val="left" w:pos="2319"/>
        </w:tabs>
        <w:rPr>
          <w:lang w:val="en-US"/>
        </w:rPr>
      </w:pPr>
      <w:r w:rsidRPr="00FA2274">
        <w:rPr>
          <w:lang w:val="en-US"/>
        </w:rPr>
        <w:t>.btn-blue .hidden {</w:t>
      </w:r>
    </w:p>
    <w:p w14:paraId="78F329CB" w14:textId="77777777" w:rsidR="00FA2274" w:rsidRPr="00FA2274" w:rsidRDefault="00FA2274" w:rsidP="00FA2274">
      <w:pPr>
        <w:tabs>
          <w:tab w:val="left" w:pos="2319"/>
        </w:tabs>
        <w:rPr>
          <w:lang w:val="en-US"/>
        </w:rPr>
      </w:pPr>
      <w:r w:rsidRPr="00FA2274">
        <w:rPr>
          <w:lang w:val="en-US"/>
        </w:rPr>
        <w:t xml:space="preserve">    left: 15px;</w:t>
      </w:r>
    </w:p>
    <w:p w14:paraId="2397494F" w14:textId="77777777" w:rsidR="00FA2274" w:rsidRPr="00FA2274" w:rsidRDefault="00FA2274" w:rsidP="00FA2274">
      <w:pPr>
        <w:tabs>
          <w:tab w:val="left" w:pos="2319"/>
        </w:tabs>
        <w:rPr>
          <w:lang w:val="en-US"/>
        </w:rPr>
      </w:pPr>
      <w:r w:rsidRPr="00FA2274">
        <w:rPr>
          <w:lang w:val="en-US"/>
        </w:rPr>
        <w:t xml:space="preserve">    top: 12px;</w:t>
      </w:r>
    </w:p>
    <w:p w14:paraId="7DE41936" w14:textId="77777777" w:rsidR="00FA2274" w:rsidRPr="00FA2274" w:rsidRDefault="00FA2274" w:rsidP="00FA2274">
      <w:pPr>
        <w:tabs>
          <w:tab w:val="left" w:pos="2319"/>
        </w:tabs>
        <w:rPr>
          <w:lang w:val="en-US"/>
        </w:rPr>
      </w:pPr>
      <w:r w:rsidRPr="00FA2274">
        <w:rPr>
          <w:lang w:val="en-US"/>
        </w:rPr>
        <w:t xml:space="preserve">    opacity: 0;</w:t>
      </w:r>
    </w:p>
    <w:p w14:paraId="32A831B1" w14:textId="77777777" w:rsidR="00FA2274" w:rsidRPr="00FA2274" w:rsidRDefault="00FA2274" w:rsidP="00FA2274">
      <w:pPr>
        <w:tabs>
          <w:tab w:val="left" w:pos="2319"/>
        </w:tabs>
        <w:rPr>
          <w:lang w:val="en-US"/>
        </w:rPr>
      </w:pPr>
      <w:r w:rsidRPr="00FA2274">
        <w:rPr>
          <w:lang w:val="en-US"/>
        </w:rPr>
        <w:t xml:space="preserve">    transform:scale(0);</w:t>
      </w:r>
    </w:p>
    <w:p w14:paraId="79871D8D" w14:textId="77777777" w:rsidR="00FA2274" w:rsidRPr="00FA2274" w:rsidRDefault="00FA2274" w:rsidP="00FA2274">
      <w:pPr>
        <w:tabs>
          <w:tab w:val="left" w:pos="2319"/>
        </w:tabs>
        <w:rPr>
          <w:lang w:val="en-US"/>
        </w:rPr>
      </w:pPr>
      <w:r w:rsidRPr="00FA2274">
        <w:rPr>
          <w:lang w:val="en-US"/>
        </w:rPr>
        <w:t>}</w:t>
      </w:r>
    </w:p>
    <w:p w14:paraId="4F85AAA6" w14:textId="77777777" w:rsidR="00FA2274" w:rsidRPr="00FA2274" w:rsidRDefault="00FA2274" w:rsidP="00FA2274">
      <w:pPr>
        <w:tabs>
          <w:tab w:val="left" w:pos="2319"/>
        </w:tabs>
        <w:rPr>
          <w:lang w:val="en-US"/>
        </w:rPr>
      </w:pPr>
    </w:p>
    <w:p w14:paraId="55F08908" w14:textId="77777777" w:rsidR="00FA2274" w:rsidRPr="00FA2274" w:rsidRDefault="00FA2274" w:rsidP="00FA2274">
      <w:pPr>
        <w:tabs>
          <w:tab w:val="left" w:pos="2319"/>
        </w:tabs>
        <w:rPr>
          <w:lang w:val="en-US"/>
        </w:rPr>
      </w:pPr>
      <w:r w:rsidRPr="00FA2274">
        <w:rPr>
          <w:lang w:val="en-US"/>
        </w:rPr>
        <w:lastRenderedPageBreak/>
        <w:t>.btn-blue .hidden img {</w:t>
      </w:r>
    </w:p>
    <w:p w14:paraId="07C5D2DF" w14:textId="77777777" w:rsidR="00FA2274" w:rsidRPr="00FA2274" w:rsidRDefault="00FA2274" w:rsidP="00FA2274">
      <w:pPr>
        <w:tabs>
          <w:tab w:val="left" w:pos="2319"/>
        </w:tabs>
        <w:rPr>
          <w:lang w:val="en-US"/>
        </w:rPr>
      </w:pPr>
      <w:r w:rsidRPr="00FA2274">
        <w:rPr>
          <w:lang w:val="en-US"/>
        </w:rPr>
        <w:t xml:space="preserve">    width: 28px;</w:t>
      </w:r>
    </w:p>
    <w:p w14:paraId="4B377C1E" w14:textId="77777777" w:rsidR="00FA2274" w:rsidRPr="00FA2274" w:rsidRDefault="00FA2274" w:rsidP="00FA2274">
      <w:pPr>
        <w:tabs>
          <w:tab w:val="left" w:pos="2319"/>
        </w:tabs>
        <w:rPr>
          <w:lang w:val="en-US"/>
        </w:rPr>
      </w:pPr>
      <w:r w:rsidRPr="00FA2274">
        <w:rPr>
          <w:lang w:val="en-US"/>
        </w:rPr>
        <w:t xml:space="preserve">    height: 28px;</w:t>
      </w:r>
    </w:p>
    <w:p w14:paraId="2AA17333" w14:textId="77777777" w:rsidR="00FA2274" w:rsidRPr="00FA2274" w:rsidRDefault="00FA2274" w:rsidP="00FA2274">
      <w:pPr>
        <w:tabs>
          <w:tab w:val="left" w:pos="2319"/>
        </w:tabs>
        <w:rPr>
          <w:lang w:val="en-US"/>
        </w:rPr>
      </w:pPr>
      <w:r w:rsidRPr="00FA2274">
        <w:rPr>
          <w:lang w:val="en-US"/>
        </w:rPr>
        <w:t>}</w:t>
      </w:r>
    </w:p>
    <w:p w14:paraId="0ECD3F60" w14:textId="77777777" w:rsidR="00FA2274" w:rsidRPr="00FA2274" w:rsidRDefault="00FA2274" w:rsidP="00FA2274">
      <w:pPr>
        <w:tabs>
          <w:tab w:val="left" w:pos="2319"/>
        </w:tabs>
        <w:rPr>
          <w:lang w:val="en-US"/>
        </w:rPr>
      </w:pPr>
    </w:p>
    <w:p w14:paraId="7305032A" w14:textId="77777777" w:rsidR="00FA2274" w:rsidRPr="00FA2274" w:rsidRDefault="00FA2274" w:rsidP="00FA2274">
      <w:pPr>
        <w:tabs>
          <w:tab w:val="left" w:pos="2319"/>
        </w:tabs>
        <w:rPr>
          <w:lang w:val="en-US"/>
        </w:rPr>
      </w:pPr>
      <w:r w:rsidRPr="00FA2274">
        <w:rPr>
          <w:lang w:val="en-US"/>
        </w:rPr>
        <w:t>.btn-blue:hover .hidden {</w:t>
      </w:r>
    </w:p>
    <w:p w14:paraId="2257526D" w14:textId="77777777" w:rsidR="00FA2274" w:rsidRPr="00FA2274" w:rsidRDefault="00FA2274" w:rsidP="00FA2274">
      <w:pPr>
        <w:tabs>
          <w:tab w:val="left" w:pos="2319"/>
        </w:tabs>
        <w:rPr>
          <w:lang w:val="en-US"/>
        </w:rPr>
      </w:pPr>
      <w:r w:rsidRPr="00FA2274">
        <w:rPr>
          <w:lang w:val="en-US"/>
        </w:rPr>
        <w:t xml:space="preserve">    transition:</w:t>
      </w:r>
    </w:p>
    <w:p w14:paraId="0B01F64B" w14:textId="77777777" w:rsidR="00FA2274" w:rsidRPr="00FA2274" w:rsidRDefault="00FA2274" w:rsidP="00FA2274">
      <w:pPr>
        <w:tabs>
          <w:tab w:val="left" w:pos="2319"/>
        </w:tabs>
        <w:rPr>
          <w:lang w:val="en-US"/>
        </w:rPr>
      </w:pPr>
      <w:r w:rsidRPr="00FA2274">
        <w:rPr>
          <w:lang w:val="en-US"/>
        </w:rPr>
        <w:t xml:space="preserve">        opacity 0.2s ease-in-out,</w:t>
      </w:r>
    </w:p>
    <w:p w14:paraId="655254CA" w14:textId="77777777" w:rsidR="00FA2274" w:rsidRPr="00FA2274" w:rsidRDefault="00FA2274" w:rsidP="00FA2274">
      <w:pPr>
        <w:tabs>
          <w:tab w:val="left" w:pos="2319"/>
        </w:tabs>
        <w:rPr>
          <w:lang w:val="en-US"/>
        </w:rPr>
      </w:pPr>
      <w:r w:rsidRPr="00FA2274">
        <w:rPr>
          <w:lang w:val="en-US"/>
        </w:rPr>
        <w:t xml:space="preserve">        transform 0.2s ease-in-out 0.1s;</w:t>
      </w:r>
    </w:p>
    <w:p w14:paraId="228BB668" w14:textId="77777777" w:rsidR="00FA2274" w:rsidRPr="00FA2274" w:rsidRDefault="00FA2274" w:rsidP="00FA2274">
      <w:pPr>
        <w:tabs>
          <w:tab w:val="left" w:pos="2319"/>
        </w:tabs>
        <w:rPr>
          <w:lang w:val="en-US"/>
        </w:rPr>
      </w:pPr>
      <w:r w:rsidRPr="00FA2274">
        <w:rPr>
          <w:lang w:val="en-US"/>
        </w:rPr>
        <w:t xml:space="preserve">    transform:scale(1);</w:t>
      </w:r>
    </w:p>
    <w:p w14:paraId="64E17245" w14:textId="77777777" w:rsidR="00FA2274" w:rsidRPr="00FA2274" w:rsidRDefault="00FA2274" w:rsidP="00FA2274">
      <w:pPr>
        <w:tabs>
          <w:tab w:val="left" w:pos="2319"/>
        </w:tabs>
        <w:rPr>
          <w:lang w:val="en-US"/>
        </w:rPr>
      </w:pPr>
      <w:r w:rsidRPr="00FA2274">
        <w:rPr>
          <w:lang w:val="en-US"/>
        </w:rPr>
        <w:t xml:space="preserve">    opacity:1;</w:t>
      </w:r>
    </w:p>
    <w:p w14:paraId="37E9ADA3" w14:textId="77777777" w:rsidR="00FA2274" w:rsidRPr="00FA2274" w:rsidRDefault="00FA2274" w:rsidP="00FA2274">
      <w:pPr>
        <w:tabs>
          <w:tab w:val="left" w:pos="2319"/>
        </w:tabs>
        <w:rPr>
          <w:lang w:val="en-US"/>
        </w:rPr>
      </w:pPr>
      <w:r w:rsidRPr="00FA2274">
        <w:rPr>
          <w:lang w:val="en-US"/>
        </w:rPr>
        <w:t>}</w:t>
      </w:r>
    </w:p>
    <w:p w14:paraId="1AB727A0" w14:textId="77777777" w:rsidR="00FA2274" w:rsidRPr="00FA2274" w:rsidRDefault="00FA2274" w:rsidP="00FA2274">
      <w:pPr>
        <w:tabs>
          <w:tab w:val="left" w:pos="2319"/>
        </w:tabs>
        <w:rPr>
          <w:lang w:val="en-US"/>
        </w:rPr>
      </w:pPr>
    </w:p>
    <w:p w14:paraId="7F77DDB1" w14:textId="77777777" w:rsidR="00FA2274" w:rsidRPr="00FA2274" w:rsidRDefault="00FA2274" w:rsidP="00FA2274">
      <w:pPr>
        <w:tabs>
          <w:tab w:val="left" w:pos="2319"/>
        </w:tabs>
        <w:rPr>
          <w:lang w:val="en-US"/>
        </w:rPr>
      </w:pPr>
      <w:r w:rsidRPr="00FA2274">
        <w:rPr>
          <w:lang w:val="en-US"/>
        </w:rPr>
        <w:t>.btn-blue:hover .icon {</w:t>
      </w:r>
    </w:p>
    <w:p w14:paraId="3480D4D3" w14:textId="77777777" w:rsidR="00FA2274" w:rsidRDefault="00FA2274" w:rsidP="00FA2274">
      <w:pPr>
        <w:tabs>
          <w:tab w:val="left" w:pos="2319"/>
        </w:tabs>
      </w:pPr>
      <w:r w:rsidRPr="00FA2274">
        <w:rPr>
          <w:lang w:val="en-US"/>
        </w:rPr>
        <w:t xml:space="preserve">    </w:t>
      </w:r>
      <w:r>
        <w:t>opacity:0;</w:t>
      </w:r>
    </w:p>
    <w:p w14:paraId="1E4C9565" w14:textId="63D2E85A" w:rsidR="003732CA" w:rsidRDefault="00FA2274" w:rsidP="00FA2274">
      <w:pPr>
        <w:tabs>
          <w:tab w:val="left" w:pos="2319"/>
        </w:tabs>
      </w:pPr>
      <w:r>
        <w:t>}</w:t>
      </w:r>
    </w:p>
    <w:p w14:paraId="2D28C14D" w14:textId="0F8C8370" w:rsidR="00446BEB" w:rsidRDefault="00446BEB" w:rsidP="00FA2274">
      <w:pPr>
        <w:tabs>
          <w:tab w:val="left" w:pos="2319"/>
        </w:tabs>
      </w:pPr>
    </w:p>
    <w:p w14:paraId="23147B1C" w14:textId="77777777" w:rsidR="00446BEB" w:rsidRDefault="00446BEB" w:rsidP="00446BEB">
      <w:pPr>
        <w:pStyle w:val="2"/>
      </w:pPr>
      <w:r>
        <w:t>Эффекты при наведении: галерея </w:t>
      </w:r>
      <w:r>
        <w:rPr>
          <w:bCs/>
          <w:color w:val="999999"/>
          <w:sz w:val="37"/>
          <w:szCs w:val="37"/>
        </w:rPr>
        <w:t>[25/32]</w:t>
      </w:r>
    </w:p>
    <w:p w14:paraId="63C3934C"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3E0A08">
      <w:pPr>
        <w:tabs>
          <w:tab w:val="left" w:pos="2319"/>
        </w:tabs>
        <w:rPr>
          <w:lang w:val="en-US"/>
        </w:rPr>
      </w:pPr>
      <w:r w:rsidRPr="003E0A08">
        <w:rPr>
          <w:lang w:val="en-US"/>
        </w:rPr>
        <w:t>.deck img {</w:t>
      </w:r>
    </w:p>
    <w:p w14:paraId="6C053462" w14:textId="77777777" w:rsidR="003E0A08" w:rsidRPr="003E0A08" w:rsidRDefault="003E0A08" w:rsidP="003E0A08">
      <w:pPr>
        <w:tabs>
          <w:tab w:val="left" w:pos="2319"/>
        </w:tabs>
        <w:rPr>
          <w:lang w:val="en-US"/>
        </w:rPr>
      </w:pPr>
      <w:r w:rsidRPr="003E0A08">
        <w:rPr>
          <w:lang w:val="en-US"/>
        </w:rPr>
        <w:t xml:space="preserve">    width: 100px;</w:t>
      </w:r>
    </w:p>
    <w:p w14:paraId="1EB7808D" w14:textId="77777777" w:rsidR="003E0A08" w:rsidRPr="003E0A08" w:rsidRDefault="003E0A08" w:rsidP="003E0A08">
      <w:pPr>
        <w:tabs>
          <w:tab w:val="left" w:pos="2319"/>
        </w:tabs>
        <w:rPr>
          <w:lang w:val="en-US"/>
        </w:rPr>
      </w:pPr>
      <w:r w:rsidRPr="003E0A08">
        <w:rPr>
          <w:lang w:val="en-US"/>
        </w:rPr>
        <w:t xml:space="preserve">    transition: all 0.1s linear;</w:t>
      </w:r>
    </w:p>
    <w:p w14:paraId="00CB58E6" w14:textId="77777777" w:rsidR="003E0A08" w:rsidRPr="003E0A08" w:rsidRDefault="003E0A08" w:rsidP="003E0A08">
      <w:pPr>
        <w:tabs>
          <w:tab w:val="left" w:pos="2319"/>
        </w:tabs>
        <w:rPr>
          <w:lang w:val="en-US"/>
        </w:rPr>
      </w:pPr>
      <w:r w:rsidRPr="003E0A08">
        <w:rPr>
          <w:lang w:val="en-US"/>
        </w:rPr>
        <w:t>}</w:t>
      </w:r>
    </w:p>
    <w:p w14:paraId="141E2176" w14:textId="77777777" w:rsidR="003E0A08" w:rsidRPr="003E0A08" w:rsidRDefault="003E0A08" w:rsidP="003E0A08">
      <w:pPr>
        <w:tabs>
          <w:tab w:val="left" w:pos="2319"/>
        </w:tabs>
        <w:rPr>
          <w:lang w:val="en-US"/>
        </w:rPr>
      </w:pPr>
    </w:p>
    <w:p w14:paraId="62F65E4B" w14:textId="77777777" w:rsidR="003E0A08" w:rsidRPr="003E0A08" w:rsidRDefault="003E0A08" w:rsidP="003E0A08">
      <w:pPr>
        <w:tabs>
          <w:tab w:val="left" w:pos="2319"/>
        </w:tabs>
        <w:rPr>
          <w:lang w:val="en-US"/>
        </w:rPr>
      </w:pPr>
      <w:r w:rsidRPr="003E0A08">
        <w:rPr>
          <w:lang w:val="en-US"/>
        </w:rPr>
        <w:t>.deck img:hover {</w:t>
      </w:r>
    </w:p>
    <w:p w14:paraId="208C51F4" w14:textId="77777777" w:rsidR="003E0A08" w:rsidRPr="003E0A08" w:rsidRDefault="003E0A08" w:rsidP="003E0A08">
      <w:pPr>
        <w:tabs>
          <w:tab w:val="left" w:pos="2319"/>
        </w:tabs>
        <w:rPr>
          <w:lang w:val="en-US"/>
        </w:rPr>
      </w:pPr>
      <w:r w:rsidRPr="003E0A08">
        <w:rPr>
          <w:lang w:val="en-US"/>
        </w:rPr>
        <w:t xml:space="preserve">    opacity:0.6;</w:t>
      </w:r>
    </w:p>
    <w:p w14:paraId="4230D29C" w14:textId="77777777" w:rsidR="003E0A08" w:rsidRPr="003E0A08" w:rsidRDefault="003E0A08" w:rsidP="003E0A08">
      <w:pPr>
        <w:tabs>
          <w:tab w:val="left" w:pos="2319"/>
        </w:tabs>
        <w:rPr>
          <w:lang w:val="en-US"/>
        </w:rPr>
      </w:pPr>
      <w:r w:rsidRPr="003E0A08">
        <w:rPr>
          <w:lang w:val="en-US"/>
        </w:rPr>
        <w:t xml:space="preserve">    transform:scale(1.1);</w:t>
      </w:r>
    </w:p>
    <w:p w14:paraId="1C9B18B6" w14:textId="0927A88F" w:rsidR="00446BEB" w:rsidRDefault="003E0A08" w:rsidP="003E0A08">
      <w:pPr>
        <w:tabs>
          <w:tab w:val="left" w:pos="2319"/>
        </w:tabs>
      </w:pPr>
      <w:r>
        <w:t>}</w:t>
      </w:r>
    </w:p>
    <w:p w14:paraId="517A2BD2" w14:textId="56F00821" w:rsidR="003E0A08" w:rsidRDefault="003E0A08" w:rsidP="003E0A08">
      <w:pPr>
        <w:tabs>
          <w:tab w:val="left" w:pos="2319"/>
        </w:tabs>
      </w:pPr>
    </w:p>
    <w:p w14:paraId="2733DFBE" w14:textId="77777777" w:rsidR="003E0A08" w:rsidRDefault="003E0A08" w:rsidP="003E0A08">
      <w:pPr>
        <w:pStyle w:val="2"/>
      </w:pPr>
      <w:r>
        <w:t>«Стопка» карт </w:t>
      </w:r>
      <w:r>
        <w:rPr>
          <w:bCs/>
          <w:color w:val="999999"/>
          <w:sz w:val="37"/>
          <w:szCs w:val="37"/>
        </w:rPr>
        <w:t>[26/32]</w:t>
      </w:r>
    </w:p>
    <w:p w14:paraId="0C1B4143" w14:textId="77777777" w:rsidR="003E0A08" w:rsidRPr="00F74589" w:rsidRDefault="003E0A08" w:rsidP="003E0A0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F74589">
      <w:pPr>
        <w:tabs>
          <w:tab w:val="left" w:pos="2319"/>
        </w:tabs>
        <w:rPr>
          <w:lang w:val="en-US"/>
        </w:rPr>
      </w:pPr>
      <w:r w:rsidRPr="00F74589">
        <w:rPr>
          <w:lang w:val="en-US"/>
        </w:rPr>
        <w:t>.deck img {</w:t>
      </w:r>
    </w:p>
    <w:p w14:paraId="1B8B6557" w14:textId="77777777" w:rsidR="00F74589" w:rsidRPr="00F74589" w:rsidRDefault="00F74589" w:rsidP="00F74589">
      <w:pPr>
        <w:tabs>
          <w:tab w:val="left" w:pos="2319"/>
        </w:tabs>
        <w:rPr>
          <w:lang w:val="en-US"/>
        </w:rPr>
      </w:pPr>
      <w:r w:rsidRPr="00F74589">
        <w:rPr>
          <w:lang w:val="en-US"/>
        </w:rPr>
        <w:t xml:space="preserve">    position: absolute;</w:t>
      </w:r>
    </w:p>
    <w:p w14:paraId="4DBB79EB" w14:textId="77777777" w:rsidR="00F74589" w:rsidRPr="00F74589" w:rsidRDefault="00F74589" w:rsidP="00F74589">
      <w:pPr>
        <w:tabs>
          <w:tab w:val="left" w:pos="2319"/>
        </w:tabs>
        <w:rPr>
          <w:lang w:val="en-US"/>
        </w:rPr>
      </w:pPr>
      <w:r w:rsidRPr="00F74589">
        <w:rPr>
          <w:lang w:val="en-US"/>
        </w:rPr>
        <w:t xml:space="preserve">    transition: all 0.1s linear;</w:t>
      </w:r>
    </w:p>
    <w:p w14:paraId="2C4118DE" w14:textId="77777777" w:rsidR="00F74589" w:rsidRPr="00F74589" w:rsidRDefault="00F74589" w:rsidP="00F74589">
      <w:pPr>
        <w:tabs>
          <w:tab w:val="left" w:pos="2319"/>
        </w:tabs>
        <w:rPr>
          <w:lang w:val="en-US"/>
        </w:rPr>
      </w:pPr>
      <w:r w:rsidRPr="00F74589">
        <w:rPr>
          <w:lang w:val="en-US"/>
        </w:rPr>
        <w:t xml:space="preserve">    transform-origin: 0 0;</w:t>
      </w:r>
    </w:p>
    <w:p w14:paraId="5863D716" w14:textId="77777777" w:rsidR="00F74589" w:rsidRPr="00F74589" w:rsidRDefault="00F74589" w:rsidP="00F74589">
      <w:pPr>
        <w:tabs>
          <w:tab w:val="left" w:pos="2319"/>
        </w:tabs>
        <w:rPr>
          <w:lang w:val="en-US"/>
        </w:rPr>
      </w:pPr>
      <w:r w:rsidRPr="00F74589">
        <w:rPr>
          <w:lang w:val="en-US"/>
        </w:rPr>
        <w:t>}</w:t>
      </w:r>
    </w:p>
    <w:p w14:paraId="093F4A0D" w14:textId="77777777" w:rsidR="00F74589" w:rsidRPr="00F74589" w:rsidRDefault="00F74589" w:rsidP="00F74589">
      <w:pPr>
        <w:tabs>
          <w:tab w:val="left" w:pos="2319"/>
        </w:tabs>
        <w:rPr>
          <w:lang w:val="en-US"/>
        </w:rPr>
      </w:pPr>
    </w:p>
    <w:p w14:paraId="5C088D24" w14:textId="77777777" w:rsidR="00F74589" w:rsidRPr="00F74589" w:rsidRDefault="00F74589" w:rsidP="00F74589">
      <w:pPr>
        <w:tabs>
          <w:tab w:val="left" w:pos="2319"/>
        </w:tabs>
        <w:rPr>
          <w:lang w:val="en-US"/>
        </w:rPr>
      </w:pPr>
      <w:r w:rsidRPr="00F74589">
        <w:rPr>
          <w:lang w:val="en-US"/>
        </w:rPr>
        <w:t>.queen {</w:t>
      </w:r>
    </w:p>
    <w:p w14:paraId="4F1B95AA" w14:textId="77777777" w:rsidR="00F74589" w:rsidRPr="00F74589" w:rsidRDefault="00F74589" w:rsidP="00F74589">
      <w:pPr>
        <w:tabs>
          <w:tab w:val="left" w:pos="2319"/>
        </w:tabs>
        <w:rPr>
          <w:lang w:val="en-US"/>
        </w:rPr>
      </w:pPr>
      <w:r w:rsidRPr="00F74589">
        <w:rPr>
          <w:lang w:val="en-US"/>
        </w:rPr>
        <w:t xml:space="preserve">    transform:rotate(-10deg);</w:t>
      </w:r>
    </w:p>
    <w:p w14:paraId="704970B3" w14:textId="77777777" w:rsidR="00F74589" w:rsidRPr="00F74589" w:rsidRDefault="00F74589" w:rsidP="00F74589">
      <w:pPr>
        <w:tabs>
          <w:tab w:val="left" w:pos="2319"/>
        </w:tabs>
        <w:rPr>
          <w:lang w:val="en-US"/>
        </w:rPr>
      </w:pPr>
      <w:r w:rsidRPr="00F74589">
        <w:rPr>
          <w:lang w:val="en-US"/>
        </w:rPr>
        <w:t>}</w:t>
      </w:r>
    </w:p>
    <w:p w14:paraId="4C7569FA" w14:textId="77777777" w:rsidR="00F74589" w:rsidRPr="00F74589" w:rsidRDefault="00F74589" w:rsidP="00F74589">
      <w:pPr>
        <w:tabs>
          <w:tab w:val="left" w:pos="2319"/>
        </w:tabs>
        <w:rPr>
          <w:lang w:val="en-US"/>
        </w:rPr>
      </w:pPr>
    </w:p>
    <w:p w14:paraId="4F6F8BD6" w14:textId="77777777" w:rsidR="00F74589" w:rsidRPr="00F74589" w:rsidRDefault="00F74589" w:rsidP="00F74589">
      <w:pPr>
        <w:tabs>
          <w:tab w:val="left" w:pos="2319"/>
        </w:tabs>
        <w:rPr>
          <w:lang w:val="en-US"/>
        </w:rPr>
      </w:pPr>
      <w:r w:rsidRPr="00F74589">
        <w:rPr>
          <w:lang w:val="en-US"/>
        </w:rPr>
        <w:t>.jack {</w:t>
      </w:r>
    </w:p>
    <w:p w14:paraId="05547FCA" w14:textId="77777777" w:rsidR="00F74589" w:rsidRPr="00F74589" w:rsidRDefault="00F74589" w:rsidP="00F74589">
      <w:pPr>
        <w:tabs>
          <w:tab w:val="left" w:pos="2319"/>
        </w:tabs>
        <w:rPr>
          <w:lang w:val="en-US"/>
        </w:rPr>
      </w:pPr>
      <w:r w:rsidRPr="00F74589">
        <w:rPr>
          <w:lang w:val="en-US"/>
        </w:rPr>
        <w:t xml:space="preserve">        transform:rotate(-20deg);</w:t>
      </w:r>
    </w:p>
    <w:p w14:paraId="15B72334" w14:textId="77777777" w:rsidR="00F74589" w:rsidRPr="00F74589" w:rsidRDefault="00F74589" w:rsidP="00F74589">
      <w:pPr>
        <w:tabs>
          <w:tab w:val="left" w:pos="2319"/>
        </w:tabs>
        <w:rPr>
          <w:lang w:val="en-US"/>
        </w:rPr>
      </w:pPr>
      <w:r w:rsidRPr="00F74589">
        <w:rPr>
          <w:lang w:val="en-US"/>
        </w:rPr>
        <w:t>}</w:t>
      </w:r>
    </w:p>
    <w:p w14:paraId="2DCE4BEC" w14:textId="77777777" w:rsidR="00F74589" w:rsidRPr="00F74589" w:rsidRDefault="00F74589" w:rsidP="00F74589">
      <w:pPr>
        <w:tabs>
          <w:tab w:val="left" w:pos="2319"/>
        </w:tabs>
        <w:rPr>
          <w:lang w:val="en-US"/>
        </w:rPr>
      </w:pPr>
    </w:p>
    <w:p w14:paraId="5E4361E4" w14:textId="77777777" w:rsidR="00F74589" w:rsidRPr="00F74589" w:rsidRDefault="00F74589" w:rsidP="00F74589">
      <w:pPr>
        <w:tabs>
          <w:tab w:val="left" w:pos="2319"/>
        </w:tabs>
        <w:rPr>
          <w:lang w:val="en-US"/>
        </w:rPr>
      </w:pPr>
      <w:r w:rsidRPr="00F74589">
        <w:rPr>
          <w:lang w:val="en-US"/>
        </w:rPr>
        <w:t>.ten {</w:t>
      </w:r>
    </w:p>
    <w:p w14:paraId="5A0F5AC4" w14:textId="77777777" w:rsidR="00F74589" w:rsidRDefault="00F74589" w:rsidP="00F74589">
      <w:pPr>
        <w:tabs>
          <w:tab w:val="left" w:pos="2319"/>
        </w:tabs>
      </w:pPr>
      <w:r w:rsidRPr="00F74589">
        <w:rPr>
          <w:lang w:val="en-US"/>
        </w:rPr>
        <w:t xml:space="preserve">        </w:t>
      </w:r>
      <w:r>
        <w:t>transform:rotate(-30deg);</w:t>
      </w:r>
    </w:p>
    <w:p w14:paraId="5174C8F5" w14:textId="7303EC81" w:rsidR="003E0A08" w:rsidRDefault="00F74589" w:rsidP="00F74589">
      <w:pPr>
        <w:tabs>
          <w:tab w:val="left" w:pos="2319"/>
        </w:tabs>
      </w:pPr>
      <w:r>
        <w:t>}</w:t>
      </w:r>
    </w:p>
    <w:p w14:paraId="78950FDD" w14:textId="098E8CFF" w:rsidR="00F74589" w:rsidRDefault="00F74589" w:rsidP="00F74589">
      <w:pPr>
        <w:tabs>
          <w:tab w:val="left" w:pos="2319"/>
        </w:tabs>
      </w:pPr>
    </w:p>
    <w:p w14:paraId="31F51E8E" w14:textId="77777777" w:rsidR="00F74589" w:rsidRDefault="00F74589" w:rsidP="00F74589">
      <w:pPr>
        <w:pStyle w:val="2"/>
      </w:pPr>
      <w:r>
        <w:t>Круговое меню, подготовка </w:t>
      </w:r>
      <w:r>
        <w:rPr>
          <w:bCs/>
          <w:color w:val="999999"/>
          <w:sz w:val="37"/>
          <w:szCs w:val="37"/>
        </w:rPr>
        <w:t>[27/32]</w:t>
      </w:r>
    </w:p>
    <w:p w14:paraId="23A1EC3A"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565355">
      <w:pPr>
        <w:tabs>
          <w:tab w:val="left" w:pos="2319"/>
        </w:tabs>
        <w:rPr>
          <w:lang w:val="en-US"/>
        </w:rPr>
      </w:pPr>
      <w:r w:rsidRPr="00565355">
        <w:rPr>
          <w:lang w:val="en-US"/>
        </w:rPr>
        <w:t>&lt;!DOCTYPE html&gt;</w:t>
      </w:r>
    </w:p>
    <w:p w14:paraId="2DF57DEB" w14:textId="77777777" w:rsidR="00565355" w:rsidRPr="00565355" w:rsidRDefault="00565355" w:rsidP="00565355">
      <w:pPr>
        <w:tabs>
          <w:tab w:val="left" w:pos="2319"/>
        </w:tabs>
        <w:rPr>
          <w:lang w:val="en-US"/>
        </w:rPr>
      </w:pPr>
      <w:r w:rsidRPr="00565355">
        <w:rPr>
          <w:lang w:val="en-US"/>
        </w:rPr>
        <w:t>&lt;html lang="ru"&gt;</w:t>
      </w:r>
    </w:p>
    <w:p w14:paraId="3DEC6502" w14:textId="77777777" w:rsidR="00565355" w:rsidRDefault="00565355" w:rsidP="00565355">
      <w:pPr>
        <w:tabs>
          <w:tab w:val="left" w:pos="2319"/>
        </w:tabs>
      </w:pPr>
      <w:r w:rsidRPr="00565355">
        <w:rPr>
          <w:lang w:val="en-US"/>
        </w:rPr>
        <w:t xml:space="preserve">    </w:t>
      </w:r>
      <w:r>
        <w:t>&lt;head&gt;</w:t>
      </w:r>
    </w:p>
    <w:p w14:paraId="30EBBFE4" w14:textId="77777777" w:rsidR="00565355" w:rsidRDefault="00565355" w:rsidP="00565355">
      <w:pPr>
        <w:tabs>
          <w:tab w:val="left" w:pos="2319"/>
        </w:tabs>
      </w:pPr>
      <w:r>
        <w:t xml:space="preserve">        &lt;title&gt;Круговое меню, подготовка&lt;/title&gt;</w:t>
      </w:r>
    </w:p>
    <w:p w14:paraId="5F2D5037" w14:textId="77777777" w:rsidR="00565355" w:rsidRPr="00565355" w:rsidRDefault="00565355" w:rsidP="00565355">
      <w:pPr>
        <w:tabs>
          <w:tab w:val="left" w:pos="2319"/>
        </w:tabs>
        <w:rPr>
          <w:lang w:val="en-US"/>
        </w:rPr>
      </w:pPr>
      <w:r>
        <w:t xml:space="preserve">        </w:t>
      </w:r>
      <w:r w:rsidRPr="00565355">
        <w:rPr>
          <w:lang w:val="en-US"/>
        </w:rPr>
        <w:t>&lt;meta charset="utf-8"&gt;</w:t>
      </w:r>
    </w:p>
    <w:p w14:paraId="686B2545" w14:textId="77777777" w:rsidR="00565355" w:rsidRPr="00565355" w:rsidRDefault="00565355" w:rsidP="00565355">
      <w:pPr>
        <w:tabs>
          <w:tab w:val="left" w:pos="2319"/>
        </w:tabs>
        <w:rPr>
          <w:lang w:val="en-US"/>
        </w:rPr>
      </w:pPr>
      <w:r w:rsidRPr="00565355">
        <w:rPr>
          <w:lang w:val="en-US"/>
        </w:rPr>
        <w:t xml:space="preserve">        &lt;base href="/assets/icons/"&gt;</w:t>
      </w:r>
    </w:p>
    <w:p w14:paraId="7181B95B" w14:textId="77777777" w:rsidR="00565355" w:rsidRPr="00565355" w:rsidRDefault="00565355" w:rsidP="00565355">
      <w:pPr>
        <w:tabs>
          <w:tab w:val="left" w:pos="2319"/>
        </w:tabs>
        <w:rPr>
          <w:lang w:val="en-US"/>
        </w:rPr>
      </w:pPr>
      <w:r w:rsidRPr="00565355">
        <w:rPr>
          <w:lang w:val="en-US"/>
        </w:rPr>
        <w:t xml:space="preserve">    &lt;/head&gt;</w:t>
      </w:r>
    </w:p>
    <w:p w14:paraId="18B0CA7A" w14:textId="77777777" w:rsidR="00565355" w:rsidRPr="00565355" w:rsidRDefault="00565355" w:rsidP="00565355">
      <w:pPr>
        <w:tabs>
          <w:tab w:val="left" w:pos="2319"/>
        </w:tabs>
        <w:rPr>
          <w:lang w:val="en-US"/>
        </w:rPr>
      </w:pPr>
      <w:r w:rsidRPr="00565355">
        <w:rPr>
          <w:lang w:val="en-US"/>
        </w:rPr>
        <w:t xml:space="preserve">    &lt;body&gt;</w:t>
      </w:r>
    </w:p>
    <w:p w14:paraId="51546BE2" w14:textId="77777777" w:rsidR="00565355" w:rsidRPr="00565355" w:rsidRDefault="00565355" w:rsidP="00565355">
      <w:pPr>
        <w:tabs>
          <w:tab w:val="left" w:pos="2319"/>
        </w:tabs>
        <w:rPr>
          <w:lang w:val="en-US"/>
        </w:rPr>
      </w:pPr>
      <w:r w:rsidRPr="00565355">
        <w:rPr>
          <w:lang w:val="en-US"/>
        </w:rPr>
        <w:t xml:space="preserve">        &lt;nav class="circle-menu"&gt;</w:t>
      </w:r>
    </w:p>
    <w:p w14:paraId="2EBB9478" w14:textId="77777777" w:rsidR="00565355" w:rsidRPr="00565355" w:rsidRDefault="00565355" w:rsidP="00565355">
      <w:pPr>
        <w:tabs>
          <w:tab w:val="left" w:pos="2319"/>
        </w:tabs>
        <w:rPr>
          <w:lang w:val="en-US"/>
        </w:rPr>
      </w:pPr>
      <w:r w:rsidRPr="00565355">
        <w:rPr>
          <w:lang w:val="en-US"/>
        </w:rPr>
        <w:t xml:space="preserve">            &lt;div class="center"&gt;&lt;/div&gt;</w:t>
      </w:r>
    </w:p>
    <w:p w14:paraId="6D3B917D" w14:textId="77777777" w:rsidR="00565355" w:rsidRPr="00565355" w:rsidRDefault="00565355" w:rsidP="00565355">
      <w:pPr>
        <w:tabs>
          <w:tab w:val="left" w:pos="2319"/>
        </w:tabs>
        <w:rPr>
          <w:lang w:val="en-US"/>
        </w:rPr>
      </w:pPr>
      <w:r w:rsidRPr="00565355">
        <w:rPr>
          <w:lang w:val="en-US"/>
        </w:rPr>
        <w:t xml:space="preserve">            &lt;ul&gt;</w:t>
      </w:r>
    </w:p>
    <w:p w14:paraId="214956B5" w14:textId="77777777" w:rsidR="00565355" w:rsidRPr="00565355" w:rsidRDefault="00565355" w:rsidP="00565355">
      <w:pPr>
        <w:tabs>
          <w:tab w:val="left" w:pos="2319"/>
        </w:tabs>
        <w:rPr>
          <w:lang w:val="en-US"/>
        </w:rPr>
      </w:pPr>
      <w:r w:rsidRPr="00565355">
        <w:rPr>
          <w:lang w:val="en-US"/>
        </w:rPr>
        <w:t xml:space="preserve">                &lt;li&gt;&lt;a href="#"&gt;&lt;/a&gt;&lt;/li&gt;</w:t>
      </w:r>
    </w:p>
    <w:p w14:paraId="15901F9E" w14:textId="77777777" w:rsidR="00565355" w:rsidRPr="00565355" w:rsidRDefault="00565355" w:rsidP="00565355">
      <w:pPr>
        <w:tabs>
          <w:tab w:val="left" w:pos="2319"/>
        </w:tabs>
        <w:rPr>
          <w:lang w:val="en-US"/>
        </w:rPr>
      </w:pPr>
      <w:r w:rsidRPr="00565355">
        <w:rPr>
          <w:lang w:val="en-US"/>
        </w:rPr>
        <w:t xml:space="preserve">                &lt;li&gt;&lt;a href="#"&gt;&lt;/a&gt;&lt;/li&gt;</w:t>
      </w:r>
    </w:p>
    <w:p w14:paraId="5519BD46" w14:textId="77777777" w:rsidR="00565355" w:rsidRPr="003A4959" w:rsidRDefault="00565355" w:rsidP="00565355">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565355">
      <w:pPr>
        <w:tabs>
          <w:tab w:val="left" w:pos="2319"/>
        </w:tabs>
        <w:rPr>
          <w:lang w:val="en-US"/>
        </w:rPr>
      </w:pPr>
      <w:r w:rsidRPr="003A4959">
        <w:rPr>
          <w:lang w:val="en-US"/>
        </w:rPr>
        <w:t xml:space="preserve">        &lt;/nav&gt;</w:t>
      </w:r>
    </w:p>
    <w:p w14:paraId="4050D0AF" w14:textId="77777777" w:rsidR="00565355" w:rsidRPr="003A4959" w:rsidRDefault="00565355" w:rsidP="00565355">
      <w:pPr>
        <w:tabs>
          <w:tab w:val="left" w:pos="2319"/>
        </w:tabs>
        <w:rPr>
          <w:lang w:val="en-US"/>
        </w:rPr>
      </w:pPr>
      <w:r w:rsidRPr="003A4959">
        <w:rPr>
          <w:lang w:val="en-US"/>
        </w:rPr>
        <w:t xml:space="preserve">    &lt;/body&gt;</w:t>
      </w:r>
    </w:p>
    <w:p w14:paraId="3CC3C1EB" w14:textId="1E2F6AAA" w:rsidR="00F74589" w:rsidRPr="003A4959" w:rsidRDefault="00565355" w:rsidP="00565355">
      <w:pPr>
        <w:tabs>
          <w:tab w:val="left" w:pos="2319"/>
        </w:tabs>
        <w:rPr>
          <w:lang w:val="en-US"/>
        </w:rPr>
      </w:pPr>
      <w:r w:rsidRPr="003A4959">
        <w:rPr>
          <w:lang w:val="en-US"/>
        </w:rPr>
        <w:t>&lt;/html&gt;</w:t>
      </w:r>
    </w:p>
    <w:p w14:paraId="1C1BC4D1" w14:textId="705A3D38" w:rsidR="00565355" w:rsidRPr="003A4959" w:rsidRDefault="00565355" w:rsidP="00565355">
      <w:pPr>
        <w:tabs>
          <w:tab w:val="left" w:pos="2319"/>
        </w:tabs>
        <w:rPr>
          <w:lang w:val="en-US"/>
        </w:rPr>
      </w:pPr>
    </w:p>
    <w:p w14:paraId="39E241C5" w14:textId="77777777" w:rsidR="00565355" w:rsidRPr="00565355" w:rsidRDefault="00565355" w:rsidP="00565355">
      <w:pPr>
        <w:tabs>
          <w:tab w:val="left" w:pos="2319"/>
        </w:tabs>
        <w:rPr>
          <w:lang w:val="en-US"/>
        </w:rPr>
      </w:pPr>
      <w:r w:rsidRPr="00565355">
        <w:rPr>
          <w:lang w:val="en-US"/>
        </w:rPr>
        <w:t>html,</w:t>
      </w:r>
    </w:p>
    <w:p w14:paraId="3801FF2E" w14:textId="77777777" w:rsidR="00565355" w:rsidRPr="00565355" w:rsidRDefault="00565355" w:rsidP="00565355">
      <w:pPr>
        <w:tabs>
          <w:tab w:val="left" w:pos="2319"/>
        </w:tabs>
        <w:rPr>
          <w:lang w:val="en-US"/>
        </w:rPr>
      </w:pPr>
      <w:r w:rsidRPr="00565355">
        <w:rPr>
          <w:lang w:val="en-US"/>
        </w:rPr>
        <w:t>body {</w:t>
      </w:r>
    </w:p>
    <w:p w14:paraId="3FA74EAB" w14:textId="77777777" w:rsidR="00565355" w:rsidRPr="00565355" w:rsidRDefault="00565355" w:rsidP="00565355">
      <w:pPr>
        <w:tabs>
          <w:tab w:val="left" w:pos="2319"/>
        </w:tabs>
        <w:rPr>
          <w:lang w:val="en-US"/>
        </w:rPr>
      </w:pPr>
      <w:r w:rsidRPr="00565355">
        <w:rPr>
          <w:lang w:val="en-US"/>
        </w:rPr>
        <w:t xml:space="preserve">    margin: 0;</w:t>
      </w:r>
    </w:p>
    <w:p w14:paraId="1081D07D" w14:textId="77777777" w:rsidR="00565355" w:rsidRPr="00565355" w:rsidRDefault="00565355" w:rsidP="00565355">
      <w:pPr>
        <w:tabs>
          <w:tab w:val="left" w:pos="2319"/>
        </w:tabs>
        <w:rPr>
          <w:lang w:val="en-US"/>
        </w:rPr>
      </w:pPr>
      <w:r w:rsidRPr="00565355">
        <w:rPr>
          <w:lang w:val="en-US"/>
        </w:rPr>
        <w:t xml:space="preserve">    padding: 0;</w:t>
      </w:r>
    </w:p>
    <w:p w14:paraId="5F280122" w14:textId="77777777" w:rsidR="00565355" w:rsidRPr="00565355" w:rsidRDefault="00565355" w:rsidP="00565355">
      <w:pPr>
        <w:tabs>
          <w:tab w:val="left" w:pos="2319"/>
        </w:tabs>
        <w:rPr>
          <w:lang w:val="en-US"/>
        </w:rPr>
      </w:pPr>
      <w:r w:rsidRPr="00565355">
        <w:rPr>
          <w:lang w:val="en-US"/>
        </w:rPr>
        <w:t xml:space="preserve">    background: #f5f5f5;</w:t>
      </w:r>
    </w:p>
    <w:p w14:paraId="1CC05842" w14:textId="77777777" w:rsidR="00565355" w:rsidRPr="00565355" w:rsidRDefault="00565355" w:rsidP="00565355">
      <w:pPr>
        <w:tabs>
          <w:tab w:val="left" w:pos="2319"/>
        </w:tabs>
        <w:rPr>
          <w:lang w:val="en-US"/>
        </w:rPr>
      </w:pPr>
      <w:r w:rsidRPr="00565355">
        <w:rPr>
          <w:lang w:val="en-US"/>
        </w:rPr>
        <w:t>}</w:t>
      </w:r>
    </w:p>
    <w:p w14:paraId="1A06ACD4" w14:textId="77777777" w:rsidR="00565355" w:rsidRPr="00565355" w:rsidRDefault="00565355" w:rsidP="00565355">
      <w:pPr>
        <w:tabs>
          <w:tab w:val="left" w:pos="2319"/>
        </w:tabs>
        <w:rPr>
          <w:lang w:val="en-US"/>
        </w:rPr>
      </w:pPr>
    </w:p>
    <w:p w14:paraId="0D20F41F" w14:textId="77777777" w:rsidR="00565355" w:rsidRPr="00565355" w:rsidRDefault="00565355" w:rsidP="00565355">
      <w:pPr>
        <w:tabs>
          <w:tab w:val="left" w:pos="2319"/>
        </w:tabs>
        <w:rPr>
          <w:lang w:val="en-US"/>
        </w:rPr>
      </w:pPr>
      <w:r w:rsidRPr="00565355">
        <w:rPr>
          <w:lang w:val="en-US"/>
        </w:rPr>
        <w:t>.circle-menu {</w:t>
      </w:r>
    </w:p>
    <w:p w14:paraId="4441F818" w14:textId="77777777" w:rsidR="00565355" w:rsidRPr="00565355" w:rsidRDefault="00565355" w:rsidP="00565355">
      <w:pPr>
        <w:tabs>
          <w:tab w:val="left" w:pos="2319"/>
        </w:tabs>
        <w:rPr>
          <w:lang w:val="en-US"/>
        </w:rPr>
      </w:pPr>
      <w:r w:rsidRPr="00565355">
        <w:rPr>
          <w:lang w:val="en-US"/>
        </w:rPr>
        <w:t xml:space="preserve">    position: relative;</w:t>
      </w:r>
    </w:p>
    <w:p w14:paraId="31D7785A" w14:textId="77777777" w:rsidR="00565355" w:rsidRPr="00565355" w:rsidRDefault="00565355" w:rsidP="00565355">
      <w:pPr>
        <w:tabs>
          <w:tab w:val="left" w:pos="2319"/>
        </w:tabs>
        <w:rPr>
          <w:lang w:val="en-US"/>
        </w:rPr>
      </w:pPr>
      <w:r w:rsidRPr="00565355">
        <w:rPr>
          <w:lang w:val="en-US"/>
        </w:rPr>
        <w:t xml:space="preserve">    width: 400px;</w:t>
      </w:r>
    </w:p>
    <w:p w14:paraId="3230E10C" w14:textId="77777777" w:rsidR="00565355" w:rsidRPr="00565355" w:rsidRDefault="00565355" w:rsidP="00565355">
      <w:pPr>
        <w:tabs>
          <w:tab w:val="left" w:pos="2319"/>
        </w:tabs>
        <w:rPr>
          <w:lang w:val="en-US"/>
        </w:rPr>
      </w:pPr>
      <w:r w:rsidRPr="00565355">
        <w:rPr>
          <w:lang w:val="en-US"/>
        </w:rPr>
        <w:t xml:space="preserve">    height: 400px;</w:t>
      </w:r>
    </w:p>
    <w:p w14:paraId="183666B9" w14:textId="77777777" w:rsidR="00565355" w:rsidRPr="00565355" w:rsidRDefault="00565355" w:rsidP="00565355">
      <w:pPr>
        <w:tabs>
          <w:tab w:val="left" w:pos="2319"/>
        </w:tabs>
        <w:rPr>
          <w:lang w:val="en-US"/>
        </w:rPr>
      </w:pPr>
      <w:r w:rsidRPr="00565355">
        <w:rPr>
          <w:lang w:val="en-US"/>
        </w:rPr>
        <w:t xml:space="preserve">    margin: 50px auto;   </w:t>
      </w:r>
    </w:p>
    <w:p w14:paraId="7A0F871E" w14:textId="77777777" w:rsidR="00565355" w:rsidRPr="00565355" w:rsidRDefault="00565355" w:rsidP="00565355">
      <w:pPr>
        <w:tabs>
          <w:tab w:val="left" w:pos="2319"/>
        </w:tabs>
        <w:rPr>
          <w:lang w:val="en-US"/>
        </w:rPr>
      </w:pPr>
      <w:r w:rsidRPr="00565355">
        <w:rPr>
          <w:lang w:val="en-US"/>
        </w:rPr>
        <w:t xml:space="preserve">    background: white;</w:t>
      </w:r>
    </w:p>
    <w:p w14:paraId="40BF87C7" w14:textId="77777777" w:rsidR="00565355" w:rsidRPr="00565355" w:rsidRDefault="00565355" w:rsidP="00565355">
      <w:pPr>
        <w:tabs>
          <w:tab w:val="left" w:pos="2319"/>
        </w:tabs>
        <w:rPr>
          <w:lang w:val="en-US"/>
        </w:rPr>
      </w:pPr>
      <w:r w:rsidRPr="00565355">
        <w:rPr>
          <w:lang w:val="en-US"/>
        </w:rPr>
        <w:t xml:space="preserve">    box-shadow: 0 0 3px #cccccc;</w:t>
      </w:r>
    </w:p>
    <w:p w14:paraId="0EC8BD21" w14:textId="77777777" w:rsidR="00565355" w:rsidRPr="00565355" w:rsidRDefault="00565355" w:rsidP="00565355">
      <w:pPr>
        <w:tabs>
          <w:tab w:val="left" w:pos="2319"/>
        </w:tabs>
        <w:rPr>
          <w:lang w:val="en-US"/>
        </w:rPr>
      </w:pPr>
      <w:r w:rsidRPr="00565355">
        <w:rPr>
          <w:lang w:val="en-US"/>
        </w:rPr>
        <w:t>}</w:t>
      </w:r>
    </w:p>
    <w:p w14:paraId="460C5AAD" w14:textId="77777777" w:rsidR="00565355" w:rsidRPr="00565355" w:rsidRDefault="00565355" w:rsidP="00565355">
      <w:pPr>
        <w:tabs>
          <w:tab w:val="left" w:pos="2319"/>
        </w:tabs>
        <w:rPr>
          <w:lang w:val="en-US"/>
        </w:rPr>
      </w:pPr>
    </w:p>
    <w:p w14:paraId="62FF87D2" w14:textId="77777777" w:rsidR="00565355" w:rsidRPr="00565355" w:rsidRDefault="00565355" w:rsidP="00565355">
      <w:pPr>
        <w:tabs>
          <w:tab w:val="left" w:pos="2319"/>
        </w:tabs>
        <w:rPr>
          <w:lang w:val="en-US"/>
        </w:rPr>
      </w:pPr>
      <w:r w:rsidRPr="00565355">
        <w:rPr>
          <w:lang w:val="en-US"/>
        </w:rPr>
        <w:t>.circle-menu ul {</w:t>
      </w:r>
    </w:p>
    <w:p w14:paraId="000A6F7D" w14:textId="77777777" w:rsidR="00565355" w:rsidRPr="00565355" w:rsidRDefault="00565355" w:rsidP="00565355">
      <w:pPr>
        <w:tabs>
          <w:tab w:val="left" w:pos="2319"/>
        </w:tabs>
        <w:rPr>
          <w:lang w:val="en-US"/>
        </w:rPr>
      </w:pPr>
      <w:r w:rsidRPr="00565355">
        <w:rPr>
          <w:lang w:val="en-US"/>
        </w:rPr>
        <w:t xml:space="preserve">    position: absolute;</w:t>
      </w:r>
    </w:p>
    <w:p w14:paraId="2B63CCFA" w14:textId="77777777" w:rsidR="00565355" w:rsidRPr="00565355" w:rsidRDefault="00565355" w:rsidP="00565355">
      <w:pPr>
        <w:tabs>
          <w:tab w:val="left" w:pos="2319"/>
        </w:tabs>
        <w:rPr>
          <w:lang w:val="en-US"/>
        </w:rPr>
      </w:pPr>
      <w:r w:rsidRPr="00565355">
        <w:rPr>
          <w:lang w:val="en-US"/>
        </w:rPr>
        <w:t xml:space="preserve">    width: 300px;</w:t>
      </w:r>
    </w:p>
    <w:p w14:paraId="2EBB6000" w14:textId="77777777" w:rsidR="00565355" w:rsidRPr="00565355" w:rsidRDefault="00565355" w:rsidP="00565355">
      <w:pPr>
        <w:tabs>
          <w:tab w:val="left" w:pos="2319"/>
        </w:tabs>
        <w:rPr>
          <w:lang w:val="en-US"/>
        </w:rPr>
      </w:pPr>
      <w:r w:rsidRPr="00565355">
        <w:rPr>
          <w:lang w:val="en-US"/>
        </w:rPr>
        <w:t xml:space="preserve">    height: 300px;</w:t>
      </w:r>
    </w:p>
    <w:p w14:paraId="655EA48F" w14:textId="77777777" w:rsidR="00565355" w:rsidRPr="00565355" w:rsidRDefault="00565355" w:rsidP="00565355">
      <w:pPr>
        <w:tabs>
          <w:tab w:val="left" w:pos="2319"/>
        </w:tabs>
        <w:rPr>
          <w:lang w:val="en-US"/>
        </w:rPr>
      </w:pPr>
      <w:r w:rsidRPr="00565355">
        <w:rPr>
          <w:lang w:val="en-US"/>
        </w:rPr>
        <w:t xml:space="preserve">    margin: 50px;</w:t>
      </w:r>
    </w:p>
    <w:p w14:paraId="7ADBE381" w14:textId="77777777" w:rsidR="00565355" w:rsidRPr="00565355" w:rsidRDefault="00565355" w:rsidP="00565355">
      <w:pPr>
        <w:tabs>
          <w:tab w:val="left" w:pos="2319"/>
        </w:tabs>
        <w:rPr>
          <w:lang w:val="en-US"/>
        </w:rPr>
      </w:pPr>
      <w:r w:rsidRPr="00565355">
        <w:rPr>
          <w:lang w:val="en-US"/>
        </w:rPr>
        <w:t xml:space="preserve">    padding: 0;</w:t>
      </w:r>
    </w:p>
    <w:p w14:paraId="60B3B8BC" w14:textId="77777777" w:rsidR="00565355" w:rsidRPr="00565355" w:rsidRDefault="00565355" w:rsidP="00565355">
      <w:pPr>
        <w:tabs>
          <w:tab w:val="left" w:pos="2319"/>
        </w:tabs>
        <w:rPr>
          <w:lang w:val="en-US"/>
        </w:rPr>
      </w:pPr>
      <w:r w:rsidRPr="00565355">
        <w:rPr>
          <w:lang w:val="en-US"/>
        </w:rPr>
        <w:t xml:space="preserve">    list-style: none;</w:t>
      </w:r>
    </w:p>
    <w:p w14:paraId="69C2DB49" w14:textId="77777777" w:rsidR="00565355" w:rsidRPr="00565355" w:rsidRDefault="00565355" w:rsidP="00565355">
      <w:pPr>
        <w:tabs>
          <w:tab w:val="left" w:pos="2319"/>
        </w:tabs>
        <w:rPr>
          <w:lang w:val="en-US"/>
        </w:rPr>
      </w:pPr>
      <w:r w:rsidRPr="00565355">
        <w:rPr>
          <w:lang w:val="en-US"/>
        </w:rPr>
        <w:t xml:space="preserve">    box-shadow: 0 0 0 1px #3498db;</w:t>
      </w:r>
    </w:p>
    <w:p w14:paraId="73637B4C" w14:textId="77777777" w:rsidR="00565355" w:rsidRPr="00565355" w:rsidRDefault="00565355" w:rsidP="00565355">
      <w:pPr>
        <w:tabs>
          <w:tab w:val="left" w:pos="2319"/>
        </w:tabs>
        <w:rPr>
          <w:lang w:val="en-US"/>
        </w:rPr>
      </w:pPr>
      <w:r w:rsidRPr="00565355">
        <w:rPr>
          <w:lang w:val="en-US"/>
        </w:rPr>
        <w:t>}</w:t>
      </w:r>
    </w:p>
    <w:p w14:paraId="4A7E1582" w14:textId="77777777" w:rsidR="00565355" w:rsidRPr="00565355" w:rsidRDefault="00565355" w:rsidP="00565355">
      <w:pPr>
        <w:tabs>
          <w:tab w:val="left" w:pos="2319"/>
        </w:tabs>
        <w:rPr>
          <w:lang w:val="en-US"/>
        </w:rPr>
      </w:pPr>
    </w:p>
    <w:p w14:paraId="620C02A7" w14:textId="77777777" w:rsidR="00565355" w:rsidRPr="00565355" w:rsidRDefault="00565355" w:rsidP="00565355">
      <w:pPr>
        <w:tabs>
          <w:tab w:val="left" w:pos="2319"/>
        </w:tabs>
        <w:rPr>
          <w:lang w:val="en-US"/>
        </w:rPr>
      </w:pPr>
      <w:r w:rsidRPr="00565355">
        <w:rPr>
          <w:lang w:val="en-US"/>
        </w:rPr>
        <w:t>.circle-menu .center{</w:t>
      </w:r>
    </w:p>
    <w:p w14:paraId="01CEA620" w14:textId="77777777" w:rsidR="00565355" w:rsidRPr="00565355" w:rsidRDefault="00565355" w:rsidP="00565355">
      <w:pPr>
        <w:tabs>
          <w:tab w:val="left" w:pos="2319"/>
        </w:tabs>
        <w:rPr>
          <w:lang w:val="en-US"/>
        </w:rPr>
      </w:pPr>
      <w:r w:rsidRPr="00565355">
        <w:rPr>
          <w:lang w:val="en-US"/>
        </w:rPr>
        <w:t xml:space="preserve">    position: absolute;</w:t>
      </w:r>
    </w:p>
    <w:p w14:paraId="6FC7CADA" w14:textId="77777777" w:rsidR="00565355" w:rsidRPr="00565355" w:rsidRDefault="00565355" w:rsidP="00565355">
      <w:pPr>
        <w:tabs>
          <w:tab w:val="left" w:pos="2319"/>
        </w:tabs>
        <w:rPr>
          <w:lang w:val="en-US"/>
        </w:rPr>
      </w:pPr>
      <w:r w:rsidRPr="00565355">
        <w:rPr>
          <w:lang w:val="en-US"/>
        </w:rPr>
        <w:t xml:space="preserve">    top: 195px;</w:t>
      </w:r>
    </w:p>
    <w:p w14:paraId="5EBDF3FF" w14:textId="77777777" w:rsidR="00565355" w:rsidRPr="00565355" w:rsidRDefault="00565355" w:rsidP="00565355">
      <w:pPr>
        <w:tabs>
          <w:tab w:val="left" w:pos="2319"/>
        </w:tabs>
        <w:rPr>
          <w:lang w:val="en-US"/>
        </w:rPr>
      </w:pPr>
      <w:r w:rsidRPr="00565355">
        <w:rPr>
          <w:lang w:val="en-US"/>
        </w:rPr>
        <w:t xml:space="preserve">    left: 195px;</w:t>
      </w:r>
    </w:p>
    <w:p w14:paraId="384676A6" w14:textId="77777777" w:rsidR="00565355" w:rsidRPr="00565355" w:rsidRDefault="00565355" w:rsidP="00565355">
      <w:pPr>
        <w:tabs>
          <w:tab w:val="left" w:pos="2319"/>
        </w:tabs>
        <w:rPr>
          <w:lang w:val="en-US"/>
        </w:rPr>
      </w:pPr>
      <w:r w:rsidRPr="00565355">
        <w:rPr>
          <w:lang w:val="en-US"/>
        </w:rPr>
        <w:t xml:space="preserve">    z-index: 1000;</w:t>
      </w:r>
    </w:p>
    <w:p w14:paraId="02427F32" w14:textId="77777777" w:rsidR="00565355" w:rsidRPr="00565355" w:rsidRDefault="00565355" w:rsidP="00565355">
      <w:pPr>
        <w:tabs>
          <w:tab w:val="left" w:pos="2319"/>
        </w:tabs>
        <w:rPr>
          <w:lang w:val="en-US"/>
        </w:rPr>
      </w:pPr>
      <w:r w:rsidRPr="00565355">
        <w:rPr>
          <w:lang w:val="en-US"/>
        </w:rPr>
        <w:t xml:space="preserve">    border: 5px solid #34495e;</w:t>
      </w:r>
    </w:p>
    <w:p w14:paraId="4C16602E" w14:textId="77777777" w:rsidR="00565355" w:rsidRPr="00565355" w:rsidRDefault="00565355" w:rsidP="00565355">
      <w:pPr>
        <w:tabs>
          <w:tab w:val="left" w:pos="2319"/>
        </w:tabs>
        <w:rPr>
          <w:lang w:val="en-US"/>
        </w:rPr>
      </w:pPr>
      <w:r w:rsidRPr="00565355">
        <w:rPr>
          <w:lang w:val="en-US"/>
        </w:rPr>
        <w:lastRenderedPageBreak/>
        <w:t xml:space="preserve">    border-radius: 50%;</w:t>
      </w:r>
    </w:p>
    <w:p w14:paraId="11749557" w14:textId="77777777" w:rsidR="00565355" w:rsidRPr="00565355" w:rsidRDefault="00565355" w:rsidP="00565355">
      <w:pPr>
        <w:tabs>
          <w:tab w:val="left" w:pos="2319"/>
        </w:tabs>
        <w:rPr>
          <w:lang w:val="en-US"/>
        </w:rPr>
      </w:pPr>
      <w:r w:rsidRPr="00565355">
        <w:rPr>
          <w:lang w:val="en-US"/>
        </w:rPr>
        <w:t xml:space="preserve">    box-shadow: 0 0 3px #cccccc;</w:t>
      </w:r>
    </w:p>
    <w:p w14:paraId="4091DFCE" w14:textId="77777777" w:rsidR="00565355" w:rsidRPr="00565355" w:rsidRDefault="00565355" w:rsidP="00565355">
      <w:pPr>
        <w:tabs>
          <w:tab w:val="left" w:pos="2319"/>
        </w:tabs>
        <w:rPr>
          <w:lang w:val="en-US"/>
        </w:rPr>
      </w:pPr>
      <w:r w:rsidRPr="00565355">
        <w:rPr>
          <w:lang w:val="en-US"/>
        </w:rPr>
        <w:t>}</w:t>
      </w:r>
    </w:p>
    <w:p w14:paraId="3743BA54" w14:textId="77777777" w:rsidR="00565355" w:rsidRPr="00565355" w:rsidRDefault="00565355" w:rsidP="00565355">
      <w:pPr>
        <w:tabs>
          <w:tab w:val="left" w:pos="2319"/>
        </w:tabs>
        <w:rPr>
          <w:lang w:val="en-US"/>
        </w:rPr>
      </w:pPr>
    </w:p>
    <w:p w14:paraId="3C4FEFD9" w14:textId="77777777" w:rsidR="00565355" w:rsidRPr="00565355" w:rsidRDefault="00565355" w:rsidP="00565355">
      <w:pPr>
        <w:tabs>
          <w:tab w:val="left" w:pos="2319"/>
        </w:tabs>
        <w:rPr>
          <w:lang w:val="en-US"/>
        </w:rPr>
      </w:pPr>
      <w:r w:rsidRPr="00565355">
        <w:rPr>
          <w:lang w:val="en-US"/>
        </w:rPr>
        <w:t>.circle-menu li {</w:t>
      </w:r>
    </w:p>
    <w:p w14:paraId="61B12EAC" w14:textId="77777777" w:rsidR="00565355" w:rsidRPr="00565355" w:rsidRDefault="00565355" w:rsidP="00565355">
      <w:pPr>
        <w:tabs>
          <w:tab w:val="left" w:pos="2319"/>
        </w:tabs>
        <w:rPr>
          <w:lang w:val="en-US"/>
        </w:rPr>
      </w:pPr>
      <w:r w:rsidRPr="00565355">
        <w:rPr>
          <w:lang w:val="en-US"/>
        </w:rPr>
        <w:t xml:space="preserve">    width: 160px;</w:t>
      </w:r>
    </w:p>
    <w:p w14:paraId="65586A54" w14:textId="77777777" w:rsidR="00565355" w:rsidRPr="00565355" w:rsidRDefault="00565355" w:rsidP="00565355">
      <w:pPr>
        <w:tabs>
          <w:tab w:val="left" w:pos="2319"/>
        </w:tabs>
        <w:rPr>
          <w:lang w:val="en-US"/>
        </w:rPr>
      </w:pPr>
      <w:r w:rsidRPr="00565355">
        <w:rPr>
          <w:lang w:val="en-US"/>
        </w:rPr>
        <w:t xml:space="preserve">    height: 160px;</w:t>
      </w:r>
    </w:p>
    <w:p w14:paraId="0BF3FD4C" w14:textId="77777777" w:rsidR="00565355" w:rsidRPr="00565355" w:rsidRDefault="00565355" w:rsidP="00565355">
      <w:pPr>
        <w:tabs>
          <w:tab w:val="left" w:pos="2319"/>
        </w:tabs>
        <w:rPr>
          <w:lang w:val="en-US"/>
        </w:rPr>
      </w:pPr>
      <w:r w:rsidRPr="00565355">
        <w:rPr>
          <w:lang w:val="en-US"/>
        </w:rPr>
        <w:t xml:space="preserve">    background: rgba(145, 145, 145, 0.1);</w:t>
      </w:r>
    </w:p>
    <w:p w14:paraId="2A490BDA" w14:textId="77777777" w:rsidR="00565355" w:rsidRPr="00565355" w:rsidRDefault="00565355" w:rsidP="00565355">
      <w:pPr>
        <w:tabs>
          <w:tab w:val="left" w:pos="2319"/>
        </w:tabs>
        <w:rPr>
          <w:lang w:val="en-US"/>
        </w:rPr>
      </w:pPr>
      <w:r w:rsidRPr="00565355">
        <w:rPr>
          <w:lang w:val="en-US"/>
        </w:rPr>
        <w:t xml:space="preserve">    box-shadow: inset 0 0 1px #cccccc;</w:t>
      </w:r>
    </w:p>
    <w:p w14:paraId="4F58695C" w14:textId="77777777" w:rsidR="00565355" w:rsidRPr="00565355" w:rsidRDefault="00565355" w:rsidP="00565355">
      <w:pPr>
        <w:tabs>
          <w:tab w:val="left" w:pos="2319"/>
        </w:tabs>
        <w:rPr>
          <w:lang w:val="en-US"/>
        </w:rPr>
      </w:pPr>
      <w:r w:rsidRPr="00565355">
        <w:rPr>
          <w:lang w:val="en-US"/>
        </w:rPr>
        <w:t xml:space="preserve">    position:absolute;</w:t>
      </w:r>
    </w:p>
    <w:p w14:paraId="0DCECCFC" w14:textId="77777777" w:rsidR="00565355" w:rsidRPr="00565355" w:rsidRDefault="00565355" w:rsidP="00565355">
      <w:pPr>
        <w:tabs>
          <w:tab w:val="left" w:pos="2319"/>
        </w:tabs>
        <w:rPr>
          <w:lang w:val="en-US"/>
        </w:rPr>
      </w:pPr>
      <w:r w:rsidRPr="00565355">
        <w:rPr>
          <w:lang w:val="en-US"/>
        </w:rPr>
        <w:t xml:space="preserve">    top:-10px;</w:t>
      </w:r>
    </w:p>
    <w:p w14:paraId="519A9BDD" w14:textId="77777777" w:rsidR="00565355" w:rsidRPr="00565355" w:rsidRDefault="00565355" w:rsidP="00565355">
      <w:pPr>
        <w:tabs>
          <w:tab w:val="left" w:pos="2319"/>
        </w:tabs>
        <w:rPr>
          <w:lang w:val="en-US"/>
        </w:rPr>
      </w:pPr>
      <w:r w:rsidRPr="00565355">
        <w:rPr>
          <w:lang w:val="en-US"/>
        </w:rPr>
        <w:t xml:space="preserve">    left:-10px;</w:t>
      </w:r>
    </w:p>
    <w:p w14:paraId="335A4F98" w14:textId="77777777" w:rsidR="00565355" w:rsidRPr="003A4959" w:rsidRDefault="00565355" w:rsidP="00565355">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565355">
      <w:pPr>
        <w:tabs>
          <w:tab w:val="left" w:pos="2319"/>
        </w:tabs>
        <w:rPr>
          <w:lang w:val="en-US"/>
        </w:rPr>
      </w:pPr>
      <w:r w:rsidRPr="003A4959">
        <w:rPr>
          <w:lang w:val="en-US"/>
        </w:rPr>
        <w:t>}</w:t>
      </w:r>
    </w:p>
    <w:p w14:paraId="72910623" w14:textId="40A55085" w:rsidR="00565355" w:rsidRPr="003A4959" w:rsidRDefault="00565355" w:rsidP="00565355">
      <w:pPr>
        <w:tabs>
          <w:tab w:val="left" w:pos="2319"/>
        </w:tabs>
        <w:rPr>
          <w:lang w:val="en-US"/>
        </w:rPr>
      </w:pPr>
    </w:p>
    <w:p w14:paraId="2524C309" w14:textId="77777777" w:rsidR="00565355" w:rsidRPr="003A4959" w:rsidRDefault="00565355" w:rsidP="00565355">
      <w:pPr>
        <w:pStyle w:val="2"/>
        <w:rPr>
          <w:lang w:val="en-US"/>
        </w:rPr>
      </w:pPr>
      <w:r>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565355">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565355">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DC4D56">
      <w:pPr>
        <w:tabs>
          <w:tab w:val="left" w:pos="2319"/>
        </w:tabs>
        <w:rPr>
          <w:lang w:val="en-US"/>
        </w:rPr>
      </w:pPr>
      <w:r w:rsidRPr="00DC4D56">
        <w:rPr>
          <w:lang w:val="en-US"/>
        </w:rPr>
        <w:t>.circle-menu li:nth-child(1) {</w:t>
      </w:r>
    </w:p>
    <w:p w14:paraId="113277C0" w14:textId="77777777" w:rsidR="00DC4D56" w:rsidRPr="00DC4D56" w:rsidRDefault="00DC4D56" w:rsidP="00DC4D56">
      <w:pPr>
        <w:tabs>
          <w:tab w:val="left" w:pos="2319"/>
        </w:tabs>
        <w:rPr>
          <w:lang w:val="en-US"/>
        </w:rPr>
      </w:pPr>
      <w:r w:rsidRPr="00DC4D56">
        <w:rPr>
          <w:lang w:val="en-US"/>
        </w:rPr>
        <w:t xml:space="preserve">    transform: skew(30deg);</w:t>
      </w:r>
    </w:p>
    <w:p w14:paraId="5828C1F0" w14:textId="77777777" w:rsidR="00DC4D56" w:rsidRPr="00DC4D56" w:rsidRDefault="00DC4D56" w:rsidP="00DC4D56">
      <w:pPr>
        <w:tabs>
          <w:tab w:val="left" w:pos="2319"/>
        </w:tabs>
        <w:rPr>
          <w:lang w:val="en-US"/>
        </w:rPr>
      </w:pPr>
      <w:r w:rsidRPr="00DC4D56">
        <w:rPr>
          <w:lang w:val="en-US"/>
        </w:rPr>
        <w:t>}</w:t>
      </w:r>
    </w:p>
    <w:p w14:paraId="2EA4EF14" w14:textId="77777777" w:rsidR="00DC4D56" w:rsidRPr="00DC4D56" w:rsidRDefault="00DC4D56" w:rsidP="00DC4D56">
      <w:pPr>
        <w:tabs>
          <w:tab w:val="left" w:pos="2319"/>
        </w:tabs>
        <w:rPr>
          <w:lang w:val="en-US"/>
        </w:rPr>
      </w:pPr>
    </w:p>
    <w:p w14:paraId="08749268" w14:textId="77777777" w:rsidR="00DC4D56" w:rsidRPr="00DC4D56" w:rsidRDefault="00DC4D56" w:rsidP="00DC4D56">
      <w:pPr>
        <w:tabs>
          <w:tab w:val="left" w:pos="2319"/>
        </w:tabs>
        <w:rPr>
          <w:lang w:val="en-US"/>
        </w:rPr>
      </w:pPr>
      <w:r w:rsidRPr="00DC4D56">
        <w:rPr>
          <w:lang w:val="en-US"/>
        </w:rPr>
        <w:t>.circle-menu li:nth-child(2) {</w:t>
      </w:r>
    </w:p>
    <w:p w14:paraId="7B2165D6" w14:textId="77777777" w:rsidR="00DC4D56" w:rsidRPr="00DC4D56" w:rsidRDefault="00DC4D56" w:rsidP="00DC4D56">
      <w:pPr>
        <w:tabs>
          <w:tab w:val="left" w:pos="2319"/>
        </w:tabs>
        <w:rPr>
          <w:lang w:val="en-US"/>
        </w:rPr>
      </w:pPr>
      <w:r w:rsidRPr="00DC4D56">
        <w:rPr>
          <w:lang w:val="en-US"/>
        </w:rPr>
        <w:t xml:space="preserve">    transform: rotate(60deg) skew(30deg);</w:t>
      </w:r>
    </w:p>
    <w:p w14:paraId="210ED60F" w14:textId="59EB3ABA" w:rsidR="00565355" w:rsidRDefault="00DC4D56" w:rsidP="00DC4D56">
      <w:pPr>
        <w:tabs>
          <w:tab w:val="left" w:pos="2319"/>
        </w:tabs>
      </w:pPr>
      <w:r>
        <w:t>}</w:t>
      </w:r>
    </w:p>
    <w:p w14:paraId="3038DDEB" w14:textId="10A64CE0" w:rsidR="00DC4D56" w:rsidRDefault="00DC4D56" w:rsidP="00DC4D56">
      <w:pPr>
        <w:tabs>
          <w:tab w:val="left" w:pos="2319"/>
        </w:tabs>
      </w:pPr>
    </w:p>
    <w:p w14:paraId="0077F94A" w14:textId="77777777" w:rsidR="00DC4D56" w:rsidRDefault="00DC4D56" w:rsidP="00DC4D56">
      <w:pPr>
        <w:pStyle w:val="2"/>
      </w:pPr>
      <w:r>
        <w:t>Круговое меню, шаг 2 </w:t>
      </w:r>
      <w:r>
        <w:rPr>
          <w:bCs/>
          <w:color w:val="999999"/>
          <w:sz w:val="37"/>
          <w:szCs w:val="37"/>
        </w:rPr>
        <w:t>[29/32]</w:t>
      </w:r>
    </w:p>
    <w:p w14:paraId="15A3369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([угол сектора] / 2))</w:t>
      </w:r>
    </w:p>
    <w:p w14:paraId="5812B035"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4513ED">
      <w:pPr>
        <w:tabs>
          <w:tab w:val="left" w:pos="2319"/>
        </w:tabs>
        <w:rPr>
          <w:lang w:val="en-US"/>
        </w:rPr>
      </w:pPr>
      <w:r w:rsidRPr="004513ED">
        <w:rPr>
          <w:lang w:val="en-US"/>
        </w:rPr>
        <w:t>.circle-menu li a {</w:t>
      </w:r>
    </w:p>
    <w:p w14:paraId="70BCB2C2" w14:textId="77777777" w:rsidR="004513ED" w:rsidRPr="004513ED" w:rsidRDefault="004513ED" w:rsidP="004513ED">
      <w:pPr>
        <w:tabs>
          <w:tab w:val="left" w:pos="2319"/>
        </w:tabs>
        <w:rPr>
          <w:lang w:val="en-US"/>
        </w:rPr>
      </w:pPr>
      <w:r w:rsidRPr="004513ED">
        <w:rPr>
          <w:lang w:val="en-US"/>
        </w:rPr>
        <w:t xml:space="preserve">    display: block;</w:t>
      </w:r>
    </w:p>
    <w:p w14:paraId="1222AC6C" w14:textId="77777777" w:rsidR="004513ED" w:rsidRPr="004513ED" w:rsidRDefault="004513ED" w:rsidP="004513ED">
      <w:pPr>
        <w:tabs>
          <w:tab w:val="left" w:pos="2319"/>
        </w:tabs>
        <w:rPr>
          <w:lang w:val="en-US"/>
        </w:rPr>
      </w:pPr>
      <w:r w:rsidRPr="004513ED">
        <w:rPr>
          <w:lang w:val="en-US"/>
        </w:rPr>
        <w:t xml:space="preserve">    width: 160px;</w:t>
      </w:r>
    </w:p>
    <w:p w14:paraId="573D6D18" w14:textId="77777777" w:rsidR="004513ED" w:rsidRPr="004513ED" w:rsidRDefault="004513ED" w:rsidP="004513ED">
      <w:pPr>
        <w:tabs>
          <w:tab w:val="left" w:pos="2319"/>
        </w:tabs>
        <w:rPr>
          <w:lang w:val="en-US"/>
        </w:rPr>
      </w:pPr>
      <w:r w:rsidRPr="004513ED">
        <w:rPr>
          <w:lang w:val="en-US"/>
        </w:rPr>
        <w:t xml:space="preserve">    height: 160px;</w:t>
      </w:r>
    </w:p>
    <w:p w14:paraId="6A8F24F5" w14:textId="77777777" w:rsidR="004513ED" w:rsidRPr="004513ED" w:rsidRDefault="004513ED" w:rsidP="004513ED">
      <w:pPr>
        <w:tabs>
          <w:tab w:val="left" w:pos="2319"/>
        </w:tabs>
        <w:rPr>
          <w:lang w:val="en-US"/>
        </w:rPr>
      </w:pPr>
      <w:r w:rsidRPr="004513ED">
        <w:rPr>
          <w:lang w:val="en-US"/>
        </w:rPr>
        <w:t xml:space="preserve">    font-size: 0;</w:t>
      </w:r>
    </w:p>
    <w:p w14:paraId="1089B2C8" w14:textId="77777777" w:rsidR="004513ED" w:rsidRPr="004513ED" w:rsidRDefault="004513ED" w:rsidP="004513ED">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4513ED">
      <w:pPr>
        <w:tabs>
          <w:tab w:val="left" w:pos="2319"/>
        </w:tabs>
        <w:rPr>
          <w:lang w:val="en-US"/>
        </w:rPr>
      </w:pPr>
      <w:r w:rsidRPr="004513ED">
        <w:rPr>
          <w:lang w:val="en-US"/>
        </w:rPr>
        <w:t xml:space="preserve">    transform:skew(-30deg) rotate(-60deg);</w:t>
      </w:r>
    </w:p>
    <w:p w14:paraId="44EB6222" w14:textId="77777777" w:rsidR="004513ED" w:rsidRPr="004513ED" w:rsidRDefault="004513ED" w:rsidP="004513ED">
      <w:pPr>
        <w:tabs>
          <w:tab w:val="left" w:pos="2319"/>
        </w:tabs>
        <w:rPr>
          <w:lang w:val="en-US"/>
        </w:rPr>
      </w:pPr>
      <w:r w:rsidRPr="004513ED">
        <w:rPr>
          <w:lang w:val="en-US"/>
        </w:rPr>
        <w:t xml:space="preserve">    margin-top:40px;</w:t>
      </w:r>
    </w:p>
    <w:p w14:paraId="15207989" w14:textId="77777777" w:rsidR="004513ED" w:rsidRPr="004513ED" w:rsidRDefault="004513ED" w:rsidP="004513ED">
      <w:pPr>
        <w:tabs>
          <w:tab w:val="left" w:pos="2319"/>
        </w:tabs>
        <w:rPr>
          <w:lang w:val="en-US"/>
        </w:rPr>
      </w:pPr>
      <w:r w:rsidRPr="004513ED">
        <w:rPr>
          <w:lang w:val="en-US"/>
        </w:rPr>
        <w:t xml:space="preserve">    margin-left:40px;</w:t>
      </w:r>
    </w:p>
    <w:p w14:paraId="56DFF24F" w14:textId="3EF4CD92" w:rsidR="00DC4D56" w:rsidRDefault="004513ED" w:rsidP="004513ED">
      <w:pPr>
        <w:tabs>
          <w:tab w:val="left" w:pos="2319"/>
        </w:tabs>
      </w:pPr>
      <w:r>
        <w:t>}</w:t>
      </w:r>
    </w:p>
    <w:p w14:paraId="507F3E11" w14:textId="3C7CFED3" w:rsidR="004513ED" w:rsidRDefault="004513ED" w:rsidP="004513ED">
      <w:pPr>
        <w:tabs>
          <w:tab w:val="left" w:pos="2319"/>
        </w:tabs>
      </w:pPr>
    </w:p>
    <w:p w14:paraId="6F08DEB9" w14:textId="77777777" w:rsidR="004513ED" w:rsidRDefault="004513ED" w:rsidP="004513ED">
      <w:pPr>
        <w:pStyle w:val="2"/>
      </w:pPr>
      <w:r>
        <w:t>Круговое меню, шаг 3 </w:t>
      </w:r>
      <w:r>
        <w:rPr>
          <w:bCs/>
          <w:color w:val="999999"/>
          <w:sz w:val="37"/>
          <w:szCs w:val="37"/>
        </w:rPr>
        <w:t>[30/32]</w:t>
      </w:r>
    </w:p>
    <w:p w14:paraId="425545C9"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17C70">
      <w:pPr>
        <w:tabs>
          <w:tab w:val="left" w:pos="2319"/>
        </w:tabs>
        <w:rPr>
          <w:lang w:val="en-US"/>
        </w:rPr>
      </w:pPr>
      <w:r w:rsidRPr="00B17C70">
        <w:rPr>
          <w:lang w:val="en-US"/>
        </w:rPr>
        <w:t>html,</w:t>
      </w:r>
    </w:p>
    <w:p w14:paraId="6BE1C453" w14:textId="77777777" w:rsidR="00B17C70" w:rsidRPr="00B17C70" w:rsidRDefault="00B17C70" w:rsidP="00B17C70">
      <w:pPr>
        <w:tabs>
          <w:tab w:val="left" w:pos="2319"/>
        </w:tabs>
        <w:rPr>
          <w:lang w:val="en-US"/>
        </w:rPr>
      </w:pPr>
      <w:r w:rsidRPr="00B17C70">
        <w:rPr>
          <w:lang w:val="en-US"/>
        </w:rPr>
        <w:t>body {</w:t>
      </w:r>
    </w:p>
    <w:p w14:paraId="4F3581E3" w14:textId="77777777" w:rsidR="00B17C70" w:rsidRPr="00B17C70" w:rsidRDefault="00B17C70" w:rsidP="00B17C70">
      <w:pPr>
        <w:tabs>
          <w:tab w:val="left" w:pos="2319"/>
        </w:tabs>
        <w:rPr>
          <w:lang w:val="en-US"/>
        </w:rPr>
      </w:pPr>
      <w:r w:rsidRPr="00B17C70">
        <w:rPr>
          <w:lang w:val="en-US"/>
        </w:rPr>
        <w:t xml:space="preserve">    margin: 0;</w:t>
      </w:r>
    </w:p>
    <w:p w14:paraId="52C4C44B" w14:textId="77777777" w:rsidR="00B17C70" w:rsidRPr="00B17C70" w:rsidRDefault="00B17C70" w:rsidP="00B17C70">
      <w:pPr>
        <w:tabs>
          <w:tab w:val="left" w:pos="2319"/>
        </w:tabs>
        <w:rPr>
          <w:lang w:val="en-US"/>
        </w:rPr>
      </w:pPr>
      <w:r w:rsidRPr="00B17C70">
        <w:rPr>
          <w:lang w:val="en-US"/>
        </w:rPr>
        <w:t xml:space="preserve">    padding: 0;</w:t>
      </w:r>
    </w:p>
    <w:p w14:paraId="61AB617D" w14:textId="77777777" w:rsidR="00B17C70" w:rsidRPr="00B17C70" w:rsidRDefault="00B17C70" w:rsidP="00B17C70">
      <w:pPr>
        <w:tabs>
          <w:tab w:val="left" w:pos="2319"/>
        </w:tabs>
        <w:rPr>
          <w:lang w:val="en-US"/>
        </w:rPr>
      </w:pPr>
      <w:r w:rsidRPr="00B17C70">
        <w:rPr>
          <w:lang w:val="en-US"/>
        </w:rPr>
        <w:lastRenderedPageBreak/>
        <w:t xml:space="preserve">    background: #f5f5f5;</w:t>
      </w:r>
    </w:p>
    <w:p w14:paraId="06C7D600" w14:textId="77777777" w:rsidR="00B17C70" w:rsidRPr="00B17C70" w:rsidRDefault="00B17C70" w:rsidP="00B17C70">
      <w:pPr>
        <w:tabs>
          <w:tab w:val="left" w:pos="2319"/>
        </w:tabs>
        <w:rPr>
          <w:lang w:val="en-US"/>
        </w:rPr>
      </w:pPr>
      <w:r w:rsidRPr="00B17C70">
        <w:rPr>
          <w:lang w:val="en-US"/>
        </w:rPr>
        <w:t>}</w:t>
      </w:r>
    </w:p>
    <w:p w14:paraId="3B696C75" w14:textId="77777777" w:rsidR="00B17C70" w:rsidRPr="00B17C70" w:rsidRDefault="00B17C70" w:rsidP="00B17C70">
      <w:pPr>
        <w:tabs>
          <w:tab w:val="left" w:pos="2319"/>
        </w:tabs>
        <w:rPr>
          <w:lang w:val="en-US"/>
        </w:rPr>
      </w:pPr>
    </w:p>
    <w:p w14:paraId="56728FA8" w14:textId="77777777" w:rsidR="00B17C70" w:rsidRPr="00B17C70" w:rsidRDefault="00B17C70" w:rsidP="00B17C70">
      <w:pPr>
        <w:tabs>
          <w:tab w:val="left" w:pos="2319"/>
        </w:tabs>
        <w:rPr>
          <w:lang w:val="en-US"/>
        </w:rPr>
      </w:pPr>
      <w:r w:rsidRPr="00B17C70">
        <w:rPr>
          <w:lang w:val="en-US"/>
        </w:rPr>
        <w:t>.circle-menu {</w:t>
      </w:r>
    </w:p>
    <w:p w14:paraId="03FE00FE" w14:textId="77777777" w:rsidR="00B17C70" w:rsidRPr="00B17C70" w:rsidRDefault="00B17C70" w:rsidP="00B17C70">
      <w:pPr>
        <w:tabs>
          <w:tab w:val="left" w:pos="2319"/>
        </w:tabs>
        <w:rPr>
          <w:lang w:val="en-US"/>
        </w:rPr>
      </w:pPr>
      <w:r w:rsidRPr="00B17C70">
        <w:rPr>
          <w:lang w:val="en-US"/>
        </w:rPr>
        <w:t xml:space="preserve">    position: relative;</w:t>
      </w:r>
    </w:p>
    <w:p w14:paraId="4278C566" w14:textId="77777777" w:rsidR="00B17C70" w:rsidRPr="00B17C70" w:rsidRDefault="00B17C70" w:rsidP="00B17C70">
      <w:pPr>
        <w:tabs>
          <w:tab w:val="left" w:pos="2319"/>
        </w:tabs>
        <w:rPr>
          <w:lang w:val="en-US"/>
        </w:rPr>
      </w:pPr>
      <w:r w:rsidRPr="00B17C70">
        <w:rPr>
          <w:lang w:val="en-US"/>
        </w:rPr>
        <w:t xml:space="preserve">    width: 400px;</w:t>
      </w:r>
    </w:p>
    <w:p w14:paraId="2E39AB94" w14:textId="77777777" w:rsidR="00B17C70" w:rsidRPr="00B17C70" w:rsidRDefault="00B17C70" w:rsidP="00B17C70">
      <w:pPr>
        <w:tabs>
          <w:tab w:val="left" w:pos="2319"/>
        </w:tabs>
        <w:rPr>
          <w:lang w:val="en-US"/>
        </w:rPr>
      </w:pPr>
      <w:r w:rsidRPr="00B17C70">
        <w:rPr>
          <w:lang w:val="en-US"/>
        </w:rPr>
        <w:t xml:space="preserve">    height: 400px;</w:t>
      </w:r>
    </w:p>
    <w:p w14:paraId="75781837" w14:textId="77777777" w:rsidR="00B17C70" w:rsidRPr="00B17C70" w:rsidRDefault="00B17C70" w:rsidP="00B17C70">
      <w:pPr>
        <w:tabs>
          <w:tab w:val="left" w:pos="2319"/>
        </w:tabs>
        <w:rPr>
          <w:lang w:val="en-US"/>
        </w:rPr>
      </w:pPr>
      <w:r w:rsidRPr="00B17C70">
        <w:rPr>
          <w:lang w:val="en-US"/>
        </w:rPr>
        <w:t xml:space="preserve">    margin: 50px auto;   </w:t>
      </w:r>
    </w:p>
    <w:p w14:paraId="1B45F2D0" w14:textId="77777777" w:rsidR="00B17C70" w:rsidRPr="00B17C70" w:rsidRDefault="00B17C70" w:rsidP="00B17C70">
      <w:pPr>
        <w:tabs>
          <w:tab w:val="left" w:pos="2319"/>
        </w:tabs>
        <w:rPr>
          <w:lang w:val="en-US"/>
        </w:rPr>
      </w:pPr>
      <w:r w:rsidRPr="00B17C70">
        <w:rPr>
          <w:lang w:val="en-US"/>
        </w:rPr>
        <w:t xml:space="preserve">    background: white;</w:t>
      </w:r>
    </w:p>
    <w:p w14:paraId="6580E0B7" w14:textId="77777777" w:rsidR="00B17C70" w:rsidRPr="00B17C70" w:rsidRDefault="00B17C70" w:rsidP="00B17C70">
      <w:pPr>
        <w:tabs>
          <w:tab w:val="left" w:pos="2319"/>
        </w:tabs>
        <w:rPr>
          <w:lang w:val="en-US"/>
        </w:rPr>
      </w:pPr>
      <w:r w:rsidRPr="00B17C70">
        <w:rPr>
          <w:lang w:val="en-US"/>
        </w:rPr>
        <w:t xml:space="preserve">    box-shadow: 0 0 3px #cccccc;</w:t>
      </w:r>
    </w:p>
    <w:p w14:paraId="1C39AD71" w14:textId="77777777" w:rsidR="00B17C70" w:rsidRPr="00B17C70" w:rsidRDefault="00B17C70" w:rsidP="00B17C70">
      <w:pPr>
        <w:tabs>
          <w:tab w:val="left" w:pos="2319"/>
        </w:tabs>
        <w:rPr>
          <w:lang w:val="en-US"/>
        </w:rPr>
      </w:pPr>
      <w:r w:rsidRPr="00B17C70">
        <w:rPr>
          <w:lang w:val="en-US"/>
        </w:rPr>
        <w:t>}</w:t>
      </w:r>
    </w:p>
    <w:p w14:paraId="6BBF7D2C" w14:textId="77777777" w:rsidR="00B17C70" w:rsidRPr="00B17C70" w:rsidRDefault="00B17C70" w:rsidP="00B17C70">
      <w:pPr>
        <w:tabs>
          <w:tab w:val="left" w:pos="2319"/>
        </w:tabs>
        <w:rPr>
          <w:lang w:val="en-US"/>
        </w:rPr>
      </w:pPr>
    </w:p>
    <w:p w14:paraId="2C31F8DF" w14:textId="77777777" w:rsidR="00B17C70" w:rsidRPr="00B17C70" w:rsidRDefault="00B17C70" w:rsidP="00B17C70">
      <w:pPr>
        <w:tabs>
          <w:tab w:val="left" w:pos="2319"/>
        </w:tabs>
        <w:rPr>
          <w:lang w:val="en-US"/>
        </w:rPr>
      </w:pPr>
      <w:r w:rsidRPr="00B17C70">
        <w:rPr>
          <w:lang w:val="en-US"/>
        </w:rPr>
        <w:t>.circle-menu ul {</w:t>
      </w:r>
    </w:p>
    <w:p w14:paraId="14254E78" w14:textId="77777777" w:rsidR="00B17C70" w:rsidRPr="00B17C70" w:rsidRDefault="00B17C70" w:rsidP="00B17C70">
      <w:pPr>
        <w:tabs>
          <w:tab w:val="left" w:pos="2319"/>
        </w:tabs>
        <w:rPr>
          <w:lang w:val="en-US"/>
        </w:rPr>
      </w:pPr>
      <w:r w:rsidRPr="00B17C70">
        <w:rPr>
          <w:lang w:val="en-US"/>
        </w:rPr>
        <w:t xml:space="preserve">    position: absolute;</w:t>
      </w:r>
    </w:p>
    <w:p w14:paraId="764001B2" w14:textId="77777777" w:rsidR="00B17C70" w:rsidRPr="00B17C70" w:rsidRDefault="00B17C70" w:rsidP="00B17C70">
      <w:pPr>
        <w:tabs>
          <w:tab w:val="left" w:pos="2319"/>
        </w:tabs>
        <w:rPr>
          <w:lang w:val="en-US"/>
        </w:rPr>
      </w:pPr>
      <w:r w:rsidRPr="00B17C70">
        <w:rPr>
          <w:lang w:val="en-US"/>
        </w:rPr>
        <w:t xml:space="preserve">    width: 300px;</w:t>
      </w:r>
    </w:p>
    <w:p w14:paraId="108DFB09" w14:textId="77777777" w:rsidR="00B17C70" w:rsidRPr="00B17C70" w:rsidRDefault="00B17C70" w:rsidP="00B17C70">
      <w:pPr>
        <w:tabs>
          <w:tab w:val="left" w:pos="2319"/>
        </w:tabs>
        <w:rPr>
          <w:lang w:val="en-US"/>
        </w:rPr>
      </w:pPr>
      <w:r w:rsidRPr="00B17C70">
        <w:rPr>
          <w:lang w:val="en-US"/>
        </w:rPr>
        <w:t xml:space="preserve">    height: 300px;</w:t>
      </w:r>
    </w:p>
    <w:p w14:paraId="31E43501" w14:textId="77777777" w:rsidR="00B17C70" w:rsidRPr="00B17C70" w:rsidRDefault="00B17C70" w:rsidP="00B17C70">
      <w:pPr>
        <w:tabs>
          <w:tab w:val="left" w:pos="2319"/>
        </w:tabs>
        <w:rPr>
          <w:lang w:val="en-US"/>
        </w:rPr>
      </w:pPr>
      <w:r w:rsidRPr="00B17C70">
        <w:rPr>
          <w:lang w:val="en-US"/>
        </w:rPr>
        <w:t xml:space="preserve">    margin: 50px;</w:t>
      </w:r>
    </w:p>
    <w:p w14:paraId="1AD22BB3" w14:textId="77777777" w:rsidR="00B17C70" w:rsidRPr="00B17C70" w:rsidRDefault="00B17C70" w:rsidP="00B17C70">
      <w:pPr>
        <w:tabs>
          <w:tab w:val="left" w:pos="2319"/>
        </w:tabs>
        <w:rPr>
          <w:lang w:val="en-US"/>
        </w:rPr>
      </w:pPr>
      <w:r w:rsidRPr="00B17C70">
        <w:rPr>
          <w:lang w:val="en-US"/>
        </w:rPr>
        <w:t xml:space="preserve">    padding: 0;</w:t>
      </w:r>
    </w:p>
    <w:p w14:paraId="0BE33EAF" w14:textId="77777777" w:rsidR="00B17C70" w:rsidRPr="00B17C70" w:rsidRDefault="00B17C70" w:rsidP="00B17C70">
      <w:pPr>
        <w:tabs>
          <w:tab w:val="left" w:pos="2319"/>
        </w:tabs>
        <w:rPr>
          <w:lang w:val="en-US"/>
        </w:rPr>
      </w:pPr>
      <w:r w:rsidRPr="00B17C70">
        <w:rPr>
          <w:lang w:val="en-US"/>
        </w:rPr>
        <w:t xml:space="preserve">    list-style: none;</w:t>
      </w:r>
    </w:p>
    <w:p w14:paraId="27E86C15" w14:textId="77777777" w:rsidR="00B17C70" w:rsidRPr="00B17C70" w:rsidRDefault="00B17C70" w:rsidP="00B17C70">
      <w:pPr>
        <w:tabs>
          <w:tab w:val="left" w:pos="2319"/>
        </w:tabs>
        <w:rPr>
          <w:lang w:val="en-US"/>
        </w:rPr>
      </w:pPr>
      <w:r w:rsidRPr="00B17C70">
        <w:rPr>
          <w:lang w:val="en-US"/>
        </w:rPr>
        <w:t xml:space="preserve">    border-radius:50%;</w:t>
      </w:r>
    </w:p>
    <w:p w14:paraId="1A87376D" w14:textId="77777777" w:rsidR="00B17C70" w:rsidRPr="00B17C70" w:rsidRDefault="00B17C70" w:rsidP="00B17C70">
      <w:pPr>
        <w:tabs>
          <w:tab w:val="left" w:pos="2319"/>
        </w:tabs>
        <w:rPr>
          <w:lang w:val="en-US"/>
        </w:rPr>
      </w:pPr>
      <w:r w:rsidRPr="00B17C70">
        <w:rPr>
          <w:lang w:val="en-US"/>
        </w:rPr>
        <w:t xml:space="preserve">    overflow:hidden;</w:t>
      </w:r>
    </w:p>
    <w:p w14:paraId="50660340" w14:textId="77777777" w:rsidR="00B17C70" w:rsidRPr="00B17C70" w:rsidRDefault="00B17C70" w:rsidP="00B17C70">
      <w:pPr>
        <w:tabs>
          <w:tab w:val="left" w:pos="2319"/>
        </w:tabs>
        <w:rPr>
          <w:lang w:val="en-US"/>
        </w:rPr>
      </w:pPr>
      <w:r w:rsidRPr="00B17C70">
        <w:rPr>
          <w:lang w:val="en-US"/>
        </w:rPr>
        <w:t>}</w:t>
      </w:r>
    </w:p>
    <w:p w14:paraId="74977FFE" w14:textId="77777777" w:rsidR="00B17C70" w:rsidRPr="00B17C70" w:rsidRDefault="00B17C70" w:rsidP="00B17C70">
      <w:pPr>
        <w:tabs>
          <w:tab w:val="left" w:pos="2319"/>
        </w:tabs>
        <w:rPr>
          <w:lang w:val="en-US"/>
        </w:rPr>
      </w:pPr>
    </w:p>
    <w:p w14:paraId="731639FE" w14:textId="77777777" w:rsidR="00B17C70" w:rsidRPr="00B17C70" w:rsidRDefault="00B17C70" w:rsidP="00B17C70">
      <w:pPr>
        <w:tabs>
          <w:tab w:val="left" w:pos="2319"/>
        </w:tabs>
        <w:rPr>
          <w:lang w:val="en-US"/>
        </w:rPr>
      </w:pPr>
      <w:r w:rsidRPr="00B17C70">
        <w:rPr>
          <w:lang w:val="en-US"/>
        </w:rPr>
        <w:t>.circle-menu .center {</w:t>
      </w:r>
    </w:p>
    <w:p w14:paraId="36BBB5E4" w14:textId="77777777" w:rsidR="00B17C70" w:rsidRPr="00B17C70" w:rsidRDefault="00B17C70" w:rsidP="00B17C70">
      <w:pPr>
        <w:tabs>
          <w:tab w:val="left" w:pos="2319"/>
        </w:tabs>
        <w:rPr>
          <w:lang w:val="en-US"/>
        </w:rPr>
      </w:pPr>
      <w:r w:rsidRPr="00B17C70">
        <w:rPr>
          <w:lang w:val="en-US"/>
        </w:rPr>
        <w:t xml:space="preserve">    position: absolute;</w:t>
      </w:r>
    </w:p>
    <w:p w14:paraId="5A3DC5F7" w14:textId="77777777" w:rsidR="00B17C70" w:rsidRPr="00B17C70" w:rsidRDefault="00B17C70" w:rsidP="00B17C70">
      <w:pPr>
        <w:tabs>
          <w:tab w:val="left" w:pos="2319"/>
        </w:tabs>
        <w:rPr>
          <w:lang w:val="en-US"/>
        </w:rPr>
      </w:pPr>
      <w:r w:rsidRPr="00B17C70">
        <w:rPr>
          <w:lang w:val="en-US"/>
        </w:rPr>
        <w:t xml:space="preserve">    top: 195px;</w:t>
      </w:r>
    </w:p>
    <w:p w14:paraId="0EE08247" w14:textId="77777777" w:rsidR="00B17C70" w:rsidRPr="00B17C70" w:rsidRDefault="00B17C70" w:rsidP="00B17C70">
      <w:pPr>
        <w:tabs>
          <w:tab w:val="left" w:pos="2319"/>
        </w:tabs>
        <w:rPr>
          <w:lang w:val="en-US"/>
        </w:rPr>
      </w:pPr>
      <w:r w:rsidRPr="00B17C70">
        <w:rPr>
          <w:lang w:val="en-US"/>
        </w:rPr>
        <w:t xml:space="preserve">    left: 195px;</w:t>
      </w:r>
    </w:p>
    <w:p w14:paraId="55F2A6B2" w14:textId="77777777" w:rsidR="00B17C70" w:rsidRPr="00B17C70" w:rsidRDefault="00B17C70" w:rsidP="00B17C70">
      <w:pPr>
        <w:tabs>
          <w:tab w:val="left" w:pos="2319"/>
        </w:tabs>
        <w:rPr>
          <w:lang w:val="en-US"/>
        </w:rPr>
      </w:pPr>
      <w:r w:rsidRPr="00B17C70">
        <w:rPr>
          <w:lang w:val="en-US"/>
        </w:rPr>
        <w:t xml:space="preserve">    z-index: 1000;</w:t>
      </w:r>
    </w:p>
    <w:p w14:paraId="58F1F0C0" w14:textId="77777777" w:rsidR="00B17C70" w:rsidRPr="00B17C70" w:rsidRDefault="00B17C70" w:rsidP="00B17C70">
      <w:pPr>
        <w:tabs>
          <w:tab w:val="left" w:pos="2319"/>
        </w:tabs>
        <w:rPr>
          <w:lang w:val="en-US"/>
        </w:rPr>
      </w:pPr>
      <w:r w:rsidRPr="00B17C70">
        <w:rPr>
          <w:lang w:val="en-US"/>
        </w:rPr>
        <w:t xml:space="preserve">    border: 5px solid #34495e;</w:t>
      </w:r>
    </w:p>
    <w:p w14:paraId="54ADD9C7" w14:textId="77777777" w:rsidR="00B17C70" w:rsidRPr="00B17C70" w:rsidRDefault="00B17C70" w:rsidP="00B17C70">
      <w:pPr>
        <w:tabs>
          <w:tab w:val="left" w:pos="2319"/>
        </w:tabs>
        <w:rPr>
          <w:lang w:val="en-US"/>
        </w:rPr>
      </w:pPr>
      <w:r w:rsidRPr="00B17C70">
        <w:rPr>
          <w:lang w:val="en-US"/>
        </w:rPr>
        <w:t xml:space="preserve">    border-radius: 50%;</w:t>
      </w:r>
    </w:p>
    <w:p w14:paraId="2C8893F1" w14:textId="77777777" w:rsidR="00B17C70" w:rsidRPr="00B17C70" w:rsidRDefault="00B17C70" w:rsidP="00B17C70">
      <w:pPr>
        <w:tabs>
          <w:tab w:val="left" w:pos="2319"/>
        </w:tabs>
        <w:rPr>
          <w:lang w:val="en-US"/>
        </w:rPr>
      </w:pPr>
      <w:r w:rsidRPr="00B17C70">
        <w:rPr>
          <w:lang w:val="en-US"/>
        </w:rPr>
        <w:t xml:space="preserve">    box-shadow: 0 0 3px #cccccc;</w:t>
      </w:r>
    </w:p>
    <w:p w14:paraId="0EA04691" w14:textId="77777777" w:rsidR="00B17C70" w:rsidRPr="00B17C70" w:rsidRDefault="00B17C70" w:rsidP="00B17C70">
      <w:pPr>
        <w:tabs>
          <w:tab w:val="left" w:pos="2319"/>
        </w:tabs>
        <w:rPr>
          <w:lang w:val="en-US"/>
        </w:rPr>
      </w:pPr>
      <w:r w:rsidRPr="00B17C70">
        <w:rPr>
          <w:lang w:val="en-US"/>
        </w:rPr>
        <w:t>}</w:t>
      </w:r>
    </w:p>
    <w:p w14:paraId="35BFDD20" w14:textId="77777777" w:rsidR="00B17C70" w:rsidRPr="00B17C70" w:rsidRDefault="00B17C70" w:rsidP="00B17C70">
      <w:pPr>
        <w:tabs>
          <w:tab w:val="left" w:pos="2319"/>
        </w:tabs>
        <w:rPr>
          <w:lang w:val="en-US"/>
        </w:rPr>
      </w:pPr>
    </w:p>
    <w:p w14:paraId="1C92F429" w14:textId="77777777" w:rsidR="00B17C70" w:rsidRPr="00B17C70" w:rsidRDefault="00B17C70" w:rsidP="00B17C70">
      <w:pPr>
        <w:tabs>
          <w:tab w:val="left" w:pos="2319"/>
        </w:tabs>
        <w:rPr>
          <w:lang w:val="en-US"/>
        </w:rPr>
      </w:pPr>
      <w:r w:rsidRPr="00B17C70">
        <w:rPr>
          <w:lang w:val="en-US"/>
        </w:rPr>
        <w:t>.circle-menu li {</w:t>
      </w:r>
    </w:p>
    <w:p w14:paraId="4CAD9313" w14:textId="77777777" w:rsidR="00B17C70" w:rsidRPr="00B17C70" w:rsidRDefault="00B17C70" w:rsidP="00B17C70">
      <w:pPr>
        <w:tabs>
          <w:tab w:val="left" w:pos="2319"/>
        </w:tabs>
        <w:rPr>
          <w:lang w:val="en-US"/>
        </w:rPr>
      </w:pPr>
      <w:r w:rsidRPr="00B17C70">
        <w:rPr>
          <w:lang w:val="en-US"/>
        </w:rPr>
        <w:t xml:space="preserve">    position: absolute;</w:t>
      </w:r>
    </w:p>
    <w:p w14:paraId="39F01300" w14:textId="77777777" w:rsidR="00B17C70" w:rsidRPr="00B17C70" w:rsidRDefault="00B17C70" w:rsidP="00B17C70">
      <w:pPr>
        <w:tabs>
          <w:tab w:val="left" w:pos="2319"/>
        </w:tabs>
        <w:rPr>
          <w:lang w:val="en-US"/>
        </w:rPr>
      </w:pPr>
      <w:r w:rsidRPr="00B17C70">
        <w:rPr>
          <w:lang w:val="en-US"/>
        </w:rPr>
        <w:t xml:space="preserve">    top: -10px;</w:t>
      </w:r>
    </w:p>
    <w:p w14:paraId="4A15AB56" w14:textId="77777777" w:rsidR="00B17C70" w:rsidRPr="00B17C70" w:rsidRDefault="00B17C70" w:rsidP="00B17C70">
      <w:pPr>
        <w:tabs>
          <w:tab w:val="left" w:pos="2319"/>
        </w:tabs>
        <w:rPr>
          <w:lang w:val="en-US"/>
        </w:rPr>
      </w:pPr>
      <w:r w:rsidRPr="00B17C70">
        <w:rPr>
          <w:lang w:val="en-US"/>
        </w:rPr>
        <w:t xml:space="preserve">    left: -10px; </w:t>
      </w:r>
    </w:p>
    <w:p w14:paraId="3C5ACEE5" w14:textId="77777777" w:rsidR="00B17C70" w:rsidRPr="00B17C70" w:rsidRDefault="00B17C70" w:rsidP="00B17C70">
      <w:pPr>
        <w:tabs>
          <w:tab w:val="left" w:pos="2319"/>
        </w:tabs>
        <w:rPr>
          <w:lang w:val="en-US"/>
        </w:rPr>
      </w:pPr>
      <w:r w:rsidRPr="00B17C70">
        <w:rPr>
          <w:lang w:val="en-US"/>
        </w:rPr>
        <w:t xml:space="preserve">    width: 160px;</w:t>
      </w:r>
    </w:p>
    <w:p w14:paraId="02BFFA11" w14:textId="77777777" w:rsidR="00B17C70" w:rsidRPr="00B17C70" w:rsidRDefault="00B17C70" w:rsidP="00B17C70">
      <w:pPr>
        <w:tabs>
          <w:tab w:val="left" w:pos="2319"/>
        </w:tabs>
        <w:rPr>
          <w:lang w:val="en-US"/>
        </w:rPr>
      </w:pPr>
      <w:r w:rsidRPr="00B17C70">
        <w:rPr>
          <w:lang w:val="en-US"/>
        </w:rPr>
        <w:t xml:space="preserve">    height: 160px;</w:t>
      </w:r>
    </w:p>
    <w:p w14:paraId="19E90D9C" w14:textId="77777777" w:rsidR="00B17C70" w:rsidRPr="00B17C70" w:rsidRDefault="00B17C70" w:rsidP="00B17C70">
      <w:pPr>
        <w:tabs>
          <w:tab w:val="left" w:pos="2319"/>
        </w:tabs>
        <w:rPr>
          <w:lang w:val="en-US"/>
        </w:rPr>
      </w:pPr>
      <w:r w:rsidRPr="00B17C70">
        <w:rPr>
          <w:lang w:val="en-US"/>
        </w:rPr>
        <w:t xml:space="preserve">    transform-origin: 100% 100%;</w:t>
      </w:r>
    </w:p>
    <w:p w14:paraId="1CBBCC54" w14:textId="77777777" w:rsidR="00B17C70" w:rsidRPr="00B17C70" w:rsidRDefault="00B17C70" w:rsidP="00B17C70">
      <w:pPr>
        <w:tabs>
          <w:tab w:val="left" w:pos="2319"/>
        </w:tabs>
        <w:rPr>
          <w:lang w:val="en-US"/>
        </w:rPr>
      </w:pPr>
      <w:r w:rsidRPr="00B17C70">
        <w:rPr>
          <w:lang w:val="en-US"/>
        </w:rPr>
        <w:t xml:space="preserve">    overflow:hidden;</w:t>
      </w:r>
    </w:p>
    <w:p w14:paraId="6B9A74E6" w14:textId="77777777" w:rsidR="00B17C70" w:rsidRPr="00B17C70" w:rsidRDefault="00B17C70" w:rsidP="00B17C70">
      <w:pPr>
        <w:tabs>
          <w:tab w:val="left" w:pos="2319"/>
        </w:tabs>
        <w:rPr>
          <w:lang w:val="en-US"/>
        </w:rPr>
      </w:pPr>
      <w:r w:rsidRPr="00B17C70">
        <w:rPr>
          <w:lang w:val="en-US"/>
        </w:rPr>
        <w:t>}</w:t>
      </w:r>
    </w:p>
    <w:p w14:paraId="1F839936" w14:textId="77777777" w:rsidR="00B17C70" w:rsidRPr="00B17C70" w:rsidRDefault="00B17C70" w:rsidP="00B17C70">
      <w:pPr>
        <w:tabs>
          <w:tab w:val="left" w:pos="2319"/>
        </w:tabs>
        <w:rPr>
          <w:lang w:val="en-US"/>
        </w:rPr>
      </w:pPr>
    </w:p>
    <w:p w14:paraId="169977A0" w14:textId="77777777" w:rsidR="00B17C70" w:rsidRPr="00B17C70" w:rsidRDefault="00B17C70" w:rsidP="00B17C70">
      <w:pPr>
        <w:tabs>
          <w:tab w:val="left" w:pos="2319"/>
        </w:tabs>
        <w:rPr>
          <w:lang w:val="en-US"/>
        </w:rPr>
      </w:pPr>
      <w:r w:rsidRPr="00B17C70">
        <w:rPr>
          <w:lang w:val="en-US"/>
        </w:rPr>
        <w:t>.circle-menu li:nth-child(1) {</w:t>
      </w:r>
    </w:p>
    <w:p w14:paraId="188EE1C9" w14:textId="77777777" w:rsidR="00B17C70" w:rsidRPr="00B17C70" w:rsidRDefault="00B17C70" w:rsidP="00B17C70">
      <w:pPr>
        <w:tabs>
          <w:tab w:val="left" w:pos="2319"/>
        </w:tabs>
        <w:rPr>
          <w:lang w:val="en-US"/>
        </w:rPr>
      </w:pPr>
      <w:r w:rsidRPr="00B17C70">
        <w:rPr>
          <w:lang w:val="en-US"/>
        </w:rPr>
        <w:t xml:space="preserve">    transform: rotate(0deg) skew(30deg);</w:t>
      </w:r>
    </w:p>
    <w:p w14:paraId="3C789963" w14:textId="77777777" w:rsidR="00B17C70" w:rsidRPr="00B17C70" w:rsidRDefault="00B17C70" w:rsidP="00B17C70">
      <w:pPr>
        <w:tabs>
          <w:tab w:val="left" w:pos="2319"/>
        </w:tabs>
        <w:rPr>
          <w:lang w:val="en-US"/>
        </w:rPr>
      </w:pPr>
      <w:r w:rsidRPr="00B17C70">
        <w:rPr>
          <w:lang w:val="en-US"/>
        </w:rPr>
        <w:t>}</w:t>
      </w:r>
    </w:p>
    <w:p w14:paraId="79A13BBC" w14:textId="77777777" w:rsidR="00B17C70" w:rsidRPr="00B17C70" w:rsidRDefault="00B17C70" w:rsidP="00B17C70">
      <w:pPr>
        <w:tabs>
          <w:tab w:val="left" w:pos="2319"/>
        </w:tabs>
        <w:rPr>
          <w:lang w:val="en-US"/>
        </w:rPr>
      </w:pPr>
    </w:p>
    <w:p w14:paraId="397D9428" w14:textId="77777777" w:rsidR="00B17C70" w:rsidRPr="00B17C70" w:rsidRDefault="00B17C70" w:rsidP="00B17C70">
      <w:pPr>
        <w:tabs>
          <w:tab w:val="left" w:pos="2319"/>
        </w:tabs>
        <w:rPr>
          <w:lang w:val="en-US"/>
        </w:rPr>
      </w:pPr>
      <w:r w:rsidRPr="00B17C70">
        <w:rPr>
          <w:lang w:val="en-US"/>
        </w:rPr>
        <w:t>.circle-menu li:nth-child(2) {</w:t>
      </w:r>
    </w:p>
    <w:p w14:paraId="21A99BEC" w14:textId="77777777" w:rsidR="00B17C70" w:rsidRPr="00B17C70" w:rsidRDefault="00B17C70" w:rsidP="00B17C70">
      <w:pPr>
        <w:tabs>
          <w:tab w:val="left" w:pos="2319"/>
        </w:tabs>
        <w:rPr>
          <w:lang w:val="en-US"/>
        </w:rPr>
      </w:pPr>
      <w:r w:rsidRPr="00B17C70">
        <w:rPr>
          <w:lang w:val="en-US"/>
        </w:rPr>
        <w:t xml:space="preserve">     transform: rotate(60deg) skew(30deg);</w:t>
      </w:r>
    </w:p>
    <w:p w14:paraId="02CF7AF7" w14:textId="77777777" w:rsidR="00B17C70" w:rsidRPr="00B17C70" w:rsidRDefault="00B17C70" w:rsidP="00B17C70">
      <w:pPr>
        <w:tabs>
          <w:tab w:val="left" w:pos="2319"/>
        </w:tabs>
        <w:rPr>
          <w:lang w:val="en-US"/>
        </w:rPr>
      </w:pPr>
      <w:r w:rsidRPr="00B17C70">
        <w:rPr>
          <w:lang w:val="en-US"/>
        </w:rPr>
        <w:t>}</w:t>
      </w:r>
    </w:p>
    <w:p w14:paraId="6CACFB1E" w14:textId="77777777" w:rsidR="00B17C70" w:rsidRPr="00B17C70" w:rsidRDefault="00B17C70" w:rsidP="00B17C70">
      <w:pPr>
        <w:tabs>
          <w:tab w:val="left" w:pos="2319"/>
        </w:tabs>
        <w:rPr>
          <w:lang w:val="en-US"/>
        </w:rPr>
      </w:pPr>
    </w:p>
    <w:p w14:paraId="432AA03E" w14:textId="77777777" w:rsidR="00B17C70" w:rsidRPr="00B17C70" w:rsidRDefault="00B17C70" w:rsidP="00B17C70">
      <w:pPr>
        <w:tabs>
          <w:tab w:val="left" w:pos="2319"/>
        </w:tabs>
        <w:rPr>
          <w:lang w:val="en-US"/>
        </w:rPr>
      </w:pPr>
      <w:r w:rsidRPr="00B17C70">
        <w:rPr>
          <w:lang w:val="en-US"/>
        </w:rPr>
        <w:t>.circle-menu li a {</w:t>
      </w:r>
    </w:p>
    <w:p w14:paraId="55523C1F" w14:textId="77777777" w:rsidR="00B17C70" w:rsidRPr="00B17C70" w:rsidRDefault="00B17C70" w:rsidP="00B17C70">
      <w:pPr>
        <w:tabs>
          <w:tab w:val="left" w:pos="2319"/>
        </w:tabs>
        <w:rPr>
          <w:lang w:val="en-US"/>
        </w:rPr>
      </w:pPr>
      <w:r w:rsidRPr="00B17C70">
        <w:rPr>
          <w:lang w:val="en-US"/>
        </w:rPr>
        <w:t xml:space="preserve">    display: block;</w:t>
      </w:r>
    </w:p>
    <w:p w14:paraId="4ED943AF" w14:textId="77777777" w:rsidR="00B17C70" w:rsidRPr="00B17C70" w:rsidRDefault="00B17C70" w:rsidP="00B17C70">
      <w:pPr>
        <w:tabs>
          <w:tab w:val="left" w:pos="2319"/>
        </w:tabs>
        <w:rPr>
          <w:lang w:val="en-US"/>
        </w:rPr>
      </w:pPr>
      <w:r w:rsidRPr="00B17C70">
        <w:rPr>
          <w:lang w:val="en-US"/>
        </w:rPr>
        <w:t xml:space="preserve">    width: 160px;</w:t>
      </w:r>
    </w:p>
    <w:p w14:paraId="000662ED" w14:textId="77777777" w:rsidR="00B17C70" w:rsidRPr="00B17C70" w:rsidRDefault="00B17C70" w:rsidP="00B17C70">
      <w:pPr>
        <w:tabs>
          <w:tab w:val="left" w:pos="2319"/>
        </w:tabs>
        <w:rPr>
          <w:lang w:val="en-US"/>
        </w:rPr>
      </w:pPr>
      <w:r w:rsidRPr="00B17C70">
        <w:rPr>
          <w:lang w:val="en-US"/>
        </w:rPr>
        <w:t xml:space="preserve">    height: 160px;</w:t>
      </w:r>
    </w:p>
    <w:p w14:paraId="100DC31E" w14:textId="77777777" w:rsidR="00B17C70" w:rsidRPr="00B17C70" w:rsidRDefault="00B17C70" w:rsidP="00B17C70">
      <w:pPr>
        <w:tabs>
          <w:tab w:val="left" w:pos="2319"/>
        </w:tabs>
        <w:rPr>
          <w:lang w:val="en-US"/>
        </w:rPr>
      </w:pPr>
      <w:r w:rsidRPr="00B17C70">
        <w:rPr>
          <w:lang w:val="en-US"/>
        </w:rPr>
        <w:t xml:space="preserve">    margin-top: 40px;</w:t>
      </w:r>
    </w:p>
    <w:p w14:paraId="7B02FF08" w14:textId="77777777" w:rsidR="00B17C70" w:rsidRPr="00B17C70" w:rsidRDefault="00B17C70" w:rsidP="00B17C70">
      <w:pPr>
        <w:tabs>
          <w:tab w:val="left" w:pos="2319"/>
        </w:tabs>
        <w:rPr>
          <w:lang w:val="en-US"/>
        </w:rPr>
      </w:pPr>
      <w:r w:rsidRPr="00B17C70">
        <w:rPr>
          <w:lang w:val="en-US"/>
        </w:rPr>
        <w:t xml:space="preserve">    margin-left: 40px;</w:t>
      </w:r>
    </w:p>
    <w:p w14:paraId="3CFED90D" w14:textId="77777777" w:rsidR="00B17C70" w:rsidRPr="00B17C70" w:rsidRDefault="00B17C70" w:rsidP="00B17C70">
      <w:pPr>
        <w:tabs>
          <w:tab w:val="left" w:pos="2319"/>
        </w:tabs>
        <w:rPr>
          <w:lang w:val="en-US"/>
        </w:rPr>
      </w:pPr>
      <w:r w:rsidRPr="00B17C70">
        <w:rPr>
          <w:lang w:val="en-US"/>
        </w:rPr>
        <w:t xml:space="preserve">    font-size: 0;</w:t>
      </w:r>
    </w:p>
    <w:p w14:paraId="17D994D4" w14:textId="77777777" w:rsidR="00B17C70" w:rsidRPr="00B17C70" w:rsidRDefault="00B17C70" w:rsidP="00B17C70">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17C70">
      <w:pPr>
        <w:tabs>
          <w:tab w:val="left" w:pos="2319"/>
        </w:tabs>
        <w:rPr>
          <w:lang w:val="en-US"/>
        </w:rPr>
      </w:pPr>
      <w:r w:rsidRPr="00B17C70">
        <w:rPr>
          <w:lang w:val="en-US"/>
        </w:rPr>
        <w:t xml:space="preserve">    transform: skew(-30deg) rotate(-60deg);</w:t>
      </w:r>
    </w:p>
    <w:p w14:paraId="2248A6AB" w14:textId="0CA8A0F2" w:rsidR="004513ED" w:rsidRDefault="00B17C70" w:rsidP="00B17C70">
      <w:pPr>
        <w:tabs>
          <w:tab w:val="left" w:pos="2319"/>
        </w:tabs>
      </w:pPr>
      <w:r>
        <w:t>}</w:t>
      </w:r>
    </w:p>
    <w:p w14:paraId="3C332088" w14:textId="1073D93A" w:rsidR="00B17C70" w:rsidRDefault="00B17C70" w:rsidP="00B17C70">
      <w:pPr>
        <w:tabs>
          <w:tab w:val="left" w:pos="2319"/>
        </w:tabs>
      </w:pPr>
    </w:p>
    <w:p w14:paraId="22656949" w14:textId="77777777" w:rsidR="00B17C70" w:rsidRDefault="00B17C70" w:rsidP="00B17C70">
      <w:pPr>
        <w:pStyle w:val="2"/>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lastRenderedPageBreak/>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233"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lastRenderedPageBreak/>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06B03B36" w14:textId="77777777" w:rsidR="003A4959" w:rsidRPr="003A4959" w:rsidRDefault="003A4959" w:rsidP="003A4959">
      <w:pPr>
        <w:pStyle w:val="1"/>
      </w:pPr>
      <w:r w:rsidRPr="003A4959">
        <w:t>Оформление текста, часть 2</w:t>
      </w:r>
    </w:p>
    <w:p w14:paraId="29A11997" w14:textId="77777777" w:rsidR="003A4959" w:rsidRDefault="003A4959" w:rsidP="003A4959">
      <w:pPr>
        <w:pStyle w:val="2"/>
      </w:pPr>
      <w:r>
        <w:lastRenderedPageBreak/>
        <w:t>Unicode-символы </w:t>
      </w:r>
      <w:r>
        <w:rPr>
          <w:bCs/>
          <w:color w:val="999999"/>
          <w:sz w:val="37"/>
          <w:szCs w:val="37"/>
        </w:rPr>
        <w:t>[1/26]</w:t>
      </w:r>
    </w:p>
    <w:p w14:paraId="245F702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23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7C5E47C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47F4A5AA"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0F8434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5DE70EAB"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3A4959" w14:paraId="617E6A8F" w14:textId="77777777" w:rsidTr="003A495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042AAD3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7442AF99"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D578462"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3A4959" w14:paraId="155D2DF8"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9CACA5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3C03B27"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AA03B7"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3A4959" w14:paraId="677E49A7"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2B93632"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660FCDD"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1D15A33"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72DC7C35"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23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0F95F6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4C9AF954" w14:textId="77777777" w:rsidR="00FE42A2" w:rsidRDefault="00FE42A2" w:rsidP="00FE42A2">
      <w:pPr>
        <w:pStyle w:val="2"/>
      </w:pPr>
      <w:r>
        <w:t>Свойство text-shadow </w:t>
      </w:r>
      <w:r>
        <w:rPr>
          <w:bCs/>
          <w:color w:val="999999"/>
          <w:sz w:val="37"/>
          <w:szCs w:val="37"/>
        </w:rPr>
        <w:t>[2/26]</w:t>
      </w:r>
    </w:p>
    <w:p w14:paraId="705BEA4C"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1385D33"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23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5C1D1C"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7AD57BC2"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6AF9B15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08155E2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36C9C846"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7614F18E"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7C0F8242" w14:textId="77777777" w:rsidR="00582E99" w:rsidRDefault="00582E99" w:rsidP="00582E99">
      <w:pPr>
        <w:pStyle w:val="2"/>
      </w:pPr>
      <w:r>
        <w:t>Смещение текстовой тени по горизонтали </w:t>
      </w:r>
      <w:r>
        <w:rPr>
          <w:bCs/>
          <w:color w:val="999999"/>
          <w:sz w:val="37"/>
          <w:szCs w:val="37"/>
        </w:rPr>
        <w:t>[3/26]</w:t>
      </w:r>
    </w:p>
    <w:p w14:paraId="7A0505D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2DBD7D7E" w14:textId="77777777" w:rsidR="00582E99" w:rsidRPr="00582E99" w:rsidRDefault="00582E99" w:rsidP="00582E99">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59841EC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3C9D36CC"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764BF1AB"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0C383166" w14:textId="77777777" w:rsidR="00920FE1" w:rsidRDefault="00920FE1" w:rsidP="00920FE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62CBC914" w14:textId="77777777" w:rsidR="00920FE1" w:rsidRDefault="00920FE1" w:rsidP="00920FE1">
      <w:pPr>
        <w:pStyle w:val="2"/>
      </w:pPr>
      <w:r>
        <w:t>Смещение текстовой тени по вертикали </w:t>
      </w:r>
      <w:r>
        <w:rPr>
          <w:bCs/>
          <w:color w:val="999999"/>
          <w:sz w:val="37"/>
          <w:szCs w:val="37"/>
        </w:rPr>
        <w:t>[4/26]</w:t>
      </w:r>
    </w:p>
    <w:p w14:paraId="3EEDF8DB" w14:textId="77777777" w:rsidR="00920FE1" w:rsidRPr="00920FE1" w:rsidRDefault="00920FE1" w:rsidP="00920FE1">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A70B550"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60E88A0A"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210BAB2B" w14:textId="77777777" w:rsidR="00A3217A" w:rsidRDefault="00A3217A" w:rsidP="00A3217A">
      <w:pPr>
        <w:pStyle w:val="2"/>
      </w:pPr>
      <w:r>
        <w:t>Размытие текстовой тени </w:t>
      </w:r>
      <w:r>
        <w:rPr>
          <w:bCs/>
          <w:color w:val="999999"/>
          <w:sz w:val="37"/>
          <w:szCs w:val="37"/>
        </w:rPr>
        <w:t>[5/26]</w:t>
      </w:r>
    </w:p>
    <w:p w14:paraId="57B24811" w14:textId="77777777" w:rsidR="00A3217A" w:rsidRDefault="00A3217A" w:rsidP="00A3217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D839DE6"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6D4D65B5"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55361401" w14:textId="77777777" w:rsidR="002050B7" w:rsidRDefault="002050B7" w:rsidP="002050B7">
      <w:pPr>
        <w:pStyle w:val="2"/>
      </w:pPr>
      <w:r>
        <w:t>Цвет текстовой тени </w:t>
      </w:r>
      <w:r>
        <w:rPr>
          <w:bCs/>
          <w:color w:val="999999"/>
          <w:sz w:val="37"/>
          <w:szCs w:val="37"/>
        </w:rPr>
        <w:t>[6/26]</w:t>
      </w:r>
    </w:p>
    <w:p w14:paraId="16AA4388" w14:textId="77777777" w:rsidR="002050B7" w:rsidRPr="002050B7" w:rsidRDefault="002050B7" w:rsidP="002050B7">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1CED71BB"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5C30C4AF"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55F65ECA"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34A06987" w14:textId="77777777" w:rsidR="00260B66" w:rsidRDefault="00260B66" w:rsidP="00260B66">
      <w:pPr>
        <w:pStyle w:val="2"/>
      </w:pPr>
      <w:r>
        <w:t>Эффект вдавленного текста </w:t>
      </w:r>
      <w:r>
        <w:rPr>
          <w:bCs/>
          <w:color w:val="999999"/>
          <w:sz w:val="37"/>
          <w:szCs w:val="37"/>
        </w:rPr>
        <w:t>[7/26]</w:t>
      </w:r>
    </w:p>
    <w:p w14:paraId="08FD3DEF"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763D9DC9"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34DB2F6A"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57B6D80A" w14:textId="77777777" w:rsidR="00260B66" w:rsidRDefault="00260B66" w:rsidP="00260B66">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1C8ACC01"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13C10A13"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2E7D6B3D" w14:textId="77777777" w:rsidR="00CB414B" w:rsidRDefault="00CB414B" w:rsidP="00CB414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1C87BEBB" w14:textId="77777777" w:rsidR="00CB414B" w:rsidRDefault="00CB414B" w:rsidP="00CB414B">
      <w:pPr>
        <w:pStyle w:val="2"/>
      </w:pPr>
      <w:r>
        <w:t>Декоративная ретро-тень </w:t>
      </w:r>
      <w:r>
        <w:rPr>
          <w:bCs/>
          <w:color w:val="999999"/>
          <w:sz w:val="37"/>
          <w:szCs w:val="37"/>
        </w:rPr>
        <w:t>[8/26]</w:t>
      </w:r>
    </w:p>
    <w:p w14:paraId="1EACCEEC"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668AF60B"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7C0DFAAE"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327B2BB9"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A49368B" w14:textId="77777777" w:rsidR="00A326BC" w:rsidRPr="00A326BC" w:rsidRDefault="00A326BC" w:rsidP="00A326BC">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5BE4046"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145D4154" w14:textId="77777777" w:rsidR="006B1BFF" w:rsidRPr="006B1BFF" w:rsidRDefault="006B1BFF" w:rsidP="006B1BF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23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589FFD05" w14:textId="77777777" w:rsidR="006B1BFF" w:rsidRDefault="006B1BFF" w:rsidP="006B1BFF">
      <w:pPr>
        <w:pStyle w:val="2"/>
      </w:pPr>
      <w:r>
        <w:t>Логотип: нестандартный шрифт </w:t>
      </w:r>
      <w:r>
        <w:rPr>
          <w:bCs/>
          <w:color w:val="999999"/>
          <w:sz w:val="37"/>
          <w:szCs w:val="37"/>
        </w:rPr>
        <w:t>[10/26]</w:t>
      </w:r>
    </w:p>
    <w:p w14:paraId="0CBA89E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24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6B4A0C28"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и следующих двух заданиях мы создадим логотип вымышленной компании «Warm photo» с использованием веб-шрифтов.</w:t>
      </w:r>
    </w:p>
    <w:p w14:paraId="12C14A2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4B7BA849"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61F3E3BD"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F55F300" w14:textId="77777777" w:rsidR="001C77DA" w:rsidRPr="001C77DA" w:rsidRDefault="001C77DA" w:rsidP="001C77DA">
      <w:pPr>
        <w:tabs>
          <w:tab w:val="left" w:pos="2319"/>
        </w:tabs>
        <w:rPr>
          <w:lang w:val="en-US"/>
        </w:rPr>
      </w:pPr>
      <w:r w:rsidRPr="001C77DA">
        <w:rPr>
          <w:lang w:val="en-US"/>
        </w:rPr>
        <w:t>@font-face {</w:t>
      </w:r>
    </w:p>
    <w:p w14:paraId="1F5841A9" w14:textId="77777777" w:rsidR="001C77DA" w:rsidRPr="001C77DA" w:rsidRDefault="001C77DA" w:rsidP="001C77DA">
      <w:pPr>
        <w:tabs>
          <w:tab w:val="left" w:pos="2319"/>
        </w:tabs>
        <w:rPr>
          <w:lang w:val="en-US"/>
        </w:rPr>
      </w:pPr>
      <w:r w:rsidRPr="001C77DA">
        <w:rPr>
          <w:lang w:val="en-US"/>
        </w:rPr>
        <w:t xml:space="preserve">  font-family: "Montserrat Alternates";</w:t>
      </w:r>
    </w:p>
    <w:p w14:paraId="17DBB136" w14:textId="77777777" w:rsidR="001C77DA" w:rsidRPr="001C77DA" w:rsidRDefault="001C77DA" w:rsidP="001C77DA">
      <w:pPr>
        <w:tabs>
          <w:tab w:val="left" w:pos="2319"/>
        </w:tabs>
        <w:rPr>
          <w:lang w:val="en-US"/>
        </w:rPr>
      </w:pPr>
      <w:r w:rsidRPr="001C77DA">
        <w:rPr>
          <w:lang w:val="en-US"/>
        </w:rPr>
        <w:t xml:space="preserve">  src:</w:t>
      </w:r>
    </w:p>
    <w:p w14:paraId="622A1CA9" w14:textId="77777777" w:rsidR="001C77DA" w:rsidRPr="001C77DA" w:rsidRDefault="001C77DA" w:rsidP="001C77DA">
      <w:pPr>
        <w:tabs>
          <w:tab w:val="left" w:pos="2319"/>
        </w:tabs>
        <w:rPr>
          <w:lang w:val="en-US"/>
        </w:rPr>
      </w:pPr>
      <w:r w:rsidRPr="001C77DA">
        <w:rPr>
          <w:lang w:val="en-US"/>
        </w:rPr>
        <w:t xml:space="preserve">    local("MontserratAlternates-Regular"),</w:t>
      </w:r>
    </w:p>
    <w:p w14:paraId="049A7A81" w14:textId="77777777" w:rsidR="001C77DA" w:rsidRPr="001C77DA" w:rsidRDefault="001C77DA" w:rsidP="001C77DA">
      <w:pPr>
        <w:tabs>
          <w:tab w:val="left" w:pos="2319"/>
        </w:tabs>
        <w:rPr>
          <w:lang w:val="en-US"/>
        </w:rPr>
      </w:pPr>
      <w:r w:rsidRPr="001C77DA">
        <w:rPr>
          <w:lang w:val="en-US"/>
        </w:rPr>
        <w:t xml:space="preserve">    url("fonts/MontserratAlternates.woff") format("woff");</w:t>
      </w:r>
    </w:p>
    <w:p w14:paraId="1CCBDE9C" w14:textId="2B8FC3AF" w:rsidR="003A4959" w:rsidRDefault="001C77DA" w:rsidP="001C77DA">
      <w:pPr>
        <w:tabs>
          <w:tab w:val="left" w:pos="2319"/>
        </w:tabs>
      </w:pPr>
      <w:r>
        <w:t>}</w:t>
      </w:r>
    </w:p>
    <w:p w14:paraId="4552ED43" w14:textId="1964F145" w:rsidR="00B36DEB" w:rsidRDefault="00B36DEB" w:rsidP="001C77DA">
      <w:pPr>
        <w:tabs>
          <w:tab w:val="left" w:pos="2319"/>
        </w:tabs>
      </w:pPr>
    </w:p>
    <w:p w14:paraId="2E827EA9" w14:textId="77777777" w:rsidR="00B36DEB" w:rsidRDefault="00B36DEB" w:rsidP="00B36DEB">
      <w:pPr>
        <w:pStyle w:val="2"/>
      </w:pPr>
      <w:r>
        <w:t>Логотип: иконочный шрифт </w:t>
      </w:r>
      <w:r>
        <w:rPr>
          <w:bCs/>
          <w:color w:val="999999"/>
          <w:sz w:val="37"/>
          <w:szCs w:val="37"/>
        </w:rPr>
        <w:t>[11/26]</w:t>
      </w:r>
    </w:p>
    <w:p w14:paraId="5F41D7A9"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24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24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24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7BFB460F"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71BB9B3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453E913B"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0C564ED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09E329C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6AC68D8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5E309D3B"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6F124D3" w14:textId="77777777" w:rsidR="00CC1917" w:rsidRPr="00CC1917" w:rsidRDefault="00CC1917" w:rsidP="00CC1917">
      <w:pPr>
        <w:tabs>
          <w:tab w:val="left" w:pos="2319"/>
        </w:tabs>
        <w:rPr>
          <w:lang w:val="en-US"/>
        </w:rPr>
      </w:pPr>
      <w:r w:rsidRPr="00CC1917">
        <w:rPr>
          <w:lang w:val="en-US"/>
        </w:rPr>
        <w:t>@font-face {</w:t>
      </w:r>
    </w:p>
    <w:p w14:paraId="3C1E654E" w14:textId="77777777" w:rsidR="00CC1917" w:rsidRPr="00CC1917" w:rsidRDefault="00CC1917" w:rsidP="00CC1917">
      <w:pPr>
        <w:tabs>
          <w:tab w:val="left" w:pos="2319"/>
        </w:tabs>
        <w:rPr>
          <w:lang w:val="en-US"/>
        </w:rPr>
      </w:pPr>
      <w:r w:rsidRPr="00CC1917">
        <w:rPr>
          <w:lang w:val="en-US"/>
        </w:rPr>
        <w:t xml:space="preserve">    font-family: "Glyphter";</w:t>
      </w:r>
    </w:p>
    <w:p w14:paraId="75213314" w14:textId="77777777" w:rsidR="00CC1917" w:rsidRPr="00CC1917" w:rsidRDefault="00CC1917" w:rsidP="00CC1917">
      <w:pPr>
        <w:tabs>
          <w:tab w:val="left" w:pos="2319"/>
        </w:tabs>
        <w:rPr>
          <w:lang w:val="en-US"/>
        </w:rPr>
      </w:pPr>
      <w:r w:rsidRPr="00CC1917">
        <w:rPr>
          <w:lang w:val="en-US"/>
        </w:rPr>
        <w:t xml:space="preserve">    src: url("fonts/Glyphter.woff") format("woff");</w:t>
      </w:r>
    </w:p>
    <w:p w14:paraId="15B18CFD" w14:textId="77777777" w:rsidR="00CC1917" w:rsidRPr="00CC1917" w:rsidRDefault="00CC1917" w:rsidP="00CC1917">
      <w:pPr>
        <w:tabs>
          <w:tab w:val="left" w:pos="2319"/>
        </w:tabs>
        <w:rPr>
          <w:lang w:val="en-US"/>
        </w:rPr>
      </w:pPr>
      <w:r w:rsidRPr="00CC1917">
        <w:rPr>
          <w:lang w:val="en-US"/>
        </w:rPr>
        <w:t xml:space="preserve">    font-weight: normal;</w:t>
      </w:r>
    </w:p>
    <w:p w14:paraId="577A902A" w14:textId="77777777" w:rsidR="00CC1917" w:rsidRPr="00CC1917" w:rsidRDefault="00CC1917" w:rsidP="00CC1917">
      <w:pPr>
        <w:tabs>
          <w:tab w:val="left" w:pos="2319"/>
        </w:tabs>
        <w:rPr>
          <w:lang w:val="en-US"/>
        </w:rPr>
      </w:pPr>
      <w:r w:rsidRPr="00CC1917">
        <w:rPr>
          <w:lang w:val="en-US"/>
        </w:rPr>
        <w:t xml:space="preserve">    font-style: normal;</w:t>
      </w:r>
    </w:p>
    <w:p w14:paraId="508893F2" w14:textId="6416B15D" w:rsidR="00B36DEB" w:rsidRDefault="00CC1917" w:rsidP="00CC1917">
      <w:pPr>
        <w:tabs>
          <w:tab w:val="left" w:pos="2319"/>
        </w:tabs>
      </w:pPr>
      <w:r>
        <w:t>}</w:t>
      </w:r>
    </w:p>
    <w:p w14:paraId="559F302C" w14:textId="5707FDB2" w:rsidR="00CC1917" w:rsidRDefault="00CC1917" w:rsidP="00CC1917">
      <w:pPr>
        <w:tabs>
          <w:tab w:val="left" w:pos="2319"/>
        </w:tabs>
      </w:pPr>
    </w:p>
    <w:p w14:paraId="63ADB280" w14:textId="739F2876" w:rsidR="00CC1917" w:rsidRDefault="00CC1917" w:rsidP="00CC1917">
      <w:pPr>
        <w:pStyle w:val="2"/>
      </w:pPr>
      <w:r>
        <w:t>Логотип: выравнивание размеров </w:t>
      </w:r>
      <w:r w:rsidR="00BA045C">
        <w:rPr>
          <w:rStyle w:val="HTML"/>
          <w:rFonts w:ascii="Consolas" w:eastAsiaTheme="majorEastAsia" w:hAnsi="Consolas"/>
          <w:color w:val="DD1144"/>
          <w:sz w:val="18"/>
          <w:szCs w:val="18"/>
          <w:bdr w:val="single" w:sz="6" w:space="2" w:color="E1E1E8" w:frame="1"/>
          <w:shd w:val="clear" w:color="auto" w:fill="F7F7F9"/>
        </w:rPr>
        <w:t>letter-spacing</w:t>
      </w:r>
      <w:r w:rsidR="00BA045C">
        <w:rPr>
          <w:bCs/>
          <w:color w:val="999999"/>
          <w:sz w:val="37"/>
          <w:szCs w:val="37"/>
        </w:rPr>
        <w:t xml:space="preserve"> </w:t>
      </w:r>
      <w:r>
        <w:rPr>
          <w:bCs/>
          <w:color w:val="999999"/>
          <w:sz w:val="37"/>
          <w:szCs w:val="37"/>
        </w:rPr>
        <w:t>[12/26]</w:t>
      </w:r>
    </w:p>
    <w:p w14:paraId="19A5B3B1"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04EB4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50744037"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16D05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1F41DDC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CE5BB9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545A4E58"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689C7D36" w14:textId="7D86126B" w:rsidR="00CC1917" w:rsidRDefault="00806560" w:rsidP="00CC1917">
      <w:pPr>
        <w:tabs>
          <w:tab w:val="left" w:pos="2319"/>
        </w:tabs>
      </w:pPr>
      <w:r>
        <w:rPr>
          <w:noProof/>
          <w:lang w:eastAsia="ru-RU"/>
        </w:rPr>
        <w:drawing>
          <wp:inline distT="0" distB="0" distL="0" distR="0" wp14:anchorId="2A982569" wp14:editId="5CA33DC8">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1B7DA13D" w14:textId="3D9F5922" w:rsidR="00806560" w:rsidRDefault="00806560" w:rsidP="00CC1917">
      <w:pPr>
        <w:tabs>
          <w:tab w:val="left" w:pos="2319"/>
        </w:tabs>
      </w:pPr>
    </w:p>
    <w:p w14:paraId="252B3B21" w14:textId="0688294C" w:rsidR="00806560" w:rsidRDefault="00806560" w:rsidP="00CC1917">
      <w:pPr>
        <w:tabs>
          <w:tab w:val="left" w:pos="2319"/>
        </w:tabs>
      </w:pPr>
    </w:p>
    <w:p w14:paraId="54C9C6B0" w14:textId="77777777" w:rsidR="00806560" w:rsidRDefault="00806560" w:rsidP="00806560">
      <w:pPr>
        <w:pStyle w:val="2"/>
      </w:pPr>
      <w:r>
        <w:lastRenderedPageBreak/>
        <w:t>Декоративная стилизация строки, шаг 1 </w:t>
      </w:r>
      <w:r>
        <w:rPr>
          <w:bCs/>
          <w:color w:val="999999"/>
          <w:sz w:val="37"/>
          <w:szCs w:val="37"/>
        </w:rPr>
        <w:t>[13/26]</w:t>
      </w:r>
    </w:p>
    <w:p w14:paraId="5BD82022"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D559C29"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56854E3D" w14:textId="77777777" w:rsidR="00175931" w:rsidRPr="00175931" w:rsidRDefault="00175931" w:rsidP="00175931">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531760D0"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42E9DF8F"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21323C2E"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112A32C4" w14:textId="77777777" w:rsidR="00175931" w:rsidRDefault="00175931" w:rsidP="00175931">
      <w:pPr>
        <w:pStyle w:val="2"/>
      </w:pPr>
      <w:r>
        <w:t>Декоративная стилизация строки, шаг 2 </w:t>
      </w:r>
      <w:r>
        <w:rPr>
          <w:bCs/>
          <w:color w:val="999999"/>
          <w:sz w:val="37"/>
          <w:szCs w:val="37"/>
        </w:rPr>
        <w:t>[14/26]</w:t>
      </w:r>
    </w:p>
    <w:p w14:paraId="1AEA3EB4"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27744D65"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33C9D28A"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609ED079"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30A506F3" w14:textId="77777777" w:rsidR="00806560" w:rsidRDefault="00806560" w:rsidP="00CC1917">
      <w:pPr>
        <w:tabs>
          <w:tab w:val="left" w:pos="2319"/>
        </w:tabs>
      </w:pPr>
    </w:p>
    <w:p w14:paraId="0CB4AC33" w14:textId="0A3EE863" w:rsidR="00806560" w:rsidRDefault="00806560" w:rsidP="00CC1917">
      <w:pPr>
        <w:tabs>
          <w:tab w:val="left" w:pos="2319"/>
        </w:tabs>
      </w:pPr>
    </w:p>
    <w:p w14:paraId="0C0E9347" w14:textId="77777777" w:rsidR="00967787" w:rsidRPr="00967787" w:rsidRDefault="00967787" w:rsidP="00967787">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2634AF49"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E35489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6D2F27E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A65D8DC" w14:textId="166B0B47" w:rsidR="00806560" w:rsidRDefault="003B6E29" w:rsidP="00CC1917">
      <w:pPr>
        <w:tabs>
          <w:tab w:val="left" w:pos="2319"/>
        </w:tabs>
      </w:pPr>
      <w:r>
        <w:rPr>
          <w:noProof/>
          <w:lang w:eastAsia="ru-RU"/>
        </w:rPr>
        <w:drawing>
          <wp:inline distT="0" distB="0" distL="0" distR="0" wp14:anchorId="44BB4B0F" wp14:editId="70054D15">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39C64F5" w14:textId="41D9CD64" w:rsidR="003B6E29" w:rsidRDefault="003B6E29" w:rsidP="00CC1917">
      <w:pPr>
        <w:tabs>
          <w:tab w:val="left" w:pos="2319"/>
        </w:tabs>
      </w:pPr>
    </w:p>
    <w:p w14:paraId="0DB35C83" w14:textId="77777777" w:rsidR="003B6E29" w:rsidRDefault="003B6E29" w:rsidP="003B6E29">
      <w:pPr>
        <w:pStyle w:val="2"/>
      </w:pPr>
      <w:r>
        <w:t>Свойство text-indent </w:t>
      </w:r>
      <w:r>
        <w:rPr>
          <w:bCs/>
          <w:color w:val="999999"/>
          <w:sz w:val="37"/>
          <w:szCs w:val="37"/>
        </w:rPr>
        <w:t>[15/26]</w:t>
      </w:r>
    </w:p>
    <w:p w14:paraId="34F0C244"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135978C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6A7B4E7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5BA94C9E" w14:textId="6FBF1191" w:rsidR="003B6E29" w:rsidRDefault="003B6E29" w:rsidP="00CC1917">
      <w:pPr>
        <w:tabs>
          <w:tab w:val="left" w:pos="2319"/>
        </w:tabs>
      </w:pPr>
    </w:p>
    <w:p w14:paraId="437F2ADB" w14:textId="77777777" w:rsidR="00F87F53" w:rsidRDefault="00F87F53" w:rsidP="00F87F53">
      <w:pPr>
        <w:pStyle w:val="2"/>
      </w:pPr>
      <w:r>
        <w:t>Псевдоэлемент ::first-letter </w:t>
      </w:r>
      <w:r>
        <w:rPr>
          <w:bCs/>
          <w:color w:val="999999"/>
          <w:sz w:val="37"/>
          <w:szCs w:val="37"/>
        </w:rPr>
        <w:t>[16/26]</w:t>
      </w:r>
    </w:p>
    <w:p w14:paraId="009BD906"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75E16DE7"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644235FF" w14:textId="77777777" w:rsidR="00F87F53" w:rsidRDefault="00F87F53" w:rsidP="00F87F53">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5B1E5F69"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373F2EF0" w14:textId="77777777" w:rsidR="00F87F53" w:rsidRDefault="00F87F53" w:rsidP="00F87F5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4F62393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063A294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32963A99" w14:textId="77777777" w:rsidR="00F8717A" w:rsidRDefault="00F8717A" w:rsidP="00F8717A">
      <w:pPr>
        <w:pStyle w:val="2"/>
      </w:pPr>
      <w:r>
        <w:t>Псевдоэлемент ::first-line </w:t>
      </w:r>
      <w:r>
        <w:rPr>
          <w:bCs/>
          <w:color w:val="999999"/>
          <w:sz w:val="37"/>
          <w:szCs w:val="37"/>
        </w:rPr>
        <w:t>[17/26]</w:t>
      </w:r>
    </w:p>
    <w:p w14:paraId="4852CAF6"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2B410EDE" w14:textId="77777777" w:rsidR="00F8717A" w:rsidRPr="00F8717A" w:rsidRDefault="00F8717A" w:rsidP="00AB2DA3">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79E429C5"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41236393" w14:textId="77777777" w:rsidR="00F8717A" w:rsidRDefault="00F8717A" w:rsidP="00AB2DA3">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3E326DDB"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2FAD4632"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256ACBA0"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011E4E2" w14:textId="2374C6FA" w:rsidR="00F87F53" w:rsidRDefault="001462EF" w:rsidP="00CC1917">
      <w:pPr>
        <w:tabs>
          <w:tab w:val="left" w:pos="2319"/>
        </w:tabs>
      </w:pPr>
      <w:r>
        <w:rPr>
          <w:noProof/>
          <w:lang w:eastAsia="ru-RU"/>
        </w:rPr>
        <w:drawing>
          <wp:inline distT="0" distB="0" distL="0" distR="0" wp14:anchorId="5618A0B4" wp14:editId="07657671">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520222B6" w14:textId="36FA7B4E" w:rsidR="002844AF" w:rsidRDefault="002844AF" w:rsidP="00CC1917">
      <w:pPr>
        <w:tabs>
          <w:tab w:val="left" w:pos="2319"/>
        </w:tabs>
      </w:pPr>
    </w:p>
    <w:p w14:paraId="5C3DF035" w14:textId="77777777" w:rsidR="002844AF" w:rsidRDefault="002844AF" w:rsidP="002844AF">
      <w:pPr>
        <w:pStyle w:val="2"/>
      </w:pPr>
      <w:r>
        <w:t>Колоночная разметка: свойство column-count </w:t>
      </w:r>
      <w:r>
        <w:rPr>
          <w:bCs/>
          <w:color w:val="999999"/>
          <w:sz w:val="37"/>
          <w:szCs w:val="37"/>
        </w:rPr>
        <w:t>[18/26]</w:t>
      </w:r>
    </w:p>
    <w:p w14:paraId="4F34F998"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3E581BFA"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553624E7"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19329F04" w14:textId="77777777" w:rsidR="002844AF" w:rsidRDefault="002844AF" w:rsidP="002844A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24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6351AA57" w14:textId="77777777" w:rsidR="00DB398B" w:rsidRDefault="00DB398B" w:rsidP="00DB398B">
      <w:pPr>
        <w:pStyle w:val="2"/>
      </w:pPr>
      <w:r>
        <w:lastRenderedPageBreak/>
        <w:t>Колоночная разметка: свойство column-width </w:t>
      </w:r>
      <w:r>
        <w:rPr>
          <w:bCs/>
          <w:color w:val="999999"/>
          <w:sz w:val="37"/>
          <w:szCs w:val="37"/>
        </w:rPr>
        <w:t>[19/26]</w:t>
      </w:r>
    </w:p>
    <w:p w14:paraId="4F00C73D"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BE83DC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47962A1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A61C9E3" w14:textId="77777777" w:rsidR="00492A17" w:rsidRDefault="00492A17" w:rsidP="00492A17">
      <w:pPr>
        <w:pStyle w:val="2"/>
      </w:pPr>
      <w:r>
        <w:t>Колоночная разметка: свойство column-gap </w:t>
      </w:r>
      <w:r>
        <w:rPr>
          <w:bCs/>
          <w:color w:val="999999"/>
          <w:sz w:val="37"/>
          <w:szCs w:val="37"/>
        </w:rPr>
        <w:t>[20/26]</w:t>
      </w:r>
    </w:p>
    <w:p w14:paraId="048AC32A" w14:textId="77777777"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5A6DD07D" w14:textId="73D298AC"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137FCA9" w14:textId="0BE4DB1B"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85E25D" w14:textId="77777777" w:rsidR="00620A83" w:rsidRDefault="00620A83" w:rsidP="00620A83">
      <w:pPr>
        <w:pStyle w:val="2"/>
      </w:pPr>
      <w:r>
        <w:t>Направление текста </w:t>
      </w:r>
      <w:r>
        <w:rPr>
          <w:bCs/>
          <w:color w:val="999999"/>
          <w:sz w:val="37"/>
          <w:szCs w:val="37"/>
        </w:rPr>
        <w:t>[21/26]</w:t>
      </w:r>
    </w:p>
    <w:p w14:paraId="2549D8B0"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1D0A95AE"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3A1D0176"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05CDF020"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4881B073"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325B07CA"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6041B433"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53AAE6B6"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5E61BA51"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7E31C303" w14:textId="77777777" w:rsidR="00570204" w:rsidRDefault="00570204" w:rsidP="00570204">
      <w:pPr>
        <w:pStyle w:val="2"/>
      </w:pPr>
      <w:r>
        <w:t>Направление текста и таблицы </w:t>
      </w:r>
      <w:r>
        <w:rPr>
          <w:bCs/>
          <w:color w:val="999999"/>
          <w:sz w:val="37"/>
          <w:szCs w:val="37"/>
        </w:rPr>
        <w:t>[22/26]</w:t>
      </w:r>
    </w:p>
    <w:p w14:paraId="5613536F" w14:textId="77777777" w:rsidR="00570204" w:rsidRDefault="00570204" w:rsidP="005702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65B64A16" w14:textId="77777777"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593B59" w14:textId="355EF94F" w:rsidR="002844AF" w:rsidRDefault="002844AF" w:rsidP="00CC1917">
      <w:pPr>
        <w:tabs>
          <w:tab w:val="left" w:pos="2319"/>
        </w:tabs>
      </w:pPr>
    </w:p>
    <w:p w14:paraId="178F08B2" w14:textId="654D4298" w:rsidR="00383D02" w:rsidRDefault="00383D02" w:rsidP="00CC1917">
      <w:pPr>
        <w:tabs>
          <w:tab w:val="left" w:pos="2319"/>
        </w:tabs>
      </w:pPr>
    </w:p>
    <w:p w14:paraId="5DE526ED" w14:textId="77777777" w:rsidR="00383D02" w:rsidRDefault="00383D02" w:rsidP="00383D02">
      <w:pPr>
        <w:pStyle w:val="2"/>
      </w:pPr>
      <w:r>
        <w:lastRenderedPageBreak/>
        <w:t>Переполнение текста </w:t>
      </w:r>
      <w:r>
        <w:rPr>
          <w:bCs/>
          <w:color w:val="999999"/>
          <w:sz w:val="37"/>
          <w:szCs w:val="37"/>
        </w:rPr>
        <w:t>[23/26]</w:t>
      </w:r>
    </w:p>
    <w:p w14:paraId="3B134B7B"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6E439169"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312E6048"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588091D4" w14:textId="77777777" w:rsidR="003807CD" w:rsidRDefault="003807CD" w:rsidP="003807CD">
      <w:pPr>
        <w:pStyle w:val="2"/>
      </w:pPr>
      <w:r>
        <w:t>Интервал между словами </w:t>
      </w:r>
      <w:r>
        <w:rPr>
          <w:bCs/>
          <w:color w:val="999999"/>
          <w:sz w:val="37"/>
          <w:szCs w:val="37"/>
        </w:rPr>
        <w:t>[24/26]</w:t>
      </w:r>
    </w:p>
    <w:p w14:paraId="57674975"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3079E65F"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6000A852" w14:textId="682D68CF" w:rsidR="00383D02" w:rsidRDefault="0023576E" w:rsidP="0023576E">
      <w:pPr>
        <w:pStyle w:val="1"/>
      </w:pPr>
      <w:r w:rsidRPr="0023576E">
        <w:t>Анимация</w:t>
      </w:r>
    </w:p>
    <w:p w14:paraId="341B8D75" w14:textId="77777777" w:rsidR="0023576E" w:rsidRDefault="0023576E" w:rsidP="0023576E">
      <w:pPr>
        <w:pStyle w:val="2"/>
      </w:pPr>
      <w:r>
        <w:t>Привет, animation!</w:t>
      </w:r>
    </w:p>
    <w:p w14:paraId="200E7F2C" w14:textId="77777777" w:rsidR="0023576E" w:rsidRDefault="0023576E" w:rsidP="0023576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t>
      </w:r>
    </w:p>
    <w:p w14:paraId="39B579C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23576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0E606A"/>
    <w:p w14:paraId="72FF1805" w14:textId="77777777" w:rsidR="000E606A" w:rsidRPr="000E606A" w:rsidRDefault="000E606A" w:rsidP="000E606A">
      <w:pPr>
        <w:rPr>
          <w:lang w:val="en-US"/>
        </w:rPr>
      </w:pPr>
      <w:r w:rsidRPr="000E606A">
        <w:rPr>
          <w:lang w:val="en-US"/>
        </w:rPr>
        <w:t>@keyframes rotate {</w:t>
      </w:r>
    </w:p>
    <w:p w14:paraId="3F496057" w14:textId="77777777" w:rsidR="000E606A" w:rsidRPr="000E606A" w:rsidRDefault="000E606A" w:rsidP="000E606A">
      <w:pPr>
        <w:rPr>
          <w:lang w:val="en-US"/>
        </w:rPr>
      </w:pPr>
      <w:r w:rsidRPr="000E606A">
        <w:rPr>
          <w:lang w:val="en-US"/>
        </w:rPr>
        <w:t xml:space="preserve">  0% {</w:t>
      </w:r>
    </w:p>
    <w:p w14:paraId="7D01D26D" w14:textId="77777777" w:rsidR="000E606A" w:rsidRPr="000E606A" w:rsidRDefault="000E606A" w:rsidP="000E606A">
      <w:pPr>
        <w:rPr>
          <w:lang w:val="en-US"/>
        </w:rPr>
      </w:pPr>
      <w:r w:rsidRPr="000E606A">
        <w:rPr>
          <w:lang w:val="en-US"/>
        </w:rPr>
        <w:t xml:space="preserve">    transform: rotate(0deg);</w:t>
      </w:r>
    </w:p>
    <w:p w14:paraId="49F2A438" w14:textId="77777777" w:rsidR="000E606A" w:rsidRPr="000E606A" w:rsidRDefault="000E606A" w:rsidP="000E606A">
      <w:pPr>
        <w:rPr>
          <w:lang w:val="en-US"/>
        </w:rPr>
      </w:pPr>
      <w:r w:rsidRPr="000E606A">
        <w:rPr>
          <w:lang w:val="en-US"/>
        </w:rPr>
        <w:t xml:space="preserve">  }</w:t>
      </w:r>
    </w:p>
    <w:p w14:paraId="7C92E5A9" w14:textId="77777777" w:rsidR="000E606A" w:rsidRPr="000E606A" w:rsidRDefault="000E606A" w:rsidP="000E606A">
      <w:pPr>
        <w:rPr>
          <w:lang w:val="en-US"/>
        </w:rPr>
      </w:pPr>
      <w:r w:rsidRPr="000E606A">
        <w:rPr>
          <w:lang w:val="en-US"/>
        </w:rPr>
        <w:t xml:space="preserve">  100% {</w:t>
      </w:r>
    </w:p>
    <w:p w14:paraId="2A81851F" w14:textId="77777777" w:rsidR="000E606A" w:rsidRPr="000E606A" w:rsidRDefault="000E606A" w:rsidP="000E606A">
      <w:pPr>
        <w:rPr>
          <w:lang w:val="en-US"/>
        </w:rPr>
      </w:pPr>
      <w:r w:rsidRPr="000E606A">
        <w:rPr>
          <w:lang w:val="en-US"/>
        </w:rPr>
        <w:t xml:space="preserve">    transform: rotate(360deg);</w:t>
      </w:r>
    </w:p>
    <w:p w14:paraId="45DCD280" w14:textId="77777777" w:rsidR="000E606A" w:rsidRPr="000E606A" w:rsidRDefault="000E606A" w:rsidP="000E606A">
      <w:pPr>
        <w:rPr>
          <w:lang w:val="en-US"/>
        </w:rPr>
      </w:pPr>
      <w:r w:rsidRPr="000E606A">
        <w:rPr>
          <w:lang w:val="en-US"/>
        </w:rPr>
        <w:t xml:space="preserve">  }</w:t>
      </w:r>
    </w:p>
    <w:p w14:paraId="438442FB" w14:textId="77777777" w:rsidR="000E606A" w:rsidRPr="000E606A" w:rsidRDefault="000E606A" w:rsidP="000E606A">
      <w:pPr>
        <w:rPr>
          <w:lang w:val="en-US"/>
        </w:rPr>
      </w:pPr>
      <w:r w:rsidRPr="000E606A">
        <w:rPr>
          <w:lang w:val="en-US"/>
        </w:rPr>
        <w:t>}</w:t>
      </w:r>
    </w:p>
    <w:p w14:paraId="440A5FCA" w14:textId="77777777" w:rsidR="000E606A" w:rsidRPr="000E606A" w:rsidRDefault="000E606A" w:rsidP="000E606A">
      <w:pPr>
        <w:rPr>
          <w:lang w:val="en-US"/>
        </w:rPr>
      </w:pPr>
    </w:p>
    <w:p w14:paraId="5D09A298" w14:textId="77777777" w:rsidR="000E606A" w:rsidRPr="000E606A" w:rsidRDefault="000E606A" w:rsidP="000E606A">
      <w:pPr>
        <w:rPr>
          <w:lang w:val="en-US"/>
        </w:rPr>
      </w:pPr>
    </w:p>
    <w:p w14:paraId="55AF95BB" w14:textId="77777777" w:rsidR="000E606A" w:rsidRPr="000E606A" w:rsidRDefault="000E606A" w:rsidP="000E606A">
      <w:pPr>
        <w:rPr>
          <w:lang w:val="en-US"/>
        </w:rPr>
      </w:pPr>
    </w:p>
    <w:p w14:paraId="4C101215" w14:textId="77777777" w:rsidR="000E606A" w:rsidRPr="000E606A" w:rsidRDefault="000E606A" w:rsidP="000E606A">
      <w:pPr>
        <w:rPr>
          <w:lang w:val="en-US"/>
        </w:rPr>
      </w:pPr>
      <w:r w:rsidRPr="000E606A">
        <w:rPr>
          <w:lang w:val="en-US"/>
        </w:rPr>
        <w:t>.wood-wheel {</w:t>
      </w:r>
    </w:p>
    <w:p w14:paraId="1F927FBB" w14:textId="77777777" w:rsidR="000E606A" w:rsidRPr="000E606A" w:rsidRDefault="000E606A" w:rsidP="000E606A">
      <w:pPr>
        <w:rPr>
          <w:lang w:val="en-US"/>
        </w:rPr>
      </w:pPr>
      <w:r w:rsidRPr="000E606A">
        <w:rPr>
          <w:lang w:val="en-US"/>
        </w:rPr>
        <w:t xml:space="preserve">  animation-name: rotate;</w:t>
      </w:r>
    </w:p>
    <w:p w14:paraId="523AE314" w14:textId="77777777" w:rsidR="000E606A" w:rsidRPr="000E606A" w:rsidRDefault="000E606A" w:rsidP="000E606A">
      <w:pPr>
        <w:rPr>
          <w:lang w:val="en-US"/>
        </w:rPr>
      </w:pPr>
      <w:r w:rsidRPr="000E606A">
        <w:rPr>
          <w:lang w:val="en-US"/>
        </w:rPr>
        <w:t xml:space="preserve">  animation-duration: 15s;</w:t>
      </w:r>
    </w:p>
    <w:p w14:paraId="38264E4F" w14:textId="77777777" w:rsidR="000E606A" w:rsidRDefault="000E606A" w:rsidP="000E606A">
      <w:r>
        <w:t>}</w:t>
      </w:r>
    </w:p>
    <w:p w14:paraId="675C7D29" w14:textId="77777777" w:rsidR="000E606A" w:rsidRDefault="000E606A" w:rsidP="000E606A">
      <w:pPr>
        <w:pStyle w:val="2"/>
      </w:pPr>
      <w:r>
        <w:t>@keyframes: раскадровка</w:t>
      </w:r>
    </w:p>
    <w:p w14:paraId="623A7AB0" w14:textId="77777777" w:rsidR="000E606A" w:rsidRDefault="000E606A" w:rsidP="000E60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0E60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F27759">
      <w:pPr>
        <w:pStyle w:val="2"/>
      </w:pPr>
      <w:r>
        <w:t>@keyframes: from и to</w:t>
      </w:r>
    </w:p>
    <w:p w14:paraId="778C9C61" w14:textId="77777777" w:rsidR="00F27759" w:rsidRDefault="00F27759" w:rsidP="00F277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248"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F277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F27759">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F27759">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A66638">
      <w:pPr>
        <w:rPr>
          <w:lang w:val="en-US"/>
        </w:rPr>
      </w:pPr>
      <w:r w:rsidRPr="00A66638">
        <w:rPr>
          <w:lang w:val="en-US"/>
        </w:rPr>
        <w:t>.platform {</w:t>
      </w:r>
    </w:p>
    <w:p w14:paraId="54B90C66" w14:textId="77777777" w:rsidR="00A66638" w:rsidRPr="00A66638" w:rsidRDefault="00A66638" w:rsidP="00A66638">
      <w:pPr>
        <w:rPr>
          <w:lang w:val="en-US"/>
        </w:rPr>
      </w:pPr>
      <w:r w:rsidRPr="00A66638">
        <w:rPr>
          <w:lang w:val="en-US"/>
        </w:rPr>
        <w:t xml:space="preserve">  animation-name: lift-up;</w:t>
      </w:r>
    </w:p>
    <w:p w14:paraId="5A1D90E0" w14:textId="77777777" w:rsidR="00A66638" w:rsidRPr="00A66638" w:rsidRDefault="00A66638" w:rsidP="00A66638">
      <w:pPr>
        <w:rPr>
          <w:lang w:val="en-US"/>
        </w:rPr>
      </w:pPr>
      <w:r w:rsidRPr="00A66638">
        <w:rPr>
          <w:lang w:val="en-US"/>
        </w:rPr>
        <w:lastRenderedPageBreak/>
        <w:t xml:space="preserve">  animation-duration: 3s;</w:t>
      </w:r>
    </w:p>
    <w:p w14:paraId="3B4BC9D3" w14:textId="77777777" w:rsidR="00A66638" w:rsidRPr="00A66638" w:rsidRDefault="00A66638" w:rsidP="00A66638">
      <w:pPr>
        <w:rPr>
          <w:lang w:val="en-US"/>
        </w:rPr>
      </w:pPr>
      <w:r w:rsidRPr="00A66638">
        <w:rPr>
          <w:lang w:val="en-US"/>
        </w:rPr>
        <w:t>}</w:t>
      </w:r>
    </w:p>
    <w:p w14:paraId="658A856F" w14:textId="77777777" w:rsidR="00A66638" w:rsidRPr="00A66638" w:rsidRDefault="00A66638" w:rsidP="00A66638">
      <w:pPr>
        <w:rPr>
          <w:lang w:val="en-US"/>
        </w:rPr>
      </w:pPr>
    </w:p>
    <w:p w14:paraId="0E2DCEBD" w14:textId="77777777" w:rsidR="00A66638" w:rsidRPr="00A66638" w:rsidRDefault="00A66638" w:rsidP="00A66638">
      <w:pPr>
        <w:rPr>
          <w:lang w:val="en-US"/>
        </w:rPr>
      </w:pPr>
      <w:r w:rsidRPr="00A66638">
        <w:rPr>
          <w:lang w:val="en-US"/>
        </w:rPr>
        <w:t>@keyframes lift-up {</w:t>
      </w:r>
    </w:p>
    <w:p w14:paraId="0E60F338" w14:textId="77777777" w:rsidR="00A66638" w:rsidRPr="00A66638" w:rsidRDefault="00A66638" w:rsidP="00A66638">
      <w:pPr>
        <w:rPr>
          <w:lang w:val="en-US"/>
        </w:rPr>
      </w:pPr>
      <w:r w:rsidRPr="00A66638">
        <w:rPr>
          <w:lang w:val="en-US"/>
        </w:rPr>
        <w:t xml:space="preserve">  from { </w:t>
      </w:r>
    </w:p>
    <w:p w14:paraId="385F548E" w14:textId="77777777" w:rsidR="00A66638" w:rsidRPr="00A66638" w:rsidRDefault="00A66638" w:rsidP="00A66638">
      <w:pPr>
        <w:rPr>
          <w:lang w:val="en-US"/>
        </w:rPr>
      </w:pPr>
      <w:r w:rsidRPr="00A66638">
        <w:rPr>
          <w:lang w:val="en-US"/>
        </w:rPr>
        <w:t xml:space="preserve">    transform:translateY(0px);</w:t>
      </w:r>
    </w:p>
    <w:p w14:paraId="3C3BA1AE" w14:textId="77777777" w:rsidR="00A66638" w:rsidRPr="00A66638" w:rsidRDefault="00A66638" w:rsidP="00A66638">
      <w:pPr>
        <w:rPr>
          <w:lang w:val="en-US"/>
        </w:rPr>
      </w:pPr>
      <w:r w:rsidRPr="00A66638">
        <w:rPr>
          <w:lang w:val="en-US"/>
        </w:rPr>
        <w:t xml:space="preserve">    }</w:t>
      </w:r>
    </w:p>
    <w:p w14:paraId="56B65EBC" w14:textId="77777777" w:rsidR="00A66638" w:rsidRPr="00A66638" w:rsidRDefault="00A66638" w:rsidP="00A66638">
      <w:pPr>
        <w:rPr>
          <w:lang w:val="en-US"/>
        </w:rPr>
      </w:pPr>
      <w:r w:rsidRPr="00A66638">
        <w:rPr>
          <w:lang w:val="en-US"/>
        </w:rPr>
        <w:t xml:space="preserve">  50% { transform:translateY(-250px);}</w:t>
      </w:r>
    </w:p>
    <w:p w14:paraId="2D5D39ED" w14:textId="77777777" w:rsidR="00A66638" w:rsidRPr="00335DC8" w:rsidRDefault="00A66638" w:rsidP="00A66638">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A66638">
      <w:r w:rsidRPr="00335DC8">
        <w:t>}</w:t>
      </w:r>
    </w:p>
    <w:p w14:paraId="672D15AA" w14:textId="47A5180A" w:rsidR="00A66638" w:rsidRPr="00335DC8" w:rsidRDefault="00A66638" w:rsidP="00A66638"/>
    <w:p w14:paraId="63F0FEE4" w14:textId="77777777" w:rsidR="00A66638" w:rsidRDefault="00A66638" w:rsidP="00A66638">
      <w:pPr>
        <w:pStyle w:val="2"/>
      </w:pPr>
      <w:r>
        <w:t>@keyframes: группировка кадров</w:t>
      </w:r>
    </w:p>
    <w:p w14:paraId="2F6F50E3" w14:textId="77777777" w:rsidR="00A66638" w:rsidRDefault="00A66638" w:rsidP="00A666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A6663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A666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F43A93">
      <w:pPr>
        <w:rPr>
          <w:lang w:val="en-US"/>
        </w:rPr>
      </w:pPr>
      <w:r w:rsidRPr="00F43A93">
        <w:rPr>
          <w:lang w:val="en-US"/>
        </w:rPr>
        <w:t>@keyframes lift-up {</w:t>
      </w:r>
    </w:p>
    <w:p w14:paraId="00CC376C" w14:textId="77777777" w:rsidR="00F43A93" w:rsidRPr="00F43A93" w:rsidRDefault="00F43A93" w:rsidP="00F43A93">
      <w:pPr>
        <w:rPr>
          <w:lang w:val="en-US"/>
        </w:rPr>
      </w:pPr>
      <w:r w:rsidRPr="00F43A93">
        <w:rPr>
          <w:lang w:val="en-US"/>
        </w:rPr>
        <w:t xml:space="preserve">  0% {</w:t>
      </w:r>
    </w:p>
    <w:p w14:paraId="3576EC9F" w14:textId="77777777" w:rsidR="00F43A93" w:rsidRPr="00F43A93" w:rsidRDefault="00F43A93" w:rsidP="00F43A93">
      <w:pPr>
        <w:rPr>
          <w:lang w:val="en-US"/>
        </w:rPr>
      </w:pPr>
      <w:r w:rsidRPr="00F43A93">
        <w:rPr>
          <w:lang w:val="en-US"/>
        </w:rPr>
        <w:t xml:space="preserve">    transform: translateY(0px);</w:t>
      </w:r>
    </w:p>
    <w:p w14:paraId="2E60670E" w14:textId="77777777" w:rsidR="00F43A93" w:rsidRPr="00F43A93" w:rsidRDefault="00F43A93" w:rsidP="00F43A93">
      <w:pPr>
        <w:rPr>
          <w:lang w:val="en-US"/>
        </w:rPr>
      </w:pPr>
      <w:r w:rsidRPr="00F43A93">
        <w:rPr>
          <w:lang w:val="en-US"/>
        </w:rPr>
        <w:t xml:space="preserve">  }</w:t>
      </w:r>
    </w:p>
    <w:p w14:paraId="435E5A7A" w14:textId="77777777" w:rsidR="00F43A93" w:rsidRPr="00F43A93" w:rsidRDefault="00F43A93" w:rsidP="00F43A93">
      <w:pPr>
        <w:rPr>
          <w:lang w:val="en-US"/>
        </w:rPr>
      </w:pPr>
      <w:r w:rsidRPr="00F43A93">
        <w:rPr>
          <w:lang w:val="en-US"/>
        </w:rPr>
        <w:t xml:space="preserve">  50%,80% {</w:t>
      </w:r>
    </w:p>
    <w:p w14:paraId="15C1E4B9" w14:textId="77777777" w:rsidR="00F43A93" w:rsidRPr="00F43A93" w:rsidRDefault="00F43A93" w:rsidP="00F43A93">
      <w:pPr>
        <w:rPr>
          <w:lang w:val="en-US"/>
        </w:rPr>
      </w:pPr>
      <w:r w:rsidRPr="00F43A93">
        <w:rPr>
          <w:lang w:val="en-US"/>
        </w:rPr>
        <w:t xml:space="preserve">    transform: translateY(-50px);</w:t>
      </w:r>
    </w:p>
    <w:p w14:paraId="4A703DFC" w14:textId="77777777" w:rsidR="00F43A93" w:rsidRPr="00F43A93" w:rsidRDefault="00F43A93" w:rsidP="00F43A93">
      <w:pPr>
        <w:rPr>
          <w:lang w:val="en-US"/>
        </w:rPr>
      </w:pPr>
      <w:r w:rsidRPr="00F43A93">
        <w:rPr>
          <w:lang w:val="en-US"/>
        </w:rPr>
        <w:t xml:space="preserve">  }</w:t>
      </w:r>
    </w:p>
    <w:p w14:paraId="4F06CFE7" w14:textId="77777777" w:rsidR="00F43A93" w:rsidRPr="00F43A93" w:rsidRDefault="00F43A93" w:rsidP="00F43A93">
      <w:pPr>
        <w:rPr>
          <w:lang w:val="en-US"/>
        </w:rPr>
      </w:pPr>
      <w:r w:rsidRPr="00F43A93">
        <w:rPr>
          <w:lang w:val="en-US"/>
        </w:rPr>
        <w:t xml:space="preserve">  100% {</w:t>
      </w:r>
    </w:p>
    <w:p w14:paraId="5362A536" w14:textId="77777777" w:rsidR="00F43A93" w:rsidRPr="00F43A93" w:rsidRDefault="00F43A93" w:rsidP="00F43A93">
      <w:pPr>
        <w:rPr>
          <w:lang w:val="en-US"/>
        </w:rPr>
      </w:pPr>
      <w:r w:rsidRPr="00F43A93">
        <w:rPr>
          <w:lang w:val="en-US"/>
        </w:rPr>
        <w:t xml:space="preserve">    transform: translateY(-300px);</w:t>
      </w:r>
    </w:p>
    <w:p w14:paraId="0A68EFB9" w14:textId="77777777" w:rsidR="00F43A93" w:rsidRDefault="00F43A93" w:rsidP="00F43A93">
      <w:r w:rsidRPr="00F43A93">
        <w:rPr>
          <w:lang w:val="en-US"/>
        </w:rPr>
        <w:t xml:space="preserve">  </w:t>
      </w:r>
      <w:r>
        <w:t>}</w:t>
      </w:r>
    </w:p>
    <w:p w14:paraId="23980616" w14:textId="6E58F262" w:rsidR="00A66638" w:rsidRDefault="00F43A93" w:rsidP="00F43A93">
      <w:r>
        <w:t>}</w:t>
      </w:r>
    </w:p>
    <w:p w14:paraId="535507C3" w14:textId="77777777" w:rsidR="00F43A93" w:rsidRDefault="00F43A93" w:rsidP="00F43A93">
      <w:pPr>
        <w:pStyle w:val="2"/>
      </w:pPr>
      <w:r>
        <w:t>Множественная анимация, шаг 1</w:t>
      </w:r>
    </w:p>
    <w:p w14:paraId="00179A9C" w14:textId="77777777" w:rsidR="00F43A93" w:rsidRDefault="00F43A93" w:rsidP="00F43A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F43A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F43A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F61392">
      <w:pPr>
        <w:rPr>
          <w:lang w:val="en-US"/>
        </w:rPr>
      </w:pPr>
    </w:p>
    <w:p w14:paraId="332AED04" w14:textId="732A404A" w:rsidR="00F61392" w:rsidRPr="00335DC8" w:rsidRDefault="00F61392" w:rsidP="00F61392">
      <w:pPr>
        <w:rPr>
          <w:lang w:val="en-US"/>
        </w:rPr>
      </w:pPr>
      <w:r w:rsidRPr="00335DC8">
        <w:rPr>
          <w:lang w:val="en-US"/>
        </w:rPr>
        <w:t>@keyframes rotate {</w:t>
      </w:r>
    </w:p>
    <w:p w14:paraId="10D38924" w14:textId="77777777" w:rsidR="00F61392" w:rsidRPr="00335DC8" w:rsidRDefault="00F61392" w:rsidP="00F61392">
      <w:pPr>
        <w:rPr>
          <w:lang w:val="en-US"/>
        </w:rPr>
      </w:pPr>
      <w:r w:rsidRPr="00335DC8">
        <w:rPr>
          <w:lang w:val="en-US"/>
        </w:rPr>
        <w:t xml:space="preserve">  50% {</w:t>
      </w:r>
    </w:p>
    <w:p w14:paraId="1E40D461" w14:textId="77777777" w:rsidR="00F61392" w:rsidRPr="00335DC8" w:rsidRDefault="00F61392" w:rsidP="00F61392">
      <w:pPr>
        <w:rPr>
          <w:lang w:val="en-US"/>
        </w:rPr>
      </w:pPr>
      <w:r w:rsidRPr="00335DC8">
        <w:rPr>
          <w:lang w:val="en-US"/>
        </w:rPr>
        <w:t xml:space="preserve">    transform:rotate(360deg);</w:t>
      </w:r>
    </w:p>
    <w:p w14:paraId="3820421A" w14:textId="77777777" w:rsidR="00F61392" w:rsidRPr="00F61392" w:rsidRDefault="00F61392" w:rsidP="00F61392">
      <w:pPr>
        <w:rPr>
          <w:lang w:val="en-US"/>
        </w:rPr>
      </w:pPr>
      <w:r w:rsidRPr="00335DC8">
        <w:rPr>
          <w:lang w:val="en-US"/>
        </w:rPr>
        <w:t xml:space="preserve">  </w:t>
      </w:r>
      <w:r w:rsidRPr="00F61392">
        <w:rPr>
          <w:lang w:val="en-US"/>
        </w:rPr>
        <w:t>}}</w:t>
      </w:r>
    </w:p>
    <w:p w14:paraId="4894ABC2" w14:textId="77777777" w:rsidR="00F61392" w:rsidRPr="00F61392" w:rsidRDefault="00F61392" w:rsidP="00F61392">
      <w:pPr>
        <w:rPr>
          <w:lang w:val="en-US"/>
        </w:rPr>
      </w:pPr>
      <w:r w:rsidRPr="00F61392">
        <w:rPr>
          <w:lang w:val="en-US"/>
        </w:rPr>
        <w:t xml:space="preserve">  </w:t>
      </w:r>
    </w:p>
    <w:p w14:paraId="0A8E1E93" w14:textId="77777777" w:rsidR="00F61392" w:rsidRPr="00F61392" w:rsidRDefault="00F61392" w:rsidP="00F61392">
      <w:pPr>
        <w:rPr>
          <w:lang w:val="en-US"/>
        </w:rPr>
      </w:pPr>
      <w:r w:rsidRPr="00F61392">
        <w:rPr>
          <w:lang w:val="en-US"/>
        </w:rPr>
        <w:t>.stone-wheel {</w:t>
      </w:r>
    </w:p>
    <w:p w14:paraId="0937B2DD" w14:textId="77777777" w:rsidR="00F61392" w:rsidRPr="00F61392" w:rsidRDefault="00F61392" w:rsidP="00F61392">
      <w:pPr>
        <w:rPr>
          <w:lang w:val="en-US"/>
        </w:rPr>
      </w:pPr>
      <w:r w:rsidRPr="00F61392">
        <w:rPr>
          <w:lang w:val="en-US"/>
        </w:rPr>
        <w:t xml:space="preserve">  animation-name:rotate;</w:t>
      </w:r>
    </w:p>
    <w:p w14:paraId="655783EC" w14:textId="7F7FC0F0" w:rsidR="00F43A93" w:rsidRDefault="00F61392" w:rsidP="00F61392">
      <w:r w:rsidRPr="00F61392">
        <w:rPr>
          <w:lang w:val="en-US"/>
        </w:rPr>
        <w:lastRenderedPageBreak/>
        <w:t xml:space="preserve">  </w:t>
      </w:r>
      <w:r>
        <w:t>animation-duration:3s;</w:t>
      </w:r>
    </w:p>
    <w:p w14:paraId="156E6B2A" w14:textId="77777777" w:rsidR="00F61392" w:rsidRDefault="00F61392" w:rsidP="00F61392">
      <w:pPr>
        <w:pStyle w:val="2"/>
      </w:pPr>
      <w:r>
        <w:t>Множественная анимация, шаг 2</w:t>
      </w:r>
    </w:p>
    <w:p w14:paraId="4811EA9F" w14:textId="77777777" w:rsidR="00F61392" w:rsidRDefault="00F61392" w:rsidP="00F613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F6139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F6139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249"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1D69B0">
      <w:pPr>
        <w:rPr>
          <w:lang w:val="en-US"/>
        </w:rPr>
      </w:pPr>
      <w:r w:rsidRPr="00DC0282">
        <w:rPr>
          <w:lang w:val="en-US"/>
        </w:rPr>
        <w:t>@keyframes rotate {</w:t>
      </w:r>
    </w:p>
    <w:p w14:paraId="71DD9DAB" w14:textId="77777777" w:rsidR="001D69B0" w:rsidRPr="00DC0282" w:rsidRDefault="001D69B0" w:rsidP="001D69B0">
      <w:pPr>
        <w:rPr>
          <w:lang w:val="en-US"/>
        </w:rPr>
      </w:pPr>
      <w:r w:rsidRPr="00DC0282">
        <w:rPr>
          <w:lang w:val="en-US"/>
        </w:rPr>
        <w:t xml:space="preserve">  50% {</w:t>
      </w:r>
    </w:p>
    <w:p w14:paraId="5DF69B89" w14:textId="77777777" w:rsidR="001D69B0" w:rsidRPr="00DC0282" w:rsidRDefault="001D69B0" w:rsidP="001D69B0">
      <w:pPr>
        <w:rPr>
          <w:lang w:val="en-US"/>
        </w:rPr>
      </w:pPr>
      <w:r w:rsidRPr="00DC0282">
        <w:rPr>
          <w:lang w:val="en-US"/>
        </w:rPr>
        <w:t xml:space="preserve">    transform: rotate(360deg);</w:t>
      </w:r>
    </w:p>
    <w:p w14:paraId="58B9BEB2" w14:textId="77777777" w:rsidR="001D69B0" w:rsidRPr="00DC0282" w:rsidRDefault="001D69B0" w:rsidP="001D69B0">
      <w:pPr>
        <w:rPr>
          <w:lang w:val="en-US"/>
        </w:rPr>
      </w:pPr>
      <w:r w:rsidRPr="00DC0282">
        <w:rPr>
          <w:lang w:val="en-US"/>
        </w:rPr>
        <w:t xml:space="preserve">  }</w:t>
      </w:r>
    </w:p>
    <w:p w14:paraId="68D58A07" w14:textId="77777777" w:rsidR="001D69B0" w:rsidRPr="00DC0282" w:rsidRDefault="001D69B0" w:rsidP="001D69B0">
      <w:pPr>
        <w:rPr>
          <w:lang w:val="en-US"/>
        </w:rPr>
      </w:pPr>
      <w:r w:rsidRPr="00DC0282">
        <w:rPr>
          <w:lang w:val="en-US"/>
        </w:rPr>
        <w:t>}</w:t>
      </w:r>
    </w:p>
    <w:p w14:paraId="631D26CD" w14:textId="77777777" w:rsidR="001D69B0" w:rsidRPr="00DC0282" w:rsidRDefault="001D69B0" w:rsidP="001D69B0">
      <w:pPr>
        <w:rPr>
          <w:lang w:val="en-US"/>
        </w:rPr>
      </w:pPr>
    </w:p>
    <w:p w14:paraId="706674C4" w14:textId="77777777" w:rsidR="001D69B0" w:rsidRPr="00DC0282" w:rsidRDefault="001D69B0" w:rsidP="001D69B0">
      <w:pPr>
        <w:rPr>
          <w:lang w:val="en-US"/>
        </w:rPr>
      </w:pPr>
    </w:p>
    <w:p w14:paraId="259A6B6E" w14:textId="77777777" w:rsidR="001D69B0" w:rsidRPr="00DC0282" w:rsidRDefault="001D69B0" w:rsidP="001D69B0">
      <w:pPr>
        <w:rPr>
          <w:lang w:val="en-US"/>
        </w:rPr>
      </w:pPr>
      <w:r w:rsidRPr="00DC0282">
        <w:rPr>
          <w:lang w:val="en-US"/>
        </w:rPr>
        <w:t>@keyframes move {</w:t>
      </w:r>
    </w:p>
    <w:p w14:paraId="301827EA" w14:textId="77777777" w:rsidR="001D69B0" w:rsidRPr="00DC0282" w:rsidRDefault="001D69B0" w:rsidP="001D69B0">
      <w:pPr>
        <w:rPr>
          <w:lang w:val="en-US"/>
        </w:rPr>
      </w:pPr>
      <w:r w:rsidRPr="00DC0282">
        <w:rPr>
          <w:lang w:val="en-US"/>
        </w:rPr>
        <w:t xml:space="preserve">  50% {</w:t>
      </w:r>
    </w:p>
    <w:p w14:paraId="29C00464" w14:textId="77777777" w:rsidR="001D69B0" w:rsidRPr="00DC0282" w:rsidRDefault="001D69B0" w:rsidP="001D69B0">
      <w:pPr>
        <w:rPr>
          <w:lang w:val="en-US"/>
        </w:rPr>
      </w:pPr>
      <w:r w:rsidRPr="00DC0282">
        <w:rPr>
          <w:lang w:val="en-US"/>
        </w:rPr>
        <w:t xml:space="preserve">    bottom:0px;</w:t>
      </w:r>
    </w:p>
    <w:p w14:paraId="467535A3" w14:textId="77777777" w:rsidR="001D69B0" w:rsidRPr="00DC0282" w:rsidRDefault="001D69B0" w:rsidP="001D69B0">
      <w:pPr>
        <w:rPr>
          <w:lang w:val="en-US"/>
        </w:rPr>
      </w:pPr>
      <w:r w:rsidRPr="00DC0282">
        <w:rPr>
          <w:lang w:val="en-US"/>
        </w:rPr>
        <w:t xml:space="preserve">  }</w:t>
      </w:r>
    </w:p>
    <w:p w14:paraId="199788BB" w14:textId="77777777" w:rsidR="001D69B0" w:rsidRPr="00DC0282" w:rsidRDefault="001D69B0" w:rsidP="001D69B0">
      <w:pPr>
        <w:rPr>
          <w:lang w:val="en-US"/>
        </w:rPr>
      </w:pPr>
      <w:r w:rsidRPr="00DC0282">
        <w:rPr>
          <w:lang w:val="en-US"/>
        </w:rPr>
        <w:t xml:space="preserve">  100% { bottom:-50px;</w:t>
      </w:r>
    </w:p>
    <w:p w14:paraId="65653198" w14:textId="77777777" w:rsidR="001D69B0" w:rsidRPr="00DC0282" w:rsidRDefault="001D69B0" w:rsidP="001D69B0">
      <w:pPr>
        <w:rPr>
          <w:lang w:val="en-US"/>
        </w:rPr>
      </w:pPr>
      <w:r w:rsidRPr="00DC0282">
        <w:rPr>
          <w:lang w:val="en-US"/>
        </w:rPr>
        <w:t xml:space="preserve">  }</w:t>
      </w:r>
    </w:p>
    <w:p w14:paraId="762C6EE1" w14:textId="77777777" w:rsidR="001D69B0" w:rsidRPr="00DC0282" w:rsidRDefault="001D69B0" w:rsidP="001D69B0">
      <w:pPr>
        <w:rPr>
          <w:lang w:val="en-US"/>
        </w:rPr>
      </w:pPr>
      <w:r w:rsidRPr="00DC0282">
        <w:rPr>
          <w:lang w:val="en-US"/>
        </w:rPr>
        <w:t>}</w:t>
      </w:r>
    </w:p>
    <w:p w14:paraId="21A6A5B3" w14:textId="77777777" w:rsidR="001D69B0" w:rsidRPr="00DC0282" w:rsidRDefault="001D69B0" w:rsidP="001D69B0">
      <w:pPr>
        <w:rPr>
          <w:lang w:val="en-US"/>
        </w:rPr>
      </w:pPr>
    </w:p>
    <w:p w14:paraId="112F9687" w14:textId="77777777" w:rsidR="001D69B0" w:rsidRPr="00DC0282" w:rsidRDefault="001D69B0" w:rsidP="001D69B0">
      <w:pPr>
        <w:rPr>
          <w:lang w:val="en-US"/>
        </w:rPr>
      </w:pPr>
      <w:r w:rsidRPr="00DC0282">
        <w:rPr>
          <w:lang w:val="en-US"/>
        </w:rPr>
        <w:t>.stone-wheel {</w:t>
      </w:r>
    </w:p>
    <w:p w14:paraId="69AE6BFE" w14:textId="77777777" w:rsidR="001D69B0" w:rsidRPr="00DC0282" w:rsidRDefault="001D69B0" w:rsidP="001D69B0">
      <w:pPr>
        <w:rPr>
          <w:lang w:val="en-US"/>
        </w:rPr>
      </w:pPr>
      <w:r w:rsidRPr="00DC0282">
        <w:rPr>
          <w:lang w:val="en-US"/>
        </w:rPr>
        <w:t xml:space="preserve">  animation-name: rotate,move;</w:t>
      </w:r>
    </w:p>
    <w:p w14:paraId="6371DCE4" w14:textId="77777777" w:rsidR="001D69B0" w:rsidRPr="00DC0282" w:rsidRDefault="001D69B0" w:rsidP="001D69B0">
      <w:pPr>
        <w:rPr>
          <w:lang w:val="en-US"/>
        </w:rPr>
      </w:pPr>
      <w:r w:rsidRPr="00DC0282">
        <w:rPr>
          <w:lang w:val="en-US"/>
        </w:rPr>
        <w:t xml:space="preserve">  animation-duration: 3s,6s;</w:t>
      </w:r>
    </w:p>
    <w:p w14:paraId="6319C22D" w14:textId="41E610C7" w:rsidR="00F61392" w:rsidRPr="00DC0282" w:rsidRDefault="001D69B0" w:rsidP="001D69B0">
      <w:pPr>
        <w:rPr>
          <w:lang w:val="en-US"/>
        </w:rPr>
      </w:pPr>
      <w:r w:rsidRPr="00DC0282">
        <w:rPr>
          <w:lang w:val="en-US"/>
        </w:rPr>
        <w:t>}</w:t>
      </w:r>
    </w:p>
    <w:p w14:paraId="1B043401" w14:textId="77777777" w:rsidR="001D69B0" w:rsidRPr="00DC0282" w:rsidRDefault="001D69B0" w:rsidP="001D69B0">
      <w:pPr>
        <w:pStyle w:val="2"/>
        <w:rPr>
          <w:lang w:val="en-US"/>
        </w:rPr>
      </w:pPr>
      <w:r>
        <w:lastRenderedPageBreak/>
        <w:t>Водное</w:t>
      </w:r>
      <w:r w:rsidRPr="00DC0282">
        <w:rPr>
          <w:lang w:val="en-US"/>
        </w:rPr>
        <w:t xml:space="preserve"> </w:t>
      </w:r>
      <w:r>
        <w:t>путешествие</w:t>
      </w:r>
    </w:p>
    <w:p w14:paraId="0B4BD0B9" w14:textId="77777777" w:rsidR="001D69B0" w:rsidRDefault="001D69B0" w:rsidP="001D69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1D69B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4243F6">
      <w:pPr>
        <w:rPr>
          <w:lang w:val="en-US"/>
        </w:rPr>
      </w:pPr>
      <w:r w:rsidRPr="004243F6">
        <w:rPr>
          <w:lang w:val="en-US"/>
        </w:rPr>
        <w:t>@keyframes move-clouds {</w:t>
      </w:r>
    </w:p>
    <w:p w14:paraId="2E75DAA1" w14:textId="77777777" w:rsidR="004243F6" w:rsidRPr="004243F6" w:rsidRDefault="004243F6" w:rsidP="004243F6">
      <w:pPr>
        <w:rPr>
          <w:lang w:val="en-US"/>
        </w:rPr>
      </w:pPr>
      <w:r w:rsidRPr="004243F6">
        <w:rPr>
          <w:lang w:val="en-US"/>
        </w:rPr>
        <w:t xml:space="preserve">  to {</w:t>
      </w:r>
    </w:p>
    <w:p w14:paraId="7A513025" w14:textId="77777777" w:rsidR="004243F6" w:rsidRPr="004243F6" w:rsidRDefault="004243F6" w:rsidP="004243F6">
      <w:pPr>
        <w:rPr>
          <w:lang w:val="en-US"/>
        </w:rPr>
      </w:pPr>
      <w:r w:rsidRPr="004243F6">
        <w:rPr>
          <w:lang w:val="en-US"/>
        </w:rPr>
        <w:t xml:space="preserve">    transform: translateX(-1000px);</w:t>
      </w:r>
    </w:p>
    <w:p w14:paraId="17B0FD98" w14:textId="77777777" w:rsidR="004243F6" w:rsidRPr="004243F6" w:rsidRDefault="004243F6" w:rsidP="004243F6">
      <w:pPr>
        <w:rPr>
          <w:lang w:val="en-US"/>
        </w:rPr>
      </w:pPr>
      <w:r w:rsidRPr="004243F6">
        <w:rPr>
          <w:lang w:val="en-US"/>
        </w:rPr>
        <w:t xml:space="preserve">  }</w:t>
      </w:r>
    </w:p>
    <w:p w14:paraId="7BFD7753" w14:textId="77777777" w:rsidR="004243F6" w:rsidRPr="004243F6" w:rsidRDefault="004243F6" w:rsidP="004243F6">
      <w:pPr>
        <w:rPr>
          <w:lang w:val="en-US"/>
        </w:rPr>
      </w:pPr>
      <w:r w:rsidRPr="004243F6">
        <w:rPr>
          <w:lang w:val="en-US"/>
        </w:rPr>
        <w:t>}</w:t>
      </w:r>
    </w:p>
    <w:p w14:paraId="45D79374" w14:textId="77777777" w:rsidR="004243F6" w:rsidRPr="004243F6" w:rsidRDefault="004243F6" w:rsidP="004243F6">
      <w:pPr>
        <w:rPr>
          <w:lang w:val="en-US"/>
        </w:rPr>
      </w:pPr>
    </w:p>
    <w:p w14:paraId="7A409CFB" w14:textId="77777777" w:rsidR="004243F6" w:rsidRPr="004243F6" w:rsidRDefault="004243F6" w:rsidP="004243F6">
      <w:pPr>
        <w:rPr>
          <w:lang w:val="en-US"/>
        </w:rPr>
      </w:pPr>
      <w:r w:rsidRPr="004243F6">
        <w:rPr>
          <w:lang w:val="en-US"/>
        </w:rPr>
        <w:t>@keyframes move-sun {</w:t>
      </w:r>
    </w:p>
    <w:p w14:paraId="1BD35334" w14:textId="77777777" w:rsidR="004243F6" w:rsidRPr="004243F6" w:rsidRDefault="004243F6" w:rsidP="004243F6">
      <w:pPr>
        <w:rPr>
          <w:lang w:val="en-US"/>
        </w:rPr>
      </w:pPr>
      <w:r w:rsidRPr="004243F6">
        <w:rPr>
          <w:lang w:val="en-US"/>
        </w:rPr>
        <w:t xml:space="preserve">  to {</w:t>
      </w:r>
    </w:p>
    <w:p w14:paraId="152BBBD9" w14:textId="77777777" w:rsidR="004243F6" w:rsidRPr="004243F6" w:rsidRDefault="004243F6" w:rsidP="004243F6">
      <w:pPr>
        <w:rPr>
          <w:lang w:val="en-US"/>
        </w:rPr>
      </w:pPr>
      <w:r w:rsidRPr="004243F6">
        <w:rPr>
          <w:lang w:val="en-US"/>
        </w:rPr>
        <w:t xml:space="preserve">    transform: translate(350px, -400px);</w:t>
      </w:r>
    </w:p>
    <w:p w14:paraId="49D23206" w14:textId="77777777" w:rsidR="004243F6" w:rsidRPr="004243F6" w:rsidRDefault="004243F6" w:rsidP="004243F6">
      <w:pPr>
        <w:rPr>
          <w:lang w:val="en-US"/>
        </w:rPr>
      </w:pPr>
      <w:r w:rsidRPr="004243F6">
        <w:rPr>
          <w:lang w:val="en-US"/>
        </w:rPr>
        <w:t xml:space="preserve">  }</w:t>
      </w:r>
    </w:p>
    <w:p w14:paraId="1FD5E0E1" w14:textId="77777777" w:rsidR="004243F6" w:rsidRPr="004243F6" w:rsidRDefault="004243F6" w:rsidP="004243F6">
      <w:pPr>
        <w:rPr>
          <w:lang w:val="en-US"/>
        </w:rPr>
      </w:pPr>
      <w:r w:rsidRPr="004243F6">
        <w:rPr>
          <w:lang w:val="en-US"/>
        </w:rPr>
        <w:t>}</w:t>
      </w:r>
    </w:p>
    <w:p w14:paraId="6B20E344" w14:textId="77777777" w:rsidR="004243F6" w:rsidRPr="004243F6" w:rsidRDefault="004243F6" w:rsidP="004243F6">
      <w:pPr>
        <w:rPr>
          <w:lang w:val="en-US"/>
        </w:rPr>
      </w:pPr>
    </w:p>
    <w:p w14:paraId="67BB8523" w14:textId="77777777" w:rsidR="004243F6" w:rsidRPr="004243F6" w:rsidRDefault="004243F6" w:rsidP="004243F6">
      <w:pPr>
        <w:rPr>
          <w:lang w:val="en-US"/>
        </w:rPr>
      </w:pPr>
      <w:r w:rsidRPr="004243F6">
        <w:rPr>
          <w:lang w:val="en-US"/>
        </w:rPr>
        <w:t>@keyframes move-ship {</w:t>
      </w:r>
    </w:p>
    <w:p w14:paraId="1FEF7D0A" w14:textId="77777777" w:rsidR="004243F6" w:rsidRPr="004243F6" w:rsidRDefault="004243F6" w:rsidP="004243F6">
      <w:pPr>
        <w:rPr>
          <w:lang w:val="en-US"/>
        </w:rPr>
      </w:pPr>
      <w:r w:rsidRPr="004243F6">
        <w:rPr>
          <w:lang w:val="en-US"/>
        </w:rPr>
        <w:t xml:space="preserve">  to {</w:t>
      </w:r>
    </w:p>
    <w:p w14:paraId="419C9CA2" w14:textId="77777777" w:rsidR="004243F6" w:rsidRPr="004243F6" w:rsidRDefault="004243F6" w:rsidP="004243F6">
      <w:pPr>
        <w:rPr>
          <w:lang w:val="en-US"/>
        </w:rPr>
      </w:pPr>
      <w:r w:rsidRPr="004243F6">
        <w:rPr>
          <w:lang w:val="en-US"/>
        </w:rPr>
        <w:t xml:space="preserve">    transform: translateX(1000px);</w:t>
      </w:r>
    </w:p>
    <w:p w14:paraId="3031CEF1" w14:textId="77777777" w:rsidR="004243F6" w:rsidRDefault="004243F6" w:rsidP="004243F6">
      <w:r w:rsidRPr="004243F6">
        <w:rPr>
          <w:lang w:val="en-US"/>
        </w:rPr>
        <w:t xml:space="preserve">  </w:t>
      </w:r>
      <w:r>
        <w:t>}</w:t>
      </w:r>
    </w:p>
    <w:p w14:paraId="321E86B3" w14:textId="0A5C5992" w:rsidR="001D69B0" w:rsidRDefault="004243F6" w:rsidP="004243F6">
      <w:r>
        <w:t>}</w:t>
      </w:r>
    </w:p>
    <w:p w14:paraId="13E4E925" w14:textId="4FD0F644" w:rsidR="004243F6" w:rsidRDefault="004243F6" w:rsidP="004243F6"/>
    <w:p w14:paraId="6A0705E1" w14:textId="77777777" w:rsidR="004243F6" w:rsidRDefault="004243F6" w:rsidP="004243F6">
      <w:pPr>
        <w:pStyle w:val="2"/>
      </w:pPr>
      <w:r>
        <w:t>Количество проигрываний анимации: animation-iteration-count</w:t>
      </w:r>
    </w:p>
    <w:p w14:paraId="2A798678" w14:textId="77777777" w:rsidR="004243F6" w:rsidRDefault="004243F6" w:rsidP="004243F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4243F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D3358A">
      <w:pPr>
        <w:pStyle w:val="2"/>
      </w:pPr>
      <w:r>
        <w:t>Направление анимации: animation-direction, шаг 1</w:t>
      </w:r>
    </w:p>
    <w:p w14:paraId="0B79D217" w14:textId="77777777" w:rsidR="00D3358A" w:rsidRDefault="00D3358A" w:rsidP="00D3358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D3358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D3358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C54631">
      <w:pPr>
        <w:rPr>
          <w:lang w:val="en-US"/>
        </w:rPr>
      </w:pPr>
      <w:r w:rsidRPr="00C54631">
        <w:rPr>
          <w:lang w:val="en-US"/>
        </w:rPr>
        <w:t>@keyframes clockwise {</w:t>
      </w:r>
    </w:p>
    <w:p w14:paraId="269FC0E0" w14:textId="77777777" w:rsidR="00C54631" w:rsidRPr="00C54631" w:rsidRDefault="00C54631" w:rsidP="00C54631">
      <w:pPr>
        <w:rPr>
          <w:lang w:val="en-US"/>
        </w:rPr>
      </w:pPr>
      <w:r w:rsidRPr="00C54631">
        <w:rPr>
          <w:lang w:val="en-US"/>
        </w:rPr>
        <w:lastRenderedPageBreak/>
        <w:t xml:space="preserve">  to {</w:t>
      </w:r>
    </w:p>
    <w:p w14:paraId="59B70599" w14:textId="77777777" w:rsidR="00C54631" w:rsidRPr="00C54631" w:rsidRDefault="00C54631" w:rsidP="00C54631">
      <w:pPr>
        <w:rPr>
          <w:lang w:val="en-US"/>
        </w:rPr>
      </w:pPr>
      <w:r w:rsidRPr="00C54631">
        <w:rPr>
          <w:lang w:val="en-US"/>
        </w:rPr>
        <w:t xml:space="preserve">    transform: rotate(180deg);</w:t>
      </w:r>
    </w:p>
    <w:p w14:paraId="5D5EAF93" w14:textId="77777777" w:rsidR="00C54631" w:rsidRPr="00C54631" w:rsidRDefault="00C54631" w:rsidP="00C54631">
      <w:pPr>
        <w:rPr>
          <w:lang w:val="en-US"/>
        </w:rPr>
      </w:pPr>
      <w:r w:rsidRPr="00C54631">
        <w:rPr>
          <w:lang w:val="en-US"/>
        </w:rPr>
        <w:t xml:space="preserve">  }</w:t>
      </w:r>
    </w:p>
    <w:p w14:paraId="148270F3" w14:textId="77777777" w:rsidR="00C54631" w:rsidRPr="00C54631" w:rsidRDefault="00C54631" w:rsidP="00C54631">
      <w:pPr>
        <w:rPr>
          <w:lang w:val="en-US"/>
        </w:rPr>
      </w:pPr>
      <w:r w:rsidRPr="00C54631">
        <w:rPr>
          <w:lang w:val="en-US"/>
        </w:rPr>
        <w:t>}</w:t>
      </w:r>
    </w:p>
    <w:p w14:paraId="6B33C5E2" w14:textId="77777777" w:rsidR="00C54631" w:rsidRPr="00C54631" w:rsidRDefault="00C54631" w:rsidP="00C54631">
      <w:pPr>
        <w:rPr>
          <w:lang w:val="en-US"/>
        </w:rPr>
      </w:pPr>
    </w:p>
    <w:p w14:paraId="3C3B645D" w14:textId="77777777" w:rsidR="00C54631" w:rsidRPr="00C54631" w:rsidRDefault="00C54631" w:rsidP="00C54631">
      <w:pPr>
        <w:rPr>
          <w:lang w:val="en-US"/>
        </w:rPr>
      </w:pPr>
      <w:r w:rsidRPr="00C54631">
        <w:rPr>
          <w:lang w:val="en-US"/>
        </w:rPr>
        <w:t>@keyframes anticlockwise {</w:t>
      </w:r>
    </w:p>
    <w:p w14:paraId="4D8627F7" w14:textId="77777777" w:rsidR="00C54631" w:rsidRPr="00C54631" w:rsidRDefault="00C54631" w:rsidP="00C54631">
      <w:pPr>
        <w:rPr>
          <w:lang w:val="en-US"/>
        </w:rPr>
      </w:pPr>
      <w:r w:rsidRPr="00C54631">
        <w:rPr>
          <w:lang w:val="en-US"/>
        </w:rPr>
        <w:t xml:space="preserve">  to {</w:t>
      </w:r>
    </w:p>
    <w:p w14:paraId="2EB802F4" w14:textId="77777777" w:rsidR="00C54631" w:rsidRPr="00C54631" w:rsidRDefault="00C54631" w:rsidP="00C54631">
      <w:pPr>
        <w:rPr>
          <w:lang w:val="en-US"/>
        </w:rPr>
      </w:pPr>
      <w:r w:rsidRPr="00C54631">
        <w:rPr>
          <w:lang w:val="en-US"/>
        </w:rPr>
        <w:t xml:space="preserve">    transform: rotate(-180deg);</w:t>
      </w:r>
    </w:p>
    <w:p w14:paraId="64560469" w14:textId="77777777" w:rsidR="00C54631" w:rsidRPr="00C54631" w:rsidRDefault="00C54631" w:rsidP="00C54631">
      <w:pPr>
        <w:rPr>
          <w:lang w:val="en-US"/>
        </w:rPr>
      </w:pPr>
      <w:r w:rsidRPr="00C54631">
        <w:rPr>
          <w:lang w:val="en-US"/>
        </w:rPr>
        <w:t xml:space="preserve">  }</w:t>
      </w:r>
    </w:p>
    <w:p w14:paraId="52F40BB5" w14:textId="77777777" w:rsidR="00C54631" w:rsidRPr="00C54631" w:rsidRDefault="00C54631" w:rsidP="00C54631">
      <w:pPr>
        <w:rPr>
          <w:lang w:val="en-US"/>
        </w:rPr>
      </w:pPr>
      <w:r w:rsidRPr="00C54631">
        <w:rPr>
          <w:lang w:val="en-US"/>
        </w:rPr>
        <w:t>}</w:t>
      </w:r>
    </w:p>
    <w:p w14:paraId="7771F73E" w14:textId="77777777" w:rsidR="00C54631" w:rsidRPr="00C54631" w:rsidRDefault="00C54631" w:rsidP="00C54631">
      <w:pPr>
        <w:rPr>
          <w:lang w:val="en-US"/>
        </w:rPr>
      </w:pPr>
    </w:p>
    <w:p w14:paraId="6A26F337" w14:textId="77777777" w:rsidR="00C54631" w:rsidRPr="00C54631" w:rsidRDefault="00C54631" w:rsidP="00C54631">
      <w:pPr>
        <w:rPr>
          <w:lang w:val="en-US"/>
        </w:rPr>
      </w:pPr>
      <w:r w:rsidRPr="00C54631">
        <w:rPr>
          <w:lang w:val="en-US"/>
        </w:rPr>
        <w:t>.gear-big {</w:t>
      </w:r>
    </w:p>
    <w:p w14:paraId="734D822F" w14:textId="77777777" w:rsidR="00C54631" w:rsidRPr="00C54631" w:rsidRDefault="00C54631" w:rsidP="00C54631">
      <w:pPr>
        <w:rPr>
          <w:lang w:val="en-US"/>
        </w:rPr>
      </w:pPr>
      <w:r w:rsidRPr="00C54631">
        <w:rPr>
          <w:lang w:val="en-US"/>
        </w:rPr>
        <w:t xml:space="preserve">  animation:clockwise;</w:t>
      </w:r>
    </w:p>
    <w:p w14:paraId="7F8832EA" w14:textId="77777777" w:rsidR="00C54631" w:rsidRPr="00C54631" w:rsidRDefault="00C54631" w:rsidP="00C54631">
      <w:pPr>
        <w:rPr>
          <w:lang w:val="en-US"/>
        </w:rPr>
      </w:pPr>
      <w:r w:rsidRPr="00C54631">
        <w:rPr>
          <w:lang w:val="en-US"/>
        </w:rPr>
        <w:t xml:space="preserve">  animation-duration:2s;</w:t>
      </w:r>
    </w:p>
    <w:p w14:paraId="2716464D" w14:textId="77777777" w:rsidR="00C54631" w:rsidRPr="00C54631" w:rsidRDefault="00C54631" w:rsidP="00C54631">
      <w:pPr>
        <w:rPr>
          <w:lang w:val="en-US"/>
        </w:rPr>
      </w:pPr>
      <w:r w:rsidRPr="00C54631">
        <w:rPr>
          <w:lang w:val="en-US"/>
        </w:rPr>
        <w:t xml:space="preserve">  animation-direction:reverse;</w:t>
      </w:r>
    </w:p>
    <w:p w14:paraId="1C93C53A" w14:textId="77777777" w:rsidR="00C54631" w:rsidRPr="00C54631" w:rsidRDefault="00C54631" w:rsidP="00C54631">
      <w:pPr>
        <w:rPr>
          <w:lang w:val="en-US"/>
        </w:rPr>
      </w:pPr>
      <w:r w:rsidRPr="00C54631">
        <w:rPr>
          <w:lang w:val="en-US"/>
        </w:rPr>
        <w:t>}</w:t>
      </w:r>
    </w:p>
    <w:p w14:paraId="6C01FFF5" w14:textId="77777777" w:rsidR="00C54631" w:rsidRPr="00C54631" w:rsidRDefault="00C54631" w:rsidP="00C54631">
      <w:pPr>
        <w:rPr>
          <w:lang w:val="en-US"/>
        </w:rPr>
      </w:pPr>
    </w:p>
    <w:p w14:paraId="23C55B8F" w14:textId="77777777" w:rsidR="00C54631" w:rsidRPr="00C54631" w:rsidRDefault="00C54631" w:rsidP="00C54631">
      <w:pPr>
        <w:rPr>
          <w:lang w:val="en-US"/>
        </w:rPr>
      </w:pPr>
      <w:r w:rsidRPr="00C54631">
        <w:rPr>
          <w:lang w:val="en-US"/>
        </w:rPr>
        <w:t>.gear-small {</w:t>
      </w:r>
    </w:p>
    <w:p w14:paraId="655632AC" w14:textId="77777777" w:rsidR="00C54631" w:rsidRPr="00C54631" w:rsidRDefault="00C54631" w:rsidP="00C54631">
      <w:pPr>
        <w:rPr>
          <w:lang w:val="en-US"/>
        </w:rPr>
      </w:pPr>
      <w:r w:rsidRPr="00C54631">
        <w:rPr>
          <w:lang w:val="en-US"/>
        </w:rPr>
        <w:t xml:space="preserve">  animation:anticlockwise;</w:t>
      </w:r>
    </w:p>
    <w:p w14:paraId="36E2D364" w14:textId="77777777" w:rsidR="00C54631" w:rsidRPr="00C54631" w:rsidRDefault="00C54631" w:rsidP="00C54631">
      <w:pPr>
        <w:rPr>
          <w:lang w:val="en-US"/>
        </w:rPr>
      </w:pPr>
      <w:r w:rsidRPr="00C54631">
        <w:rPr>
          <w:lang w:val="en-US"/>
        </w:rPr>
        <w:t xml:space="preserve">  animation-duration:2s;</w:t>
      </w:r>
    </w:p>
    <w:p w14:paraId="36D4742D" w14:textId="77777777" w:rsidR="00C54631" w:rsidRPr="00A53A49" w:rsidRDefault="00C54631" w:rsidP="00C54631">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C54631">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A53A49">
      <w:pPr>
        <w:pStyle w:val="2"/>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A53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A53A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A53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614BFE">
      <w:pPr>
        <w:rPr>
          <w:lang w:val="en-US"/>
        </w:rPr>
      </w:pPr>
      <w:r w:rsidRPr="00614BFE">
        <w:rPr>
          <w:lang w:val="en-US"/>
        </w:rPr>
        <w:t>.gear-big {</w:t>
      </w:r>
    </w:p>
    <w:p w14:paraId="7BA7638A" w14:textId="77777777" w:rsidR="00614BFE" w:rsidRPr="00614BFE" w:rsidRDefault="00614BFE" w:rsidP="00614BFE">
      <w:pPr>
        <w:rPr>
          <w:lang w:val="en-US"/>
        </w:rPr>
      </w:pPr>
      <w:r w:rsidRPr="00614BFE">
        <w:rPr>
          <w:lang w:val="en-US"/>
        </w:rPr>
        <w:t xml:space="preserve">  animation-name: clockwise;</w:t>
      </w:r>
    </w:p>
    <w:p w14:paraId="5FA2B239" w14:textId="77777777" w:rsidR="00614BFE" w:rsidRPr="00614BFE" w:rsidRDefault="00614BFE" w:rsidP="00614BFE">
      <w:pPr>
        <w:rPr>
          <w:lang w:val="en-US"/>
        </w:rPr>
      </w:pPr>
      <w:r w:rsidRPr="00614BFE">
        <w:rPr>
          <w:lang w:val="en-US"/>
        </w:rPr>
        <w:t xml:space="preserve">  animation-duration: 2s;</w:t>
      </w:r>
    </w:p>
    <w:p w14:paraId="7F9C0FBE" w14:textId="77777777" w:rsidR="00614BFE" w:rsidRPr="00614BFE" w:rsidRDefault="00614BFE" w:rsidP="00614BFE">
      <w:pPr>
        <w:rPr>
          <w:lang w:val="en-US"/>
        </w:rPr>
      </w:pPr>
      <w:r w:rsidRPr="00614BFE">
        <w:rPr>
          <w:lang w:val="en-US"/>
        </w:rPr>
        <w:t xml:space="preserve">  animation-iteration-count:2;</w:t>
      </w:r>
    </w:p>
    <w:p w14:paraId="2114E077" w14:textId="77777777" w:rsidR="00614BFE" w:rsidRPr="00614BFE" w:rsidRDefault="00614BFE" w:rsidP="00614BFE">
      <w:pPr>
        <w:rPr>
          <w:lang w:val="en-US"/>
        </w:rPr>
      </w:pPr>
      <w:r w:rsidRPr="00614BFE">
        <w:rPr>
          <w:lang w:val="en-US"/>
        </w:rPr>
        <w:t xml:space="preserve">  animation-direction:alternate-reverse;</w:t>
      </w:r>
    </w:p>
    <w:p w14:paraId="38F3F332" w14:textId="77777777" w:rsidR="00614BFE" w:rsidRPr="00614BFE" w:rsidRDefault="00614BFE" w:rsidP="00614BFE">
      <w:pPr>
        <w:rPr>
          <w:lang w:val="en-US"/>
        </w:rPr>
      </w:pPr>
      <w:r w:rsidRPr="00614BFE">
        <w:rPr>
          <w:lang w:val="en-US"/>
        </w:rPr>
        <w:t>}</w:t>
      </w:r>
    </w:p>
    <w:p w14:paraId="01C5A753" w14:textId="77777777" w:rsidR="00614BFE" w:rsidRPr="00614BFE" w:rsidRDefault="00614BFE" w:rsidP="00614BFE">
      <w:pPr>
        <w:rPr>
          <w:lang w:val="en-US"/>
        </w:rPr>
      </w:pPr>
    </w:p>
    <w:p w14:paraId="16B0CCAF" w14:textId="77777777" w:rsidR="00614BFE" w:rsidRPr="00614BFE" w:rsidRDefault="00614BFE" w:rsidP="00614BFE">
      <w:pPr>
        <w:rPr>
          <w:lang w:val="en-US"/>
        </w:rPr>
      </w:pPr>
      <w:r w:rsidRPr="00614BFE">
        <w:rPr>
          <w:lang w:val="en-US"/>
        </w:rPr>
        <w:t>.gear-small {</w:t>
      </w:r>
    </w:p>
    <w:p w14:paraId="17A90B87" w14:textId="77777777" w:rsidR="00614BFE" w:rsidRPr="00614BFE" w:rsidRDefault="00614BFE" w:rsidP="00614BFE">
      <w:pPr>
        <w:rPr>
          <w:lang w:val="en-US"/>
        </w:rPr>
      </w:pPr>
      <w:r w:rsidRPr="00614BFE">
        <w:rPr>
          <w:lang w:val="en-US"/>
        </w:rPr>
        <w:t xml:space="preserve">  animation-name: anticlockwise;</w:t>
      </w:r>
    </w:p>
    <w:p w14:paraId="4B2BFC21" w14:textId="77777777" w:rsidR="00614BFE" w:rsidRPr="00614BFE" w:rsidRDefault="00614BFE" w:rsidP="00614BFE">
      <w:pPr>
        <w:rPr>
          <w:lang w:val="en-US"/>
        </w:rPr>
      </w:pPr>
      <w:r w:rsidRPr="00614BFE">
        <w:rPr>
          <w:lang w:val="en-US"/>
        </w:rPr>
        <w:t xml:space="preserve">  animation-duration: 2s;</w:t>
      </w:r>
    </w:p>
    <w:p w14:paraId="71745FC4" w14:textId="77777777" w:rsidR="00614BFE" w:rsidRPr="00614BFE" w:rsidRDefault="00614BFE" w:rsidP="00614BFE">
      <w:pPr>
        <w:rPr>
          <w:lang w:val="en-US"/>
        </w:rPr>
      </w:pPr>
      <w:r w:rsidRPr="00614BFE">
        <w:rPr>
          <w:lang w:val="en-US"/>
        </w:rPr>
        <w:t xml:space="preserve">  animation-iteration-count:2;</w:t>
      </w:r>
    </w:p>
    <w:p w14:paraId="188AE3FB" w14:textId="77777777" w:rsidR="00614BFE" w:rsidRPr="00614BFE" w:rsidRDefault="00614BFE" w:rsidP="00614BFE">
      <w:pPr>
        <w:rPr>
          <w:lang w:val="en-US"/>
        </w:rPr>
      </w:pPr>
      <w:r w:rsidRPr="00614BFE">
        <w:rPr>
          <w:lang w:val="en-US"/>
        </w:rPr>
        <w:t xml:space="preserve">  animation-direction:alternate-reverse;</w:t>
      </w:r>
    </w:p>
    <w:p w14:paraId="1E846463" w14:textId="021367A6" w:rsidR="004243F6" w:rsidRDefault="00614BFE" w:rsidP="00614BFE">
      <w:r>
        <w:t>}</w:t>
      </w:r>
    </w:p>
    <w:p w14:paraId="3D7C0753" w14:textId="5A31C196" w:rsidR="00FF4F46" w:rsidRDefault="00FF4F46" w:rsidP="00614BFE"/>
    <w:p w14:paraId="0563EDC8" w14:textId="77777777" w:rsidR="00FF4F46" w:rsidRDefault="00FF4F46" w:rsidP="00FF4F46">
      <w:pPr>
        <w:pStyle w:val="2"/>
      </w:pPr>
      <w:r>
        <w:lastRenderedPageBreak/>
        <w:t>Задержка начала анимации: animation-delay, шаг 1</w:t>
      </w:r>
    </w:p>
    <w:p w14:paraId="65A5D251" w14:textId="77777777" w:rsidR="00FF4F46" w:rsidRDefault="00FF4F46" w:rsidP="00FF4F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FF4F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FF4F46">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CE1A02">
      <w:pPr>
        <w:rPr>
          <w:lang w:val="en-US"/>
        </w:rPr>
      </w:pPr>
      <w:r w:rsidRPr="00DC0282">
        <w:rPr>
          <w:lang w:val="en-US"/>
        </w:rPr>
        <w:t>@keyframes rotate {</w:t>
      </w:r>
    </w:p>
    <w:p w14:paraId="5BFCBAC3" w14:textId="77777777" w:rsidR="00CE1A02" w:rsidRPr="00DC0282" w:rsidRDefault="00CE1A02" w:rsidP="00CE1A02">
      <w:pPr>
        <w:rPr>
          <w:lang w:val="en-US"/>
        </w:rPr>
      </w:pPr>
      <w:r w:rsidRPr="00DC0282">
        <w:rPr>
          <w:lang w:val="en-US"/>
        </w:rPr>
        <w:t xml:space="preserve">  to {</w:t>
      </w:r>
    </w:p>
    <w:p w14:paraId="0995B9D0" w14:textId="77777777" w:rsidR="00CE1A02" w:rsidRPr="00CE1A02" w:rsidRDefault="00CE1A02" w:rsidP="00CE1A02">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CE1A02">
      <w:pPr>
        <w:rPr>
          <w:lang w:val="en-US"/>
        </w:rPr>
      </w:pPr>
      <w:r w:rsidRPr="00CE1A02">
        <w:rPr>
          <w:lang w:val="en-US"/>
        </w:rPr>
        <w:t xml:space="preserve">  }</w:t>
      </w:r>
    </w:p>
    <w:p w14:paraId="1449F4A9" w14:textId="77777777" w:rsidR="00CE1A02" w:rsidRPr="00CE1A02" w:rsidRDefault="00CE1A02" w:rsidP="00CE1A02">
      <w:pPr>
        <w:rPr>
          <w:lang w:val="en-US"/>
        </w:rPr>
      </w:pPr>
      <w:r w:rsidRPr="00CE1A02">
        <w:rPr>
          <w:lang w:val="en-US"/>
        </w:rPr>
        <w:t>}</w:t>
      </w:r>
    </w:p>
    <w:p w14:paraId="743BBC2D" w14:textId="77777777" w:rsidR="00CE1A02" w:rsidRPr="00CE1A02" w:rsidRDefault="00CE1A02" w:rsidP="00CE1A02">
      <w:pPr>
        <w:rPr>
          <w:lang w:val="en-US"/>
        </w:rPr>
      </w:pPr>
    </w:p>
    <w:p w14:paraId="32AF00CF" w14:textId="77777777" w:rsidR="00CE1A02" w:rsidRPr="00CE1A02" w:rsidRDefault="00CE1A02" w:rsidP="00CE1A02">
      <w:pPr>
        <w:rPr>
          <w:lang w:val="en-US"/>
        </w:rPr>
      </w:pPr>
      <w:r w:rsidRPr="00CE1A02">
        <w:rPr>
          <w:lang w:val="en-US"/>
        </w:rPr>
        <w:t>.arrow-small {</w:t>
      </w:r>
    </w:p>
    <w:p w14:paraId="7EBEE5C7" w14:textId="77777777" w:rsidR="00CE1A02" w:rsidRPr="00CE1A02" w:rsidRDefault="00CE1A02" w:rsidP="00CE1A02">
      <w:pPr>
        <w:rPr>
          <w:lang w:val="en-US"/>
        </w:rPr>
      </w:pPr>
      <w:r w:rsidRPr="00CE1A02">
        <w:rPr>
          <w:lang w:val="en-US"/>
        </w:rPr>
        <w:t xml:space="preserve">  animation:rotate;</w:t>
      </w:r>
    </w:p>
    <w:p w14:paraId="7C8208A9" w14:textId="77777777" w:rsidR="00CE1A02" w:rsidRPr="00CE1A02" w:rsidRDefault="00CE1A02" w:rsidP="00CE1A02">
      <w:pPr>
        <w:rPr>
          <w:lang w:val="en-US"/>
        </w:rPr>
      </w:pPr>
      <w:r w:rsidRPr="00CE1A02">
        <w:rPr>
          <w:lang w:val="en-US"/>
        </w:rPr>
        <w:t xml:space="preserve">  animation-duration:1s;</w:t>
      </w:r>
    </w:p>
    <w:p w14:paraId="41DC7E72" w14:textId="1E8D6404" w:rsidR="00FF4F46" w:rsidRDefault="00CE1A02" w:rsidP="00CE1A02">
      <w:r>
        <w:t>}</w:t>
      </w:r>
    </w:p>
    <w:p w14:paraId="25FD1926" w14:textId="77777777" w:rsidR="00CE1A02" w:rsidRDefault="00CE1A02" w:rsidP="00CE1A02">
      <w:pPr>
        <w:pStyle w:val="2"/>
      </w:pPr>
      <w:r>
        <w:t>Задержка начала анимации: animation-delay, шаг 2</w:t>
      </w:r>
    </w:p>
    <w:p w14:paraId="79BA86B7" w14:textId="77777777" w:rsidR="00CE1A02" w:rsidRDefault="00CE1A02" w:rsidP="00CE1A02">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2D0210">
      <w:pPr>
        <w:rPr>
          <w:lang w:val="en-US"/>
        </w:rPr>
      </w:pPr>
      <w:r w:rsidRPr="00DC0282">
        <w:rPr>
          <w:lang w:val="en-US"/>
        </w:rPr>
        <w:t>@keyframes ding {</w:t>
      </w:r>
    </w:p>
    <w:p w14:paraId="1FB484E3" w14:textId="77777777" w:rsidR="002D0210" w:rsidRPr="00DC0282" w:rsidRDefault="002D0210" w:rsidP="002D0210">
      <w:pPr>
        <w:rPr>
          <w:lang w:val="en-US"/>
        </w:rPr>
      </w:pPr>
      <w:r w:rsidRPr="00DC0282">
        <w:rPr>
          <w:lang w:val="en-US"/>
        </w:rPr>
        <w:t xml:space="preserve">  33% {</w:t>
      </w:r>
    </w:p>
    <w:p w14:paraId="6B5AAEA3" w14:textId="77777777" w:rsidR="002D0210" w:rsidRPr="00DC0282" w:rsidRDefault="002D0210" w:rsidP="002D0210">
      <w:pPr>
        <w:rPr>
          <w:lang w:val="en-US"/>
        </w:rPr>
      </w:pPr>
      <w:r w:rsidRPr="00DC0282">
        <w:rPr>
          <w:lang w:val="en-US"/>
        </w:rPr>
        <w:t xml:space="preserve">    transform:translateX(-15px);</w:t>
      </w:r>
    </w:p>
    <w:p w14:paraId="10EA8992" w14:textId="77777777" w:rsidR="002D0210" w:rsidRPr="00DC0282" w:rsidRDefault="002D0210" w:rsidP="002D0210">
      <w:pPr>
        <w:rPr>
          <w:lang w:val="en-US"/>
        </w:rPr>
      </w:pPr>
      <w:r w:rsidRPr="00DC0282">
        <w:rPr>
          <w:lang w:val="en-US"/>
        </w:rPr>
        <w:t xml:space="preserve">  }</w:t>
      </w:r>
    </w:p>
    <w:p w14:paraId="10AC5E50" w14:textId="77777777" w:rsidR="002D0210" w:rsidRPr="00DC0282" w:rsidRDefault="002D0210" w:rsidP="002D0210">
      <w:pPr>
        <w:rPr>
          <w:lang w:val="en-US"/>
        </w:rPr>
      </w:pPr>
      <w:r w:rsidRPr="00DC0282">
        <w:rPr>
          <w:lang w:val="en-US"/>
        </w:rPr>
        <w:t xml:space="preserve">  66% {</w:t>
      </w:r>
    </w:p>
    <w:p w14:paraId="3FAAE659" w14:textId="77777777" w:rsidR="002D0210" w:rsidRPr="00DC0282" w:rsidRDefault="002D0210" w:rsidP="002D0210">
      <w:pPr>
        <w:rPr>
          <w:lang w:val="en-US"/>
        </w:rPr>
      </w:pPr>
      <w:r w:rsidRPr="00DC0282">
        <w:rPr>
          <w:lang w:val="en-US"/>
        </w:rPr>
        <w:t xml:space="preserve">    transform:translateX(15px);</w:t>
      </w:r>
    </w:p>
    <w:p w14:paraId="1A53C285" w14:textId="77777777" w:rsidR="002D0210" w:rsidRPr="00DC0282" w:rsidRDefault="002D0210" w:rsidP="002D0210">
      <w:pPr>
        <w:rPr>
          <w:lang w:val="en-US"/>
        </w:rPr>
      </w:pPr>
      <w:r w:rsidRPr="00DC0282">
        <w:rPr>
          <w:lang w:val="en-US"/>
        </w:rPr>
        <w:t xml:space="preserve">  }</w:t>
      </w:r>
    </w:p>
    <w:p w14:paraId="1A5A2828" w14:textId="77777777" w:rsidR="002D0210" w:rsidRPr="00DC0282" w:rsidRDefault="002D0210" w:rsidP="002D0210">
      <w:pPr>
        <w:rPr>
          <w:lang w:val="en-US"/>
        </w:rPr>
      </w:pPr>
      <w:r w:rsidRPr="00DC0282">
        <w:rPr>
          <w:lang w:val="en-US"/>
        </w:rPr>
        <w:t>}</w:t>
      </w:r>
    </w:p>
    <w:p w14:paraId="0FC35715" w14:textId="77777777" w:rsidR="002D0210" w:rsidRPr="00DC0282" w:rsidRDefault="002D0210" w:rsidP="002D0210">
      <w:pPr>
        <w:rPr>
          <w:lang w:val="en-US"/>
        </w:rPr>
      </w:pPr>
    </w:p>
    <w:p w14:paraId="53F07E38" w14:textId="77777777" w:rsidR="002D0210" w:rsidRPr="00DC0282" w:rsidRDefault="002D0210" w:rsidP="002D0210">
      <w:pPr>
        <w:rPr>
          <w:lang w:val="en-US"/>
        </w:rPr>
      </w:pPr>
      <w:r w:rsidRPr="00DC0282">
        <w:rPr>
          <w:lang w:val="en-US"/>
        </w:rPr>
        <w:t>.bell {</w:t>
      </w:r>
    </w:p>
    <w:p w14:paraId="4C271005" w14:textId="77777777" w:rsidR="002D0210" w:rsidRPr="00DC0282" w:rsidRDefault="002D0210" w:rsidP="002D0210">
      <w:pPr>
        <w:rPr>
          <w:lang w:val="en-US"/>
        </w:rPr>
      </w:pPr>
      <w:r w:rsidRPr="00DC0282">
        <w:rPr>
          <w:lang w:val="en-US"/>
        </w:rPr>
        <w:t xml:space="preserve">  animation:ding;</w:t>
      </w:r>
    </w:p>
    <w:p w14:paraId="3142A281" w14:textId="0813E381" w:rsidR="00CE1A02" w:rsidRPr="00DC0282" w:rsidRDefault="002D0210" w:rsidP="002D0210">
      <w:pPr>
        <w:rPr>
          <w:lang w:val="en-US"/>
        </w:rPr>
      </w:pPr>
      <w:r w:rsidRPr="00DC0282">
        <w:rPr>
          <w:lang w:val="en-US"/>
        </w:rPr>
        <w:t xml:space="preserve">  animation-duration:1s;</w:t>
      </w:r>
    </w:p>
    <w:p w14:paraId="6418E153" w14:textId="77777777" w:rsidR="002D0210" w:rsidRPr="000C7BCF" w:rsidRDefault="002D0210" w:rsidP="002D0210">
      <w:pPr>
        <w:pStyle w:val="2"/>
      </w:pPr>
      <w:r>
        <w:t>Задержка</w:t>
      </w:r>
      <w:r w:rsidRPr="000C7BCF">
        <w:t xml:space="preserve"> </w:t>
      </w:r>
      <w:r>
        <w:t>начала</w:t>
      </w:r>
      <w:r w:rsidRPr="000C7BCF">
        <w:t xml:space="preserve"> </w:t>
      </w:r>
      <w:r>
        <w:t>анимации</w:t>
      </w:r>
      <w:r w:rsidRPr="000C7BCF">
        <w:t xml:space="preserve">: </w:t>
      </w:r>
      <w:r w:rsidRPr="00DC0282">
        <w:rPr>
          <w:lang w:val="en-US"/>
        </w:rPr>
        <w:t>animation</w:t>
      </w:r>
      <w:r w:rsidRPr="000C7BCF">
        <w:t>-</w:t>
      </w:r>
      <w:r w:rsidRPr="00DC0282">
        <w:rPr>
          <w:lang w:val="en-US"/>
        </w:rPr>
        <w:t>delay</w:t>
      </w:r>
      <w:r w:rsidRPr="000C7BCF">
        <w:t xml:space="preserve">, </w:t>
      </w:r>
      <w:r>
        <w:t>шаг</w:t>
      </w:r>
      <w:r w:rsidRPr="000C7BCF">
        <w:t xml:space="preserve"> 3</w:t>
      </w:r>
    </w:p>
    <w:p w14:paraId="29891741" w14:textId="77777777" w:rsidR="002D0210" w:rsidRDefault="002D0210" w:rsidP="002D021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2D021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2D021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A17070">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lastRenderedPageBreak/>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A17070">
      <w:r>
        <w:t>.bell {</w:t>
      </w:r>
    </w:p>
    <w:p w14:paraId="1CE1FA3E" w14:textId="77777777" w:rsidR="00A17070" w:rsidRDefault="00A17070" w:rsidP="00A17070">
      <w:r>
        <w:t xml:space="preserve">  animation-name: ding;</w:t>
      </w:r>
    </w:p>
    <w:p w14:paraId="2449EB33" w14:textId="77777777" w:rsidR="00A17070" w:rsidRDefault="00A17070" w:rsidP="00A17070">
      <w:r>
        <w:t xml:space="preserve">  animation-duration: 100ms;</w:t>
      </w:r>
    </w:p>
    <w:p w14:paraId="42D0D2BA" w14:textId="77777777" w:rsidR="00A17070" w:rsidRDefault="00A17070" w:rsidP="00A17070">
      <w:r>
        <w:t xml:space="preserve">  animation-delay:1s;</w:t>
      </w:r>
    </w:p>
    <w:p w14:paraId="6031032F" w14:textId="77777777" w:rsidR="00A17070" w:rsidRDefault="00A17070" w:rsidP="00A17070">
      <w:r>
        <w:t xml:space="preserve">  animation-iteration-count:10;</w:t>
      </w:r>
    </w:p>
    <w:p w14:paraId="7E0B888D" w14:textId="63B06D09" w:rsidR="002D0210" w:rsidRDefault="00A17070" w:rsidP="00A17070">
      <w:r>
        <w:t>}</w:t>
      </w:r>
    </w:p>
    <w:p w14:paraId="0253D541" w14:textId="6528D010" w:rsidR="00740A68" w:rsidRDefault="00740A68" w:rsidP="00A17070"/>
    <w:p w14:paraId="3F5E5EAF" w14:textId="77777777" w:rsidR="00740A68" w:rsidRDefault="00740A68" w:rsidP="00740A68">
      <w:pPr>
        <w:pStyle w:val="2"/>
      </w:pPr>
      <w:r>
        <w:t>Состояние до и после анимации: animation-fill-mode, шаг 1</w:t>
      </w:r>
    </w:p>
    <w:p w14:paraId="2263439B" w14:textId="77777777" w:rsidR="00740A68" w:rsidRDefault="00740A68" w:rsidP="00740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740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2177C0">
      <w:pPr>
        <w:rPr>
          <w:lang w:val="en-US"/>
        </w:rPr>
      </w:pPr>
      <w:r w:rsidRPr="002177C0">
        <w:rPr>
          <w:lang w:val="en-US"/>
        </w:rPr>
        <w:t>.bubbles {</w:t>
      </w:r>
    </w:p>
    <w:p w14:paraId="1155E22B" w14:textId="77777777" w:rsidR="002177C0" w:rsidRPr="002177C0" w:rsidRDefault="002177C0" w:rsidP="002177C0">
      <w:pPr>
        <w:rPr>
          <w:lang w:val="en-US"/>
        </w:rPr>
      </w:pPr>
      <w:r w:rsidRPr="002177C0">
        <w:rPr>
          <w:lang w:val="en-US"/>
        </w:rPr>
        <w:t xml:space="preserve">  animation-name: blink;</w:t>
      </w:r>
    </w:p>
    <w:p w14:paraId="26D23462" w14:textId="77777777" w:rsidR="002177C0" w:rsidRPr="002177C0" w:rsidRDefault="002177C0" w:rsidP="002177C0">
      <w:pPr>
        <w:rPr>
          <w:lang w:val="en-US"/>
        </w:rPr>
      </w:pPr>
      <w:r w:rsidRPr="002177C0">
        <w:rPr>
          <w:lang w:val="en-US"/>
        </w:rPr>
        <w:t xml:space="preserve">  animation-duration: 2s;</w:t>
      </w:r>
    </w:p>
    <w:p w14:paraId="6930663F" w14:textId="77777777" w:rsidR="002177C0" w:rsidRPr="002177C0" w:rsidRDefault="002177C0" w:rsidP="002177C0">
      <w:pPr>
        <w:rPr>
          <w:lang w:val="en-US"/>
        </w:rPr>
      </w:pPr>
      <w:r w:rsidRPr="002177C0">
        <w:rPr>
          <w:lang w:val="en-US"/>
        </w:rPr>
        <w:t>}</w:t>
      </w:r>
    </w:p>
    <w:p w14:paraId="00CF6624" w14:textId="77777777" w:rsidR="002177C0" w:rsidRPr="002177C0" w:rsidRDefault="002177C0" w:rsidP="002177C0">
      <w:pPr>
        <w:rPr>
          <w:lang w:val="en-US"/>
        </w:rPr>
      </w:pPr>
    </w:p>
    <w:p w14:paraId="2F8E3218" w14:textId="77777777" w:rsidR="002177C0" w:rsidRPr="002177C0" w:rsidRDefault="002177C0" w:rsidP="002177C0">
      <w:pPr>
        <w:rPr>
          <w:lang w:val="en-US"/>
        </w:rPr>
      </w:pPr>
      <w:r w:rsidRPr="002177C0">
        <w:rPr>
          <w:lang w:val="en-US"/>
        </w:rPr>
        <w:t>@keyframes blink {</w:t>
      </w:r>
    </w:p>
    <w:p w14:paraId="7D249357" w14:textId="77777777" w:rsidR="002177C0" w:rsidRPr="002177C0" w:rsidRDefault="002177C0" w:rsidP="002177C0">
      <w:pPr>
        <w:rPr>
          <w:lang w:val="en-US"/>
        </w:rPr>
      </w:pPr>
      <w:r w:rsidRPr="002177C0">
        <w:rPr>
          <w:lang w:val="en-US"/>
        </w:rPr>
        <w:t xml:space="preserve">  50% {</w:t>
      </w:r>
    </w:p>
    <w:p w14:paraId="7F356707" w14:textId="77777777" w:rsidR="002177C0" w:rsidRPr="002177C0" w:rsidRDefault="002177C0" w:rsidP="002177C0">
      <w:pPr>
        <w:rPr>
          <w:lang w:val="en-US"/>
        </w:rPr>
      </w:pPr>
      <w:r w:rsidRPr="002177C0">
        <w:rPr>
          <w:lang w:val="en-US"/>
        </w:rPr>
        <w:t xml:space="preserve">    opacity: 1;</w:t>
      </w:r>
    </w:p>
    <w:p w14:paraId="3EBE67DC" w14:textId="77777777" w:rsidR="002177C0" w:rsidRPr="002177C0" w:rsidRDefault="002177C0" w:rsidP="002177C0">
      <w:pPr>
        <w:rPr>
          <w:lang w:val="en-US"/>
        </w:rPr>
      </w:pPr>
      <w:r w:rsidRPr="002177C0">
        <w:rPr>
          <w:lang w:val="en-US"/>
        </w:rPr>
        <w:t xml:space="preserve">  }</w:t>
      </w:r>
    </w:p>
    <w:p w14:paraId="29A3478D" w14:textId="77777777" w:rsidR="002177C0" w:rsidRPr="002177C0" w:rsidRDefault="002177C0" w:rsidP="002177C0">
      <w:pPr>
        <w:rPr>
          <w:lang w:val="en-US"/>
        </w:rPr>
      </w:pPr>
      <w:r w:rsidRPr="002177C0">
        <w:rPr>
          <w:lang w:val="en-US"/>
        </w:rPr>
        <w:t>}</w:t>
      </w:r>
    </w:p>
    <w:p w14:paraId="77FCC3E3" w14:textId="77777777" w:rsidR="002177C0" w:rsidRPr="002177C0" w:rsidRDefault="002177C0" w:rsidP="002177C0">
      <w:pPr>
        <w:rPr>
          <w:lang w:val="en-US"/>
        </w:rPr>
      </w:pPr>
    </w:p>
    <w:p w14:paraId="36F3C93C" w14:textId="77777777" w:rsidR="002177C0" w:rsidRPr="002177C0" w:rsidRDefault="002177C0" w:rsidP="002177C0">
      <w:pPr>
        <w:rPr>
          <w:lang w:val="en-US"/>
        </w:rPr>
      </w:pPr>
      <w:r w:rsidRPr="002177C0">
        <w:rPr>
          <w:lang w:val="en-US"/>
        </w:rPr>
        <w:t>@keyframes reaction {</w:t>
      </w:r>
    </w:p>
    <w:p w14:paraId="417BE0AF" w14:textId="77777777" w:rsidR="002177C0" w:rsidRPr="002177C0" w:rsidRDefault="002177C0" w:rsidP="002177C0">
      <w:pPr>
        <w:rPr>
          <w:lang w:val="en-US"/>
        </w:rPr>
      </w:pPr>
      <w:r w:rsidRPr="002177C0">
        <w:rPr>
          <w:lang w:val="en-US"/>
        </w:rPr>
        <w:t xml:space="preserve">  0% {</w:t>
      </w:r>
    </w:p>
    <w:p w14:paraId="486763E7" w14:textId="77777777" w:rsidR="002177C0" w:rsidRPr="002177C0" w:rsidRDefault="002177C0" w:rsidP="002177C0">
      <w:pPr>
        <w:rPr>
          <w:lang w:val="en-US"/>
        </w:rPr>
      </w:pPr>
      <w:r w:rsidRPr="002177C0">
        <w:rPr>
          <w:lang w:val="en-US"/>
        </w:rPr>
        <w:t xml:space="preserve">    background-color: #01ff70;</w:t>
      </w:r>
    </w:p>
    <w:p w14:paraId="417075F3" w14:textId="77777777" w:rsidR="002177C0" w:rsidRPr="002177C0" w:rsidRDefault="002177C0" w:rsidP="002177C0">
      <w:pPr>
        <w:rPr>
          <w:lang w:val="en-US"/>
        </w:rPr>
      </w:pPr>
      <w:r w:rsidRPr="002177C0">
        <w:rPr>
          <w:lang w:val="en-US"/>
        </w:rPr>
        <w:t xml:space="preserve">  }</w:t>
      </w:r>
    </w:p>
    <w:p w14:paraId="1269CDBC" w14:textId="77777777" w:rsidR="002177C0" w:rsidRPr="002177C0" w:rsidRDefault="002177C0" w:rsidP="002177C0">
      <w:pPr>
        <w:rPr>
          <w:lang w:val="en-US"/>
        </w:rPr>
      </w:pPr>
    </w:p>
    <w:p w14:paraId="000672B4" w14:textId="77777777" w:rsidR="002177C0" w:rsidRPr="002177C0" w:rsidRDefault="002177C0" w:rsidP="002177C0">
      <w:pPr>
        <w:rPr>
          <w:lang w:val="en-US"/>
        </w:rPr>
      </w:pPr>
      <w:r w:rsidRPr="002177C0">
        <w:rPr>
          <w:lang w:val="en-US"/>
        </w:rPr>
        <w:t xml:space="preserve">  100% {</w:t>
      </w:r>
    </w:p>
    <w:p w14:paraId="126B08DC" w14:textId="77777777" w:rsidR="002177C0" w:rsidRPr="002177C0" w:rsidRDefault="002177C0" w:rsidP="002177C0">
      <w:pPr>
        <w:rPr>
          <w:lang w:val="en-US"/>
        </w:rPr>
      </w:pPr>
      <w:r w:rsidRPr="002177C0">
        <w:rPr>
          <w:lang w:val="en-US"/>
        </w:rPr>
        <w:t xml:space="preserve">    background-color: #ff4136;</w:t>
      </w:r>
    </w:p>
    <w:p w14:paraId="2F3F8C82" w14:textId="77777777" w:rsidR="002177C0" w:rsidRPr="002177C0" w:rsidRDefault="002177C0" w:rsidP="002177C0">
      <w:pPr>
        <w:rPr>
          <w:lang w:val="en-US"/>
        </w:rPr>
      </w:pPr>
      <w:r w:rsidRPr="002177C0">
        <w:rPr>
          <w:lang w:val="en-US"/>
        </w:rPr>
        <w:t xml:space="preserve">  }</w:t>
      </w:r>
    </w:p>
    <w:p w14:paraId="33FE1B48" w14:textId="77777777" w:rsidR="002177C0" w:rsidRPr="002177C0" w:rsidRDefault="002177C0" w:rsidP="002177C0">
      <w:pPr>
        <w:rPr>
          <w:lang w:val="en-US"/>
        </w:rPr>
      </w:pPr>
      <w:r w:rsidRPr="002177C0">
        <w:rPr>
          <w:lang w:val="en-US"/>
        </w:rPr>
        <w:t>}</w:t>
      </w:r>
    </w:p>
    <w:p w14:paraId="3669686E" w14:textId="77777777" w:rsidR="002177C0" w:rsidRPr="002177C0" w:rsidRDefault="002177C0" w:rsidP="002177C0">
      <w:pPr>
        <w:rPr>
          <w:lang w:val="en-US"/>
        </w:rPr>
      </w:pPr>
    </w:p>
    <w:p w14:paraId="04D8248C" w14:textId="77777777" w:rsidR="002177C0" w:rsidRPr="002177C0" w:rsidRDefault="002177C0" w:rsidP="002177C0">
      <w:pPr>
        <w:rPr>
          <w:lang w:val="en-US"/>
        </w:rPr>
      </w:pPr>
      <w:r w:rsidRPr="002177C0">
        <w:rPr>
          <w:lang w:val="en-US"/>
        </w:rPr>
        <w:t>.reagent {</w:t>
      </w:r>
    </w:p>
    <w:p w14:paraId="72FEC781" w14:textId="77777777" w:rsidR="002177C0" w:rsidRPr="002177C0" w:rsidRDefault="002177C0" w:rsidP="002177C0">
      <w:pPr>
        <w:rPr>
          <w:lang w:val="en-US"/>
        </w:rPr>
      </w:pPr>
      <w:r w:rsidRPr="002177C0">
        <w:rPr>
          <w:lang w:val="en-US"/>
        </w:rPr>
        <w:t xml:space="preserve">  animation:reaction;</w:t>
      </w:r>
    </w:p>
    <w:p w14:paraId="333885FE" w14:textId="77777777" w:rsidR="002177C0" w:rsidRPr="002177C0" w:rsidRDefault="002177C0" w:rsidP="002177C0">
      <w:pPr>
        <w:rPr>
          <w:lang w:val="en-US"/>
        </w:rPr>
      </w:pPr>
      <w:r w:rsidRPr="002177C0">
        <w:rPr>
          <w:lang w:val="en-US"/>
        </w:rPr>
        <w:t xml:space="preserve">  animation-duration:3s;</w:t>
      </w:r>
    </w:p>
    <w:p w14:paraId="1A792AEE" w14:textId="77777777" w:rsidR="002177C0" w:rsidRPr="002177C0" w:rsidRDefault="002177C0" w:rsidP="002177C0">
      <w:pPr>
        <w:rPr>
          <w:lang w:val="en-US"/>
        </w:rPr>
      </w:pPr>
      <w:r w:rsidRPr="002177C0">
        <w:rPr>
          <w:lang w:val="en-US"/>
        </w:rPr>
        <w:t xml:space="preserve">  animation-delay:2s;</w:t>
      </w:r>
    </w:p>
    <w:p w14:paraId="3570B524" w14:textId="77777777" w:rsidR="002177C0" w:rsidRPr="002177C0" w:rsidRDefault="002177C0" w:rsidP="002177C0">
      <w:pPr>
        <w:rPr>
          <w:lang w:val="en-US"/>
        </w:rPr>
      </w:pPr>
      <w:r w:rsidRPr="002177C0">
        <w:rPr>
          <w:lang w:val="en-US"/>
        </w:rPr>
        <w:t>}</w:t>
      </w:r>
    </w:p>
    <w:p w14:paraId="3FE20743" w14:textId="77777777" w:rsidR="002177C0" w:rsidRPr="002177C0" w:rsidRDefault="002177C0" w:rsidP="002177C0">
      <w:pPr>
        <w:rPr>
          <w:lang w:val="en-US"/>
        </w:rPr>
      </w:pPr>
    </w:p>
    <w:p w14:paraId="5D3D5F5E" w14:textId="77777777" w:rsidR="002177C0" w:rsidRPr="002177C0" w:rsidRDefault="002177C0" w:rsidP="002177C0">
      <w:pPr>
        <w:rPr>
          <w:lang w:val="en-US"/>
        </w:rPr>
      </w:pPr>
      <w:r w:rsidRPr="002177C0">
        <w:rPr>
          <w:lang w:val="en-US"/>
        </w:rPr>
        <w:t>.experimental-reagent {</w:t>
      </w:r>
    </w:p>
    <w:p w14:paraId="168084AC" w14:textId="77777777" w:rsidR="002177C0" w:rsidRPr="00335DC8" w:rsidRDefault="002177C0" w:rsidP="002177C0">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2177C0">
      <w:pPr>
        <w:rPr>
          <w:lang w:val="en-US"/>
        </w:rPr>
      </w:pPr>
      <w:r w:rsidRPr="00335DC8">
        <w:rPr>
          <w:lang w:val="en-US"/>
        </w:rPr>
        <w:t>}</w:t>
      </w:r>
    </w:p>
    <w:p w14:paraId="267FC9B1" w14:textId="77777777" w:rsidR="002177C0" w:rsidRPr="00335DC8" w:rsidRDefault="002177C0" w:rsidP="002177C0">
      <w:pPr>
        <w:pStyle w:val="2"/>
        <w:rPr>
          <w:lang w:val="en-US"/>
        </w:rPr>
      </w:pPr>
      <w:r>
        <w:lastRenderedPageBreak/>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2177C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557A7D">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557A7D"/>
    <w:p w14:paraId="799A82E5" w14:textId="77777777" w:rsidR="00557A7D" w:rsidRPr="00557A7D" w:rsidRDefault="00557A7D" w:rsidP="00557A7D">
      <w:pPr>
        <w:rPr>
          <w:lang w:val="en-US"/>
        </w:rPr>
      </w:pPr>
      <w:r w:rsidRPr="00557A7D">
        <w:rPr>
          <w:lang w:val="en-US"/>
        </w:rPr>
        <w:t>.experimental-reagent {</w:t>
      </w:r>
    </w:p>
    <w:p w14:paraId="379C87CC" w14:textId="77777777" w:rsidR="00557A7D" w:rsidRPr="00557A7D" w:rsidRDefault="00557A7D" w:rsidP="00557A7D">
      <w:pPr>
        <w:rPr>
          <w:lang w:val="en-US"/>
        </w:rPr>
      </w:pPr>
      <w:r w:rsidRPr="00557A7D">
        <w:rPr>
          <w:lang w:val="en-US"/>
        </w:rPr>
        <w:t xml:space="preserve">  animation-fill-mode:forwards;</w:t>
      </w:r>
    </w:p>
    <w:p w14:paraId="0B1279A6" w14:textId="77777777" w:rsidR="00557A7D" w:rsidRPr="00557A7D" w:rsidRDefault="00557A7D" w:rsidP="00557A7D">
      <w:pPr>
        <w:rPr>
          <w:lang w:val="en-US"/>
        </w:rPr>
      </w:pPr>
      <w:r w:rsidRPr="00557A7D">
        <w:rPr>
          <w:lang w:val="en-US"/>
        </w:rPr>
        <w:t xml:space="preserve">  animation-iteration-count:2;</w:t>
      </w:r>
    </w:p>
    <w:p w14:paraId="4D661265" w14:textId="29593CBB" w:rsidR="002177C0" w:rsidRDefault="00557A7D" w:rsidP="00557A7D">
      <w:pPr>
        <w:rPr>
          <w:lang w:val="en-US"/>
        </w:rPr>
      </w:pPr>
      <w:r w:rsidRPr="00557A7D">
        <w:rPr>
          <w:lang w:val="en-US"/>
        </w:rPr>
        <w:t xml:space="preserve">  animation-direction:alternate;</w:t>
      </w:r>
    </w:p>
    <w:p w14:paraId="5F7BADA5" w14:textId="26C1795F" w:rsidR="00557A7D" w:rsidRDefault="00557A7D" w:rsidP="00557A7D">
      <w:pPr>
        <w:rPr>
          <w:lang w:val="en-US"/>
        </w:rPr>
      </w:pPr>
    </w:p>
    <w:p w14:paraId="416E1539" w14:textId="77777777" w:rsidR="00557A7D" w:rsidRDefault="00557A7D" w:rsidP="00557A7D">
      <w:pPr>
        <w:pStyle w:val="2"/>
      </w:pPr>
      <w:r>
        <w:t>Состояние до и после анимации: animation-fill-mode, шаг 3</w:t>
      </w:r>
    </w:p>
    <w:p w14:paraId="3731058C" w14:textId="77777777" w:rsidR="00557A7D" w:rsidRDefault="00557A7D" w:rsidP="00557A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557A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557A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3E5925">
      <w:pPr>
        <w:rPr>
          <w:lang w:val="en-US"/>
        </w:rPr>
      </w:pPr>
      <w:r w:rsidRPr="003E5925">
        <w:rPr>
          <w:lang w:val="en-US"/>
        </w:rPr>
        <w:t>.energy-logo {</w:t>
      </w:r>
    </w:p>
    <w:p w14:paraId="4B6A5083" w14:textId="77777777" w:rsidR="003E5925" w:rsidRPr="003E5925" w:rsidRDefault="003E5925" w:rsidP="003E5925">
      <w:pPr>
        <w:rPr>
          <w:lang w:val="en-US"/>
        </w:rPr>
      </w:pPr>
      <w:r w:rsidRPr="003E5925">
        <w:rPr>
          <w:lang w:val="en-US"/>
        </w:rPr>
        <w:t xml:space="preserve">  animation-name: vibrate;</w:t>
      </w:r>
    </w:p>
    <w:p w14:paraId="489F9DB6" w14:textId="77777777" w:rsidR="003E5925" w:rsidRPr="003E5925" w:rsidRDefault="003E5925" w:rsidP="003E5925">
      <w:pPr>
        <w:rPr>
          <w:lang w:val="en-US"/>
        </w:rPr>
      </w:pPr>
      <w:r w:rsidRPr="003E5925">
        <w:rPr>
          <w:lang w:val="en-US"/>
        </w:rPr>
        <w:t xml:space="preserve">  animation-duration: 2s;</w:t>
      </w:r>
    </w:p>
    <w:p w14:paraId="2E722D14" w14:textId="77777777" w:rsidR="003E5925" w:rsidRPr="003E5925" w:rsidRDefault="003E5925" w:rsidP="003E5925">
      <w:pPr>
        <w:rPr>
          <w:lang w:val="en-US"/>
        </w:rPr>
      </w:pPr>
      <w:r w:rsidRPr="003E5925">
        <w:rPr>
          <w:lang w:val="en-US"/>
        </w:rPr>
        <w:t>}</w:t>
      </w:r>
    </w:p>
    <w:p w14:paraId="6D38298F" w14:textId="77777777" w:rsidR="003E5925" w:rsidRPr="003E5925" w:rsidRDefault="003E5925" w:rsidP="003E5925">
      <w:pPr>
        <w:rPr>
          <w:lang w:val="en-US"/>
        </w:rPr>
      </w:pPr>
    </w:p>
    <w:p w14:paraId="1E9F563A" w14:textId="77777777" w:rsidR="003E5925" w:rsidRPr="003E5925" w:rsidRDefault="003E5925" w:rsidP="003E5925">
      <w:pPr>
        <w:rPr>
          <w:lang w:val="en-US"/>
        </w:rPr>
      </w:pPr>
      <w:r w:rsidRPr="003E5925">
        <w:rPr>
          <w:lang w:val="en-US"/>
        </w:rPr>
        <w:t>@keyframes vibrate {</w:t>
      </w:r>
    </w:p>
    <w:p w14:paraId="61BBAB89" w14:textId="77777777" w:rsidR="003E5925" w:rsidRPr="003E5925" w:rsidRDefault="003E5925" w:rsidP="003E5925">
      <w:pPr>
        <w:rPr>
          <w:lang w:val="en-US"/>
        </w:rPr>
      </w:pPr>
      <w:r w:rsidRPr="003E5925">
        <w:rPr>
          <w:lang w:val="en-US"/>
        </w:rPr>
        <w:t xml:space="preserve">  50% {</w:t>
      </w:r>
    </w:p>
    <w:p w14:paraId="77B09702" w14:textId="77777777" w:rsidR="003E5925" w:rsidRPr="003E5925" w:rsidRDefault="003E5925" w:rsidP="003E5925">
      <w:pPr>
        <w:rPr>
          <w:lang w:val="en-US"/>
        </w:rPr>
      </w:pPr>
      <w:r w:rsidRPr="003E5925">
        <w:rPr>
          <w:lang w:val="en-US"/>
        </w:rPr>
        <w:t xml:space="preserve">    transform: scale(1.2);</w:t>
      </w:r>
    </w:p>
    <w:p w14:paraId="4C9E2BAD" w14:textId="77777777" w:rsidR="003E5925" w:rsidRPr="003E5925" w:rsidRDefault="003E5925" w:rsidP="003E5925">
      <w:pPr>
        <w:rPr>
          <w:lang w:val="en-US"/>
        </w:rPr>
      </w:pPr>
      <w:r w:rsidRPr="003E5925">
        <w:rPr>
          <w:lang w:val="en-US"/>
        </w:rPr>
        <w:t xml:space="preserve">  }</w:t>
      </w:r>
    </w:p>
    <w:p w14:paraId="6AFE60BD" w14:textId="77777777" w:rsidR="003E5925" w:rsidRPr="003E5925" w:rsidRDefault="003E5925" w:rsidP="003E5925">
      <w:pPr>
        <w:rPr>
          <w:lang w:val="en-US"/>
        </w:rPr>
      </w:pPr>
      <w:r w:rsidRPr="003E5925">
        <w:rPr>
          <w:lang w:val="en-US"/>
        </w:rPr>
        <w:t>}</w:t>
      </w:r>
    </w:p>
    <w:p w14:paraId="3BD22B25" w14:textId="77777777" w:rsidR="003E5925" w:rsidRPr="003E5925" w:rsidRDefault="003E5925" w:rsidP="003E5925">
      <w:pPr>
        <w:rPr>
          <w:lang w:val="en-US"/>
        </w:rPr>
      </w:pPr>
    </w:p>
    <w:p w14:paraId="08CE0748" w14:textId="77777777" w:rsidR="003E5925" w:rsidRPr="003E5925" w:rsidRDefault="003E5925" w:rsidP="003E5925">
      <w:pPr>
        <w:rPr>
          <w:lang w:val="en-US"/>
        </w:rPr>
      </w:pPr>
      <w:r w:rsidRPr="003E5925">
        <w:rPr>
          <w:lang w:val="en-US"/>
        </w:rPr>
        <w:t>@keyframes power {</w:t>
      </w:r>
    </w:p>
    <w:p w14:paraId="62FA0AA7" w14:textId="77777777" w:rsidR="003E5925" w:rsidRPr="003E5925" w:rsidRDefault="003E5925" w:rsidP="003E5925">
      <w:pPr>
        <w:rPr>
          <w:lang w:val="en-US"/>
        </w:rPr>
      </w:pPr>
      <w:r w:rsidRPr="003E5925">
        <w:rPr>
          <w:lang w:val="en-US"/>
        </w:rPr>
        <w:t xml:space="preserve">  0% {</w:t>
      </w:r>
    </w:p>
    <w:p w14:paraId="2D779D08" w14:textId="77777777" w:rsidR="003E5925" w:rsidRPr="003E5925" w:rsidRDefault="003E5925" w:rsidP="003E5925">
      <w:pPr>
        <w:rPr>
          <w:lang w:val="en-US"/>
        </w:rPr>
      </w:pPr>
      <w:r w:rsidRPr="003E5925">
        <w:rPr>
          <w:lang w:val="en-US"/>
        </w:rPr>
        <w:t xml:space="preserve">    width: 150px;</w:t>
      </w:r>
    </w:p>
    <w:p w14:paraId="60D0191E" w14:textId="77777777" w:rsidR="003E5925" w:rsidRPr="003E5925" w:rsidRDefault="003E5925" w:rsidP="003E5925">
      <w:pPr>
        <w:rPr>
          <w:lang w:val="en-US"/>
        </w:rPr>
      </w:pPr>
      <w:r w:rsidRPr="003E5925">
        <w:rPr>
          <w:lang w:val="en-US"/>
        </w:rPr>
        <w:t xml:space="preserve">    background-color: #01ff70;</w:t>
      </w:r>
    </w:p>
    <w:p w14:paraId="2A606C3E" w14:textId="77777777" w:rsidR="003E5925" w:rsidRPr="003E5925" w:rsidRDefault="003E5925" w:rsidP="003E5925">
      <w:pPr>
        <w:rPr>
          <w:lang w:val="en-US"/>
        </w:rPr>
      </w:pPr>
      <w:r w:rsidRPr="003E5925">
        <w:rPr>
          <w:lang w:val="en-US"/>
        </w:rPr>
        <w:t xml:space="preserve">  }</w:t>
      </w:r>
    </w:p>
    <w:p w14:paraId="50253FEB" w14:textId="77777777" w:rsidR="003E5925" w:rsidRPr="003E5925" w:rsidRDefault="003E5925" w:rsidP="003E5925">
      <w:pPr>
        <w:rPr>
          <w:lang w:val="en-US"/>
        </w:rPr>
      </w:pPr>
      <w:r w:rsidRPr="003E5925">
        <w:rPr>
          <w:lang w:val="en-US"/>
        </w:rPr>
        <w:t xml:space="preserve">  50% {</w:t>
      </w:r>
    </w:p>
    <w:p w14:paraId="4011F975" w14:textId="77777777" w:rsidR="003E5925" w:rsidRPr="003E5925" w:rsidRDefault="003E5925" w:rsidP="003E5925">
      <w:pPr>
        <w:rPr>
          <w:lang w:val="en-US"/>
        </w:rPr>
      </w:pPr>
      <w:r w:rsidRPr="003E5925">
        <w:rPr>
          <w:lang w:val="en-US"/>
        </w:rPr>
        <w:t xml:space="preserve">    background-color: #ffdc00;</w:t>
      </w:r>
    </w:p>
    <w:p w14:paraId="0C9BC43D" w14:textId="77777777" w:rsidR="003E5925" w:rsidRPr="003E5925" w:rsidRDefault="003E5925" w:rsidP="003E5925">
      <w:pPr>
        <w:rPr>
          <w:lang w:val="en-US"/>
        </w:rPr>
      </w:pPr>
      <w:r w:rsidRPr="003E5925">
        <w:rPr>
          <w:lang w:val="en-US"/>
        </w:rPr>
        <w:t xml:space="preserve">  }</w:t>
      </w:r>
    </w:p>
    <w:p w14:paraId="4EC41D9E" w14:textId="77777777" w:rsidR="003E5925" w:rsidRPr="003E5925" w:rsidRDefault="003E5925" w:rsidP="003E5925">
      <w:pPr>
        <w:rPr>
          <w:lang w:val="en-US"/>
        </w:rPr>
      </w:pPr>
      <w:r w:rsidRPr="003E5925">
        <w:rPr>
          <w:lang w:val="en-US"/>
        </w:rPr>
        <w:t xml:space="preserve">  100% {</w:t>
      </w:r>
    </w:p>
    <w:p w14:paraId="54B11ED9" w14:textId="77777777" w:rsidR="003E5925" w:rsidRPr="003E5925" w:rsidRDefault="003E5925" w:rsidP="003E5925">
      <w:pPr>
        <w:rPr>
          <w:lang w:val="en-US"/>
        </w:rPr>
      </w:pPr>
      <w:r w:rsidRPr="003E5925">
        <w:rPr>
          <w:lang w:val="en-US"/>
        </w:rPr>
        <w:t xml:space="preserve">    width: 30px;</w:t>
      </w:r>
    </w:p>
    <w:p w14:paraId="29F94C9D" w14:textId="77777777" w:rsidR="003E5925" w:rsidRPr="003E5925" w:rsidRDefault="003E5925" w:rsidP="003E5925">
      <w:pPr>
        <w:rPr>
          <w:lang w:val="en-US"/>
        </w:rPr>
      </w:pPr>
      <w:r w:rsidRPr="003E5925">
        <w:rPr>
          <w:lang w:val="en-US"/>
        </w:rPr>
        <w:t xml:space="preserve">    background-color: #ff4136;</w:t>
      </w:r>
    </w:p>
    <w:p w14:paraId="5BFCFE72" w14:textId="77777777" w:rsidR="003E5925" w:rsidRPr="003E5925" w:rsidRDefault="003E5925" w:rsidP="003E5925">
      <w:pPr>
        <w:rPr>
          <w:lang w:val="en-US"/>
        </w:rPr>
      </w:pPr>
      <w:r w:rsidRPr="003E5925">
        <w:rPr>
          <w:lang w:val="en-US"/>
        </w:rPr>
        <w:lastRenderedPageBreak/>
        <w:t xml:space="preserve">  }</w:t>
      </w:r>
    </w:p>
    <w:p w14:paraId="13BA4C56" w14:textId="77777777" w:rsidR="003E5925" w:rsidRPr="003E5925" w:rsidRDefault="003E5925" w:rsidP="003E5925">
      <w:pPr>
        <w:rPr>
          <w:lang w:val="en-US"/>
        </w:rPr>
      </w:pPr>
      <w:r w:rsidRPr="003E5925">
        <w:rPr>
          <w:lang w:val="en-US"/>
        </w:rPr>
        <w:t>}</w:t>
      </w:r>
    </w:p>
    <w:p w14:paraId="6D0F2873" w14:textId="77777777" w:rsidR="003E5925" w:rsidRPr="003E5925" w:rsidRDefault="003E5925" w:rsidP="003E5925">
      <w:pPr>
        <w:rPr>
          <w:lang w:val="en-US"/>
        </w:rPr>
      </w:pPr>
    </w:p>
    <w:p w14:paraId="798FC03B" w14:textId="77777777" w:rsidR="003E5925" w:rsidRPr="003E5925" w:rsidRDefault="003E5925" w:rsidP="003E5925">
      <w:pPr>
        <w:rPr>
          <w:lang w:val="en-US"/>
        </w:rPr>
      </w:pPr>
      <w:r w:rsidRPr="003E5925">
        <w:rPr>
          <w:lang w:val="en-US"/>
        </w:rPr>
        <w:t xml:space="preserve">.energy-fill { </w:t>
      </w:r>
    </w:p>
    <w:p w14:paraId="1ACE8C66" w14:textId="77777777" w:rsidR="003E5925" w:rsidRPr="003E5925" w:rsidRDefault="003E5925" w:rsidP="003E5925">
      <w:pPr>
        <w:rPr>
          <w:lang w:val="en-US"/>
        </w:rPr>
      </w:pPr>
      <w:r w:rsidRPr="003E5925">
        <w:rPr>
          <w:lang w:val="en-US"/>
        </w:rPr>
        <w:t xml:space="preserve">  animation:power;</w:t>
      </w:r>
    </w:p>
    <w:p w14:paraId="00ECED5D" w14:textId="77777777" w:rsidR="003E5925" w:rsidRPr="003E5925" w:rsidRDefault="003E5925" w:rsidP="003E5925">
      <w:pPr>
        <w:rPr>
          <w:lang w:val="en-US"/>
        </w:rPr>
      </w:pPr>
      <w:r w:rsidRPr="003E5925">
        <w:rPr>
          <w:lang w:val="en-US"/>
        </w:rPr>
        <w:t xml:space="preserve">  animation-duration:2s;</w:t>
      </w:r>
    </w:p>
    <w:p w14:paraId="1C5AC721" w14:textId="77777777" w:rsidR="003E5925" w:rsidRPr="003E5925" w:rsidRDefault="003E5925" w:rsidP="003E5925">
      <w:pPr>
        <w:rPr>
          <w:lang w:val="en-US"/>
        </w:rPr>
      </w:pPr>
      <w:r w:rsidRPr="003E5925">
        <w:rPr>
          <w:lang w:val="en-US"/>
        </w:rPr>
        <w:t xml:space="preserve">  animation-delay:2s;</w:t>
      </w:r>
    </w:p>
    <w:p w14:paraId="6195F542" w14:textId="77777777" w:rsidR="003E5925" w:rsidRPr="003E5925" w:rsidRDefault="003E5925" w:rsidP="003E5925">
      <w:pPr>
        <w:rPr>
          <w:lang w:val="en-US"/>
        </w:rPr>
      </w:pPr>
      <w:r w:rsidRPr="003E5925">
        <w:rPr>
          <w:lang w:val="en-US"/>
        </w:rPr>
        <w:t>}</w:t>
      </w:r>
    </w:p>
    <w:p w14:paraId="50EEDA20" w14:textId="77777777" w:rsidR="003E5925" w:rsidRPr="003E5925" w:rsidRDefault="003E5925" w:rsidP="003E5925">
      <w:pPr>
        <w:rPr>
          <w:lang w:val="en-US"/>
        </w:rPr>
      </w:pPr>
    </w:p>
    <w:p w14:paraId="7632EA6B" w14:textId="77777777" w:rsidR="003E5925" w:rsidRPr="003E5925" w:rsidRDefault="003E5925" w:rsidP="003E5925">
      <w:pPr>
        <w:rPr>
          <w:lang w:val="en-US"/>
        </w:rPr>
      </w:pPr>
      <w:r w:rsidRPr="003E5925">
        <w:rPr>
          <w:lang w:val="en-US"/>
        </w:rPr>
        <w:t>.mega-energy-fill {</w:t>
      </w:r>
    </w:p>
    <w:p w14:paraId="1A58012F" w14:textId="77777777" w:rsidR="003E5925" w:rsidRPr="00335DC8" w:rsidRDefault="003E5925" w:rsidP="003E5925">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3E5925">
      <w:pPr>
        <w:rPr>
          <w:lang w:val="en-US"/>
        </w:rPr>
      </w:pPr>
      <w:r w:rsidRPr="00335DC8">
        <w:rPr>
          <w:lang w:val="en-US"/>
        </w:rPr>
        <w:t>}</w:t>
      </w:r>
    </w:p>
    <w:p w14:paraId="62225A18" w14:textId="5AE741B4" w:rsidR="003E5925" w:rsidRPr="00335DC8" w:rsidRDefault="003E5925" w:rsidP="003E5925">
      <w:pPr>
        <w:rPr>
          <w:lang w:val="en-US"/>
        </w:rPr>
      </w:pPr>
    </w:p>
    <w:p w14:paraId="447C7BD8" w14:textId="77777777" w:rsidR="003E5925" w:rsidRPr="00335DC8" w:rsidRDefault="003E5925" w:rsidP="003E5925">
      <w:pPr>
        <w:pStyle w:val="2"/>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3E5925">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5C487C">
      <w:pPr>
        <w:pStyle w:val="2"/>
      </w:pPr>
      <w:r>
        <w:t>Состояние до и после анимации: animation-fill-mode, шаг 5</w:t>
      </w:r>
    </w:p>
    <w:p w14:paraId="163FE615" w14:textId="77777777" w:rsidR="005C487C" w:rsidRDefault="005C487C" w:rsidP="005C487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5C487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335DC8">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335DC8">
      <w:pPr>
        <w:rPr>
          <w:lang w:val="en-US"/>
        </w:rPr>
      </w:pPr>
      <w:r w:rsidRPr="00335DC8">
        <w:t xml:space="preserve">  </w:t>
      </w:r>
      <w:r w:rsidRPr="00790B74">
        <w:rPr>
          <w:lang w:val="en-US"/>
        </w:rPr>
        <w:t>animation-fill-mode: both;</w:t>
      </w:r>
    </w:p>
    <w:p w14:paraId="72B9AE91" w14:textId="77777777" w:rsidR="00335DC8" w:rsidRPr="00790B74" w:rsidRDefault="00335DC8" w:rsidP="00335DC8">
      <w:pPr>
        <w:rPr>
          <w:lang w:val="en-US"/>
        </w:rPr>
      </w:pPr>
      <w:r w:rsidRPr="00790B74">
        <w:rPr>
          <w:lang w:val="en-US"/>
        </w:rPr>
        <w:t xml:space="preserve">  animation-iteration-count: 2;</w:t>
      </w:r>
    </w:p>
    <w:p w14:paraId="586ADBE6" w14:textId="77777777" w:rsidR="00335DC8" w:rsidRPr="00790B74" w:rsidRDefault="00335DC8" w:rsidP="00335DC8">
      <w:pPr>
        <w:rPr>
          <w:lang w:val="en-US"/>
        </w:rPr>
      </w:pPr>
      <w:r w:rsidRPr="00790B74">
        <w:rPr>
          <w:lang w:val="en-US"/>
        </w:rPr>
        <w:t xml:space="preserve">  animation-direction: alternate;</w:t>
      </w:r>
    </w:p>
    <w:p w14:paraId="1682DDB3" w14:textId="77777777" w:rsidR="00335DC8" w:rsidRPr="00335DC8" w:rsidRDefault="00335DC8" w:rsidP="00335DC8">
      <w:pPr>
        <w:rPr>
          <w:lang w:val="en-US"/>
        </w:rPr>
      </w:pPr>
      <w:r w:rsidRPr="00335DC8">
        <w:rPr>
          <w:lang w:val="en-US"/>
        </w:rPr>
        <w:t>}</w:t>
      </w:r>
    </w:p>
    <w:p w14:paraId="34B43627" w14:textId="77777777" w:rsidR="00335DC8" w:rsidRPr="00335DC8" w:rsidRDefault="00335DC8" w:rsidP="005C487C">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AE3345">
      <w:pPr>
        <w:pStyle w:val="2"/>
        <w:rPr>
          <w:lang w:val="en-US"/>
        </w:rPr>
      </w:pPr>
      <w:r>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AE334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AE334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AE334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002B3A">
      <w:pPr>
        <w:pStyle w:val="2"/>
      </w:pPr>
      <w:r>
        <w:lastRenderedPageBreak/>
        <w:t>«Форма» анимации, animation-timing-function</w:t>
      </w:r>
    </w:p>
    <w:p w14:paraId="0F87DD54" w14:textId="77777777" w:rsidR="00002B3A" w:rsidRDefault="00002B3A" w:rsidP="00002B3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lastRenderedPageBreak/>
        <w:t>linear</w:t>
      </w:r>
    </w:p>
    <w:p w14:paraId="29E6C8D1"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8A4667">
      <w:pPr>
        <w:pStyle w:val="2"/>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8A466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871A7A">
      <w:pPr>
        <w:pStyle w:val="2"/>
      </w:pPr>
      <w:r>
        <w:t>animation-timing-function, шаг 3</w:t>
      </w:r>
    </w:p>
    <w:p w14:paraId="47EA21D8" w14:textId="77777777" w:rsidR="00871A7A" w:rsidRDefault="00871A7A" w:rsidP="00871A7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255"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256"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257"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871A7A">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lastRenderedPageBreak/>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08603F">
      <w:pPr>
        <w:pStyle w:val="2"/>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0860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0860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0860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B6C48">
      <w:pPr>
        <w:pStyle w:val="2"/>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lastRenderedPageBreak/>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415064">
      <w:pPr>
        <w:pStyle w:val="1"/>
        <w:rPr>
          <w:lang w:val="en-US"/>
        </w:rPr>
      </w:pPr>
      <w:r w:rsidRPr="00415064">
        <w:t>Плавные</w:t>
      </w:r>
      <w:r w:rsidRPr="00F72FD6">
        <w:rPr>
          <w:lang w:val="en-US"/>
        </w:rPr>
        <w:t xml:space="preserve"> </w:t>
      </w:r>
      <w:r w:rsidRPr="00415064">
        <w:t>переходы</w:t>
      </w:r>
    </w:p>
    <w:p w14:paraId="21F588C1" w14:textId="77777777" w:rsidR="00F72FD6" w:rsidRDefault="00F72FD6" w:rsidP="00F72FD6">
      <w:pPr>
        <w:pStyle w:val="2"/>
      </w:pPr>
      <w:r>
        <w:t>Длительность перехода, transition-duration </w:t>
      </w:r>
      <w:r>
        <w:rPr>
          <w:bCs/>
          <w:color w:val="999999"/>
          <w:sz w:val="37"/>
          <w:szCs w:val="37"/>
        </w:rPr>
        <w:t>[1/29]</w:t>
      </w:r>
    </w:p>
    <w:p w14:paraId="638C2A21"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259"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F72FD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6532CD">
      <w:pPr>
        <w:rPr>
          <w:lang w:val="en-US"/>
        </w:rPr>
      </w:pPr>
      <w:r w:rsidRPr="006532CD">
        <w:rPr>
          <w:lang w:val="en-US"/>
        </w:rPr>
        <w:lastRenderedPageBreak/>
        <w:t>.btn {</w:t>
      </w:r>
    </w:p>
    <w:p w14:paraId="259C4B78" w14:textId="77777777" w:rsidR="006532CD" w:rsidRPr="006532CD" w:rsidRDefault="006532CD" w:rsidP="006532CD">
      <w:pPr>
        <w:rPr>
          <w:lang w:val="en-US"/>
        </w:rPr>
      </w:pPr>
      <w:r w:rsidRPr="006532CD">
        <w:rPr>
          <w:lang w:val="en-US"/>
        </w:rPr>
        <w:t xml:space="preserve">    background-color: #ffffff;</w:t>
      </w:r>
    </w:p>
    <w:p w14:paraId="78080F8F" w14:textId="77777777" w:rsidR="006532CD" w:rsidRPr="006532CD" w:rsidRDefault="006532CD" w:rsidP="006532CD">
      <w:pPr>
        <w:rPr>
          <w:lang w:val="en-US"/>
        </w:rPr>
      </w:pPr>
      <w:r w:rsidRPr="006532CD">
        <w:rPr>
          <w:lang w:val="en-US"/>
        </w:rPr>
        <w:t xml:space="preserve">    transition-duration:1s;</w:t>
      </w:r>
    </w:p>
    <w:p w14:paraId="6849E066" w14:textId="77777777" w:rsidR="006532CD" w:rsidRPr="006532CD" w:rsidRDefault="006532CD" w:rsidP="006532CD">
      <w:pPr>
        <w:rPr>
          <w:lang w:val="en-US"/>
        </w:rPr>
      </w:pPr>
      <w:r w:rsidRPr="006532CD">
        <w:rPr>
          <w:lang w:val="en-US"/>
        </w:rPr>
        <w:t>}</w:t>
      </w:r>
    </w:p>
    <w:p w14:paraId="7532A834" w14:textId="77777777" w:rsidR="006532CD" w:rsidRPr="006532CD" w:rsidRDefault="006532CD" w:rsidP="006532CD">
      <w:pPr>
        <w:rPr>
          <w:lang w:val="en-US"/>
        </w:rPr>
      </w:pPr>
    </w:p>
    <w:p w14:paraId="336BDC76" w14:textId="77777777" w:rsidR="006532CD" w:rsidRPr="006532CD" w:rsidRDefault="006532CD" w:rsidP="006532CD">
      <w:pPr>
        <w:rPr>
          <w:lang w:val="en-US"/>
        </w:rPr>
      </w:pPr>
      <w:r w:rsidRPr="006532CD">
        <w:rPr>
          <w:lang w:val="en-US"/>
        </w:rPr>
        <w:t>.btn-active {</w:t>
      </w:r>
    </w:p>
    <w:p w14:paraId="4BF56139" w14:textId="77777777" w:rsidR="006532CD" w:rsidRPr="006532CD" w:rsidRDefault="006532CD" w:rsidP="006532CD">
      <w:pPr>
        <w:rPr>
          <w:lang w:val="en-US"/>
        </w:rPr>
      </w:pPr>
      <w:r w:rsidRPr="006532CD">
        <w:rPr>
          <w:lang w:val="en-US"/>
        </w:rPr>
        <w:t xml:space="preserve">    background-color: #ff5252;</w:t>
      </w:r>
    </w:p>
    <w:p w14:paraId="751F9D54" w14:textId="4D3E446A" w:rsidR="00415064" w:rsidRDefault="006532CD" w:rsidP="006532CD">
      <w:pPr>
        <w:rPr>
          <w:lang w:val="en-US"/>
        </w:rPr>
      </w:pPr>
      <w:r w:rsidRPr="006532CD">
        <w:rPr>
          <w:lang w:val="en-US"/>
        </w:rPr>
        <w:t>}</w:t>
      </w:r>
    </w:p>
    <w:p w14:paraId="0627EAEF" w14:textId="77777777" w:rsidR="006532CD" w:rsidRPr="006C5034" w:rsidRDefault="006532CD" w:rsidP="006532CD">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260"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6532CD">
      <w:pPr>
        <w:pStyle w:val="2"/>
      </w:pPr>
      <w:r>
        <w:t>Длительность перехода, шаг 2 </w:t>
      </w:r>
      <w:r>
        <w:rPr>
          <w:bCs/>
          <w:color w:val="999999"/>
          <w:sz w:val="37"/>
          <w:szCs w:val="37"/>
        </w:rPr>
        <w:t>[2/29]</w:t>
      </w:r>
    </w:p>
    <w:p w14:paraId="13FE576A"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261"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6532C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26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4933CE">
      <w:pPr>
        <w:pStyle w:val="2"/>
      </w:pPr>
      <w:r>
        <w:t>transition-property: какие свойства изменять плавно? </w:t>
      </w:r>
      <w:r>
        <w:rPr>
          <w:bCs/>
          <w:color w:val="999999"/>
          <w:sz w:val="37"/>
          <w:szCs w:val="37"/>
        </w:rPr>
        <w:t>[3/29]</w:t>
      </w:r>
    </w:p>
    <w:p w14:paraId="4B7ACD5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transition-property: width, height;</w:t>
      </w:r>
    </w:p>
    <w:p w14:paraId="67C68EA4"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AF43FF">
      <w:pPr>
        <w:rPr>
          <w:lang w:val="en-US"/>
        </w:rPr>
      </w:pPr>
      <w:r w:rsidRPr="00AF43FF">
        <w:rPr>
          <w:lang w:val="en-US"/>
        </w:rPr>
        <w:t>.btn {</w:t>
      </w:r>
    </w:p>
    <w:p w14:paraId="5125CB68" w14:textId="77777777" w:rsidR="00AF43FF" w:rsidRPr="00AF43FF" w:rsidRDefault="00AF43FF" w:rsidP="00AF43FF">
      <w:pPr>
        <w:rPr>
          <w:lang w:val="en-US"/>
        </w:rPr>
      </w:pPr>
      <w:r w:rsidRPr="00AF43FF">
        <w:rPr>
          <w:lang w:val="en-US"/>
        </w:rPr>
        <w:t xml:space="preserve">    color: #ffffff;</w:t>
      </w:r>
    </w:p>
    <w:p w14:paraId="31F934FE" w14:textId="77777777" w:rsidR="00AF43FF" w:rsidRPr="00AF43FF" w:rsidRDefault="00AF43FF" w:rsidP="00AF43FF">
      <w:pPr>
        <w:rPr>
          <w:lang w:val="en-US"/>
        </w:rPr>
      </w:pPr>
      <w:r w:rsidRPr="00AF43FF">
        <w:rPr>
          <w:lang w:val="en-US"/>
        </w:rPr>
        <w:t xml:space="preserve">    background-color: #00e676;</w:t>
      </w:r>
    </w:p>
    <w:p w14:paraId="4072B071" w14:textId="77777777" w:rsidR="00AF43FF" w:rsidRPr="00AF43FF" w:rsidRDefault="00AF43FF" w:rsidP="00AF43FF">
      <w:pPr>
        <w:rPr>
          <w:lang w:val="en-US"/>
        </w:rPr>
      </w:pPr>
      <w:r w:rsidRPr="00AF43FF">
        <w:rPr>
          <w:lang w:val="en-US"/>
        </w:rPr>
        <w:t xml:space="preserve">    transition-duration: 1s,3s;</w:t>
      </w:r>
    </w:p>
    <w:p w14:paraId="0AE7B36C" w14:textId="77777777" w:rsidR="00AF43FF" w:rsidRPr="00AF43FF" w:rsidRDefault="00AF43FF" w:rsidP="00AF43FF">
      <w:pPr>
        <w:rPr>
          <w:lang w:val="en-US"/>
        </w:rPr>
      </w:pPr>
      <w:r w:rsidRPr="00AF43FF">
        <w:rPr>
          <w:lang w:val="en-US"/>
        </w:rPr>
        <w:t xml:space="preserve">    transition-property:background-color, transform;</w:t>
      </w:r>
    </w:p>
    <w:p w14:paraId="75DAFDF0" w14:textId="77777777" w:rsidR="00AF43FF" w:rsidRPr="00AF43FF" w:rsidRDefault="00AF43FF" w:rsidP="00AF43FF">
      <w:pPr>
        <w:rPr>
          <w:lang w:val="en-US"/>
        </w:rPr>
      </w:pPr>
      <w:r w:rsidRPr="00AF43FF">
        <w:rPr>
          <w:lang w:val="en-US"/>
        </w:rPr>
        <w:t>}</w:t>
      </w:r>
    </w:p>
    <w:p w14:paraId="6D4CD9DE" w14:textId="77777777" w:rsidR="00AF43FF" w:rsidRPr="00AF43FF" w:rsidRDefault="00AF43FF" w:rsidP="00AF43FF">
      <w:pPr>
        <w:rPr>
          <w:lang w:val="en-US"/>
        </w:rPr>
      </w:pPr>
    </w:p>
    <w:p w14:paraId="384F1941" w14:textId="77777777" w:rsidR="00AF43FF" w:rsidRPr="00AF43FF" w:rsidRDefault="00AF43FF" w:rsidP="00AF43FF">
      <w:pPr>
        <w:rPr>
          <w:lang w:val="en-US"/>
        </w:rPr>
      </w:pPr>
      <w:r w:rsidRPr="00AF43FF">
        <w:rPr>
          <w:lang w:val="en-US"/>
        </w:rPr>
        <w:t>.btn-active {</w:t>
      </w:r>
    </w:p>
    <w:p w14:paraId="4D8892FA" w14:textId="77777777" w:rsidR="00AF43FF" w:rsidRPr="00AF43FF" w:rsidRDefault="00AF43FF" w:rsidP="00AF43FF">
      <w:pPr>
        <w:rPr>
          <w:lang w:val="en-US"/>
        </w:rPr>
      </w:pPr>
      <w:r w:rsidRPr="00AF43FF">
        <w:rPr>
          <w:lang w:val="en-US"/>
        </w:rPr>
        <w:t xml:space="preserve">    font-size: 60px;</w:t>
      </w:r>
    </w:p>
    <w:p w14:paraId="0B7B5BC9" w14:textId="77777777" w:rsidR="00AF43FF" w:rsidRPr="00AF43FF" w:rsidRDefault="00AF43FF" w:rsidP="00AF43FF">
      <w:pPr>
        <w:rPr>
          <w:lang w:val="en-US"/>
        </w:rPr>
      </w:pPr>
      <w:r w:rsidRPr="00AF43FF">
        <w:rPr>
          <w:lang w:val="en-US"/>
        </w:rPr>
        <w:t xml:space="preserve">    background-color: #ff5252;</w:t>
      </w:r>
    </w:p>
    <w:p w14:paraId="167CF521" w14:textId="77777777" w:rsidR="00AF43FF" w:rsidRPr="00AF43FF" w:rsidRDefault="00AF43FF" w:rsidP="00AF43FF">
      <w:pPr>
        <w:rPr>
          <w:lang w:val="en-US"/>
        </w:rPr>
      </w:pPr>
      <w:r w:rsidRPr="00AF43FF">
        <w:rPr>
          <w:lang w:val="en-US"/>
        </w:rPr>
        <w:t xml:space="preserve">    transform: rotate(180deg);</w:t>
      </w:r>
    </w:p>
    <w:p w14:paraId="68D3766A" w14:textId="452DBBF1" w:rsidR="006532CD" w:rsidRPr="006C5034" w:rsidRDefault="00AF43FF" w:rsidP="00AF43FF">
      <w:pPr>
        <w:rPr>
          <w:lang w:val="en-US"/>
        </w:rPr>
      </w:pPr>
      <w:r w:rsidRPr="006C5034">
        <w:rPr>
          <w:lang w:val="en-US"/>
        </w:rPr>
        <w:t>}</w:t>
      </w:r>
    </w:p>
    <w:p w14:paraId="068FF036" w14:textId="5AFEEB0F" w:rsidR="00AF43FF" w:rsidRPr="006C5034" w:rsidRDefault="00AF43FF" w:rsidP="00AF43FF">
      <w:pPr>
        <w:rPr>
          <w:lang w:val="en-US"/>
        </w:rPr>
      </w:pPr>
    </w:p>
    <w:p w14:paraId="7DD65002" w14:textId="77777777" w:rsidR="00AF43FF" w:rsidRPr="006C5034" w:rsidRDefault="00AF43FF" w:rsidP="00AF43FF">
      <w:pPr>
        <w:pStyle w:val="2"/>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F84334">
      <w:pPr>
        <w:pStyle w:val="2"/>
        <w:rPr>
          <w:lang w:val="en-US"/>
        </w:rPr>
      </w:pPr>
      <w:r w:rsidRPr="00F84334">
        <w:rPr>
          <w:lang w:val="en-US"/>
        </w:rPr>
        <w:lastRenderedPageBreak/>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263"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F84334">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lastRenderedPageBreak/>
        <w:t>linear</w:t>
      </w:r>
    </w:p>
    <w:p w14:paraId="7429768B"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1E5C6E">
      <w:pPr>
        <w:pStyle w:val="2"/>
      </w:pPr>
      <w:r>
        <w:t>transition-timing-function, шаг 2 </w:t>
      </w:r>
      <w:r>
        <w:rPr>
          <w:bCs/>
          <w:color w:val="999999"/>
          <w:sz w:val="37"/>
          <w:szCs w:val="37"/>
        </w:rPr>
        <w:t>[6/29]</w:t>
      </w:r>
    </w:p>
    <w:p w14:paraId="57E46459" w14:textId="77777777" w:rsidR="001E5C6E" w:rsidRPr="001E5C6E" w:rsidRDefault="001E5C6E" w:rsidP="001E5C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141DE9">
      <w:pPr>
        <w:pStyle w:val="2"/>
      </w:pPr>
      <w:r>
        <w:t>transition-timing-function, шаг 3 </w:t>
      </w:r>
      <w:r>
        <w:rPr>
          <w:bCs/>
          <w:color w:val="999999"/>
          <w:sz w:val="37"/>
          <w:szCs w:val="37"/>
        </w:rPr>
        <w:t>[7/29]</w:t>
      </w:r>
    </w:p>
    <w:p w14:paraId="5C8ED0E3"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264"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265"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266"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787EB2">
      <w:pPr>
        <w:pStyle w:val="2"/>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787EB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787EB2">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787EB2">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4D2699">
      <w:pPr>
        <w:pStyle w:val="2"/>
      </w:pPr>
      <w:r>
        <w:t>Бумажные кнопки, шаг 1 </w:t>
      </w:r>
      <w:r>
        <w:rPr>
          <w:bCs/>
          <w:color w:val="999999"/>
          <w:sz w:val="37"/>
          <w:szCs w:val="37"/>
        </w:rPr>
        <w:t>[9/29]</w:t>
      </w:r>
    </w:p>
    <w:p w14:paraId="7E3BE31E"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2B7735">
      <w:pPr>
        <w:rPr>
          <w:lang w:val="en-US"/>
        </w:rPr>
      </w:pPr>
      <w:r w:rsidRPr="002B7735">
        <w:rPr>
          <w:lang w:val="en-US"/>
        </w:rPr>
        <w:t>.paper-btn {</w:t>
      </w:r>
    </w:p>
    <w:p w14:paraId="2640B847" w14:textId="77777777" w:rsidR="002B7735" w:rsidRPr="002B7735" w:rsidRDefault="002B7735" w:rsidP="002B7735">
      <w:pPr>
        <w:rPr>
          <w:lang w:val="en-US"/>
        </w:rPr>
      </w:pPr>
      <w:r w:rsidRPr="002B7735">
        <w:rPr>
          <w:lang w:val="en-US"/>
        </w:rPr>
        <w:t xml:space="preserve">    display: inline-block;</w:t>
      </w:r>
    </w:p>
    <w:p w14:paraId="1BEA4F57" w14:textId="77777777" w:rsidR="002B7735" w:rsidRPr="002B7735" w:rsidRDefault="002B7735" w:rsidP="002B7735">
      <w:pPr>
        <w:rPr>
          <w:lang w:val="en-US"/>
        </w:rPr>
      </w:pPr>
      <w:r w:rsidRPr="002B7735">
        <w:rPr>
          <w:lang w:val="en-US"/>
        </w:rPr>
        <w:t xml:space="preserve">    margin: 58px 12px;</w:t>
      </w:r>
    </w:p>
    <w:p w14:paraId="06F28464" w14:textId="77777777" w:rsidR="002B7735" w:rsidRPr="002B7735" w:rsidRDefault="002B7735" w:rsidP="002B7735">
      <w:pPr>
        <w:rPr>
          <w:lang w:val="en-US"/>
        </w:rPr>
      </w:pPr>
      <w:r w:rsidRPr="002B7735">
        <w:rPr>
          <w:lang w:val="en-US"/>
        </w:rPr>
        <w:t>}</w:t>
      </w:r>
    </w:p>
    <w:p w14:paraId="20CDA441" w14:textId="77777777" w:rsidR="002B7735" w:rsidRPr="002B7735" w:rsidRDefault="002B7735" w:rsidP="002B7735">
      <w:pPr>
        <w:rPr>
          <w:lang w:val="en-US"/>
        </w:rPr>
      </w:pPr>
    </w:p>
    <w:p w14:paraId="0C2326BC" w14:textId="77777777" w:rsidR="002B7735" w:rsidRPr="002B7735" w:rsidRDefault="002B7735" w:rsidP="002B7735">
      <w:pPr>
        <w:rPr>
          <w:lang w:val="en-US"/>
        </w:rPr>
      </w:pPr>
      <w:r w:rsidRPr="002B7735">
        <w:rPr>
          <w:lang w:val="en-US"/>
        </w:rPr>
        <w:t>.paper-btn label {</w:t>
      </w:r>
    </w:p>
    <w:p w14:paraId="3B91BAF6" w14:textId="77777777" w:rsidR="002B7735" w:rsidRPr="002B7735" w:rsidRDefault="002B7735" w:rsidP="002B7735">
      <w:pPr>
        <w:rPr>
          <w:lang w:val="en-US"/>
        </w:rPr>
      </w:pPr>
      <w:r w:rsidRPr="002B7735">
        <w:rPr>
          <w:lang w:val="en-US"/>
        </w:rPr>
        <w:t xml:space="preserve">    display: inline-block;</w:t>
      </w:r>
    </w:p>
    <w:p w14:paraId="60BE3FD7" w14:textId="77777777" w:rsidR="002B7735" w:rsidRPr="002B7735" w:rsidRDefault="002B7735" w:rsidP="002B7735">
      <w:pPr>
        <w:rPr>
          <w:lang w:val="en-US"/>
        </w:rPr>
      </w:pPr>
      <w:r w:rsidRPr="002B7735">
        <w:rPr>
          <w:lang w:val="en-US"/>
        </w:rPr>
        <w:t xml:space="preserve">    width: 80px;</w:t>
      </w:r>
    </w:p>
    <w:p w14:paraId="7DA3F817" w14:textId="77777777" w:rsidR="002B7735" w:rsidRPr="002B7735" w:rsidRDefault="002B7735" w:rsidP="002B7735">
      <w:pPr>
        <w:rPr>
          <w:lang w:val="en-US"/>
        </w:rPr>
      </w:pPr>
      <w:r w:rsidRPr="002B7735">
        <w:rPr>
          <w:lang w:val="en-US"/>
        </w:rPr>
        <w:t xml:space="preserve">    line-height: 40px;</w:t>
      </w:r>
    </w:p>
    <w:p w14:paraId="16717428" w14:textId="77777777" w:rsidR="002B7735" w:rsidRPr="002B7735" w:rsidRDefault="002B7735" w:rsidP="002B7735">
      <w:pPr>
        <w:rPr>
          <w:lang w:val="en-US"/>
        </w:rPr>
      </w:pPr>
      <w:r w:rsidRPr="002B7735">
        <w:rPr>
          <w:lang w:val="en-US"/>
        </w:rPr>
        <w:t xml:space="preserve">    font-size: 14px;</w:t>
      </w:r>
    </w:p>
    <w:p w14:paraId="1981E84B" w14:textId="77777777" w:rsidR="002B7735" w:rsidRPr="002B7735" w:rsidRDefault="002B7735" w:rsidP="002B7735">
      <w:pPr>
        <w:rPr>
          <w:lang w:val="en-US"/>
        </w:rPr>
      </w:pPr>
      <w:r w:rsidRPr="002B7735">
        <w:rPr>
          <w:lang w:val="en-US"/>
        </w:rPr>
        <w:t xml:space="preserve">    text-transform: uppercase;</w:t>
      </w:r>
    </w:p>
    <w:p w14:paraId="27B93CD8" w14:textId="77777777" w:rsidR="002B7735" w:rsidRPr="002B7735" w:rsidRDefault="002B7735" w:rsidP="002B7735">
      <w:pPr>
        <w:rPr>
          <w:lang w:val="en-US"/>
        </w:rPr>
      </w:pPr>
      <w:r w:rsidRPr="002B7735">
        <w:rPr>
          <w:lang w:val="en-US"/>
        </w:rPr>
        <w:t xml:space="preserve">    color: #616161;</w:t>
      </w:r>
    </w:p>
    <w:p w14:paraId="085FFBC5" w14:textId="77777777" w:rsidR="002B7735" w:rsidRPr="002B7735" w:rsidRDefault="002B7735" w:rsidP="002B7735">
      <w:pPr>
        <w:rPr>
          <w:lang w:val="en-US"/>
        </w:rPr>
      </w:pPr>
      <w:r w:rsidRPr="002B7735">
        <w:rPr>
          <w:lang w:val="en-US"/>
        </w:rPr>
        <w:t xml:space="preserve">    background-color: #f5f5f5;</w:t>
      </w:r>
    </w:p>
    <w:p w14:paraId="654A6B1D" w14:textId="77777777" w:rsidR="002B7735" w:rsidRPr="002B7735" w:rsidRDefault="002B7735" w:rsidP="002B7735">
      <w:pPr>
        <w:rPr>
          <w:lang w:val="en-US"/>
        </w:rPr>
      </w:pPr>
      <w:r w:rsidRPr="002B7735">
        <w:rPr>
          <w:lang w:val="en-US"/>
        </w:rPr>
        <w:t xml:space="preserve">    border-radius: 3px;</w:t>
      </w:r>
    </w:p>
    <w:p w14:paraId="72FC1A5D" w14:textId="77777777" w:rsidR="002B7735" w:rsidRPr="002B7735" w:rsidRDefault="002B7735" w:rsidP="002B7735">
      <w:pPr>
        <w:rPr>
          <w:lang w:val="en-US"/>
        </w:rPr>
      </w:pPr>
      <w:r w:rsidRPr="002B7735">
        <w:rPr>
          <w:lang w:val="en-US"/>
        </w:rPr>
        <w:t xml:space="preserve">    cursor: pointer;</w:t>
      </w:r>
    </w:p>
    <w:p w14:paraId="4C8C5207" w14:textId="77777777" w:rsidR="002B7735" w:rsidRPr="002B7735" w:rsidRDefault="002B7735" w:rsidP="002B7735">
      <w:pPr>
        <w:rPr>
          <w:lang w:val="en-US"/>
        </w:rPr>
      </w:pPr>
      <w:r w:rsidRPr="002B7735">
        <w:rPr>
          <w:lang w:val="en-US"/>
        </w:rPr>
        <w:t xml:space="preserve">    box-shadow: 0 2px 5px rgba(0, 0, 0, 0.3);</w:t>
      </w:r>
    </w:p>
    <w:p w14:paraId="3E33B447" w14:textId="77777777" w:rsidR="002B7735" w:rsidRPr="002B7735" w:rsidRDefault="002B7735" w:rsidP="002B7735">
      <w:pPr>
        <w:rPr>
          <w:lang w:val="en-US"/>
        </w:rPr>
      </w:pPr>
      <w:r w:rsidRPr="002B7735">
        <w:rPr>
          <w:lang w:val="en-US"/>
        </w:rPr>
        <w:t>}</w:t>
      </w:r>
    </w:p>
    <w:p w14:paraId="6097EA8C" w14:textId="77777777" w:rsidR="002B7735" w:rsidRPr="002B7735" w:rsidRDefault="002B7735" w:rsidP="002B7735">
      <w:pPr>
        <w:rPr>
          <w:lang w:val="en-US"/>
        </w:rPr>
      </w:pPr>
    </w:p>
    <w:p w14:paraId="3F0DE622" w14:textId="77777777" w:rsidR="002B7735" w:rsidRPr="002B7735" w:rsidRDefault="002B7735" w:rsidP="002B7735">
      <w:pPr>
        <w:rPr>
          <w:lang w:val="en-US"/>
        </w:rPr>
      </w:pPr>
      <w:r w:rsidRPr="002B7735">
        <w:rPr>
          <w:lang w:val="en-US"/>
        </w:rPr>
        <w:t>.paper-btn input {</w:t>
      </w:r>
    </w:p>
    <w:p w14:paraId="13428810" w14:textId="77777777" w:rsidR="002B7735" w:rsidRPr="002B7735" w:rsidRDefault="002B7735" w:rsidP="002B7735">
      <w:pPr>
        <w:rPr>
          <w:lang w:val="en-US"/>
        </w:rPr>
      </w:pPr>
      <w:r w:rsidRPr="002B7735">
        <w:rPr>
          <w:lang w:val="en-US"/>
        </w:rPr>
        <w:t xml:space="preserve">    display:none;</w:t>
      </w:r>
    </w:p>
    <w:p w14:paraId="008C7512" w14:textId="3D0F8D65" w:rsidR="00AF43FF" w:rsidRDefault="002B7735" w:rsidP="002B7735">
      <w:r>
        <w:t>}</w:t>
      </w:r>
    </w:p>
    <w:p w14:paraId="4A5070EF" w14:textId="77777777" w:rsidR="00D028DC" w:rsidRDefault="00D028DC" w:rsidP="00D028DC">
      <w:pPr>
        <w:pStyle w:val="2"/>
      </w:pPr>
      <w:r>
        <w:t>Бумажные кнопки, шаг 2 </w:t>
      </w:r>
      <w:r>
        <w:rPr>
          <w:bCs/>
          <w:color w:val="999999"/>
          <w:sz w:val="37"/>
          <w:szCs w:val="37"/>
        </w:rPr>
        <w:t>[10/29]</w:t>
      </w:r>
    </w:p>
    <w:p w14:paraId="0B095F03"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267"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D028DC">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D028DC">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D75B6B">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D75B6B">
      <w:pPr>
        <w:rPr>
          <w:lang w:val="en-US"/>
        </w:rPr>
      </w:pPr>
      <w:r w:rsidRPr="00D75B6B">
        <w:rPr>
          <w:lang w:val="en-US"/>
        </w:rPr>
        <w:lastRenderedPageBreak/>
        <w:t>.paper-btn input {</w:t>
      </w:r>
    </w:p>
    <w:p w14:paraId="6A715B22" w14:textId="77777777" w:rsidR="00D75B6B" w:rsidRPr="00D75B6B" w:rsidRDefault="00D75B6B" w:rsidP="00D75B6B">
      <w:pPr>
        <w:rPr>
          <w:lang w:val="en-US"/>
        </w:rPr>
      </w:pPr>
      <w:r w:rsidRPr="00D75B6B">
        <w:rPr>
          <w:lang w:val="en-US"/>
        </w:rPr>
        <w:t xml:space="preserve">    display: none;</w:t>
      </w:r>
    </w:p>
    <w:p w14:paraId="19C21B6B" w14:textId="77777777" w:rsidR="00D75B6B" w:rsidRPr="00D75B6B" w:rsidRDefault="00D75B6B" w:rsidP="00D75B6B">
      <w:pPr>
        <w:rPr>
          <w:lang w:val="en-US"/>
        </w:rPr>
      </w:pPr>
      <w:r w:rsidRPr="00D75B6B">
        <w:rPr>
          <w:lang w:val="en-US"/>
        </w:rPr>
        <w:t>}</w:t>
      </w:r>
    </w:p>
    <w:p w14:paraId="46A29935" w14:textId="77777777" w:rsidR="00D75B6B" w:rsidRPr="00D75B6B" w:rsidRDefault="00D75B6B" w:rsidP="00D75B6B">
      <w:pPr>
        <w:rPr>
          <w:lang w:val="en-US"/>
        </w:rPr>
      </w:pPr>
    </w:p>
    <w:p w14:paraId="66DC6F14" w14:textId="77777777" w:rsidR="00D75B6B" w:rsidRPr="00D75B6B" w:rsidRDefault="00D75B6B" w:rsidP="00D75B6B">
      <w:pPr>
        <w:rPr>
          <w:lang w:val="en-US"/>
        </w:rPr>
      </w:pPr>
      <w:r w:rsidRPr="00D75B6B">
        <w:rPr>
          <w:lang w:val="en-US"/>
        </w:rPr>
        <w:t>.paper-btn-true input:checked ~ label {</w:t>
      </w:r>
    </w:p>
    <w:p w14:paraId="319E3087" w14:textId="77777777" w:rsidR="00D75B6B" w:rsidRPr="00D75B6B" w:rsidRDefault="00D75B6B" w:rsidP="00D75B6B">
      <w:pPr>
        <w:rPr>
          <w:lang w:val="en-US"/>
        </w:rPr>
      </w:pPr>
      <w:r w:rsidRPr="00D75B6B">
        <w:rPr>
          <w:lang w:val="en-US"/>
        </w:rPr>
        <w:t xml:space="preserve">    background-color:#00e676;</w:t>
      </w:r>
    </w:p>
    <w:p w14:paraId="1CB871DA" w14:textId="77777777" w:rsidR="00D75B6B" w:rsidRPr="00D75B6B" w:rsidRDefault="00D75B6B" w:rsidP="00D75B6B">
      <w:pPr>
        <w:rPr>
          <w:lang w:val="en-US"/>
        </w:rPr>
      </w:pPr>
      <w:r w:rsidRPr="00D75B6B">
        <w:rPr>
          <w:lang w:val="en-US"/>
        </w:rPr>
        <w:t>}</w:t>
      </w:r>
    </w:p>
    <w:p w14:paraId="6AF4849F" w14:textId="77777777" w:rsidR="00D75B6B" w:rsidRPr="00D75B6B" w:rsidRDefault="00D75B6B" w:rsidP="00D75B6B">
      <w:pPr>
        <w:rPr>
          <w:lang w:val="en-US"/>
        </w:rPr>
      </w:pPr>
    </w:p>
    <w:p w14:paraId="4190AC17" w14:textId="77777777" w:rsidR="00D75B6B" w:rsidRPr="00D75B6B" w:rsidRDefault="00D75B6B" w:rsidP="00D75B6B">
      <w:pPr>
        <w:rPr>
          <w:lang w:val="en-US"/>
        </w:rPr>
      </w:pPr>
      <w:r w:rsidRPr="00D75B6B">
        <w:rPr>
          <w:lang w:val="en-US"/>
        </w:rPr>
        <w:t>.paper-btn-false input:checked ~ label {</w:t>
      </w:r>
    </w:p>
    <w:p w14:paraId="18B03FE0" w14:textId="562AF6B7" w:rsidR="00D028DC" w:rsidRDefault="00D75B6B" w:rsidP="00D75B6B">
      <w:r w:rsidRPr="00D75B6B">
        <w:rPr>
          <w:lang w:val="en-US"/>
        </w:rPr>
        <w:t xml:space="preserve">    </w:t>
      </w:r>
      <w:r>
        <w:t>Backgro</w:t>
      </w:r>
    </w:p>
    <w:p w14:paraId="4230F9E3" w14:textId="4947B2B5" w:rsidR="00D75B6B" w:rsidRDefault="00D75B6B" w:rsidP="00D75B6B"/>
    <w:p w14:paraId="7C6C823B" w14:textId="77777777" w:rsidR="00D75B6B" w:rsidRDefault="00D75B6B" w:rsidP="00D75B6B">
      <w:pPr>
        <w:pStyle w:val="2"/>
      </w:pPr>
      <w:r>
        <w:t>Бумажные кнопки, шаг 3 </w:t>
      </w:r>
      <w:r>
        <w:rPr>
          <w:bCs/>
          <w:color w:val="999999"/>
          <w:sz w:val="37"/>
          <w:szCs w:val="37"/>
        </w:rPr>
        <w:t>[11/29]</w:t>
      </w:r>
    </w:p>
    <w:p w14:paraId="69CCFC9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D75B6B">
      <w:r>
        <w:t>.paper-btn {</w:t>
      </w:r>
    </w:p>
    <w:p w14:paraId="1B3F6FB2" w14:textId="77777777" w:rsidR="00D75B6B" w:rsidRDefault="00D75B6B" w:rsidP="00D75B6B">
      <w:r>
        <w:t xml:space="preserve">    display: inline-block;</w:t>
      </w:r>
    </w:p>
    <w:p w14:paraId="6BACBD54" w14:textId="77777777" w:rsidR="00D75B6B" w:rsidRDefault="00D75B6B" w:rsidP="00D75B6B">
      <w:r>
        <w:t xml:space="preserve">    margin: 58px 12px;</w:t>
      </w:r>
    </w:p>
    <w:p w14:paraId="5CE82C29" w14:textId="77777777" w:rsidR="00D75B6B" w:rsidRDefault="00D75B6B" w:rsidP="00D75B6B">
      <w:r>
        <w:t>}</w:t>
      </w:r>
    </w:p>
    <w:p w14:paraId="51F3096B" w14:textId="77777777" w:rsidR="00D75B6B" w:rsidRDefault="00D75B6B" w:rsidP="00D75B6B"/>
    <w:p w14:paraId="73BD369E" w14:textId="77777777" w:rsidR="00D75B6B" w:rsidRDefault="00D75B6B" w:rsidP="00D75B6B">
      <w:r>
        <w:t>.paper-btn label {</w:t>
      </w:r>
    </w:p>
    <w:p w14:paraId="3CE5490E" w14:textId="77777777" w:rsidR="00D75B6B" w:rsidRDefault="00D75B6B" w:rsidP="00D75B6B">
      <w:r>
        <w:t xml:space="preserve">    display: inline-block;</w:t>
      </w:r>
    </w:p>
    <w:p w14:paraId="43306917" w14:textId="77777777" w:rsidR="00D75B6B" w:rsidRDefault="00D75B6B" w:rsidP="00D75B6B">
      <w:r>
        <w:t xml:space="preserve">    width: 80px;</w:t>
      </w:r>
    </w:p>
    <w:p w14:paraId="333C6A61" w14:textId="77777777" w:rsidR="00D75B6B" w:rsidRDefault="00D75B6B" w:rsidP="00D75B6B">
      <w:r>
        <w:t xml:space="preserve">    line-height: 40px;</w:t>
      </w:r>
    </w:p>
    <w:p w14:paraId="2FC9C89B" w14:textId="77777777" w:rsidR="00D75B6B" w:rsidRDefault="00D75B6B" w:rsidP="00D75B6B">
      <w:r>
        <w:t xml:space="preserve">    font-size: 14px;</w:t>
      </w:r>
    </w:p>
    <w:p w14:paraId="6B21B314" w14:textId="77777777" w:rsidR="00D75B6B" w:rsidRDefault="00D75B6B" w:rsidP="00D75B6B">
      <w:r>
        <w:t xml:space="preserve">    text-transform: uppercase;</w:t>
      </w:r>
    </w:p>
    <w:p w14:paraId="06DFFF21" w14:textId="77777777" w:rsidR="00D75B6B" w:rsidRDefault="00D75B6B" w:rsidP="00D75B6B">
      <w:r>
        <w:t xml:space="preserve">    color: #616161;</w:t>
      </w:r>
    </w:p>
    <w:p w14:paraId="5A4B4803" w14:textId="77777777" w:rsidR="00D75B6B" w:rsidRDefault="00D75B6B" w:rsidP="00D75B6B">
      <w:r>
        <w:t xml:space="preserve">    background-color: #f5f5f5;</w:t>
      </w:r>
    </w:p>
    <w:p w14:paraId="15168FAE" w14:textId="77777777" w:rsidR="00D75B6B" w:rsidRDefault="00D75B6B" w:rsidP="00D75B6B">
      <w:r>
        <w:t xml:space="preserve">    border-radius: 3px;</w:t>
      </w:r>
    </w:p>
    <w:p w14:paraId="1D92D1F7" w14:textId="77777777" w:rsidR="00D75B6B" w:rsidRDefault="00D75B6B" w:rsidP="00D75B6B">
      <w:r>
        <w:t xml:space="preserve">    cursor: pointer;</w:t>
      </w:r>
    </w:p>
    <w:p w14:paraId="248DBCB6" w14:textId="77777777" w:rsidR="00D75B6B" w:rsidRPr="00D75B6B" w:rsidRDefault="00D75B6B" w:rsidP="00D75B6B">
      <w:pPr>
        <w:rPr>
          <w:lang w:val="en-US"/>
        </w:rPr>
      </w:pPr>
      <w:r w:rsidRPr="00D75B6B">
        <w:rPr>
          <w:lang w:val="en-US"/>
        </w:rPr>
        <w:t xml:space="preserve">    box-shadow: 0 2px 5px rgba(0, 0, 0, 0.3);</w:t>
      </w:r>
    </w:p>
    <w:p w14:paraId="6C8D4CA2" w14:textId="77777777" w:rsidR="00D75B6B" w:rsidRPr="00D75B6B" w:rsidRDefault="00D75B6B" w:rsidP="00D75B6B">
      <w:pPr>
        <w:rPr>
          <w:lang w:val="en-US"/>
        </w:rPr>
      </w:pPr>
      <w:r w:rsidRPr="00D75B6B">
        <w:rPr>
          <w:lang w:val="en-US"/>
        </w:rPr>
        <w:t xml:space="preserve">    transition:box-shadow 0.3s cubic-bezier(0.4, 0, 0.2, 1) 0s;</w:t>
      </w:r>
    </w:p>
    <w:p w14:paraId="03C1DDBD" w14:textId="77777777" w:rsidR="00D75B6B" w:rsidRPr="00D75B6B" w:rsidRDefault="00D75B6B" w:rsidP="00D75B6B">
      <w:pPr>
        <w:rPr>
          <w:lang w:val="en-US"/>
        </w:rPr>
      </w:pPr>
    </w:p>
    <w:p w14:paraId="3F644AF1" w14:textId="77777777" w:rsidR="00D75B6B" w:rsidRPr="00D75B6B" w:rsidRDefault="00D75B6B" w:rsidP="00D75B6B">
      <w:pPr>
        <w:rPr>
          <w:lang w:val="en-US"/>
        </w:rPr>
      </w:pPr>
      <w:r w:rsidRPr="00D75B6B">
        <w:rPr>
          <w:lang w:val="en-US"/>
        </w:rPr>
        <w:t>}</w:t>
      </w:r>
    </w:p>
    <w:p w14:paraId="059BCAA2" w14:textId="77777777" w:rsidR="00D75B6B" w:rsidRPr="00D75B6B" w:rsidRDefault="00D75B6B" w:rsidP="00D75B6B">
      <w:pPr>
        <w:rPr>
          <w:lang w:val="en-US"/>
        </w:rPr>
      </w:pPr>
    </w:p>
    <w:p w14:paraId="44B95C7A" w14:textId="77777777" w:rsidR="00D75B6B" w:rsidRPr="00D75B6B" w:rsidRDefault="00D75B6B" w:rsidP="00D75B6B">
      <w:pPr>
        <w:rPr>
          <w:lang w:val="en-US"/>
        </w:rPr>
      </w:pPr>
      <w:r w:rsidRPr="00D75B6B">
        <w:rPr>
          <w:lang w:val="en-US"/>
        </w:rPr>
        <w:t>.paper-btn input {</w:t>
      </w:r>
    </w:p>
    <w:p w14:paraId="161D93EF" w14:textId="77777777" w:rsidR="00D75B6B" w:rsidRPr="00D75B6B" w:rsidRDefault="00D75B6B" w:rsidP="00D75B6B">
      <w:pPr>
        <w:rPr>
          <w:lang w:val="en-US"/>
        </w:rPr>
      </w:pPr>
      <w:r w:rsidRPr="00D75B6B">
        <w:rPr>
          <w:lang w:val="en-US"/>
        </w:rPr>
        <w:t xml:space="preserve">    display: none;</w:t>
      </w:r>
    </w:p>
    <w:p w14:paraId="07C0E29D" w14:textId="77777777" w:rsidR="00D75B6B" w:rsidRPr="00D75B6B" w:rsidRDefault="00D75B6B" w:rsidP="00D75B6B">
      <w:pPr>
        <w:rPr>
          <w:lang w:val="en-US"/>
        </w:rPr>
      </w:pPr>
      <w:r w:rsidRPr="00D75B6B">
        <w:rPr>
          <w:lang w:val="en-US"/>
        </w:rPr>
        <w:t>}</w:t>
      </w:r>
    </w:p>
    <w:p w14:paraId="0DC249A6" w14:textId="77777777" w:rsidR="00D75B6B" w:rsidRPr="00D75B6B" w:rsidRDefault="00D75B6B" w:rsidP="00D75B6B">
      <w:pPr>
        <w:rPr>
          <w:lang w:val="en-US"/>
        </w:rPr>
      </w:pPr>
    </w:p>
    <w:p w14:paraId="71902A03" w14:textId="77777777" w:rsidR="00D75B6B" w:rsidRPr="00D75B6B" w:rsidRDefault="00D75B6B" w:rsidP="00D75B6B">
      <w:pPr>
        <w:rPr>
          <w:lang w:val="en-US"/>
        </w:rPr>
      </w:pPr>
      <w:r w:rsidRPr="00D75B6B">
        <w:rPr>
          <w:lang w:val="en-US"/>
        </w:rPr>
        <w:t>.paper-btn input:checked ~ label {</w:t>
      </w:r>
    </w:p>
    <w:p w14:paraId="42A8A495" w14:textId="77777777" w:rsidR="00D75B6B" w:rsidRPr="00D75B6B" w:rsidRDefault="00D75B6B" w:rsidP="00D75B6B">
      <w:pPr>
        <w:rPr>
          <w:lang w:val="en-US"/>
        </w:rPr>
      </w:pPr>
      <w:r w:rsidRPr="00D75B6B">
        <w:rPr>
          <w:lang w:val="en-US"/>
        </w:rPr>
        <w:t xml:space="preserve">    color:#f1f1f1;</w:t>
      </w:r>
    </w:p>
    <w:p w14:paraId="5ABECCC2" w14:textId="77777777" w:rsidR="00D75B6B" w:rsidRPr="00D75B6B" w:rsidRDefault="00D75B6B" w:rsidP="00D75B6B">
      <w:pPr>
        <w:rPr>
          <w:lang w:val="en-US"/>
        </w:rPr>
      </w:pPr>
      <w:r w:rsidRPr="00D75B6B">
        <w:rPr>
          <w:lang w:val="en-US"/>
        </w:rPr>
        <w:t xml:space="preserve">    box-shadow:0 6px 20px 0 rgba(0, 0, 0, 0.4);</w:t>
      </w:r>
    </w:p>
    <w:p w14:paraId="64C20624" w14:textId="77777777" w:rsidR="00D75B6B" w:rsidRPr="00D75B6B" w:rsidRDefault="00D75B6B" w:rsidP="00D75B6B">
      <w:pPr>
        <w:rPr>
          <w:lang w:val="en-US"/>
        </w:rPr>
      </w:pPr>
    </w:p>
    <w:p w14:paraId="027280DA" w14:textId="77777777" w:rsidR="00D75B6B" w:rsidRPr="00D75B6B" w:rsidRDefault="00D75B6B" w:rsidP="00D75B6B">
      <w:pPr>
        <w:rPr>
          <w:lang w:val="en-US"/>
        </w:rPr>
      </w:pPr>
      <w:r w:rsidRPr="00D75B6B">
        <w:rPr>
          <w:lang w:val="en-US"/>
        </w:rPr>
        <w:t>}</w:t>
      </w:r>
    </w:p>
    <w:p w14:paraId="7DC5E2A4" w14:textId="77777777" w:rsidR="00D75B6B" w:rsidRPr="00D75B6B" w:rsidRDefault="00D75B6B" w:rsidP="00D75B6B">
      <w:pPr>
        <w:rPr>
          <w:lang w:val="en-US"/>
        </w:rPr>
      </w:pPr>
    </w:p>
    <w:p w14:paraId="2B94974E" w14:textId="77777777" w:rsidR="00D75B6B" w:rsidRPr="00D75B6B" w:rsidRDefault="00D75B6B" w:rsidP="00D75B6B">
      <w:pPr>
        <w:rPr>
          <w:lang w:val="en-US"/>
        </w:rPr>
      </w:pPr>
      <w:r w:rsidRPr="00D75B6B">
        <w:rPr>
          <w:lang w:val="en-US"/>
        </w:rPr>
        <w:t>.paper-btn-true input:checked ~ label {</w:t>
      </w:r>
    </w:p>
    <w:p w14:paraId="7E7D6120" w14:textId="77777777" w:rsidR="00D75B6B" w:rsidRPr="00D75B6B" w:rsidRDefault="00D75B6B" w:rsidP="00D75B6B">
      <w:pPr>
        <w:rPr>
          <w:lang w:val="en-US"/>
        </w:rPr>
      </w:pPr>
      <w:r w:rsidRPr="00D75B6B">
        <w:rPr>
          <w:lang w:val="en-US"/>
        </w:rPr>
        <w:t xml:space="preserve">    background-color: #00e676;</w:t>
      </w:r>
    </w:p>
    <w:p w14:paraId="2B040801" w14:textId="77777777" w:rsidR="00D75B6B" w:rsidRPr="00D75B6B" w:rsidRDefault="00D75B6B" w:rsidP="00D75B6B">
      <w:pPr>
        <w:rPr>
          <w:lang w:val="en-US"/>
        </w:rPr>
      </w:pPr>
      <w:r w:rsidRPr="00D75B6B">
        <w:rPr>
          <w:lang w:val="en-US"/>
        </w:rPr>
        <w:t>}</w:t>
      </w:r>
    </w:p>
    <w:p w14:paraId="54B3E01C" w14:textId="77777777" w:rsidR="00D75B6B" w:rsidRPr="00D75B6B" w:rsidRDefault="00D75B6B" w:rsidP="00D75B6B">
      <w:pPr>
        <w:rPr>
          <w:lang w:val="en-US"/>
        </w:rPr>
      </w:pPr>
    </w:p>
    <w:p w14:paraId="13A97288" w14:textId="77777777" w:rsidR="00D75B6B" w:rsidRPr="00D75B6B" w:rsidRDefault="00D75B6B" w:rsidP="00D75B6B">
      <w:pPr>
        <w:rPr>
          <w:lang w:val="en-US"/>
        </w:rPr>
      </w:pPr>
      <w:r w:rsidRPr="00D75B6B">
        <w:rPr>
          <w:lang w:val="en-US"/>
        </w:rPr>
        <w:t>.paper-btn-false input:checked ~ label {</w:t>
      </w:r>
    </w:p>
    <w:p w14:paraId="669B9582" w14:textId="77777777" w:rsidR="00D75B6B" w:rsidRPr="006C5034" w:rsidRDefault="00D75B6B" w:rsidP="00D75B6B">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D75B6B">
      <w:pPr>
        <w:rPr>
          <w:lang w:val="en-US"/>
        </w:rPr>
      </w:pPr>
      <w:r w:rsidRPr="006C5034">
        <w:rPr>
          <w:lang w:val="en-US"/>
        </w:rPr>
        <w:t>}</w:t>
      </w:r>
    </w:p>
    <w:p w14:paraId="62A3E353" w14:textId="4454C483" w:rsidR="00D75B6B" w:rsidRPr="006C5034" w:rsidRDefault="00D75B6B" w:rsidP="00D75B6B">
      <w:pPr>
        <w:rPr>
          <w:lang w:val="en-US"/>
        </w:rPr>
      </w:pPr>
    </w:p>
    <w:p w14:paraId="2AB5534E" w14:textId="77777777" w:rsidR="00D75B6B" w:rsidRPr="006C5034" w:rsidRDefault="00D75B6B" w:rsidP="00D75B6B">
      <w:pPr>
        <w:pStyle w:val="2"/>
        <w:rPr>
          <w:lang w:val="en-US"/>
        </w:rPr>
      </w:pPr>
      <w:r>
        <w:lastRenderedPageBreak/>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268"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815E12">
      <w:pPr>
        <w:rPr>
          <w:lang w:val="en-US"/>
        </w:rPr>
      </w:pPr>
      <w:r w:rsidRPr="00815E12">
        <w:rPr>
          <w:lang w:val="en-US"/>
        </w:rPr>
        <w:t>label {</w:t>
      </w:r>
    </w:p>
    <w:p w14:paraId="0CB1F3DB" w14:textId="77777777" w:rsidR="00815E12" w:rsidRPr="00815E12" w:rsidRDefault="00815E12" w:rsidP="00815E12">
      <w:pPr>
        <w:rPr>
          <w:lang w:val="en-US"/>
        </w:rPr>
      </w:pPr>
      <w:r w:rsidRPr="00815E12">
        <w:rPr>
          <w:lang w:val="en-US"/>
        </w:rPr>
        <w:t xml:space="preserve">    position: relative;</w:t>
      </w:r>
    </w:p>
    <w:p w14:paraId="21E4DE52" w14:textId="77777777" w:rsidR="00815E12" w:rsidRPr="00815E12" w:rsidRDefault="00815E12" w:rsidP="00815E12">
      <w:pPr>
        <w:rPr>
          <w:lang w:val="en-US"/>
        </w:rPr>
      </w:pPr>
      <w:r w:rsidRPr="00815E12">
        <w:rPr>
          <w:lang w:val="en-US"/>
        </w:rPr>
        <w:t xml:space="preserve">    cursor: pointer;</w:t>
      </w:r>
    </w:p>
    <w:p w14:paraId="6431A762" w14:textId="77777777" w:rsidR="00815E12" w:rsidRPr="00815E12" w:rsidRDefault="00815E12" w:rsidP="00815E12">
      <w:pPr>
        <w:rPr>
          <w:lang w:val="en-US"/>
        </w:rPr>
      </w:pPr>
      <w:r w:rsidRPr="00815E12">
        <w:rPr>
          <w:lang w:val="en-US"/>
        </w:rPr>
        <w:t>}</w:t>
      </w:r>
    </w:p>
    <w:p w14:paraId="5FEF5243" w14:textId="77777777" w:rsidR="00815E12" w:rsidRPr="00815E12" w:rsidRDefault="00815E12" w:rsidP="00815E12">
      <w:pPr>
        <w:rPr>
          <w:lang w:val="en-US"/>
        </w:rPr>
      </w:pPr>
    </w:p>
    <w:p w14:paraId="7B33B13F" w14:textId="77777777" w:rsidR="00815E12" w:rsidRPr="00815E12" w:rsidRDefault="00815E12" w:rsidP="00815E12">
      <w:pPr>
        <w:rPr>
          <w:lang w:val="en-US"/>
        </w:rPr>
      </w:pPr>
      <w:r w:rsidRPr="00815E12">
        <w:rPr>
          <w:lang w:val="en-US"/>
        </w:rPr>
        <w:t>label::before {</w:t>
      </w:r>
    </w:p>
    <w:p w14:paraId="0923C716" w14:textId="77777777" w:rsidR="00815E12" w:rsidRPr="00815E12" w:rsidRDefault="00815E12" w:rsidP="00815E12">
      <w:pPr>
        <w:rPr>
          <w:lang w:val="en-US"/>
        </w:rPr>
      </w:pPr>
      <w:r w:rsidRPr="00815E12">
        <w:rPr>
          <w:lang w:val="en-US"/>
        </w:rPr>
        <w:t xml:space="preserve">    content: "";</w:t>
      </w:r>
    </w:p>
    <w:p w14:paraId="3C993A95" w14:textId="77777777" w:rsidR="00815E12" w:rsidRPr="00815E12" w:rsidRDefault="00815E12" w:rsidP="00815E12">
      <w:pPr>
        <w:rPr>
          <w:lang w:val="en-US"/>
        </w:rPr>
      </w:pPr>
      <w:r w:rsidRPr="00815E12">
        <w:rPr>
          <w:lang w:val="en-US"/>
        </w:rPr>
        <w:t xml:space="preserve">    position: absolute;</w:t>
      </w:r>
    </w:p>
    <w:p w14:paraId="5D694AAE" w14:textId="77777777" w:rsidR="00815E12" w:rsidRPr="00815E12" w:rsidRDefault="00815E12" w:rsidP="00815E12">
      <w:pPr>
        <w:rPr>
          <w:lang w:val="en-US"/>
        </w:rPr>
      </w:pPr>
      <w:r w:rsidRPr="00815E12">
        <w:rPr>
          <w:lang w:val="en-US"/>
        </w:rPr>
        <w:t xml:space="preserve">    top: 0;</w:t>
      </w:r>
    </w:p>
    <w:p w14:paraId="2B62EC46" w14:textId="77777777" w:rsidR="00815E12" w:rsidRPr="00815E12" w:rsidRDefault="00815E12" w:rsidP="00815E12">
      <w:pPr>
        <w:rPr>
          <w:lang w:val="en-US"/>
        </w:rPr>
      </w:pPr>
      <w:r w:rsidRPr="00815E12">
        <w:rPr>
          <w:lang w:val="en-US"/>
        </w:rPr>
        <w:t xml:space="preserve">    left: -44px;</w:t>
      </w:r>
    </w:p>
    <w:p w14:paraId="0D0F04F6" w14:textId="77777777" w:rsidR="00815E12" w:rsidRPr="00815E12" w:rsidRDefault="00815E12" w:rsidP="00815E12">
      <w:pPr>
        <w:rPr>
          <w:lang w:val="en-US"/>
        </w:rPr>
      </w:pPr>
      <w:r w:rsidRPr="00815E12">
        <w:rPr>
          <w:lang w:val="en-US"/>
        </w:rPr>
        <w:t xml:space="preserve">    z-index: 1;</w:t>
      </w:r>
    </w:p>
    <w:p w14:paraId="143E0871" w14:textId="77777777" w:rsidR="00815E12" w:rsidRPr="00815E12" w:rsidRDefault="00815E12" w:rsidP="00815E12">
      <w:pPr>
        <w:rPr>
          <w:lang w:val="en-US"/>
        </w:rPr>
      </w:pPr>
      <w:r w:rsidRPr="00815E12">
        <w:rPr>
          <w:lang w:val="en-US"/>
        </w:rPr>
        <w:t xml:space="preserve">    width: 16px;</w:t>
      </w:r>
    </w:p>
    <w:p w14:paraId="2AD69DEF" w14:textId="77777777" w:rsidR="00815E12" w:rsidRPr="00815E12" w:rsidRDefault="00815E12" w:rsidP="00815E12">
      <w:pPr>
        <w:rPr>
          <w:lang w:val="en-US"/>
        </w:rPr>
      </w:pPr>
      <w:r w:rsidRPr="00815E12">
        <w:rPr>
          <w:lang w:val="en-US"/>
        </w:rPr>
        <w:t xml:space="preserve">    height: 16px;</w:t>
      </w:r>
    </w:p>
    <w:p w14:paraId="0675AD39" w14:textId="77777777" w:rsidR="00815E12" w:rsidRPr="00815E12" w:rsidRDefault="00815E12" w:rsidP="00815E12">
      <w:pPr>
        <w:rPr>
          <w:lang w:val="en-US"/>
        </w:rPr>
      </w:pPr>
      <w:r w:rsidRPr="00815E12">
        <w:rPr>
          <w:lang w:val="en-US"/>
        </w:rPr>
        <w:t xml:space="preserve">    border: 2px solid #5a5a5a;</w:t>
      </w:r>
    </w:p>
    <w:p w14:paraId="6B831D8D" w14:textId="77777777" w:rsidR="00815E12" w:rsidRPr="00815E12" w:rsidRDefault="00815E12" w:rsidP="00815E12">
      <w:pPr>
        <w:rPr>
          <w:lang w:val="en-US"/>
        </w:rPr>
      </w:pPr>
      <w:r w:rsidRPr="00815E12">
        <w:rPr>
          <w:lang w:val="en-US"/>
        </w:rPr>
        <w:t>}</w:t>
      </w:r>
    </w:p>
    <w:p w14:paraId="20118CC1" w14:textId="77777777" w:rsidR="00815E12" w:rsidRPr="00815E12" w:rsidRDefault="00815E12" w:rsidP="00815E12">
      <w:pPr>
        <w:rPr>
          <w:lang w:val="en-US"/>
        </w:rPr>
      </w:pPr>
    </w:p>
    <w:p w14:paraId="5C519C8E" w14:textId="77777777" w:rsidR="00815E12" w:rsidRPr="00815E12" w:rsidRDefault="00815E12" w:rsidP="00815E12">
      <w:pPr>
        <w:rPr>
          <w:lang w:val="en-US"/>
        </w:rPr>
      </w:pPr>
      <w:r w:rsidRPr="00815E12">
        <w:rPr>
          <w:lang w:val="en-US"/>
        </w:rPr>
        <w:t>input[type="checkbox"] {</w:t>
      </w:r>
    </w:p>
    <w:p w14:paraId="41EFE8A0" w14:textId="77777777" w:rsidR="00815E12" w:rsidRPr="00815E12" w:rsidRDefault="00815E12" w:rsidP="00815E12">
      <w:pPr>
        <w:rPr>
          <w:lang w:val="en-US"/>
        </w:rPr>
      </w:pPr>
      <w:r w:rsidRPr="00815E12">
        <w:rPr>
          <w:lang w:val="en-US"/>
        </w:rPr>
        <w:t xml:space="preserve">    display:none;</w:t>
      </w:r>
    </w:p>
    <w:p w14:paraId="0303BBDF" w14:textId="68F176C4" w:rsidR="00D75B6B" w:rsidRDefault="00815E12" w:rsidP="00815E12">
      <w:r>
        <w:t>}</w:t>
      </w:r>
    </w:p>
    <w:p w14:paraId="12662056" w14:textId="72F342A1" w:rsidR="00815E12" w:rsidRDefault="00815E12" w:rsidP="00815E12"/>
    <w:p w14:paraId="2D5D677B" w14:textId="77777777" w:rsidR="00815E12" w:rsidRDefault="00815E12" w:rsidP="00815E12">
      <w:pPr>
        <w:pStyle w:val="2"/>
      </w:pPr>
      <w:r>
        <w:t>Чекбоксы, шаг 2 </w:t>
      </w:r>
      <w:r>
        <w:rPr>
          <w:bCs/>
          <w:color w:val="999999"/>
          <w:sz w:val="37"/>
          <w:szCs w:val="37"/>
        </w:rPr>
        <w:t>[13/29]</w:t>
      </w:r>
    </w:p>
    <w:p w14:paraId="7357A189"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815E12">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t>input[type="checkbox"]:checked ~ label::before { ... }</w:t>
      </w:r>
    </w:p>
    <w:p w14:paraId="77999FFA" w14:textId="77777777" w:rsidR="00AB4BA2" w:rsidRPr="00AB4BA2" w:rsidRDefault="00AB4BA2" w:rsidP="00AB4BA2">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AB4BA2"/>
    <w:p w14:paraId="0F6077F9" w14:textId="77777777" w:rsidR="00AB4BA2" w:rsidRPr="00AB4BA2" w:rsidRDefault="00AB4BA2" w:rsidP="00AB4BA2">
      <w:pPr>
        <w:rPr>
          <w:lang w:val="en-US"/>
        </w:rPr>
      </w:pPr>
      <w:r w:rsidRPr="00AB4BA2">
        <w:rPr>
          <w:lang w:val="en-US"/>
        </w:rPr>
        <w:t>input[type="checkbox"]:checked ~ label::before {</w:t>
      </w:r>
    </w:p>
    <w:p w14:paraId="02E73F03" w14:textId="77777777" w:rsidR="00AB4BA2" w:rsidRPr="00AB4BA2" w:rsidRDefault="00AB4BA2" w:rsidP="00AB4BA2">
      <w:pPr>
        <w:rPr>
          <w:lang w:val="en-US"/>
        </w:rPr>
      </w:pPr>
      <w:r w:rsidRPr="00AB4BA2">
        <w:rPr>
          <w:lang w:val="en-US"/>
        </w:rPr>
        <w:t xml:space="preserve">    width:21px;</w:t>
      </w:r>
    </w:p>
    <w:p w14:paraId="7C69085D" w14:textId="77777777" w:rsidR="00AB4BA2" w:rsidRPr="00AB4BA2" w:rsidRDefault="00AB4BA2" w:rsidP="00AB4BA2">
      <w:pPr>
        <w:rPr>
          <w:lang w:val="en-US"/>
        </w:rPr>
      </w:pPr>
      <w:r w:rsidRPr="00AB4BA2">
        <w:rPr>
          <w:lang w:val="en-US"/>
        </w:rPr>
        <w:t xml:space="preserve">    height:10px;</w:t>
      </w:r>
    </w:p>
    <w:p w14:paraId="6472D36B" w14:textId="77777777" w:rsidR="00AB4BA2" w:rsidRPr="00AB4BA2" w:rsidRDefault="00AB4BA2" w:rsidP="00AB4BA2">
      <w:pPr>
        <w:rPr>
          <w:lang w:val="en-US"/>
        </w:rPr>
      </w:pPr>
      <w:r w:rsidRPr="00AB4BA2">
        <w:rPr>
          <w:lang w:val="en-US"/>
        </w:rPr>
        <w:t xml:space="preserve">    border-color:#00bad2;</w:t>
      </w:r>
    </w:p>
    <w:p w14:paraId="2425958D" w14:textId="77777777" w:rsidR="00AB4BA2" w:rsidRPr="00AB4BA2" w:rsidRDefault="00AB4BA2" w:rsidP="00AB4BA2">
      <w:pPr>
        <w:rPr>
          <w:lang w:val="en-US"/>
        </w:rPr>
      </w:pPr>
      <w:r w:rsidRPr="00AB4BA2">
        <w:rPr>
          <w:lang w:val="en-US"/>
        </w:rPr>
        <w:t xml:space="preserve">    border-top:none;</w:t>
      </w:r>
    </w:p>
    <w:p w14:paraId="50E7085B" w14:textId="77777777" w:rsidR="00AB4BA2" w:rsidRPr="00AB4BA2" w:rsidRDefault="00AB4BA2" w:rsidP="00AB4BA2">
      <w:pPr>
        <w:rPr>
          <w:lang w:val="en-US"/>
        </w:rPr>
      </w:pPr>
      <w:r w:rsidRPr="00AB4BA2">
        <w:rPr>
          <w:lang w:val="en-US"/>
        </w:rPr>
        <w:t xml:space="preserve">    border-right:none;</w:t>
      </w:r>
    </w:p>
    <w:p w14:paraId="79500DF3" w14:textId="2979A6F3" w:rsidR="00815E12" w:rsidRDefault="00AB4BA2" w:rsidP="00AB4BA2">
      <w:r>
        <w:t>}</w:t>
      </w:r>
    </w:p>
    <w:p w14:paraId="3B067E09" w14:textId="031DFD3C" w:rsidR="000E3DC0" w:rsidRDefault="000E3DC0" w:rsidP="00AB4BA2"/>
    <w:p w14:paraId="571DD423" w14:textId="77777777" w:rsidR="000E3DC0" w:rsidRDefault="000E3DC0" w:rsidP="000E3DC0">
      <w:pPr>
        <w:pStyle w:val="2"/>
      </w:pPr>
      <w:r>
        <w:t>Чекбоксы, шаг 3 </w:t>
      </w:r>
      <w:r>
        <w:rPr>
          <w:bCs/>
          <w:color w:val="999999"/>
          <w:sz w:val="37"/>
          <w:szCs w:val="37"/>
        </w:rPr>
        <w:t>[14/29]</w:t>
      </w:r>
    </w:p>
    <w:p w14:paraId="2E603222"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правило для выделенного состояния:</w:t>
      </w:r>
    </w:p>
    <w:p w14:paraId="5788EEE0" w14:textId="77777777" w:rsidR="000E3DC0" w:rsidRPr="000E3DC0" w:rsidRDefault="000E3DC0" w:rsidP="000E3DC0">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0E3DC0">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0E3DC0">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269"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3D3BB3">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3D3BB3">
      <w:pPr>
        <w:rPr>
          <w:lang w:val="en-US"/>
        </w:rPr>
      </w:pPr>
      <w:r w:rsidRPr="003D3BB3">
        <w:rPr>
          <w:lang w:val="en-US"/>
        </w:rPr>
        <w:t>label {</w:t>
      </w:r>
    </w:p>
    <w:p w14:paraId="415C1D77" w14:textId="77777777" w:rsidR="003D3BB3" w:rsidRPr="003D3BB3" w:rsidRDefault="003D3BB3" w:rsidP="003D3BB3">
      <w:pPr>
        <w:rPr>
          <w:lang w:val="en-US"/>
        </w:rPr>
      </w:pPr>
      <w:r w:rsidRPr="003D3BB3">
        <w:rPr>
          <w:lang w:val="en-US"/>
        </w:rPr>
        <w:t xml:space="preserve">    position: relative;</w:t>
      </w:r>
    </w:p>
    <w:p w14:paraId="05E322F2" w14:textId="77777777" w:rsidR="003D3BB3" w:rsidRPr="003D3BB3" w:rsidRDefault="003D3BB3" w:rsidP="003D3BB3">
      <w:pPr>
        <w:rPr>
          <w:lang w:val="en-US"/>
        </w:rPr>
      </w:pPr>
      <w:r w:rsidRPr="003D3BB3">
        <w:rPr>
          <w:lang w:val="en-US"/>
        </w:rPr>
        <w:t xml:space="preserve">    cursor: pointer;</w:t>
      </w:r>
    </w:p>
    <w:p w14:paraId="75C040AE" w14:textId="77777777" w:rsidR="003D3BB3" w:rsidRPr="003D3BB3" w:rsidRDefault="003D3BB3" w:rsidP="003D3BB3">
      <w:pPr>
        <w:rPr>
          <w:lang w:val="en-US"/>
        </w:rPr>
      </w:pPr>
      <w:r w:rsidRPr="003D3BB3">
        <w:rPr>
          <w:lang w:val="en-US"/>
        </w:rPr>
        <w:t>}</w:t>
      </w:r>
    </w:p>
    <w:p w14:paraId="6B7E37D6" w14:textId="77777777" w:rsidR="003D3BB3" w:rsidRPr="003D3BB3" w:rsidRDefault="003D3BB3" w:rsidP="003D3BB3">
      <w:pPr>
        <w:rPr>
          <w:lang w:val="en-US"/>
        </w:rPr>
      </w:pPr>
    </w:p>
    <w:p w14:paraId="64310AD8" w14:textId="77777777" w:rsidR="003D3BB3" w:rsidRPr="003D3BB3" w:rsidRDefault="003D3BB3" w:rsidP="003D3BB3">
      <w:pPr>
        <w:rPr>
          <w:lang w:val="en-US"/>
        </w:rPr>
      </w:pPr>
      <w:r w:rsidRPr="003D3BB3">
        <w:rPr>
          <w:lang w:val="en-US"/>
        </w:rPr>
        <w:t>label::before {</w:t>
      </w:r>
    </w:p>
    <w:p w14:paraId="4879F548" w14:textId="77777777" w:rsidR="003D3BB3" w:rsidRPr="003D3BB3" w:rsidRDefault="003D3BB3" w:rsidP="003D3BB3">
      <w:pPr>
        <w:rPr>
          <w:lang w:val="en-US"/>
        </w:rPr>
      </w:pPr>
      <w:r w:rsidRPr="003D3BB3">
        <w:rPr>
          <w:lang w:val="en-US"/>
        </w:rPr>
        <w:t xml:space="preserve">    content: "";</w:t>
      </w:r>
    </w:p>
    <w:p w14:paraId="09C3ABD1" w14:textId="77777777" w:rsidR="003D3BB3" w:rsidRPr="003D3BB3" w:rsidRDefault="003D3BB3" w:rsidP="003D3BB3">
      <w:pPr>
        <w:rPr>
          <w:lang w:val="en-US"/>
        </w:rPr>
      </w:pPr>
      <w:r w:rsidRPr="003D3BB3">
        <w:rPr>
          <w:lang w:val="en-US"/>
        </w:rPr>
        <w:t xml:space="preserve">    position: absolute;</w:t>
      </w:r>
    </w:p>
    <w:p w14:paraId="32A3308B" w14:textId="77777777" w:rsidR="003D3BB3" w:rsidRPr="003D3BB3" w:rsidRDefault="003D3BB3" w:rsidP="003D3BB3">
      <w:pPr>
        <w:rPr>
          <w:lang w:val="en-US"/>
        </w:rPr>
      </w:pPr>
      <w:r w:rsidRPr="003D3BB3">
        <w:rPr>
          <w:lang w:val="en-US"/>
        </w:rPr>
        <w:t xml:space="preserve">    top: 0;</w:t>
      </w:r>
    </w:p>
    <w:p w14:paraId="398A0024" w14:textId="77777777" w:rsidR="003D3BB3" w:rsidRPr="003D3BB3" w:rsidRDefault="003D3BB3" w:rsidP="003D3BB3">
      <w:pPr>
        <w:rPr>
          <w:lang w:val="en-US"/>
        </w:rPr>
      </w:pPr>
      <w:r w:rsidRPr="003D3BB3">
        <w:rPr>
          <w:lang w:val="en-US"/>
        </w:rPr>
        <w:t xml:space="preserve">    left: -44px;</w:t>
      </w:r>
    </w:p>
    <w:p w14:paraId="7E342F07" w14:textId="77777777" w:rsidR="003D3BB3" w:rsidRPr="003D3BB3" w:rsidRDefault="003D3BB3" w:rsidP="003D3BB3">
      <w:pPr>
        <w:rPr>
          <w:lang w:val="en-US"/>
        </w:rPr>
      </w:pPr>
      <w:r w:rsidRPr="003D3BB3">
        <w:rPr>
          <w:lang w:val="en-US"/>
        </w:rPr>
        <w:t xml:space="preserve">    z-index: 1;</w:t>
      </w:r>
    </w:p>
    <w:p w14:paraId="32FD2A76" w14:textId="77777777" w:rsidR="003D3BB3" w:rsidRPr="003D3BB3" w:rsidRDefault="003D3BB3" w:rsidP="003D3BB3">
      <w:pPr>
        <w:rPr>
          <w:lang w:val="en-US"/>
        </w:rPr>
      </w:pPr>
      <w:r w:rsidRPr="003D3BB3">
        <w:rPr>
          <w:lang w:val="en-US"/>
        </w:rPr>
        <w:t xml:space="preserve">    width: 16px;</w:t>
      </w:r>
    </w:p>
    <w:p w14:paraId="3552C1B7" w14:textId="77777777" w:rsidR="003D3BB3" w:rsidRPr="003D3BB3" w:rsidRDefault="003D3BB3" w:rsidP="003D3BB3">
      <w:pPr>
        <w:rPr>
          <w:lang w:val="en-US"/>
        </w:rPr>
      </w:pPr>
      <w:r w:rsidRPr="003D3BB3">
        <w:rPr>
          <w:lang w:val="en-US"/>
        </w:rPr>
        <w:t xml:space="preserve">    height: 16px;</w:t>
      </w:r>
    </w:p>
    <w:p w14:paraId="42DE62F2" w14:textId="77777777" w:rsidR="003D3BB3" w:rsidRPr="003D3BB3" w:rsidRDefault="003D3BB3" w:rsidP="003D3BB3">
      <w:pPr>
        <w:rPr>
          <w:lang w:val="en-US"/>
        </w:rPr>
      </w:pPr>
      <w:r w:rsidRPr="003D3BB3">
        <w:rPr>
          <w:lang w:val="en-US"/>
        </w:rPr>
        <w:t xml:space="preserve">    border: 2px solid #5a5a5a;</w:t>
      </w:r>
    </w:p>
    <w:p w14:paraId="6886B31B" w14:textId="77777777" w:rsidR="003D3BB3" w:rsidRPr="003D3BB3" w:rsidRDefault="003D3BB3" w:rsidP="003D3BB3">
      <w:pPr>
        <w:rPr>
          <w:lang w:val="en-US"/>
        </w:rPr>
      </w:pPr>
      <w:r w:rsidRPr="003D3BB3">
        <w:rPr>
          <w:lang w:val="en-US"/>
        </w:rPr>
        <w:t xml:space="preserve">    transition:0.3s ease-in-out;</w:t>
      </w:r>
    </w:p>
    <w:p w14:paraId="129200CE" w14:textId="77777777" w:rsidR="003D3BB3" w:rsidRPr="003D3BB3" w:rsidRDefault="003D3BB3" w:rsidP="003D3BB3">
      <w:pPr>
        <w:rPr>
          <w:lang w:val="en-US"/>
        </w:rPr>
      </w:pPr>
      <w:r w:rsidRPr="003D3BB3">
        <w:rPr>
          <w:lang w:val="en-US"/>
        </w:rPr>
        <w:t>}</w:t>
      </w:r>
    </w:p>
    <w:p w14:paraId="0635AB31" w14:textId="77777777" w:rsidR="003D3BB3" w:rsidRPr="003D3BB3" w:rsidRDefault="003D3BB3" w:rsidP="003D3BB3">
      <w:pPr>
        <w:rPr>
          <w:lang w:val="en-US"/>
        </w:rPr>
      </w:pPr>
    </w:p>
    <w:p w14:paraId="53F52DCC" w14:textId="77777777" w:rsidR="003D3BB3" w:rsidRPr="003D3BB3" w:rsidRDefault="003D3BB3" w:rsidP="003D3BB3">
      <w:pPr>
        <w:rPr>
          <w:lang w:val="en-US"/>
        </w:rPr>
      </w:pPr>
      <w:r w:rsidRPr="003D3BB3">
        <w:rPr>
          <w:lang w:val="en-US"/>
        </w:rPr>
        <w:t>input[type="checkbox"] {</w:t>
      </w:r>
    </w:p>
    <w:p w14:paraId="7FEAD162" w14:textId="77777777" w:rsidR="003D3BB3" w:rsidRPr="003D3BB3" w:rsidRDefault="003D3BB3" w:rsidP="003D3BB3">
      <w:pPr>
        <w:rPr>
          <w:lang w:val="en-US"/>
        </w:rPr>
      </w:pPr>
      <w:r w:rsidRPr="003D3BB3">
        <w:rPr>
          <w:lang w:val="en-US"/>
        </w:rPr>
        <w:t xml:space="preserve">    display: none;</w:t>
      </w:r>
    </w:p>
    <w:p w14:paraId="6E6F9A7B" w14:textId="77777777" w:rsidR="003D3BB3" w:rsidRPr="003D3BB3" w:rsidRDefault="003D3BB3" w:rsidP="003D3BB3">
      <w:pPr>
        <w:rPr>
          <w:lang w:val="en-US"/>
        </w:rPr>
      </w:pPr>
      <w:r w:rsidRPr="003D3BB3">
        <w:rPr>
          <w:lang w:val="en-US"/>
        </w:rPr>
        <w:t>}</w:t>
      </w:r>
    </w:p>
    <w:p w14:paraId="4A864084" w14:textId="77777777" w:rsidR="003D3BB3" w:rsidRPr="003D3BB3" w:rsidRDefault="003D3BB3" w:rsidP="003D3BB3">
      <w:pPr>
        <w:rPr>
          <w:lang w:val="en-US"/>
        </w:rPr>
      </w:pPr>
    </w:p>
    <w:p w14:paraId="1B65EE15" w14:textId="77777777" w:rsidR="003D3BB3" w:rsidRPr="003D3BB3" w:rsidRDefault="003D3BB3" w:rsidP="003D3BB3">
      <w:pPr>
        <w:rPr>
          <w:lang w:val="en-US"/>
        </w:rPr>
      </w:pPr>
      <w:r w:rsidRPr="003D3BB3">
        <w:rPr>
          <w:lang w:val="en-US"/>
        </w:rPr>
        <w:t>input[type="checkbox"]:checked ~ label::before {</w:t>
      </w:r>
    </w:p>
    <w:p w14:paraId="306B6536" w14:textId="77777777" w:rsidR="003D3BB3" w:rsidRPr="003D3BB3" w:rsidRDefault="003D3BB3" w:rsidP="003D3BB3">
      <w:pPr>
        <w:rPr>
          <w:lang w:val="en-US"/>
        </w:rPr>
      </w:pPr>
      <w:r w:rsidRPr="003D3BB3">
        <w:rPr>
          <w:lang w:val="en-US"/>
        </w:rPr>
        <w:t xml:space="preserve">    width: 21px;</w:t>
      </w:r>
    </w:p>
    <w:p w14:paraId="23168A55" w14:textId="77777777" w:rsidR="003D3BB3" w:rsidRPr="003D3BB3" w:rsidRDefault="003D3BB3" w:rsidP="003D3BB3">
      <w:pPr>
        <w:rPr>
          <w:lang w:val="en-US"/>
        </w:rPr>
      </w:pPr>
      <w:r w:rsidRPr="003D3BB3">
        <w:rPr>
          <w:lang w:val="en-US"/>
        </w:rPr>
        <w:t xml:space="preserve">    height: 10px;</w:t>
      </w:r>
    </w:p>
    <w:p w14:paraId="32C59DD2" w14:textId="77777777" w:rsidR="003D3BB3" w:rsidRPr="003D3BB3" w:rsidRDefault="003D3BB3" w:rsidP="003D3BB3">
      <w:pPr>
        <w:rPr>
          <w:lang w:val="en-US"/>
        </w:rPr>
      </w:pPr>
      <w:r w:rsidRPr="003D3BB3">
        <w:rPr>
          <w:lang w:val="en-US"/>
        </w:rPr>
        <w:t xml:space="preserve">    border-color: #00bad2;</w:t>
      </w:r>
    </w:p>
    <w:p w14:paraId="62444AF1" w14:textId="77777777" w:rsidR="003D3BB3" w:rsidRPr="003D3BB3" w:rsidRDefault="003D3BB3" w:rsidP="003D3BB3">
      <w:pPr>
        <w:rPr>
          <w:lang w:val="en-US"/>
        </w:rPr>
      </w:pPr>
      <w:r w:rsidRPr="003D3BB3">
        <w:rPr>
          <w:lang w:val="en-US"/>
        </w:rPr>
        <w:t xml:space="preserve">    border-top-style: none;</w:t>
      </w:r>
    </w:p>
    <w:p w14:paraId="70FBEE98" w14:textId="77777777" w:rsidR="003D3BB3" w:rsidRPr="003D3BB3" w:rsidRDefault="003D3BB3" w:rsidP="003D3BB3">
      <w:pPr>
        <w:rPr>
          <w:lang w:val="en-US"/>
        </w:rPr>
      </w:pPr>
      <w:r w:rsidRPr="003D3BB3">
        <w:rPr>
          <w:lang w:val="en-US"/>
        </w:rPr>
        <w:t xml:space="preserve">    border-right-style: none;</w:t>
      </w:r>
    </w:p>
    <w:p w14:paraId="0BFD1E67" w14:textId="77777777" w:rsidR="003D3BB3" w:rsidRPr="006C5034" w:rsidRDefault="003D3BB3" w:rsidP="003D3BB3">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3D3BB3">
      <w:pPr>
        <w:rPr>
          <w:lang w:val="en-US"/>
        </w:rPr>
      </w:pPr>
      <w:r w:rsidRPr="006C5034">
        <w:rPr>
          <w:lang w:val="en-US"/>
        </w:rPr>
        <w:t>}</w:t>
      </w:r>
    </w:p>
    <w:p w14:paraId="32FC84A8" w14:textId="1C79ED50" w:rsidR="003D3BB3" w:rsidRPr="006C5034" w:rsidRDefault="003D3BB3" w:rsidP="003D3BB3">
      <w:pPr>
        <w:rPr>
          <w:lang w:val="en-US"/>
        </w:rPr>
      </w:pPr>
    </w:p>
    <w:p w14:paraId="73D9370F" w14:textId="77777777" w:rsidR="003D3BB3" w:rsidRPr="006C5034" w:rsidRDefault="003D3BB3" w:rsidP="003D3BB3">
      <w:pPr>
        <w:pStyle w:val="2"/>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lastRenderedPageBreak/>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6C5034">
      <w:pPr>
        <w:rPr>
          <w:lang w:val="en-US"/>
        </w:rPr>
      </w:pPr>
      <w:r w:rsidRPr="006C5034">
        <w:rPr>
          <w:lang w:val="en-US"/>
        </w:rPr>
        <w:t>label {</w:t>
      </w:r>
    </w:p>
    <w:p w14:paraId="180765F1" w14:textId="77777777" w:rsidR="006C5034" w:rsidRPr="006C5034" w:rsidRDefault="006C5034" w:rsidP="006C5034">
      <w:pPr>
        <w:rPr>
          <w:lang w:val="en-US"/>
        </w:rPr>
      </w:pPr>
      <w:r w:rsidRPr="006C5034">
        <w:rPr>
          <w:lang w:val="en-US"/>
        </w:rPr>
        <w:t xml:space="preserve">    position: relative;</w:t>
      </w:r>
    </w:p>
    <w:p w14:paraId="6EDE937B" w14:textId="77777777" w:rsidR="006C5034" w:rsidRPr="006C5034" w:rsidRDefault="006C5034" w:rsidP="006C5034">
      <w:pPr>
        <w:rPr>
          <w:lang w:val="en-US"/>
        </w:rPr>
      </w:pPr>
      <w:r w:rsidRPr="006C5034">
        <w:rPr>
          <w:lang w:val="en-US"/>
        </w:rPr>
        <w:t xml:space="preserve">    cursor: pointer;</w:t>
      </w:r>
    </w:p>
    <w:p w14:paraId="6BCCDA14" w14:textId="77777777" w:rsidR="006C5034" w:rsidRPr="006C5034" w:rsidRDefault="006C5034" w:rsidP="006C5034">
      <w:pPr>
        <w:rPr>
          <w:lang w:val="en-US"/>
        </w:rPr>
      </w:pPr>
      <w:r w:rsidRPr="006C5034">
        <w:rPr>
          <w:lang w:val="en-US"/>
        </w:rPr>
        <w:t>}</w:t>
      </w:r>
    </w:p>
    <w:p w14:paraId="2CD72FF9" w14:textId="77777777" w:rsidR="006C5034" w:rsidRPr="006C5034" w:rsidRDefault="006C5034" w:rsidP="006C5034">
      <w:pPr>
        <w:rPr>
          <w:lang w:val="en-US"/>
        </w:rPr>
      </w:pPr>
    </w:p>
    <w:p w14:paraId="56581CED" w14:textId="77777777" w:rsidR="006C5034" w:rsidRPr="006C5034" w:rsidRDefault="006C5034" w:rsidP="006C5034">
      <w:pPr>
        <w:rPr>
          <w:lang w:val="en-US"/>
        </w:rPr>
      </w:pPr>
      <w:r w:rsidRPr="006C5034">
        <w:rPr>
          <w:lang w:val="en-US"/>
        </w:rPr>
        <w:t>label::before,</w:t>
      </w:r>
    </w:p>
    <w:p w14:paraId="0D5A9627" w14:textId="77777777" w:rsidR="006C5034" w:rsidRPr="006C5034" w:rsidRDefault="006C5034" w:rsidP="006C5034">
      <w:pPr>
        <w:rPr>
          <w:lang w:val="en-US"/>
        </w:rPr>
      </w:pPr>
      <w:r w:rsidRPr="006C5034">
        <w:rPr>
          <w:lang w:val="en-US"/>
        </w:rPr>
        <w:t>label::after {</w:t>
      </w:r>
    </w:p>
    <w:p w14:paraId="673F18C7" w14:textId="77777777" w:rsidR="006C5034" w:rsidRPr="006C5034" w:rsidRDefault="006C5034" w:rsidP="006C5034">
      <w:pPr>
        <w:rPr>
          <w:lang w:val="en-US"/>
        </w:rPr>
      </w:pPr>
      <w:r w:rsidRPr="006C5034">
        <w:rPr>
          <w:lang w:val="en-US"/>
        </w:rPr>
        <w:t xml:space="preserve">    content: "";</w:t>
      </w:r>
    </w:p>
    <w:p w14:paraId="7AA6767C" w14:textId="77777777" w:rsidR="006C5034" w:rsidRPr="006C5034" w:rsidRDefault="006C5034" w:rsidP="006C5034">
      <w:pPr>
        <w:rPr>
          <w:lang w:val="en-US"/>
        </w:rPr>
      </w:pPr>
      <w:r w:rsidRPr="006C5034">
        <w:rPr>
          <w:lang w:val="en-US"/>
        </w:rPr>
        <w:t xml:space="preserve">    position: absolute;</w:t>
      </w:r>
    </w:p>
    <w:p w14:paraId="5F1C7E56" w14:textId="77777777" w:rsidR="006C5034" w:rsidRPr="006C5034" w:rsidRDefault="006C5034" w:rsidP="006C5034">
      <w:pPr>
        <w:rPr>
          <w:lang w:val="en-US"/>
        </w:rPr>
      </w:pPr>
      <w:r w:rsidRPr="006C5034">
        <w:rPr>
          <w:lang w:val="en-US"/>
        </w:rPr>
        <w:t xml:space="preserve">    top: 0;</w:t>
      </w:r>
    </w:p>
    <w:p w14:paraId="63279CDB" w14:textId="77777777" w:rsidR="006C5034" w:rsidRPr="006C5034" w:rsidRDefault="006C5034" w:rsidP="006C5034">
      <w:pPr>
        <w:rPr>
          <w:lang w:val="en-US"/>
        </w:rPr>
      </w:pPr>
      <w:r w:rsidRPr="006C5034">
        <w:rPr>
          <w:lang w:val="en-US"/>
        </w:rPr>
        <w:t xml:space="preserve">    left: -42px;</w:t>
      </w:r>
    </w:p>
    <w:p w14:paraId="01B961D1" w14:textId="77777777" w:rsidR="006C5034" w:rsidRPr="006C5034" w:rsidRDefault="006C5034" w:rsidP="006C5034">
      <w:pPr>
        <w:rPr>
          <w:lang w:val="en-US"/>
        </w:rPr>
      </w:pPr>
      <w:r w:rsidRPr="006C5034">
        <w:rPr>
          <w:lang w:val="en-US"/>
        </w:rPr>
        <w:t xml:space="preserve">    border-radius: 50%;</w:t>
      </w:r>
    </w:p>
    <w:p w14:paraId="3FEA43C0" w14:textId="77777777" w:rsidR="006C5034" w:rsidRPr="006C5034" w:rsidRDefault="006C5034" w:rsidP="006C5034">
      <w:pPr>
        <w:rPr>
          <w:lang w:val="en-US"/>
        </w:rPr>
      </w:pPr>
      <w:r w:rsidRPr="006C5034">
        <w:rPr>
          <w:lang w:val="en-US"/>
        </w:rPr>
        <w:t>}</w:t>
      </w:r>
    </w:p>
    <w:p w14:paraId="1935F8C4" w14:textId="77777777" w:rsidR="006C5034" w:rsidRPr="006C5034" w:rsidRDefault="006C5034" w:rsidP="006C5034">
      <w:pPr>
        <w:rPr>
          <w:lang w:val="en-US"/>
        </w:rPr>
      </w:pPr>
    </w:p>
    <w:p w14:paraId="469543C8" w14:textId="77777777" w:rsidR="006C5034" w:rsidRPr="006C5034" w:rsidRDefault="006C5034" w:rsidP="006C5034">
      <w:pPr>
        <w:rPr>
          <w:lang w:val="en-US"/>
        </w:rPr>
      </w:pPr>
      <w:r w:rsidRPr="006C5034">
        <w:rPr>
          <w:lang w:val="en-US"/>
        </w:rPr>
        <w:t>label::before {</w:t>
      </w:r>
    </w:p>
    <w:p w14:paraId="67561B8E" w14:textId="77777777" w:rsidR="006C5034" w:rsidRPr="006C5034" w:rsidRDefault="006C5034" w:rsidP="006C5034">
      <w:pPr>
        <w:rPr>
          <w:lang w:val="en-US"/>
        </w:rPr>
      </w:pPr>
      <w:r w:rsidRPr="006C5034">
        <w:rPr>
          <w:lang w:val="en-US"/>
        </w:rPr>
        <w:t xml:space="preserve">    width: 12px;</w:t>
      </w:r>
    </w:p>
    <w:p w14:paraId="6D6C16DC" w14:textId="77777777" w:rsidR="006C5034" w:rsidRPr="006C5034" w:rsidRDefault="006C5034" w:rsidP="006C5034">
      <w:pPr>
        <w:rPr>
          <w:lang w:val="en-US"/>
        </w:rPr>
      </w:pPr>
      <w:r w:rsidRPr="006C5034">
        <w:rPr>
          <w:lang w:val="en-US"/>
        </w:rPr>
        <w:t xml:space="preserve">    height: 12px;</w:t>
      </w:r>
    </w:p>
    <w:p w14:paraId="66B5F4EC" w14:textId="77777777" w:rsidR="006C5034" w:rsidRPr="006C5034" w:rsidRDefault="006C5034" w:rsidP="006C5034">
      <w:pPr>
        <w:rPr>
          <w:lang w:val="en-US"/>
        </w:rPr>
      </w:pPr>
      <w:r w:rsidRPr="006C5034">
        <w:rPr>
          <w:lang w:val="en-US"/>
        </w:rPr>
        <w:t xml:space="preserve">    border: solid 2px #5a5a5a;</w:t>
      </w:r>
    </w:p>
    <w:p w14:paraId="6D81FD70" w14:textId="77777777" w:rsidR="006C5034" w:rsidRPr="006C5034" w:rsidRDefault="006C5034" w:rsidP="006C5034">
      <w:pPr>
        <w:rPr>
          <w:lang w:val="en-US"/>
        </w:rPr>
      </w:pPr>
      <w:r w:rsidRPr="006C5034">
        <w:rPr>
          <w:lang w:val="en-US"/>
        </w:rPr>
        <w:t>}</w:t>
      </w:r>
    </w:p>
    <w:p w14:paraId="2EE4AD9F" w14:textId="77777777" w:rsidR="006C5034" w:rsidRPr="006C5034" w:rsidRDefault="006C5034" w:rsidP="006C5034">
      <w:pPr>
        <w:rPr>
          <w:lang w:val="en-US"/>
        </w:rPr>
      </w:pPr>
    </w:p>
    <w:p w14:paraId="15E57106" w14:textId="77777777" w:rsidR="006C5034" w:rsidRPr="006C5034" w:rsidRDefault="006C5034" w:rsidP="006C5034">
      <w:pPr>
        <w:rPr>
          <w:lang w:val="en-US"/>
        </w:rPr>
      </w:pPr>
      <w:r w:rsidRPr="006C5034">
        <w:rPr>
          <w:lang w:val="en-US"/>
        </w:rPr>
        <w:t>input[type="radio"] {</w:t>
      </w:r>
    </w:p>
    <w:p w14:paraId="1E2DB8DE" w14:textId="77777777" w:rsidR="006C5034" w:rsidRPr="006C5034" w:rsidRDefault="006C5034" w:rsidP="006C5034">
      <w:pPr>
        <w:rPr>
          <w:lang w:val="en-US"/>
        </w:rPr>
      </w:pPr>
      <w:r w:rsidRPr="006C5034">
        <w:rPr>
          <w:lang w:val="en-US"/>
        </w:rPr>
        <w:t xml:space="preserve">    display:none;</w:t>
      </w:r>
    </w:p>
    <w:p w14:paraId="0C91C618" w14:textId="07E4F237" w:rsidR="003D3BB3" w:rsidRDefault="006C5034" w:rsidP="006C5034">
      <w:r>
        <w:t>}</w:t>
      </w:r>
    </w:p>
    <w:p w14:paraId="63536FDB" w14:textId="77777777" w:rsidR="006C5034" w:rsidRDefault="006C5034" w:rsidP="006C5034">
      <w:pPr>
        <w:pStyle w:val="2"/>
      </w:pPr>
      <w:r>
        <w:t>Радио-кнопки, шаг 2 </w:t>
      </w:r>
      <w:r>
        <w:rPr>
          <w:bCs/>
          <w:color w:val="999999"/>
          <w:sz w:val="37"/>
          <w:szCs w:val="37"/>
        </w:rPr>
        <w:t>[16/29]</w:t>
      </w:r>
    </w:p>
    <w:p w14:paraId="12F70CA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6C5034">
      <w:pPr>
        <w:pStyle w:val="2"/>
      </w:pPr>
      <w:r>
        <w:t>Радио-кнопки, шаг 3 </w:t>
      </w:r>
      <w:r>
        <w:rPr>
          <w:bCs/>
          <w:color w:val="999999"/>
          <w:sz w:val="37"/>
          <w:szCs w:val="37"/>
        </w:rPr>
        <w:t>[17/29]</w:t>
      </w:r>
    </w:p>
    <w:p w14:paraId="01E39B91"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6C5034">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w:t>
      </w:r>
    </w:p>
    <w:p w14:paraId="6E0848CF" w14:textId="77777777" w:rsidR="006C5034" w:rsidRDefault="006C5034" w:rsidP="006C5034">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487816">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487816">
      <w:pPr>
        <w:rPr>
          <w:lang w:val="en-US"/>
        </w:rPr>
      </w:pPr>
      <w:r w:rsidRPr="00487816">
        <w:rPr>
          <w:lang w:val="en-US"/>
        </w:rPr>
        <w:t>label {</w:t>
      </w:r>
    </w:p>
    <w:p w14:paraId="073BA142" w14:textId="77777777" w:rsidR="00487816" w:rsidRPr="00487816" w:rsidRDefault="00487816" w:rsidP="00487816">
      <w:pPr>
        <w:rPr>
          <w:lang w:val="en-US"/>
        </w:rPr>
      </w:pPr>
      <w:r w:rsidRPr="00487816">
        <w:rPr>
          <w:lang w:val="en-US"/>
        </w:rPr>
        <w:t xml:space="preserve">    position: relative;</w:t>
      </w:r>
    </w:p>
    <w:p w14:paraId="15A6210B" w14:textId="77777777" w:rsidR="00487816" w:rsidRPr="00487816" w:rsidRDefault="00487816" w:rsidP="00487816">
      <w:pPr>
        <w:rPr>
          <w:lang w:val="en-US"/>
        </w:rPr>
      </w:pPr>
      <w:r w:rsidRPr="00487816">
        <w:rPr>
          <w:lang w:val="en-US"/>
        </w:rPr>
        <w:t xml:space="preserve">    cursor: pointer;</w:t>
      </w:r>
    </w:p>
    <w:p w14:paraId="214E6217" w14:textId="77777777" w:rsidR="00487816" w:rsidRPr="00487816" w:rsidRDefault="00487816" w:rsidP="00487816">
      <w:pPr>
        <w:rPr>
          <w:lang w:val="en-US"/>
        </w:rPr>
      </w:pPr>
      <w:r w:rsidRPr="00487816">
        <w:rPr>
          <w:lang w:val="en-US"/>
        </w:rPr>
        <w:t>}</w:t>
      </w:r>
    </w:p>
    <w:p w14:paraId="5715BD95" w14:textId="77777777" w:rsidR="00487816" w:rsidRPr="00487816" w:rsidRDefault="00487816" w:rsidP="00487816">
      <w:pPr>
        <w:rPr>
          <w:lang w:val="en-US"/>
        </w:rPr>
      </w:pPr>
    </w:p>
    <w:p w14:paraId="7816E3ED" w14:textId="77777777" w:rsidR="00487816" w:rsidRPr="00487816" w:rsidRDefault="00487816" w:rsidP="00487816">
      <w:pPr>
        <w:rPr>
          <w:lang w:val="en-US"/>
        </w:rPr>
      </w:pPr>
      <w:r w:rsidRPr="00487816">
        <w:rPr>
          <w:lang w:val="en-US"/>
        </w:rPr>
        <w:t>label::before,</w:t>
      </w:r>
    </w:p>
    <w:p w14:paraId="21330365" w14:textId="77777777" w:rsidR="00487816" w:rsidRPr="00487816" w:rsidRDefault="00487816" w:rsidP="00487816">
      <w:pPr>
        <w:rPr>
          <w:lang w:val="en-US"/>
        </w:rPr>
      </w:pPr>
      <w:r w:rsidRPr="00487816">
        <w:rPr>
          <w:lang w:val="en-US"/>
        </w:rPr>
        <w:t>label::after {</w:t>
      </w:r>
    </w:p>
    <w:p w14:paraId="3D15FCC1" w14:textId="77777777" w:rsidR="00487816" w:rsidRPr="00487816" w:rsidRDefault="00487816" w:rsidP="00487816">
      <w:pPr>
        <w:rPr>
          <w:lang w:val="en-US"/>
        </w:rPr>
      </w:pPr>
      <w:r w:rsidRPr="00487816">
        <w:rPr>
          <w:lang w:val="en-US"/>
        </w:rPr>
        <w:t xml:space="preserve">    content: "";</w:t>
      </w:r>
    </w:p>
    <w:p w14:paraId="0F8E4165" w14:textId="77777777" w:rsidR="00487816" w:rsidRPr="00487816" w:rsidRDefault="00487816" w:rsidP="00487816">
      <w:pPr>
        <w:rPr>
          <w:lang w:val="en-US"/>
        </w:rPr>
      </w:pPr>
      <w:r w:rsidRPr="00487816">
        <w:rPr>
          <w:lang w:val="en-US"/>
        </w:rPr>
        <w:t xml:space="preserve">    position: absolute;</w:t>
      </w:r>
    </w:p>
    <w:p w14:paraId="5F6F8BE4" w14:textId="77777777" w:rsidR="00487816" w:rsidRPr="00487816" w:rsidRDefault="00487816" w:rsidP="00487816">
      <w:pPr>
        <w:rPr>
          <w:lang w:val="en-US"/>
        </w:rPr>
      </w:pPr>
      <w:r w:rsidRPr="00487816">
        <w:rPr>
          <w:lang w:val="en-US"/>
        </w:rPr>
        <w:lastRenderedPageBreak/>
        <w:t xml:space="preserve">    top: 0;</w:t>
      </w:r>
    </w:p>
    <w:p w14:paraId="55569F9D" w14:textId="77777777" w:rsidR="00487816" w:rsidRPr="00487816" w:rsidRDefault="00487816" w:rsidP="00487816">
      <w:pPr>
        <w:rPr>
          <w:lang w:val="en-US"/>
        </w:rPr>
      </w:pPr>
      <w:r w:rsidRPr="00487816">
        <w:rPr>
          <w:lang w:val="en-US"/>
        </w:rPr>
        <w:t xml:space="preserve">    left: -42px;</w:t>
      </w:r>
    </w:p>
    <w:p w14:paraId="7736388D" w14:textId="77777777" w:rsidR="00487816" w:rsidRPr="00487816" w:rsidRDefault="00487816" w:rsidP="00487816">
      <w:pPr>
        <w:rPr>
          <w:lang w:val="en-US"/>
        </w:rPr>
      </w:pPr>
      <w:r w:rsidRPr="00487816">
        <w:rPr>
          <w:lang w:val="en-US"/>
        </w:rPr>
        <w:t xml:space="preserve">    border-radius: 50%;</w:t>
      </w:r>
    </w:p>
    <w:p w14:paraId="7624765A" w14:textId="77777777" w:rsidR="00487816" w:rsidRPr="00487816" w:rsidRDefault="00487816" w:rsidP="00487816">
      <w:pPr>
        <w:rPr>
          <w:lang w:val="en-US"/>
        </w:rPr>
      </w:pPr>
      <w:r w:rsidRPr="00487816">
        <w:rPr>
          <w:lang w:val="en-US"/>
        </w:rPr>
        <w:t>}</w:t>
      </w:r>
    </w:p>
    <w:p w14:paraId="6FDD41B8" w14:textId="77777777" w:rsidR="00487816" w:rsidRPr="00487816" w:rsidRDefault="00487816" w:rsidP="00487816">
      <w:pPr>
        <w:rPr>
          <w:lang w:val="en-US"/>
        </w:rPr>
      </w:pPr>
    </w:p>
    <w:p w14:paraId="162F26C2" w14:textId="77777777" w:rsidR="00487816" w:rsidRPr="00487816" w:rsidRDefault="00487816" w:rsidP="00487816">
      <w:pPr>
        <w:rPr>
          <w:lang w:val="en-US"/>
        </w:rPr>
      </w:pPr>
      <w:r w:rsidRPr="00487816">
        <w:rPr>
          <w:lang w:val="en-US"/>
        </w:rPr>
        <w:t>label::before {</w:t>
      </w:r>
    </w:p>
    <w:p w14:paraId="29EE9E25" w14:textId="77777777" w:rsidR="00487816" w:rsidRPr="00487816" w:rsidRDefault="00487816" w:rsidP="00487816">
      <w:pPr>
        <w:rPr>
          <w:lang w:val="en-US"/>
        </w:rPr>
      </w:pPr>
      <w:r w:rsidRPr="00487816">
        <w:rPr>
          <w:lang w:val="en-US"/>
        </w:rPr>
        <w:t xml:space="preserve">    width: 12px;</w:t>
      </w:r>
    </w:p>
    <w:p w14:paraId="4235B7B9" w14:textId="77777777" w:rsidR="00487816" w:rsidRPr="00487816" w:rsidRDefault="00487816" w:rsidP="00487816">
      <w:pPr>
        <w:rPr>
          <w:lang w:val="en-US"/>
        </w:rPr>
      </w:pPr>
      <w:r w:rsidRPr="00487816">
        <w:rPr>
          <w:lang w:val="en-US"/>
        </w:rPr>
        <w:t xml:space="preserve">    height: 12px;</w:t>
      </w:r>
    </w:p>
    <w:p w14:paraId="21D61C96" w14:textId="77777777" w:rsidR="00487816" w:rsidRPr="00487816" w:rsidRDefault="00487816" w:rsidP="00487816">
      <w:pPr>
        <w:rPr>
          <w:lang w:val="en-US"/>
        </w:rPr>
      </w:pPr>
      <w:r w:rsidRPr="00487816">
        <w:rPr>
          <w:lang w:val="en-US"/>
        </w:rPr>
        <w:t xml:space="preserve">    border: solid 2px #5a5a5a;</w:t>
      </w:r>
    </w:p>
    <w:p w14:paraId="2E135AF2" w14:textId="77777777" w:rsidR="00487816" w:rsidRPr="00487816" w:rsidRDefault="00487816" w:rsidP="00487816">
      <w:pPr>
        <w:rPr>
          <w:lang w:val="en-US"/>
        </w:rPr>
      </w:pPr>
      <w:r w:rsidRPr="00487816">
        <w:rPr>
          <w:lang w:val="en-US"/>
        </w:rPr>
        <w:t>}</w:t>
      </w:r>
    </w:p>
    <w:p w14:paraId="3794AF16" w14:textId="77777777" w:rsidR="00487816" w:rsidRPr="00487816" w:rsidRDefault="00487816" w:rsidP="00487816">
      <w:pPr>
        <w:rPr>
          <w:lang w:val="en-US"/>
        </w:rPr>
      </w:pPr>
    </w:p>
    <w:p w14:paraId="5E0DA92B" w14:textId="77777777" w:rsidR="00487816" w:rsidRPr="00487816" w:rsidRDefault="00487816" w:rsidP="00487816">
      <w:pPr>
        <w:rPr>
          <w:lang w:val="en-US"/>
        </w:rPr>
      </w:pPr>
      <w:r w:rsidRPr="00487816">
        <w:rPr>
          <w:lang w:val="en-US"/>
        </w:rPr>
        <w:t>label::after {</w:t>
      </w:r>
    </w:p>
    <w:p w14:paraId="4D1FD014" w14:textId="77777777" w:rsidR="00487816" w:rsidRPr="00487816" w:rsidRDefault="00487816" w:rsidP="00487816">
      <w:pPr>
        <w:rPr>
          <w:lang w:val="en-US"/>
        </w:rPr>
      </w:pPr>
      <w:r w:rsidRPr="00487816">
        <w:rPr>
          <w:lang w:val="en-US"/>
        </w:rPr>
        <w:t xml:space="preserve">    width: 16px;</w:t>
      </w:r>
    </w:p>
    <w:p w14:paraId="587E79F6" w14:textId="77777777" w:rsidR="00487816" w:rsidRPr="00487816" w:rsidRDefault="00487816" w:rsidP="00487816">
      <w:pPr>
        <w:rPr>
          <w:lang w:val="en-US"/>
        </w:rPr>
      </w:pPr>
      <w:r w:rsidRPr="00487816">
        <w:rPr>
          <w:lang w:val="en-US"/>
        </w:rPr>
        <w:t xml:space="preserve">    height: 16px;</w:t>
      </w:r>
    </w:p>
    <w:p w14:paraId="0719C563" w14:textId="77777777" w:rsidR="00487816" w:rsidRPr="00487816" w:rsidRDefault="00487816" w:rsidP="00487816">
      <w:pPr>
        <w:rPr>
          <w:lang w:val="en-US"/>
        </w:rPr>
      </w:pPr>
      <w:r w:rsidRPr="00487816">
        <w:rPr>
          <w:lang w:val="en-US"/>
        </w:rPr>
        <w:t xml:space="preserve">    background-color: #00bad2;</w:t>
      </w:r>
    </w:p>
    <w:p w14:paraId="02B6137A" w14:textId="77777777" w:rsidR="00487816" w:rsidRPr="00487816" w:rsidRDefault="00487816" w:rsidP="00487816">
      <w:pPr>
        <w:rPr>
          <w:lang w:val="en-US"/>
        </w:rPr>
      </w:pPr>
      <w:r w:rsidRPr="00487816">
        <w:rPr>
          <w:lang w:val="en-US"/>
        </w:rPr>
        <w:t xml:space="preserve">    transform: scale(0);</w:t>
      </w:r>
    </w:p>
    <w:p w14:paraId="1E15DEC1" w14:textId="77777777" w:rsidR="00487816" w:rsidRPr="00487816" w:rsidRDefault="00487816" w:rsidP="00487816">
      <w:pPr>
        <w:rPr>
          <w:lang w:val="en-US"/>
        </w:rPr>
      </w:pPr>
      <w:r w:rsidRPr="00487816">
        <w:rPr>
          <w:lang w:val="en-US"/>
        </w:rPr>
        <w:t xml:space="preserve">    transition:transform 0.28s;</w:t>
      </w:r>
    </w:p>
    <w:p w14:paraId="480F44C4" w14:textId="77777777" w:rsidR="00487816" w:rsidRPr="00487816" w:rsidRDefault="00487816" w:rsidP="00487816">
      <w:pPr>
        <w:rPr>
          <w:lang w:val="en-US"/>
        </w:rPr>
      </w:pPr>
      <w:r w:rsidRPr="00487816">
        <w:rPr>
          <w:lang w:val="en-US"/>
        </w:rPr>
        <w:t>}</w:t>
      </w:r>
    </w:p>
    <w:p w14:paraId="0CCDFBF5" w14:textId="77777777" w:rsidR="00487816" w:rsidRPr="00487816" w:rsidRDefault="00487816" w:rsidP="00487816">
      <w:pPr>
        <w:rPr>
          <w:lang w:val="en-US"/>
        </w:rPr>
      </w:pPr>
    </w:p>
    <w:p w14:paraId="554796EE" w14:textId="77777777" w:rsidR="00487816" w:rsidRPr="00487816" w:rsidRDefault="00487816" w:rsidP="00487816">
      <w:pPr>
        <w:rPr>
          <w:lang w:val="en-US"/>
        </w:rPr>
      </w:pPr>
      <w:r w:rsidRPr="00487816">
        <w:rPr>
          <w:lang w:val="en-US"/>
        </w:rPr>
        <w:t>input[type="radio"] {</w:t>
      </w:r>
    </w:p>
    <w:p w14:paraId="367619C1" w14:textId="77777777" w:rsidR="00487816" w:rsidRPr="00487816" w:rsidRDefault="00487816" w:rsidP="00487816">
      <w:pPr>
        <w:rPr>
          <w:lang w:val="en-US"/>
        </w:rPr>
      </w:pPr>
      <w:r w:rsidRPr="00487816">
        <w:rPr>
          <w:lang w:val="en-US"/>
        </w:rPr>
        <w:t xml:space="preserve">    display: none;</w:t>
      </w:r>
    </w:p>
    <w:p w14:paraId="6BC6CD2A" w14:textId="77777777" w:rsidR="00487816" w:rsidRPr="00487816" w:rsidRDefault="00487816" w:rsidP="00487816">
      <w:pPr>
        <w:rPr>
          <w:lang w:val="en-US"/>
        </w:rPr>
      </w:pPr>
      <w:r w:rsidRPr="00487816">
        <w:rPr>
          <w:lang w:val="en-US"/>
        </w:rPr>
        <w:t>}</w:t>
      </w:r>
    </w:p>
    <w:p w14:paraId="44B9AC1C" w14:textId="77777777" w:rsidR="00487816" w:rsidRPr="00487816" w:rsidRDefault="00487816" w:rsidP="00487816">
      <w:pPr>
        <w:rPr>
          <w:lang w:val="en-US"/>
        </w:rPr>
      </w:pPr>
    </w:p>
    <w:p w14:paraId="220C7EB9" w14:textId="77777777" w:rsidR="00487816" w:rsidRPr="00487816" w:rsidRDefault="00487816" w:rsidP="00487816">
      <w:pPr>
        <w:rPr>
          <w:lang w:val="en-US"/>
        </w:rPr>
      </w:pPr>
      <w:r w:rsidRPr="00487816">
        <w:rPr>
          <w:lang w:val="en-US"/>
        </w:rPr>
        <w:t>input[type="radio"]:checked ~ label::after {</w:t>
      </w:r>
    </w:p>
    <w:p w14:paraId="54663CCC" w14:textId="77777777" w:rsidR="00487816" w:rsidRDefault="00487816" w:rsidP="00487816">
      <w:r w:rsidRPr="00487816">
        <w:rPr>
          <w:lang w:val="en-US"/>
        </w:rPr>
        <w:t xml:space="preserve">    </w:t>
      </w:r>
      <w:r>
        <w:t>transform:scale(1.1);</w:t>
      </w:r>
    </w:p>
    <w:p w14:paraId="752CDE27" w14:textId="70306283" w:rsidR="006C5034" w:rsidRDefault="00487816" w:rsidP="00487816">
      <w:r>
        <w:t>}</w:t>
      </w:r>
    </w:p>
    <w:p w14:paraId="0B403C65" w14:textId="3A59AB75" w:rsidR="00487816" w:rsidRDefault="00487816" w:rsidP="00487816"/>
    <w:p w14:paraId="71FB908D" w14:textId="77777777" w:rsidR="00487816" w:rsidRDefault="00487816" w:rsidP="00487816">
      <w:pPr>
        <w:pStyle w:val="2"/>
      </w:pPr>
      <w:r>
        <w:t>Переключатели, шаг 1 </w:t>
      </w:r>
      <w:r>
        <w:rPr>
          <w:bCs/>
          <w:color w:val="999999"/>
          <w:sz w:val="37"/>
          <w:szCs w:val="37"/>
        </w:rPr>
        <w:t>[18/29]</w:t>
      </w:r>
    </w:p>
    <w:p w14:paraId="5AE55DF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EC0957">
      <w:pPr>
        <w:pStyle w:val="2"/>
      </w:pPr>
      <w:r>
        <w:t>Переключатели, шаг 2 </w:t>
      </w:r>
      <w:r>
        <w:rPr>
          <w:bCs/>
          <w:color w:val="999999"/>
          <w:sz w:val="37"/>
          <w:szCs w:val="37"/>
        </w:rPr>
        <w:t>[19/29]</w:t>
      </w:r>
    </w:p>
    <w:p w14:paraId="155981F2" w14:textId="77777777" w:rsidR="00EC0957" w:rsidRDefault="00EC0957" w:rsidP="00EC09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1C1448">
      <w:pPr>
        <w:rPr>
          <w:lang w:val="en-US"/>
        </w:rPr>
      </w:pPr>
      <w:r w:rsidRPr="001C1448">
        <w:rPr>
          <w:lang w:val="en-US"/>
        </w:rPr>
        <w:t>label {</w:t>
      </w:r>
    </w:p>
    <w:p w14:paraId="59130F80" w14:textId="77777777" w:rsidR="001C1448" w:rsidRPr="001C1448" w:rsidRDefault="001C1448" w:rsidP="001C1448">
      <w:pPr>
        <w:rPr>
          <w:lang w:val="en-US"/>
        </w:rPr>
      </w:pPr>
      <w:r w:rsidRPr="001C1448">
        <w:rPr>
          <w:lang w:val="en-US"/>
        </w:rPr>
        <w:t xml:space="preserve">    position: relative;</w:t>
      </w:r>
    </w:p>
    <w:p w14:paraId="4B467EB6" w14:textId="77777777" w:rsidR="001C1448" w:rsidRPr="001C1448" w:rsidRDefault="001C1448" w:rsidP="001C1448">
      <w:pPr>
        <w:rPr>
          <w:lang w:val="en-US"/>
        </w:rPr>
      </w:pPr>
      <w:r w:rsidRPr="001C1448">
        <w:rPr>
          <w:lang w:val="en-US"/>
        </w:rPr>
        <w:t xml:space="preserve">    display: inline-block;</w:t>
      </w:r>
    </w:p>
    <w:p w14:paraId="6A77E475" w14:textId="77777777" w:rsidR="001C1448" w:rsidRPr="001C1448" w:rsidRDefault="001C1448" w:rsidP="001C1448">
      <w:pPr>
        <w:rPr>
          <w:lang w:val="en-US"/>
        </w:rPr>
      </w:pPr>
      <w:r w:rsidRPr="001C1448">
        <w:rPr>
          <w:lang w:val="en-US"/>
        </w:rPr>
        <w:t xml:space="preserve">    max-width: 100px;</w:t>
      </w:r>
    </w:p>
    <w:p w14:paraId="14843C44" w14:textId="77777777" w:rsidR="001C1448" w:rsidRPr="001C1448" w:rsidRDefault="001C1448" w:rsidP="001C1448">
      <w:pPr>
        <w:rPr>
          <w:lang w:val="en-US"/>
        </w:rPr>
      </w:pPr>
      <w:r w:rsidRPr="001C1448">
        <w:rPr>
          <w:lang w:val="en-US"/>
        </w:rPr>
        <w:t xml:space="preserve">    word-wrap: break-word;</w:t>
      </w:r>
    </w:p>
    <w:p w14:paraId="3008B56D" w14:textId="77777777" w:rsidR="001C1448" w:rsidRPr="001C1448" w:rsidRDefault="001C1448" w:rsidP="001C1448">
      <w:pPr>
        <w:rPr>
          <w:lang w:val="en-US"/>
        </w:rPr>
      </w:pPr>
      <w:r w:rsidRPr="001C1448">
        <w:rPr>
          <w:lang w:val="en-US"/>
        </w:rPr>
        <w:t xml:space="preserve">    cursor: pointer;</w:t>
      </w:r>
    </w:p>
    <w:p w14:paraId="5924DD54" w14:textId="77777777" w:rsidR="001C1448" w:rsidRPr="001C1448" w:rsidRDefault="001C1448" w:rsidP="001C1448">
      <w:pPr>
        <w:rPr>
          <w:lang w:val="en-US"/>
        </w:rPr>
      </w:pPr>
      <w:r w:rsidRPr="001C1448">
        <w:rPr>
          <w:lang w:val="en-US"/>
        </w:rPr>
        <w:t>}</w:t>
      </w:r>
    </w:p>
    <w:p w14:paraId="764BCB56" w14:textId="77777777" w:rsidR="001C1448" w:rsidRPr="001C1448" w:rsidRDefault="001C1448" w:rsidP="001C1448">
      <w:pPr>
        <w:rPr>
          <w:lang w:val="en-US"/>
        </w:rPr>
      </w:pPr>
    </w:p>
    <w:p w14:paraId="54C48AB1" w14:textId="77777777" w:rsidR="001C1448" w:rsidRPr="001C1448" w:rsidRDefault="001C1448" w:rsidP="001C1448">
      <w:pPr>
        <w:rPr>
          <w:lang w:val="en-US"/>
        </w:rPr>
      </w:pPr>
      <w:r w:rsidRPr="001C1448">
        <w:rPr>
          <w:lang w:val="en-US"/>
        </w:rPr>
        <w:t>label::before,</w:t>
      </w:r>
    </w:p>
    <w:p w14:paraId="13098A3C" w14:textId="77777777" w:rsidR="001C1448" w:rsidRPr="001C1448" w:rsidRDefault="001C1448" w:rsidP="001C1448">
      <w:pPr>
        <w:rPr>
          <w:lang w:val="en-US"/>
        </w:rPr>
      </w:pPr>
      <w:r w:rsidRPr="001C1448">
        <w:rPr>
          <w:lang w:val="en-US"/>
        </w:rPr>
        <w:t>label::after {</w:t>
      </w:r>
    </w:p>
    <w:p w14:paraId="7008E2C8" w14:textId="77777777" w:rsidR="001C1448" w:rsidRPr="001C1448" w:rsidRDefault="001C1448" w:rsidP="001C1448">
      <w:pPr>
        <w:rPr>
          <w:lang w:val="en-US"/>
        </w:rPr>
      </w:pPr>
      <w:r w:rsidRPr="001C1448">
        <w:rPr>
          <w:lang w:val="en-US"/>
        </w:rPr>
        <w:t xml:space="preserve">    content: "";</w:t>
      </w:r>
    </w:p>
    <w:p w14:paraId="1FF0FB55" w14:textId="77777777" w:rsidR="001C1448" w:rsidRPr="001C1448" w:rsidRDefault="001C1448" w:rsidP="001C1448">
      <w:pPr>
        <w:rPr>
          <w:lang w:val="en-US"/>
        </w:rPr>
      </w:pPr>
      <w:r w:rsidRPr="001C1448">
        <w:rPr>
          <w:lang w:val="en-US"/>
        </w:rPr>
        <w:t xml:space="preserve">    position: absolute;</w:t>
      </w:r>
    </w:p>
    <w:p w14:paraId="7AE6BC46" w14:textId="77777777" w:rsidR="001C1448" w:rsidRPr="001C1448" w:rsidRDefault="001C1448" w:rsidP="001C1448">
      <w:pPr>
        <w:rPr>
          <w:lang w:val="en-US"/>
        </w:rPr>
      </w:pPr>
      <w:r w:rsidRPr="001C1448">
        <w:rPr>
          <w:lang w:val="en-US"/>
        </w:rPr>
        <w:t xml:space="preserve">    display: block;</w:t>
      </w:r>
    </w:p>
    <w:p w14:paraId="00D1C5D1" w14:textId="77777777" w:rsidR="001C1448" w:rsidRPr="001C1448" w:rsidRDefault="001C1448" w:rsidP="001C1448">
      <w:pPr>
        <w:rPr>
          <w:lang w:val="en-US"/>
        </w:rPr>
      </w:pPr>
      <w:r w:rsidRPr="001C1448">
        <w:rPr>
          <w:lang w:val="en-US"/>
        </w:rPr>
        <w:t>}</w:t>
      </w:r>
    </w:p>
    <w:p w14:paraId="0A9E841F" w14:textId="77777777" w:rsidR="001C1448" w:rsidRPr="001C1448" w:rsidRDefault="001C1448" w:rsidP="001C1448">
      <w:pPr>
        <w:rPr>
          <w:lang w:val="en-US"/>
        </w:rPr>
      </w:pPr>
    </w:p>
    <w:p w14:paraId="7E3F5EA5" w14:textId="77777777" w:rsidR="001C1448" w:rsidRPr="001C1448" w:rsidRDefault="001C1448" w:rsidP="001C1448">
      <w:pPr>
        <w:rPr>
          <w:lang w:val="en-US"/>
        </w:rPr>
      </w:pPr>
      <w:r w:rsidRPr="001C1448">
        <w:rPr>
          <w:lang w:val="en-US"/>
        </w:rPr>
        <w:t>label::before {</w:t>
      </w:r>
    </w:p>
    <w:p w14:paraId="601ECCEC" w14:textId="77777777" w:rsidR="001C1448" w:rsidRPr="001C1448" w:rsidRDefault="001C1448" w:rsidP="001C1448">
      <w:pPr>
        <w:rPr>
          <w:lang w:val="en-US"/>
        </w:rPr>
      </w:pPr>
      <w:r w:rsidRPr="001C1448">
        <w:rPr>
          <w:lang w:val="en-US"/>
        </w:rPr>
        <w:t xml:space="preserve">    width:32px;</w:t>
      </w:r>
    </w:p>
    <w:p w14:paraId="18A86E67" w14:textId="77777777" w:rsidR="001C1448" w:rsidRPr="001C1448" w:rsidRDefault="001C1448" w:rsidP="001C1448">
      <w:pPr>
        <w:rPr>
          <w:lang w:val="en-US"/>
        </w:rPr>
      </w:pPr>
      <w:r w:rsidRPr="001C1448">
        <w:rPr>
          <w:lang w:val="en-US"/>
        </w:rPr>
        <w:lastRenderedPageBreak/>
        <w:t xml:space="preserve">    height:1px;</w:t>
      </w:r>
    </w:p>
    <w:p w14:paraId="10A011C7" w14:textId="77777777" w:rsidR="001C1448" w:rsidRPr="001C1448" w:rsidRDefault="001C1448" w:rsidP="001C1448">
      <w:pPr>
        <w:rPr>
          <w:lang w:val="en-US"/>
        </w:rPr>
      </w:pPr>
      <w:r w:rsidRPr="001C1448">
        <w:rPr>
          <w:lang w:val="en-US"/>
        </w:rPr>
        <w:t xml:space="preserve">    border-top:1px solid #5a5a5a;</w:t>
      </w:r>
    </w:p>
    <w:p w14:paraId="67D6C726" w14:textId="77777777" w:rsidR="001C1448" w:rsidRPr="001C1448" w:rsidRDefault="001C1448" w:rsidP="001C1448">
      <w:pPr>
        <w:rPr>
          <w:lang w:val="en-US"/>
        </w:rPr>
      </w:pPr>
      <w:r w:rsidRPr="001C1448">
        <w:rPr>
          <w:lang w:val="en-US"/>
        </w:rPr>
        <w:t xml:space="preserve">    top:7px;</w:t>
      </w:r>
    </w:p>
    <w:p w14:paraId="35A2DE10" w14:textId="77777777" w:rsidR="001C1448" w:rsidRPr="001C1448" w:rsidRDefault="001C1448" w:rsidP="001C1448">
      <w:pPr>
        <w:rPr>
          <w:lang w:val="en-US"/>
        </w:rPr>
      </w:pPr>
      <w:r w:rsidRPr="001C1448">
        <w:rPr>
          <w:lang w:val="en-US"/>
        </w:rPr>
        <w:t xml:space="preserve">    left:108px;</w:t>
      </w:r>
    </w:p>
    <w:p w14:paraId="442DDCCF" w14:textId="77777777" w:rsidR="001C1448" w:rsidRPr="001C1448" w:rsidRDefault="001C1448" w:rsidP="001C1448">
      <w:pPr>
        <w:rPr>
          <w:lang w:val="en-US"/>
        </w:rPr>
      </w:pPr>
      <w:r w:rsidRPr="001C1448">
        <w:rPr>
          <w:lang w:val="en-US"/>
        </w:rPr>
        <w:t>}</w:t>
      </w:r>
    </w:p>
    <w:p w14:paraId="2E7CD89A" w14:textId="77777777" w:rsidR="001C1448" w:rsidRPr="001C1448" w:rsidRDefault="001C1448" w:rsidP="001C1448">
      <w:pPr>
        <w:rPr>
          <w:lang w:val="en-US"/>
        </w:rPr>
      </w:pPr>
    </w:p>
    <w:p w14:paraId="068E58E7" w14:textId="77777777" w:rsidR="001C1448" w:rsidRPr="001C1448" w:rsidRDefault="001C1448" w:rsidP="001C1448">
      <w:pPr>
        <w:rPr>
          <w:lang w:val="en-US"/>
        </w:rPr>
      </w:pPr>
      <w:r w:rsidRPr="001C1448">
        <w:rPr>
          <w:lang w:val="en-US"/>
        </w:rPr>
        <w:t>input[type="checkbox"] {</w:t>
      </w:r>
    </w:p>
    <w:p w14:paraId="1DF537F0" w14:textId="77777777" w:rsidR="001C1448" w:rsidRDefault="001C1448" w:rsidP="001C1448">
      <w:r w:rsidRPr="001C1448">
        <w:rPr>
          <w:lang w:val="en-US"/>
        </w:rPr>
        <w:t xml:space="preserve">    </w:t>
      </w:r>
      <w:r>
        <w:t>display: none;</w:t>
      </w:r>
    </w:p>
    <w:p w14:paraId="1D138D42" w14:textId="4FDF5DA6" w:rsidR="00487816" w:rsidRDefault="001C1448" w:rsidP="001C1448">
      <w:r>
        <w:t>}</w:t>
      </w:r>
    </w:p>
    <w:p w14:paraId="47189354" w14:textId="14D8D82F" w:rsidR="001C1448" w:rsidRDefault="001C1448" w:rsidP="001C1448"/>
    <w:p w14:paraId="5A123BD4" w14:textId="77777777" w:rsidR="001C1448" w:rsidRDefault="001C1448" w:rsidP="001C1448">
      <w:pPr>
        <w:pStyle w:val="2"/>
      </w:pPr>
      <w:r>
        <w:t>Переключатели, шаг 3 </w:t>
      </w:r>
      <w:r>
        <w:rPr>
          <w:bCs/>
          <w:color w:val="999999"/>
          <w:sz w:val="37"/>
          <w:szCs w:val="37"/>
        </w:rPr>
        <w:t>[20/29]</w:t>
      </w:r>
    </w:p>
    <w:p w14:paraId="088E0D7C"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67597E">
      <w:pPr>
        <w:pStyle w:val="2"/>
      </w:pPr>
      <w:r>
        <w:t>Переключатели, шаг 4 </w:t>
      </w:r>
      <w:r>
        <w:rPr>
          <w:bCs/>
          <w:color w:val="999999"/>
          <w:sz w:val="37"/>
          <w:szCs w:val="37"/>
        </w:rPr>
        <w:t>[21/29]</w:t>
      </w:r>
    </w:p>
    <w:p w14:paraId="40A98EEE"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67597E">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67597E">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67597E">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67597E">
      <w:pPr>
        <w:rPr>
          <w:lang w:val="en-US"/>
        </w:rPr>
      </w:pPr>
      <w:r w:rsidRPr="0067597E">
        <w:rPr>
          <w:lang w:val="en-US"/>
        </w:rPr>
        <w:t>label {</w:t>
      </w:r>
    </w:p>
    <w:p w14:paraId="04E36A9E" w14:textId="77777777" w:rsidR="0067597E" w:rsidRPr="0067597E" w:rsidRDefault="0067597E" w:rsidP="0067597E">
      <w:pPr>
        <w:rPr>
          <w:lang w:val="en-US"/>
        </w:rPr>
      </w:pPr>
      <w:r w:rsidRPr="0067597E">
        <w:rPr>
          <w:lang w:val="en-US"/>
        </w:rPr>
        <w:t xml:space="preserve">    position: relative;</w:t>
      </w:r>
    </w:p>
    <w:p w14:paraId="237DEE44" w14:textId="77777777" w:rsidR="0067597E" w:rsidRPr="0067597E" w:rsidRDefault="0067597E" w:rsidP="0067597E">
      <w:pPr>
        <w:rPr>
          <w:lang w:val="en-US"/>
        </w:rPr>
      </w:pPr>
      <w:r w:rsidRPr="0067597E">
        <w:rPr>
          <w:lang w:val="en-US"/>
        </w:rPr>
        <w:t xml:space="preserve">    display: inline-block;</w:t>
      </w:r>
    </w:p>
    <w:p w14:paraId="312A6964" w14:textId="77777777" w:rsidR="0067597E" w:rsidRPr="0067597E" w:rsidRDefault="0067597E" w:rsidP="0067597E">
      <w:pPr>
        <w:rPr>
          <w:lang w:val="en-US"/>
        </w:rPr>
      </w:pPr>
      <w:r w:rsidRPr="0067597E">
        <w:rPr>
          <w:lang w:val="en-US"/>
        </w:rPr>
        <w:t xml:space="preserve">    max-width: 100px;</w:t>
      </w:r>
    </w:p>
    <w:p w14:paraId="4319EE21" w14:textId="77777777" w:rsidR="0067597E" w:rsidRPr="0067597E" w:rsidRDefault="0067597E" w:rsidP="0067597E">
      <w:pPr>
        <w:rPr>
          <w:lang w:val="en-US"/>
        </w:rPr>
      </w:pPr>
      <w:r w:rsidRPr="0067597E">
        <w:rPr>
          <w:lang w:val="en-US"/>
        </w:rPr>
        <w:t xml:space="preserve">    word-wrap: break-word;</w:t>
      </w:r>
    </w:p>
    <w:p w14:paraId="54D148CB" w14:textId="77777777" w:rsidR="0067597E" w:rsidRPr="0067597E" w:rsidRDefault="0067597E" w:rsidP="0067597E">
      <w:pPr>
        <w:rPr>
          <w:lang w:val="en-US"/>
        </w:rPr>
      </w:pPr>
      <w:r w:rsidRPr="0067597E">
        <w:rPr>
          <w:lang w:val="en-US"/>
        </w:rPr>
        <w:t xml:space="preserve">    cursor: pointer;</w:t>
      </w:r>
    </w:p>
    <w:p w14:paraId="7BE287A8" w14:textId="77777777" w:rsidR="0067597E" w:rsidRPr="0067597E" w:rsidRDefault="0067597E" w:rsidP="0067597E">
      <w:pPr>
        <w:rPr>
          <w:lang w:val="en-US"/>
        </w:rPr>
      </w:pPr>
      <w:r w:rsidRPr="0067597E">
        <w:rPr>
          <w:lang w:val="en-US"/>
        </w:rPr>
        <w:t>}</w:t>
      </w:r>
    </w:p>
    <w:p w14:paraId="3C7B3829" w14:textId="77777777" w:rsidR="0067597E" w:rsidRPr="0067597E" w:rsidRDefault="0067597E" w:rsidP="0067597E">
      <w:pPr>
        <w:rPr>
          <w:lang w:val="en-US"/>
        </w:rPr>
      </w:pPr>
    </w:p>
    <w:p w14:paraId="5E2647BF" w14:textId="77777777" w:rsidR="0067597E" w:rsidRPr="0067597E" w:rsidRDefault="0067597E" w:rsidP="0067597E">
      <w:pPr>
        <w:rPr>
          <w:lang w:val="en-US"/>
        </w:rPr>
      </w:pPr>
      <w:r w:rsidRPr="0067597E">
        <w:rPr>
          <w:lang w:val="en-US"/>
        </w:rPr>
        <w:t>label::before,</w:t>
      </w:r>
    </w:p>
    <w:p w14:paraId="7D9B55D5" w14:textId="77777777" w:rsidR="0067597E" w:rsidRPr="0067597E" w:rsidRDefault="0067597E" w:rsidP="0067597E">
      <w:pPr>
        <w:rPr>
          <w:lang w:val="en-US"/>
        </w:rPr>
      </w:pPr>
      <w:r w:rsidRPr="0067597E">
        <w:rPr>
          <w:lang w:val="en-US"/>
        </w:rPr>
        <w:t>label::after {</w:t>
      </w:r>
    </w:p>
    <w:p w14:paraId="4B38B85A" w14:textId="77777777" w:rsidR="0067597E" w:rsidRPr="0067597E" w:rsidRDefault="0067597E" w:rsidP="0067597E">
      <w:pPr>
        <w:rPr>
          <w:lang w:val="en-US"/>
        </w:rPr>
      </w:pPr>
      <w:r w:rsidRPr="0067597E">
        <w:rPr>
          <w:lang w:val="en-US"/>
        </w:rPr>
        <w:t xml:space="preserve">    content: "";</w:t>
      </w:r>
    </w:p>
    <w:p w14:paraId="5A0524CB" w14:textId="77777777" w:rsidR="0067597E" w:rsidRPr="0067597E" w:rsidRDefault="0067597E" w:rsidP="0067597E">
      <w:pPr>
        <w:rPr>
          <w:lang w:val="en-US"/>
        </w:rPr>
      </w:pPr>
      <w:r w:rsidRPr="0067597E">
        <w:rPr>
          <w:lang w:val="en-US"/>
        </w:rPr>
        <w:t xml:space="preserve">    position: absolute;</w:t>
      </w:r>
    </w:p>
    <w:p w14:paraId="12616042" w14:textId="77777777" w:rsidR="0067597E" w:rsidRPr="0067597E" w:rsidRDefault="0067597E" w:rsidP="0067597E">
      <w:pPr>
        <w:rPr>
          <w:lang w:val="en-US"/>
        </w:rPr>
      </w:pPr>
      <w:r w:rsidRPr="0067597E">
        <w:rPr>
          <w:lang w:val="en-US"/>
        </w:rPr>
        <w:t xml:space="preserve">    display: block;</w:t>
      </w:r>
    </w:p>
    <w:p w14:paraId="3CB675A8" w14:textId="77777777" w:rsidR="0067597E" w:rsidRPr="0067597E" w:rsidRDefault="0067597E" w:rsidP="0067597E">
      <w:pPr>
        <w:rPr>
          <w:lang w:val="en-US"/>
        </w:rPr>
      </w:pPr>
      <w:r w:rsidRPr="0067597E">
        <w:rPr>
          <w:lang w:val="en-US"/>
        </w:rPr>
        <w:t>}</w:t>
      </w:r>
    </w:p>
    <w:p w14:paraId="3ECC71EB" w14:textId="77777777" w:rsidR="0067597E" w:rsidRPr="0067597E" w:rsidRDefault="0067597E" w:rsidP="0067597E">
      <w:pPr>
        <w:rPr>
          <w:lang w:val="en-US"/>
        </w:rPr>
      </w:pPr>
    </w:p>
    <w:p w14:paraId="443B0D93" w14:textId="77777777" w:rsidR="0067597E" w:rsidRPr="0067597E" w:rsidRDefault="0067597E" w:rsidP="0067597E">
      <w:pPr>
        <w:rPr>
          <w:lang w:val="en-US"/>
        </w:rPr>
      </w:pPr>
      <w:r w:rsidRPr="0067597E">
        <w:rPr>
          <w:lang w:val="en-US"/>
        </w:rPr>
        <w:t>label::before {</w:t>
      </w:r>
    </w:p>
    <w:p w14:paraId="2884AC00" w14:textId="77777777" w:rsidR="0067597E" w:rsidRPr="0067597E" w:rsidRDefault="0067597E" w:rsidP="0067597E">
      <w:pPr>
        <w:rPr>
          <w:lang w:val="en-US"/>
        </w:rPr>
      </w:pPr>
      <w:r w:rsidRPr="0067597E">
        <w:rPr>
          <w:lang w:val="en-US"/>
        </w:rPr>
        <w:t xml:space="preserve">    top: 7px;</w:t>
      </w:r>
    </w:p>
    <w:p w14:paraId="04C74F8D" w14:textId="77777777" w:rsidR="0067597E" w:rsidRPr="0067597E" w:rsidRDefault="0067597E" w:rsidP="0067597E">
      <w:pPr>
        <w:rPr>
          <w:lang w:val="en-US"/>
        </w:rPr>
      </w:pPr>
      <w:r w:rsidRPr="0067597E">
        <w:rPr>
          <w:lang w:val="en-US"/>
        </w:rPr>
        <w:t xml:space="preserve">    left: 108px;</w:t>
      </w:r>
    </w:p>
    <w:p w14:paraId="6D4375A3" w14:textId="77777777" w:rsidR="0067597E" w:rsidRPr="0067597E" w:rsidRDefault="0067597E" w:rsidP="0067597E">
      <w:pPr>
        <w:rPr>
          <w:lang w:val="en-US"/>
        </w:rPr>
      </w:pPr>
      <w:r w:rsidRPr="0067597E">
        <w:rPr>
          <w:lang w:val="en-US"/>
        </w:rPr>
        <w:t xml:space="preserve">    width: 32px;</w:t>
      </w:r>
    </w:p>
    <w:p w14:paraId="5004EEDE" w14:textId="77777777" w:rsidR="0067597E" w:rsidRPr="0067597E" w:rsidRDefault="0067597E" w:rsidP="0067597E">
      <w:pPr>
        <w:rPr>
          <w:lang w:val="en-US"/>
        </w:rPr>
      </w:pPr>
      <w:r w:rsidRPr="0067597E">
        <w:rPr>
          <w:lang w:val="en-US"/>
        </w:rPr>
        <w:t xml:space="preserve">    height: 1px;</w:t>
      </w:r>
    </w:p>
    <w:p w14:paraId="684C8FD7" w14:textId="77777777" w:rsidR="0067597E" w:rsidRPr="0067597E" w:rsidRDefault="0067597E" w:rsidP="0067597E">
      <w:pPr>
        <w:rPr>
          <w:lang w:val="en-US"/>
        </w:rPr>
      </w:pPr>
      <w:r w:rsidRPr="0067597E">
        <w:rPr>
          <w:lang w:val="en-US"/>
        </w:rPr>
        <w:lastRenderedPageBreak/>
        <w:t xml:space="preserve">    border-top: 1px solid #5a5a5a;</w:t>
      </w:r>
    </w:p>
    <w:p w14:paraId="5C371919" w14:textId="77777777" w:rsidR="0067597E" w:rsidRPr="0067597E" w:rsidRDefault="0067597E" w:rsidP="0067597E">
      <w:pPr>
        <w:rPr>
          <w:lang w:val="en-US"/>
        </w:rPr>
      </w:pPr>
      <w:r w:rsidRPr="0067597E">
        <w:rPr>
          <w:lang w:val="en-US"/>
        </w:rPr>
        <w:t>}</w:t>
      </w:r>
    </w:p>
    <w:p w14:paraId="48CAC6CC" w14:textId="77777777" w:rsidR="0067597E" w:rsidRPr="0067597E" w:rsidRDefault="0067597E" w:rsidP="0067597E">
      <w:pPr>
        <w:rPr>
          <w:lang w:val="en-US"/>
        </w:rPr>
      </w:pPr>
    </w:p>
    <w:p w14:paraId="26395D79" w14:textId="77777777" w:rsidR="0067597E" w:rsidRPr="0067597E" w:rsidRDefault="0067597E" w:rsidP="0067597E">
      <w:pPr>
        <w:rPr>
          <w:lang w:val="en-US"/>
        </w:rPr>
      </w:pPr>
      <w:r w:rsidRPr="0067597E">
        <w:rPr>
          <w:lang w:val="en-US"/>
        </w:rPr>
        <w:t>label::after {</w:t>
      </w:r>
    </w:p>
    <w:p w14:paraId="01C3AAE0" w14:textId="77777777" w:rsidR="0067597E" w:rsidRPr="0067597E" w:rsidRDefault="0067597E" w:rsidP="0067597E">
      <w:pPr>
        <w:rPr>
          <w:lang w:val="en-US"/>
        </w:rPr>
      </w:pPr>
      <w:r w:rsidRPr="0067597E">
        <w:rPr>
          <w:lang w:val="en-US"/>
        </w:rPr>
        <w:t xml:space="preserve">    top: 0px;</w:t>
      </w:r>
    </w:p>
    <w:p w14:paraId="4A7F0487" w14:textId="77777777" w:rsidR="0067597E" w:rsidRPr="0067597E" w:rsidRDefault="0067597E" w:rsidP="0067597E">
      <w:pPr>
        <w:rPr>
          <w:lang w:val="en-US"/>
        </w:rPr>
      </w:pPr>
      <w:r w:rsidRPr="0067597E">
        <w:rPr>
          <w:lang w:val="en-US"/>
        </w:rPr>
        <w:t xml:space="preserve">    left: 100px;</w:t>
      </w:r>
    </w:p>
    <w:p w14:paraId="05DD8EE2" w14:textId="77777777" w:rsidR="0067597E" w:rsidRPr="0067597E" w:rsidRDefault="0067597E" w:rsidP="0067597E">
      <w:pPr>
        <w:rPr>
          <w:lang w:val="en-US"/>
        </w:rPr>
      </w:pPr>
      <w:r w:rsidRPr="0067597E">
        <w:rPr>
          <w:lang w:val="en-US"/>
        </w:rPr>
        <w:t xml:space="preserve">    width: 12px;</w:t>
      </w:r>
    </w:p>
    <w:p w14:paraId="1FBF246F" w14:textId="77777777" w:rsidR="0067597E" w:rsidRPr="0067597E" w:rsidRDefault="0067597E" w:rsidP="0067597E">
      <w:pPr>
        <w:rPr>
          <w:lang w:val="en-US"/>
        </w:rPr>
      </w:pPr>
      <w:r w:rsidRPr="0067597E">
        <w:rPr>
          <w:lang w:val="en-US"/>
        </w:rPr>
        <w:t xml:space="preserve">    height: 12px;</w:t>
      </w:r>
    </w:p>
    <w:p w14:paraId="02E56FE0" w14:textId="77777777" w:rsidR="0067597E" w:rsidRPr="0067597E" w:rsidRDefault="0067597E" w:rsidP="0067597E">
      <w:pPr>
        <w:rPr>
          <w:lang w:val="en-US"/>
        </w:rPr>
      </w:pPr>
      <w:r w:rsidRPr="0067597E">
        <w:rPr>
          <w:lang w:val="en-US"/>
        </w:rPr>
        <w:t xml:space="preserve">    background-color: #ffffff;</w:t>
      </w:r>
    </w:p>
    <w:p w14:paraId="370184AC" w14:textId="77777777" w:rsidR="0067597E" w:rsidRPr="0067597E" w:rsidRDefault="0067597E" w:rsidP="0067597E">
      <w:pPr>
        <w:rPr>
          <w:lang w:val="en-US"/>
        </w:rPr>
      </w:pPr>
      <w:r w:rsidRPr="0067597E">
        <w:rPr>
          <w:lang w:val="en-US"/>
        </w:rPr>
        <w:t xml:space="preserve">    border: solid 2px #5a5a5a;</w:t>
      </w:r>
    </w:p>
    <w:p w14:paraId="504B78FA" w14:textId="77777777" w:rsidR="0067597E" w:rsidRPr="0067597E" w:rsidRDefault="0067597E" w:rsidP="0067597E">
      <w:pPr>
        <w:rPr>
          <w:lang w:val="en-US"/>
        </w:rPr>
      </w:pPr>
      <w:r w:rsidRPr="0067597E">
        <w:rPr>
          <w:lang w:val="en-US"/>
        </w:rPr>
        <w:t xml:space="preserve">    border-radius: 50%;</w:t>
      </w:r>
    </w:p>
    <w:p w14:paraId="7A6CEC07" w14:textId="77777777" w:rsidR="0067597E" w:rsidRPr="0067597E" w:rsidRDefault="0067597E" w:rsidP="0067597E">
      <w:pPr>
        <w:rPr>
          <w:lang w:val="en-US"/>
        </w:rPr>
      </w:pPr>
      <w:r w:rsidRPr="0067597E">
        <w:rPr>
          <w:lang w:val="en-US"/>
        </w:rPr>
        <w:t xml:space="preserve">    transition:200ms ease-in;</w:t>
      </w:r>
    </w:p>
    <w:p w14:paraId="3FA7C73F" w14:textId="77777777" w:rsidR="0067597E" w:rsidRPr="0067597E" w:rsidRDefault="0067597E" w:rsidP="0067597E">
      <w:pPr>
        <w:rPr>
          <w:lang w:val="en-US"/>
        </w:rPr>
      </w:pPr>
      <w:r w:rsidRPr="0067597E">
        <w:rPr>
          <w:lang w:val="en-US"/>
        </w:rPr>
        <w:t>}</w:t>
      </w:r>
    </w:p>
    <w:p w14:paraId="22939BB9" w14:textId="77777777" w:rsidR="0067597E" w:rsidRPr="0067597E" w:rsidRDefault="0067597E" w:rsidP="0067597E">
      <w:pPr>
        <w:rPr>
          <w:lang w:val="en-US"/>
        </w:rPr>
      </w:pPr>
    </w:p>
    <w:p w14:paraId="13C9C7E6" w14:textId="77777777" w:rsidR="0067597E" w:rsidRPr="0067597E" w:rsidRDefault="0067597E" w:rsidP="0067597E">
      <w:pPr>
        <w:rPr>
          <w:lang w:val="en-US"/>
        </w:rPr>
      </w:pPr>
      <w:r w:rsidRPr="0067597E">
        <w:rPr>
          <w:lang w:val="en-US"/>
        </w:rPr>
        <w:t>input[type="checkbox"] {</w:t>
      </w:r>
    </w:p>
    <w:p w14:paraId="3F06852B" w14:textId="77777777" w:rsidR="0067597E" w:rsidRPr="0067597E" w:rsidRDefault="0067597E" w:rsidP="0067597E">
      <w:pPr>
        <w:rPr>
          <w:lang w:val="en-US"/>
        </w:rPr>
      </w:pPr>
      <w:r w:rsidRPr="0067597E">
        <w:rPr>
          <w:lang w:val="en-US"/>
        </w:rPr>
        <w:t xml:space="preserve">    display: none;</w:t>
      </w:r>
    </w:p>
    <w:p w14:paraId="782F8873" w14:textId="77777777" w:rsidR="0067597E" w:rsidRPr="0067597E" w:rsidRDefault="0067597E" w:rsidP="0067597E">
      <w:pPr>
        <w:rPr>
          <w:lang w:val="en-US"/>
        </w:rPr>
      </w:pPr>
      <w:r w:rsidRPr="0067597E">
        <w:rPr>
          <w:lang w:val="en-US"/>
        </w:rPr>
        <w:t>}</w:t>
      </w:r>
    </w:p>
    <w:p w14:paraId="5292AF11" w14:textId="77777777" w:rsidR="0067597E" w:rsidRPr="0067597E" w:rsidRDefault="0067597E" w:rsidP="0067597E">
      <w:pPr>
        <w:rPr>
          <w:lang w:val="en-US"/>
        </w:rPr>
      </w:pPr>
    </w:p>
    <w:p w14:paraId="605312CA" w14:textId="77777777" w:rsidR="0067597E" w:rsidRPr="0067597E" w:rsidRDefault="0067597E" w:rsidP="0067597E">
      <w:pPr>
        <w:rPr>
          <w:lang w:val="en-US"/>
        </w:rPr>
      </w:pPr>
      <w:r w:rsidRPr="0067597E">
        <w:rPr>
          <w:lang w:val="en-US"/>
        </w:rPr>
        <w:t>input[type="checkbox"]:checked ~ label::after {</w:t>
      </w:r>
    </w:p>
    <w:p w14:paraId="6E04B3A2" w14:textId="77777777" w:rsidR="0067597E" w:rsidRPr="0067597E" w:rsidRDefault="0067597E" w:rsidP="0067597E">
      <w:pPr>
        <w:rPr>
          <w:lang w:val="en-US"/>
        </w:rPr>
      </w:pPr>
      <w:r w:rsidRPr="0067597E">
        <w:rPr>
          <w:lang w:val="en-US"/>
        </w:rPr>
        <w:t xml:space="preserve">    transform:TranslateX(32px);</w:t>
      </w:r>
    </w:p>
    <w:p w14:paraId="456C4F67" w14:textId="77777777" w:rsidR="0067597E" w:rsidRPr="0067597E" w:rsidRDefault="0067597E" w:rsidP="0067597E">
      <w:pPr>
        <w:rPr>
          <w:lang w:val="en-US"/>
        </w:rPr>
      </w:pPr>
      <w:r w:rsidRPr="0067597E">
        <w:rPr>
          <w:lang w:val="en-US"/>
        </w:rPr>
        <w:t xml:space="preserve">    border-color:#0f9d58;</w:t>
      </w:r>
    </w:p>
    <w:p w14:paraId="672EFE81" w14:textId="77777777" w:rsidR="0067597E" w:rsidRPr="00B4161D" w:rsidRDefault="0067597E" w:rsidP="0067597E">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67597E">
      <w:pPr>
        <w:rPr>
          <w:lang w:val="en-US"/>
        </w:rPr>
      </w:pPr>
      <w:r w:rsidRPr="00B4161D">
        <w:rPr>
          <w:lang w:val="en-US"/>
        </w:rPr>
        <w:t>}</w:t>
      </w:r>
    </w:p>
    <w:p w14:paraId="08750B0C" w14:textId="77777777" w:rsidR="0067597E" w:rsidRPr="00B4161D" w:rsidRDefault="0067597E" w:rsidP="0067597E">
      <w:pPr>
        <w:pStyle w:val="2"/>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27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AE562B">
      <w:pPr>
        <w:pStyle w:val="2"/>
      </w:pPr>
      <w:r>
        <w:t>Иконка-трансформер, шаг 2 </w:t>
      </w:r>
      <w:r>
        <w:rPr>
          <w:bCs/>
          <w:color w:val="999999"/>
          <w:sz w:val="37"/>
          <w:szCs w:val="37"/>
        </w:rPr>
        <w:t>[23/29]</w:t>
      </w:r>
    </w:p>
    <w:p w14:paraId="5FE9F4F9"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AE562B">
      <w:pPr>
        <w:ind w:left="708"/>
        <w:rPr>
          <w:lang w:val="en-US"/>
        </w:rPr>
      </w:pPr>
      <w:r w:rsidRPr="00AE562B">
        <w:rPr>
          <w:lang w:val="en-US"/>
        </w:rPr>
        <w:t>&lt;!DOCTYPE html&gt;</w:t>
      </w:r>
    </w:p>
    <w:p w14:paraId="7196B8EB" w14:textId="77777777" w:rsidR="00AE562B" w:rsidRPr="00AE562B" w:rsidRDefault="00AE562B" w:rsidP="00AE562B">
      <w:pPr>
        <w:ind w:left="708"/>
        <w:rPr>
          <w:lang w:val="en-US"/>
        </w:rPr>
      </w:pPr>
      <w:r w:rsidRPr="00AE562B">
        <w:rPr>
          <w:lang w:val="en-US"/>
        </w:rPr>
        <w:t>&lt;html lang="ru"&gt;</w:t>
      </w:r>
    </w:p>
    <w:p w14:paraId="3E40FA38" w14:textId="77777777" w:rsidR="00AE562B" w:rsidRPr="00AE562B" w:rsidRDefault="00AE562B" w:rsidP="00AE562B">
      <w:pPr>
        <w:ind w:left="708"/>
        <w:rPr>
          <w:lang w:val="en-US"/>
        </w:rPr>
      </w:pPr>
      <w:r w:rsidRPr="00AE562B">
        <w:rPr>
          <w:lang w:val="en-US"/>
        </w:rPr>
        <w:t xml:space="preserve">    &lt;head&gt;</w:t>
      </w:r>
    </w:p>
    <w:p w14:paraId="5DCC1115" w14:textId="77777777" w:rsidR="00AE562B" w:rsidRPr="00AE562B" w:rsidRDefault="00AE562B" w:rsidP="00AE562B">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AE562B">
      <w:pPr>
        <w:ind w:left="708"/>
        <w:rPr>
          <w:lang w:val="en-US"/>
        </w:rPr>
      </w:pPr>
      <w:r w:rsidRPr="00AE562B">
        <w:rPr>
          <w:lang w:val="en-US"/>
        </w:rPr>
        <w:t xml:space="preserve">        &lt;meta charset="utf-8"&gt;</w:t>
      </w:r>
    </w:p>
    <w:p w14:paraId="4C5DEB77" w14:textId="77777777" w:rsidR="00AE562B" w:rsidRPr="00AE562B" w:rsidRDefault="00AE562B" w:rsidP="00AE562B">
      <w:pPr>
        <w:ind w:left="708"/>
        <w:rPr>
          <w:lang w:val="en-US"/>
        </w:rPr>
      </w:pPr>
      <w:r w:rsidRPr="00AE562B">
        <w:rPr>
          <w:lang w:val="en-US"/>
        </w:rPr>
        <w:lastRenderedPageBreak/>
        <w:t xml:space="preserve">        &lt;base href="/assets/course84/"&gt;</w:t>
      </w:r>
    </w:p>
    <w:p w14:paraId="4A1F0707" w14:textId="77777777" w:rsidR="00AE562B" w:rsidRPr="00AE562B" w:rsidRDefault="00AE562B" w:rsidP="00AE562B">
      <w:pPr>
        <w:ind w:left="708"/>
        <w:rPr>
          <w:lang w:val="en-US"/>
        </w:rPr>
      </w:pPr>
      <w:r w:rsidRPr="00AE562B">
        <w:rPr>
          <w:lang w:val="en-US"/>
        </w:rPr>
        <w:t xml:space="preserve">        &lt;link href="material.css" rel="stylesheet"&gt;</w:t>
      </w:r>
    </w:p>
    <w:p w14:paraId="235D665F" w14:textId="77777777" w:rsidR="00AE562B" w:rsidRPr="00AE562B" w:rsidRDefault="00AE562B" w:rsidP="00AE562B">
      <w:pPr>
        <w:ind w:left="708"/>
        <w:rPr>
          <w:lang w:val="en-US"/>
        </w:rPr>
      </w:pPr>
      <w:r w:rsidRPr="00AE562B">
        <w:rPr>
          <w:lang w:val="en-US"/>
        </w:rPr>
        <w:t xml:space="preserve">    &lt;/head&gt;</w:t>
      </w:r>
    </w:p>
    <w:p w14:paraId="512D0149" w14:textId="77777777" w:rsidR="00AE562B" w:rsidRPr="00AE562B" w:rsidRDefault="00AE562B" w:rsidP="00AE562B">
      <w:pPr>
        <w:ind w:left="708"/>
        <w:rPr>
          <w:lang w:val="en-US"/>
        </w:rPr>
      </w:pPr>
      <w:r w:rsidRPr="00AE562B">
        <w:rPr>
          <w:lang w:val="en-US"/>
        </w:rPr>
        <w:t xml:space="preserve">    &lt;body class="blue-theme"&gt;</w:t>
      </w:r>
    </w:p>
    <w:p w14:paraId="46971EE4" w14:textId="77777777" w:rsidR="00AE562B" w:rsidRPr="00AE562B" w:rsidRDefault="00AE562B" w:rsidP="00AE562B">
      <w:pPr>
        <w:ind w:left="708"/>
        <w:rPr>
          <w:lang w:val="en-US"/>
        </w:rPr>
      </w:pPr>
      <w:r w:rsidRPr="00AE562B">
        <w:rPr>
          <w:lang w:val="en-US"/>
        </w:rPr>
        <w:t xml:space="preserve">        &lt;section class="card card-bordered"&gt;</w:t>
      </w:r>
    </w:p>
    <w:p w14:paraId="2E88F4B5" w14:textId="77777777" w:rsidR="00AE562B" w:rsidRPr="00AE562B" w:rsidRDefault="00AE562B" w:rsidP="00AE562B">
      <w:pPr>
        <w:ind w:left="708"/>
        <w:rPr>
          <w:lang w:val="en-US"/>
        </w:rPr>
      </w:pPr>
      <w:r w:rsidRPr="00AE562B">
        <w:rPr>
          <w:lang w:val="en-US"/>
        </w:rPr>
        <w:t xml:space="preserve">            &lt;div class="menu-icon"&gt;</w:t>
      </w:r>
    </w:p>
    <w:p w14:paraId="5720A276" w14:textId="77777777" w:rsidR="00AE562B" w:rsidRPr="00AE562B" w:rsidRDefault="00AE562B" w:rsidP="00AE562B">
      <w:pPr>
        <w:ind w:left="708"/>
        <w:rPr>
          <w:lang w:val="en-US"/>
        </w:rPr>
      </w:pPr>
      <w:r w:rsidRPr="00AE562B">
        <w:rPr>
          <w:lang w:val="en-US"/>
        </w:rPr>
        <w:t xml:space="preserve">                &lt;span&gt;&lt;/span&gt;</w:t>
      </w:r>
    </w:p>
    <w:p w14:paraId="1A05797D" w14:textId="77777777" w:rsidR="00AE562B" w:rsidRPr="00AE562B" w:rsidRDefault="00AE562B" w:rsidP="00AE562B">
      <w:pPr>
        <w:ind w:left="708"/>
        <w:rPr>
          <w:lang w:val="en-US"/>
        </w:rPr>
      </w:pPr>
      <w:r w:rsidRPr="00AE562B">
        <w:rPr>
          <w:lang w:val="en-US"/>
        </w:rPr>
        <w:t xml:space="preserve">            &lt;/div&gt;</w:t>
      </w:r>
    </w:p>
    <w:p w14:paraId="5F12641C" w14:textId="77777777" w:rsidR="00AE562B" w:rsidRPr="00AE562B" w:rsidRDefault="00AE562B" w:rsidP="00AE562B">
      <w:pPr>
        <w:ind w:left="708"/>
        <w:rPr>
          <w:lang w:val="en-US"/>
        </w:rPr>
      </w:pPr>
      <w:r w:rsidRPr="00AE562B">
        <w:rPr>
          <w:lang w:val="en-US"/>
        </w:rPr>
        <w:t xml:space="preserve">            &lt;div class="menu-icon menu-icon-open"&gt;</w:t>
      </w:r>
    </w:p>
    <w:p w14:paraId="5F976CBF" w14:textId="77777777" w:rsidR="00AE562B" w:rsidRPr="00AE562B" w:rsidRDefault="00AE562B" w:rsidP="00AE562B">
      <w:pPr>
        <w:ind w:left="708"/>
        <w:rPr>
          <w:lang w:val="en-US"/>
        </w:rPr>
      </w:pPr>
      <w:r w:rsidRPr="00AE562B">
        <w:rPr>
          <w:lang w:val="en-US"/>
        </w:rPr>
        <w:t xml:space="preserve">                &lt;span&gt;&lt;/span&gt;</w:t>
      </w:r>
    </w:p>
    <w:p w14:paraId="4F33CEC7" w14:textId="77777777" w:rsidR="00AE562B" w:rsidRPr="00AE562B" w:rsidRDefault="00AE562B" w:rsidP="00AE562B">
      <w:pPr>
        <w:ind w:left="708"/>
        <w:rPr>
          <w:lang w:val="en-US"/>
        </w:rPr>
      </w:pPr>
      <w:r w:rsidRPr="00AE562B">
        <w:rPr>
          <w:lang w:val="en-US"/>
        </w:rPr>
        <w:t xml:space="preserve">            &lt;/div&gt;</w:t>
      </w:r>
    </w:p>
    <w:p w14:paraId="119077A5" w14:textId="77777777" w:rsidR="00AE562B" w:rsidRPr="00AE562B" w:rsidRDefault="00AE562B" w:rsidP="00AE562B">
      <w:pPr>
        <w:ind w:left="708"/>
        <w:rPr>
          <w:lang w:val="en-US"/>
        </w:rPr>
      </w:pPr>
      <w:r w:rsidRPr="00AE562B">
        <w:rPr>
          <w:lang w:val="en-US"/>
        </w:rPr>
        <w:t xml:space="preserve">        &lt;/section&gt;</w:t>
      </w:r>
    </w:p>
    <w:p w14:paraId="6E4AB620" w14:textId="77777777" w:rsidR="00AE562B" w:rsidRPr="00AE562B" w:rsidRDefault="00AE562B" w:rsidP="00AE562B">
      <w:pPr>
        <w:ind w:left="708"/>
        <w:rPr>
          <w:lang w:val="en-US"/>
        </w:rPr>
      </w:pPr>
      <w:r w:rsidRPr="00AE562B">
        <w:rPr>
          <w:lang w:val="en-US"/>
        </w:rPr>
        <w:t xml:space="preserve">    &lt;/body&gt; </w:t>
      </w:r>
    </w:p>
    <w:p w14:paraId="74831EF8" w14:textId="1FF479F4" w:rsidR="0067597E" w:rsidRDefault="00AE562B" w:rsidP="00AE562B">
      <w:pPr>
        <w:ind w:left="708"/>
        <w:rPr>
          <w:lang w:val="en-US"/>
        </w:rPr>
      </w:pPr>
      <w:r w:rsidRPr="00AE562B">
        <w:rPr>
          <w:lang w:val="en-US"/>
        </w:rPr>
        <w:t>&lt;/html&gt;</w:t>
      </w:r>
    </w:p>
    <w:p w14:paraId="00F752AC" w14:textId="2B2B3979" w:rsidR="00AE562B" w:rsidRDefault="00AE562B" w:rsidP="00AE562B">
      <w:pPr>
        <w:ind w:left="708"/>
        <w:rPr>
          <w:lang w:val="en-US"/>
        </w:rPr>
      </w:pPr>
    </w:p>
    <w:p w14:paraId="556ECF2A" w14:textId="77777777" w:rsidR="00AE562B" w:rsidRPr="00AE562B" w:rsidRDefault="00AE562B" w:rsidP="00AE562B">
      <w:pPr>
        <w:ind w:left="708"/>
        <w:rPr>
          <w:lang w:val="en-US"/>
        </w:rPr>
      </w:pPr>
      <w:r w:rsidRPr="00AE562B">
        <w:rPr>
          <w:lang w:val="en-US"/>
        </w:rPr>
        <w:t>.menu-icon span {</w:t>
      </w:r>
    </w:p>
    <w:p w14:paraId="170E5F4B" w14:textId="77777777" w:rsidR="00AE562B" w:rsidRPr="00AE562B" w:rsidRDefault="00AE562B" w:rsidP="00AE562B">
      <w:pPr>
        <w:ind w:left="708"/>
        <w:rPr>
          <w:lang w:val="en-US"/>
        </w:rPr>
      </w:pPr>
      <w:r w:rsidRPr="00AE562B">
        <w:rPr>
          <w:lang w:val="en-US"/>
        </w:rPr>
        <w:t xml:space="preserve">    display: block;</w:t>
      </w:r>
    </w:p>
    <w:p w14:paraId="1D6A7C57" w14:textId="77777777" w:rsidR="00AE562B" w:rsidRPr="00AE562B" w:rsidRDefault="00AE562B" w:rsidP="00AE562B">
      <w:pPr>
        <w:ind w:left="708"/>
        <w:rPr>
          <w:lang w:val="en-US"/>
        </w:rPr>
      </w:pPr>
      <w:r w:rsidRPr="00AE562B">
        <w:rPr>
          <w:lang w:val="en-US"/>
        </w:rPr>
        <w:t xml:space="preserve">    width: 100%;</w:t>
      </w:r>
    </w:p>
    <w:p w14:paraId="1930E302" w14:textId="77777777" w:rsidR="00AE562B" w:rsidRPr="00AE562B" w:rsidRDefault="00AE562B" w:rsidP="00AE562B">
      <w:pPr>
        <w:ind w:left="708"/>
        <w:rPr>
          <w:lang w:val="en-US"/>
        </w:rPr>
      </w:pPr>
      <w:r w:rsidRPr="00AE562B">
        <w:rPr>
          <w:lang w:val="en-US"/>
        </w:rPr>
        <w:t xml:space="preserve">    height: 12px;</w:t>
      </w:r>
    </w:p>
    <w:p w14:paraId="03818F8F" w14:textId="77777777" w:rsidR="00AE562B" w:rsidRPr="00AE562B" w:rsidRDefault="00AE562B" w:rsidP="00AE562B">
      <w:pPr>
        <w:ind w:left="708"/>
        <w:rPr>
          <w:lang w:val="en-US"/>
        </w:rPr>
      </w:pPr>
      <w:r w:rsidRPr="00AE562B">
        <w:rPr>
          <w:lang w:val="en-US"/>
        </w:rPr>
        <w:t xml:space="preserve">    background-color: #40d47e;</w:t>
      </w:r>
    </w:p>
    <w:p w14:paraId="1C6D0D89" w14:textId="77777777" w:rsidR="00AE562B" w:rsidRPr="00AE562B" w:rsidRDefault="00AE562B" w:rsidP="00AE562B">
      <w:pPr>
        <w:ind w:left="708"/>
        <w:rPr>
          <w:lang w:val="en-US"/>
        </w:rPr>
      </w:pPr>
      <w:r w:rsidRPr="00AE562B">
        <w:rPr>
          <w:lang w:val="en-US"/>
        </w:rPr>
        <w:t>}</w:t>
      </w:r>
    </w:p>
    <w:p w14:paraId="1EACF72B" w14:textId="77777777" w:rsidR="00AE562B" w:rsidRPr="00AE562B" w:rsidRDefault="00AE562B" w:rsidP="00AE562B">
      <w:pPr>
        <w:ind w:left="708"/>
        <w:rPr>
          <w:lang w:val="en-US"/>
        </w:rPr>
      </w:pPr>
    </w:p>
    <w:p w14:paraId="6C930183" w14:textId="77777777" w:rsidR="00AE562B" w:rsidRPr="00AE562B" w:rsidRDefault="00AE562B" w:rsidP="00AE562B">
      <w:pPr>
        <w:ind w:left="708"/>
        <w:rPr>
          <w:lang w:val="en-US"/>
        </w:rPr>
      </w:pPr>
      <w:r w:rsidRPr="00AE562B">
        <w:rPr>
          <w:lang w:val="en-US"/>
        </w:rPr>
        <w:t>.menu-icon span::before,</w:t>
      </w:r>
    </w:p>
    <w:p w14:paraId="5EADF713" w14:textId="77777777" w:rsidR="00AE562B" w:rsidRPr="00AE562B" w:rsidRDefault="00AE562B" w:rsidP="00AE562B">
      <w:pPr>
        <w:ind w:left="708"/>
        <w:rPr>
          <w:lang w:val="en-US"/>
        </w:rPr>
      </w:pPr>
      <w:r w:rsidRPr="00AE562B">
        <w:rPr>
          <w:lang w:val="en-US"/>
        </w:rPr>
        <w:t>.menu-icon span::after {</w:t>
      </w:r>
    </w:p>
    <w:p w14:paraId="52EC70BD" w14:textId="77777777" w:rsidR="00AE562B" w:rsidRPr="00AE562B" w:rsidRDefault="00AE562B" w:rsidP="00AE562B">
      <w:pPr>
        <w:ind w:left="708"/>
        <w:rPr>
          <w:lang w:val="en-US"/>
        </w:rPr>
      </w:pPr>
      <w:r w:rsidRPr="00AE562B">
        <w:rPr>
          <w:lang w:val="en-US"/>
        </w:rPr>
        <w:t xml:space="preserve">    content: "";</w:t>
      </w:r>
    </w:p>
    <w:p w14:paraId="53ADDE85" w14:textId="77777777" w:rsidR="00AE562B" w:rsidRPr="00AE562B" w:rsidRDefault="00AE562B" w:rsidP="00AE562B">
      <w:pPr>
        <w:ind w:left="708"/>
        <w:rPr>
          <w:lang w:val="en-US"/>
        </w:rPr>
      </w:pPr>
      <w:r w:rsidRPr="00AE562B">
        <w:rPr>
          <w:lang w:val="en-US"/>
        </w:rPr>
        <w:t xml:space="preserve">    display: block;</w:t>
      </w:r>
    </w:p>
    <w:p w14:paraId="503E88AE" w14:textId="77777777" w:rsidR="00AE562B" w:rsidRPr="00AE562B" w:rsidRDefault="00AE562B" w:rsidP="00AE562B">
      <w:pPr>
        <w:ind w:left="708"/>
        <w:rPr>
          <w:lang w:val="en-US"/>
        </w:rPr>
      </w:pPr>
      <w:r w:rsidRPr="00AE562B">
        <w:rPr>
          <w:lang w:val="en-US"/>
        </w:rPr>
        <w:t xml:space="preserve">    width: 100%;</w:t>
      </w:r>
    </w:p>
    <w:p w14:paraId="0A0E586D" w14:textId="77777777" w:rsidR="00AE562B" w:rsidRPr="00AE562B" w:rsidRDefault="00AE562B" w:rsidP="00AE562B">
      <w:pPr>
        <w:ind w:left="708"/>
        <w:rPr>
          <w:lang w:val="en-US"/>
        </w:rPr>
      </w:pPr>
      <w:r w:rsidRPr="00AE562B">
        <w:rPr>
          <w:lang w:val="en-US"/>
        </w:rPr>
        <w:t xml:space="preserve">    height: 12px;</w:t>
      </w:r>
    </w:p>
    <w:p w14:paraId="6362FF93" w14:textId="77777777" w:rsidR="00AE562B" w:rsidRPr="00AE562B" w:rsidRDefault="00AE562B" w:rsidP="00AE562B">
      <w:pPr>
        <w:ind w:left="708"/>
        <w:rPr>
          <w:lang w:val="en-US"/>
        </w:rPr>
      </w:pPr>
      <w:r w:rsidRPr="00AE562B">
        <w:rPr>
          <w:lang w:val="en-US"/>
        </w:rPr>
        <w:t xml:space="preserve">    background-color: #40d47e;</w:t>
      </w:r>
    </w:p>
    <w:p w14:paraId="67F38A29" w14:textId="77777777" w:rsidR="00AE562B" w:rsidRPr="00AE562B" w:rsidRDefault="00AE562B" w:rsidP="00AE562B">
      <w:pPr>
        <w:ind w:left="708"/>
        <w:rPr>
          <w:lang w:val="en-US"/>
        </w:rPr>
      </w:pPr>
      <w:r w:rsidRPr="00AE562B">
        <w:rPr>
          <w:lang w:val="en-US"/>
        </w:rPr>
        <w:t>}</w:t>
      </w:r>
    </w:p>
    <w:p w14:paraId="050825FC" w14:textId="77777777" w:rsidR="00AE562B" w:rsidRPr="00AE562B" w:rsidRDefault="00AE562B" w:rsidP="00AE562B">
      <w:pPr>
        <w:ind w:left="708"/>
        <w:rPr>
          <w:lang w:val="en-US"/>
        </w:rPr>
      </w:pPr>
    </w:p>
    <w:p w14:paraId="24A5D4EB" w14:textId="77777777" w:rsidR="00AE562B" w:rsidRPr="00AE562B" w:rsidRDefault="00AE562B" w:rsidP="00AE562B">
      <w:pPr>
        <w:ind w:left="708"/>
        <w:rPr>
          <w:lang w:val="en-US"/>
        </w:rPr>
      </w:pPr>
      <w:r w:rsidRPr="00AE562B">
        <w:rPr>
          <w:lang w:val="en-US"/>
        </w:rPr>
        <w:t>.menu-icon span::before {</w:t>
      </w:r>
    </w:p>
    <w:p w14:paraId="08E600D5" w14:textId="77777777" w:rsidR="00AE562B" w:rsidRPr="00AE562B" w:rsidRDefault="00AE562B" w:rsidP="00AE562B">
      <w:pPr>
        <w:ind w:left="708"/>
        <w:rPr>
          <w:lang w:val="en-US"/>
        </w:rPr>
      </w:pPr>
      <w:r w:rsidRPr="00AE562B">
        <w:rPr>
          <w:lang w:val="en-US"/>
        </w:rPr>
        <w:t xml:space="preserve">    transform: translate(0, -24px);</w:t>
      </w:r>
    </w:p>
    <w:p w14:paraId="7ABAAD76" w14:textId="77777777" w:rsidR="00AE562B" w:rsidRPr="00AE562B" w:rsidRDefault="00AE562B" w:rsidP="00AE562B">
      <w:pPr>
        <w:ind w:left="708"/>
        <w:rPr>
          <w:lang w:val="en-US"/>
        </w:rPr>
      </w:pPr>
      <w:r w:rsidRPr="00AE562B">
        <w:rPr>
          <w:lang w:val="en-US"/>
        </w:rPr>
        <w:t>}</w:t>
      </w:r>
    </w:p>
    <w:p w14:paraId="669D9003" w14:textId="77777777" w:rsidR="00AE562B" w:rsidRPr="00AE562B" w:rsidRDefault="00AE562B" w:rsidP="00AE562B">
      <w:pPr>
        <w:ind w:left="708"/>
        <w:rPr>
          <w:lang w:val="en-US"/>
        </w:rPr>
      </w:pPr>
    </w:p>
    <w:p w14:paraId="45AA9E94" w14:textId="77777777" w:rsidR="00AE562B" w:rsidRPr="00AE562B" w:rsidRDefault="00AE562B" w:rsidP="00AE562B">
      <w:pPr>
        <w:ind w:left="708"/>
        <w:rPr>
          <w:lang w:val="en-US"/>
        </w:rPr>
      </w:pPr>
      <w:r w:rsidRPr="00AE562B">
        <w:rPr>
          <w:lang w:val="en-US"/>
        </w:rPr>
        <w:t>.menu-icon span::after {</w:t>
      </w:r>
    </w:p>
    <w:p w14:paraId="3D92654A" w14:textId="77777777" w:rsidR="00AE562B" w:rsidRPr="00AE562B" w:rsidRDefault="00AE562B" w:rsidP="00AE562B">
      <w:pPr>
        <w:ind w:left="708"/>
        <w:rPr>
          <w:lang w:val="en-US"/>
        </w:rPr>
      </w:pPr>
      <w:r w:rsidRPr="00AE562B">
        <w:rPr>
          <w:lang w:val="en-US"/>
        </w:rPr>
        <w:t xml:space="preserve">    transform: translate(0, 12px);</w:t>
      </w:r>
    </w:p>
    <w:p w14:paraId="34449356" w14:textId="77777777" w:rsidR="00AE562B" w:rsidRPr="00AE562B" w:rsidRDefault="00AE562B" w:rsidP="00AE562B">
      <w:pPr>
        <w:ind w:left="708"/>
        <w:rPr>
          <w:lang w:val="en-US"/>
        </w:rPr>
      </w:pPr>
      <w:r w:rsidRPr="00AE562B">
        <w:rPr>
          <w:lang w:val="en-US"/>
        </w:rPr>
        <w:t>}</w:t>
      </w:r>
    </w:p>
    <w:p w14:paraId="45D520B6" w14:textId="77777777" w:rsidR="00AE562B" w:rsidRPr="00AE562B" w:rsidRDefault="00AE562B" w:rsidP="00AE562B">
      <w:pPr>
        <w:ind w:left="708"/>
        <w:rPr>
          <w:lang w:val="en-US"/>
        </w:rPr>
      </w:pPr>
    </w:p>
    <w:p w14:paraId="1C54B11F" w14:textId="77777777" w:rsidR="00AE562B" w:rsidRPr="00AE562B" w:rsidRDefault="00AE562B" w:rsidP="00AE562B">
      <w:pPr>
        <w:ind w:left="708"/>
        <w:rPr>
          <w:lang w:val="en-US"/>
        </w:rPr>
      </w:pPr>
      <w:r w:rsidRPr="00AE562B">
        <w:rPr>
          <w:lang w:val="en-US"/>
        </w:rPr>
        <w:t>.menu-icon-open span {</w:t>
      </w:r>
    </w:p>
    <w:p w14:paraId="781BC547" w14:textId="77777777" w:rsidR="00AE562B" w:rsidRPr="00AE562B" w:rsidRDefault="00AE562B" w:rsidP="00AE562B">
      <w:pPr>
        <w:ind w:left="708"/>
        <w:rPr>
          <w:lang w:val="en-US"/>
        </w:rPr>
      </w:pPr>
      <w:r w:rsidRPr="00AE562B">
        <w:rPr>
          <w:lang w:val="en-US"/>
        </w:rPr>
        <w:t>transform:rotate(180deg);</w:t>
      </w:r>
    </w:p>
    <w:p w14:paraId="5C6C3EE2" w14:textId="77777777" w:rsidR="00AE562B" w:rsidRPr="00AE562B" w:rsidRDefault="00AE562B" w:rsidP="00AE562B">
      <w:pPr>
        <w:ind w:left="708"/>
        <w:rPr>
          <w:lang w:val="en-US"/>
        </w:rPr>
      </w:pPr>
      <w:r w:rsidRPr="00AE562B">
        <w:rPr>
          <w:lang w:val="en-US"/>
        </w:rPr>
        <w:t>}</w:t>
      </w:r>
    </w:p>
    <w:p w14:paraId="3FB55B50" w14:textId="77777777" w:rsidR="00AE562B" w:rsidRPr="00AE562B" w:rsidRDefault="00AE562B" w:rsidP="00AE562B">
      <w:pPr>
        <w:ind w:left="708"/>
        <w:rPr>
          <w:lang w:val="en-US"/>
        </w:rPr>
      </w:pPr>
    </w:p>
    <w:p w14:paraId="2B7CE587" w14:textId="77777777" w:rsidR="00AE562B" w:rsidRPr="00AE562B" w:rsidRDefault="00AE562B" w:rsidP="00AE562B">
      <w:pPr>
        <w:ind w:left="708"/>
        <w:rPr>
          <w:lang w:val="en-US"/>
        </w:rPr>
      </w:pPr>
      <w:r w:rsidRPr="00AE562B">
        <w:rPr>
          <w:lang w:val="en-US"/>
        </w:rPr>
        <w:t>.menu-icon-open span::before,</w:t>
      </w:r>
    </w:p>
    <w:p w14:paraId="717E413C" w14:textId="77777777" w:rsidR="00AE562B" w:rsidRPr="00AE562B" w:rsidRDefault="00AE562B" w:rsidP="00AE562B">
      <w:pPr>
        <w:ind w:left="708"/>
        <w:rPr>
          <w:lang w:val="en-US"/>
        </w:rPr>
      </w:pPr>
      <w:r w:rsidRPr="00AE562B">
        <w:rPr>
          <w:lang w:val="en-US"/>
        </w:rPr>
        <w:t>.menu-icon-open span::after {</w:t>
      </w:r>
    </w:p>
    <w:p w14:paraId="139988CB" w14:textId="77777777" w:rsidR="00AE562B" w:rsidRPr="00B4161D" w:rsidRDefault="00AE562B" w:rsidP="00AE562B">
      <w:pPr>
        <w:ind w:left="708"/>
      </w:pPr>
      <w:r w:rsidRPr="00AE562B">
        <w:rPr>
          <w:lang w:val="en-US"/>
        </w:rPr>
        <w:t xml:space="preserve">    width</w:t>
      </w:r>
      <w:r w:rsidRPr="00B4161D">
        <w:t>:60%;</w:t>
      </w:r>
    </w:p>
    <w:p w14:paraId="34489826" w14:textId="1907BC72" w:rsidR="00AE562B" w:rsidRPr="00B4161D" w:rsidRDefault="00AE562B" w:rsidP="00AE562B">
      <w:pPr>
        <w:ind w:left="708"/>
      </w:pPr>
      <w:r w:rsidRPr="00B4161D">
        <w:t>}</w:t>
      </w:r>
    </w:p>
    <w:p w14:paraId="58D52154" w14:textId="036C6B09" w:rsidR="00AE562B" w:rsidRPr="00B4161D" w:rsidRDefault="00AE562B" w:rsidP="00AE562B">
      <w:pPr>
        <w:ind w:left="708"/>
      </w:pPr>
    </w:p>
    <w:p w14:paraId="43145146" w14:textId="77777777" w:rsidR="00AE562B" w:rsidRDefault="00AE562B" w:rsidP="00AE562B">
      <w:pPr>
        <w:pStyle w:val="2"/>
      </w:pPr>
      <w:r>
        <w:t>Иконка-трансформер, шаг 3 </w:t>
      </w:r>
      <w:r>
        <w:rPr>
          <w:bCs/>
          <w:color w:val="999999"/>
          <w:sz w:val="37"/>
          <w:szCs w:val="37"/>
        </w:rPr>
        <w:t>[24/29]</w:t>
      </w:r>
    </w:p>
    <w:p w14:paraId="7D7EC0B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AE562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E40A07">
      <w:pPr>
        <w:ind w:left="708"/>
      </w:pPr>
    </w:p>
    <w:p w14:paraId="085A914A" w14:textId="77777777" w:rsidR="00E40A07" w:rsidRPr="00E40A07" w:rsidRDefault="00E40A07" w:rsidP="00E40A07">
      <w:pPr>
        <w:ind w:left="708"/>
        <w:rPr>
          <w:lang w:val="en-US"/>
        </w:rPr>
      </w:pPr>
      <w:r w:rsidRPr="00E40A07">
        <w:rPr>
          <w:lang w:val="en-US"/>
        </w:rPr>
        <w:t>.menu-icon-open span::before {</w:t>
      </w:r>
    </w:p>
    <w:p w14:paraId="1584788F" w14:textId="77777777" w:rsidR="00E40A07" w:rsidRPr="00E40A07" w:rsidRDefault="00E40A07" w:rsidP="00E40A07">
      <w:pPr>
        <w:ind w:left="708"/>
        <w:rPr>
          <w:lang w:val="en-US"/>
        </w:rPr>
      </w:pPr>
      <w:r w:rsidRPr="00E40A07">
        <w:rPr>
          <w:lang w:val="en-US"/>
        </w:rPr>
        <w:t xml:space="preserve">    transform:translate(45px,-14px) rotate(45deg);</w:t>
      </w:r>
    </w:p>
    <w:p w14:paraId="1611D407" w14:textId="77777777" w:rsidR="00E40A07" w:rsidRPr="00E40A07" w:rsidRDefault="00E40A07" w:rsidP="00E40A07">
      <w:pPr>
        <w:ind w:left="708"/>
        <w:rPr>
          <w:lang w:val="en-US"/>
        </w:rPr>
      </w:pPr>
      <w:r w:rsidRPr="00E40A07">
        <w:rPr>
          <w:lang w:val="en-US"/>
        </w:rPr>
        <w:t>}</w:t>
      </w:r>
    </w:p>
    <w:p w14:paraId="44FFCE5C" w14:textId="77777777" w:rsidR="00E40A07" w:rsidRPr="00E40A07" w:rsidRDefault="00E40A07" w:rsidP="00E40A07">
      <w:pPr>
        <w:ind w:left="708"/>
        <w:rPr>
          <w:lang w:val="en-US"/>
        </w:rPr>
      </w:pPr>
    </w:p>
    <w:p w14:paraId="249C73A5" w14:textId="77777777" w:rsidR="00E40A07" w:rsidRPr="00E40A07" w:rsidRDefault="00E40A07" w:rsidP="00E40A07">
      <w:pPr>
        <w:ind w:left="708"/>
        <w:rPr>
          <w:lang w:val="en-US"/>
        </w:rPr>
      </w:pPr>
      <w:r w:rsidRPr="00E40A07">
        <w:rPr>
          <w:lang w:val="en-US"/>
        </w:rPr>
        <w:t>.menu-icon-open span::after {</w:t>
      </w:r>
    </w:p>
    <w:p w14:paraId="210D3AB7" w14:textId="77777777" w:rsidR="00E40A07" w:rsidRPr="00E40A07" w:rsidRDefault="00E40A07" w:rsidP="00E40A07">
      <w:pPr>
        <w:ind w:left="708"/>
        <w:rPr>
          <w:lang w:val="en-US"/>
        </w:rPr>
      </w:pPr>
      <w:r w:rsidRPr="00E40A07">
        <w:rPr>
          <w:lang w:val="en-US"/>
        </w:rPr>
        <w:t xml:space="preserve">    transform:translate(45px,2px) rotate(-45deg);</w:t>
      </w:r>
    </w:p>
    <w:p w14:paraId="139233AF" w14:textId="77777777" w:rsidR="00E40A07" w:rsidRPr="00E40A07" w:rsidRDefault="00E40A07" w:rsidP="00E40A07">
      <w:pPr>
        <w:ind w:left="708"/>
        <w:rPr>
          <w:lang w:val="en-US"/>
        </w:rPr>
      </w:pPr>
      <w:r w:rsidRPr="00E40A07">
        <w:rPr>
          <w:lang w:val="en-US"/>
        </w:rPr>
        <w:t xml:space="preserve">    </w:t>
      </w:r>
    </w:p>
    <w:p w14:paraId="7152F1BD" w14:textId="199E2ABA" w:rsidR="00AE562B" w:rsidRDefault="00E40A07" w:rsidP="00E40A07">
      <w:pPr>
        <w:ind w:left="708"/>
      </w:pPr>
      <w:r>
        <w:t>}</w:t>
      </w:r>
    </w:p>
    <w:p w14:paraId="63D9D20C" w14:textId="365C0435" w:rsidR="00E40A07" w:rsidRDefault="00E40A07" w:rsidP="00E40A07">
      <w:pPr>
        <w:ind w:left="708"/>
      </w:pPr>
    </w:p>
    <w:p w14:paraId="005DCD05" w14:textId="77777777" w:rsidR="00E40A07" w:rsidRDefault="00E40A07" w:rsidP="00E40A07">
      <w:pPr>
        <w:pStyle w:val="2"/>
      </w:pPr>
      <w:r>
        <w:t>Иконка-трансформер, шаг 4 </w:t>
      </w:r>
      <w:r>
        <w:rPr>
          <w:bCs/>
          <w:color w:val="999999"/>
          <w:sz w:val="37"/>
          <w:szCs w:val="37"/>
        </w:rPr>
        <w:t>[25/29]</w:t>
      </w:r>
    </w:p>
    <w:p w14:paraId="298EEA32" w14:textId="77777777"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E40A07">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E40A07">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E40A07">
      <w:pPr>
        <w:rPr>
          <w:lang w:val="en-US"/>
        </w:rPr>
      </w:pPr>
      <w:r w:rsidRPr="00E40A07">
        <w:rPr>
          <w:lang w:val="en-US"/>
        </w:rPr>
        <w:t>.menu-icon span {</w:t>
      </w:r>
    </w:p>
    <w:p w14:paraId="51291296" w14:textId="77777777" w:rsidR="00E40A07" w:rsidRPr="00E40A07" w:rsidRDefault="00E40A07" w:rsidP="00E40A07">
      <w:pPr>
        <w:rPr>
          <w:lang w:val="en-US"/>
        </w:rPr>
      </w:pPr>
      <w:r w:rsidRPr="00E40A07">
        <w:rPr>
          <w:lang w:val="en-US"/>
        </w:rPr>
        <w:t xml:space="preserve">    display: block;</w:t>
      </w:r>
    </w:p>
    <w:p w14:paraId="2FBAD6EA" w14:textId="77777777" w:rsidR="00E40A07" w:rsidRPr="00E40A07" w:rsidRDefault="00E40A07" w:rsidP="00E40A07">
      <w:pPr>
        <w:rPr>
          <w:lang w:val="en-US"/>
        </w:rPr>
      </w:pPr>
      <w:r w:rsidRPr="00E40A07">
        <w:rPr>
          <w:lang w:val="en-US"/>
        </w:rPr>
        <w:t xml:space="preserve">    width: 100%;</w:t>
      </w:r>
    </w:p>
    <w:p w14:paraId="2DD3A15B" w14:textId="77777777" w:rsidR="00E40A07" w:rsidRPr="00E40A07" w:rsidRDefault="00E40A07" w:rsidP="00E40A07">
      <w:pPr>
        <w:rPr>
          <w:lang w:val="en-US"/>
        </w:rPr>
      </w:pPr>
      <w:r w:rsidRPr="00E40A07">
        <w:rPr>
          <w:lang w:val="en-US"/>
        </w:rPr>
        <w:t xml:space="preserve">    height: 12px;</w:t>
      </w:r>
    </w:p>
    <w:p w14:paraId="2AE1EB70" w14:textId="77777777" w:rsidR="00E40A07" w:rsidRPr="00E40A07" w:rsidRDefault="00E40A07" w:rsidP="00E40A07">
      <w:pPr>
        <w:rPr>
          <w:lang w:val="en-US"/>
        </w:rPr>
      </w:pPr>
      <w:r w:rsidRPr="00E40A07">
        <w:rPr>
          <w:lang w:val="en-US"/>
        </w:rPr>
        <w:t xml:space="preserve">    background-color: #40d47e;</w:t>
      </w:r>
    </w:p>
    <w:p w14:paraId="3811F730" w14:textId="77777777" w:rsidR="00E40A07" w:rsidRPr="00E40A07" w:rsidRDefault="00E40A07" w:rsidP="00E40A07">
      <w:pPr>
        <w:rPr>
          <w:lang w:val="en-US"/>
        </w:rPr>
      </w:pPr>
      <w:r w:rsidRPr="00E40A07">
        <w:rPr>
          <w:lang w:val="en-US"/>
        </w:rPr>
        <w:t>transition:0.7s ease-in-out;</w:t>
      </w:r>
    </w:p>
    <w:p w14:paraId="2444BB90" w14:textId="77777777" w:rsidR="00E40A07" w:rsidRPr="00E40A07" w:rsidRDefault="00E40A07" w:rsidP="00E40A07">
      <w:pPr>
        <w:rPr>
          <w:lang w:val="en-US"/>
        </w:rPr>
      </w:pPr>
      <w:r w:rsidRPr="00E40A07">
        <w:rPr>
          <w:lang w:val="en-US"/>
        </w:rPr>
        <w:t>}</w:t>
      </w:r>
    </w:p>
    <w:p w14:paraId="7BDC55F5" w14:textId="77777777" w:rsidR="00E40A07" w:rsidRPr="00E40A07" w:rsidRDefault="00E40A07" w:rsidP="00E40A07">
      <w:pPr>
        <w:rPr>
          <w:lang w:val="en-US"/>
        </w:rPr>
      </w:pPr>
    </w:p>
    <w:p w14:paraId="4EDA7F41" w14:textId="77777777" w:rsidR="00E40A07" w:rsidRPr="00E40A07" w:rsidRDefault="00E40A07" w:rsidP="00E40A07">
      <w:pPr>
        <w:rPr>
          <w:lang w:val="en-US"/>
        </w:rPr>
      </w:pPr>
      <w:r w:rsidRPr="00E40A07">
        <w:rPr>
          <w:lang w:val="en-US"/>
        </w:rPr>
        <w:t>.menu-icon span::before,</w:t>
      </w:r>
    </w:p>
    <w:p w14:paraId="2F50C624" w14:textId="77777777" w:rsidR="00E40A07" w:rsidRPr="00E40A07" w:rsidRDefault="00E40A07" w:rsidP="00E40A07">
      <w:pPr>
        <w:rPr>
          <w:lang w:val="en-US"/>
        </w:rPr>
      </w:pPr>
      <w:r w:rsidRPr="00E40A07">
        <w:rPr>
          <w:lang w:val="en-US"/>
        </w:rPr>
        <w:t>.menu-icon span::after {</w:t>
      </w:r>
    </w:p>
    <w:p w14:paraId="48CE31A3" w14:textId="77777777" w:rsidR="00E40A07" w:rsidRPr="00E40A07" w:rsidRDefault="00E40A07" w:rsidP="00E40A07">
      <w:pPr>
        <w:rPr>
          <w:lang w:val="en-US"/>
        </w:rPr>
      </w:pPr>
      <w:r w:rsidRPr="00E40A07">
        <w:rPr>
          <w:lang w:val="en-US"/>
        </w:rPr>
        <w:t xml:space="preserve">    content: "";</w:t>
      </w:r>
    </w:p>
    <w:p w14:paraId="29531CE6" w14:textId="77777777" w:rsidR="00E40A07" w:rsidRPr="00E40A07" w:rsidRDefault="00E40A07" w:rsidP="00E40A07">
      <w:pPr>
        <w:rPr>
          <w:lang w:val="en-US"/>
        </w:rPr>
      </w:pPr>
      <w:r w:rsidRPr="00E40A07">
        <w:rPr>
          <w:lang w:val="en-US"/>
        </w:rPr>
        <w:t xml:space="preserve">    display: block;</w:t>
      </w:r>
    </w:p>
    <w:p w14:paraId="74885F7F" w14:textId="77777777" w:rsidR="00E40A07" w:rsidRPr="00E40A07" w:rsidRDefault="00E40A07" w:rsidP="00E40A07">
      <w:pPr>
        <w:rPr>
          <w:lang w:val="en-US"/>
        </w:rPr>
      </w:pPr>
      <w:r w:rsidRPr="00E40A07">
        <w:rPr>
          <w:lang w:val="en-US"/>
        </w:rPr>
        <w:t xml:space="preserve">    width: 100%;</w:t>
      </w:r>
    </w:p>
    <w:p w14:paraId="2EC470F7" w14:textId="77777777" w:rsidR="00E40A07" w:rsidRPr="00E40A07" w:rsidRDefault="00E40A07" w:rsidP="00E40A07">
      <w:pPr>
        <w:rPr>
          <w:lang w:val="en-US"/>
        </w:rPr>
      </w:pPr>
      <w:r w:rsidRPr="00E40A07">
        <w:rPr>
          <w:lang w:val="en-US"/>
        </w:rPr>
        <w:t xml:space="preserve">    height: 12px;</w:t>
      </w:r>
    </w:p>
    <w:p w14:paraId="412E87E0" w14:textId="77777777" w:rsidR="00E40A07" w:rsidRPr="00E40A07" w:rsidRDefault="00E40A07" w:rsidP="00E40A07">
      <w:pPr>
        <w:rPr>
          <w:lang w:val="en-US"/>
        </w:rPr>
      </w:pPr>
      <w:r w:rsidRPr="00E40A07">
        <w:rPr>
          <w:lang w:val="en-US"/>
        </w:rPr>
        <w:t xml:space="preserve">    background-color: #40d47e;</w:t>
      </w:r>
    </w:p>
    <w:p w14:paraId="311F758A" w14:textId="77777777" w:rsidR="00E40A07" w:rsidRPr="00E40A07" w:rsidRDefault="00E40A07" w:rsidP="00E40A07">
      <w:pPr>
        <w:rPr>
          <w:lang w:val="en-US"/>
        </w:rPr>
      </w:pPr>
      <w:r w:rsidRPr="00E40A07">
        <w:rPr>
          <w:lang w:val="en-US"/>
        </w:rPr>
        <w:t xml:space="preserve">    transition:0.7s ease-in-out;</w:t>
      </w:r>
    </w:p>
    <w:p w14:paraId="1EED0ED2" w14:textId="77777777" w:rsidR="00E40A07" w:rsidRPr="00E40A07" w:rsidRDefault="00E40A07" w:rsidP="00E40A07">
      <w:pPr>
        <w:rPr>
          <w:lang w:val="en-US"/>
        </w:rPr>
      </w:pPr>
    </w:p>
    <w:p w14:paraId="075E400C" w14:textId="77777777" w:rsidR="00E40A07" w:rsidRPr="00E40A07" w:rsidRDefault="00E40A07" w:rsidP="00E40A07">
      <w:pPr>
        <w:rPr>
          <w:lang w:val="en-US"/>
        </w:rPr>
      </w:pPr>
    </w:p>
    <w:p w14:paraId="45CBB0D9" w14:textId="77777777" w:rsidR="00E40A07" w:rsidRPr="00E40A07" w:rsidRDefault="00E40A07" w:rsidP="00E40A07">
      <w:pPr>
        <w:rPr>
          <w:lang w:val="en-US"/>
        </w:rPr>
      </w:pPr>
      <w:r w:rsidRPr="00E40A07">
        <w:rPr>
          <w:lang w:val="en-US"/>
        </w:rPr>
        <w:t>}</w:t>
      </w:r>
    </w:p>
    <w:p w14:paraId="324C6048" w14:textId="77777777" w:rsidR="00E40A07" w:rsidRPr="00E40A07" w:rsidRDefault="00E40A07" w:rsidP="00E40A07">
      <w:pPr>
        <w:rPr>
          <w:lang w:val="en-US"/>
        </w:rPr>
      </w:pPr>
    </w:p>
    <w:p w14:paraId="37166FC4" w14:textId="77777777" w:rsidR="00E40A07" w:rsidRPr="00E40A07" w:rsidRDefault="00E40A07" w:rsidP="00E40A07">
      <w:pPr>
        <w:rPr>
          <w:lang w:val="en-US"/>
        </w:rPr>
      </w:pPr>
      <w:r w:rsidRPr="00E40A07">
        <w:rPr>
          <w:lang w:val="en-US"/>
        </w:rPr>
        <w:t>.menu-icon span::before {</w:t>
      </w:r>
    </w:p>
    <w:p w14:paraId="72CA8239" w14:textId="77777777" w:rsidR="00E40A07" w:rsidRPr="00E40A07" w:rsidRDefault="00E40A07" w:rsidP="00E40A07">
      <w:pPr>
        <w:rPr>
          <w:lang w:val="en-US"/>
        </w:rPr>
      </w:pPr>
      <w:r w:rsidRPr="00E40A07">
        <w:rPr>
          <w:lang w:val="en-US"/>
        </w:rPr>
        <w:t xml:space="preserve">    transform: translate(0, -24px);</w:t>
      </w:r>
    </w:p>
    <w:p w14:paraId="5DF2C49C" w14:textId="77777777" w:rsidR="00E40A07" w:rsidRPr="00E40A07" w:rsidRDefault="00E40A07" w:rsidP="00E40A07">
      <w:pPr>
        <w:rPr>
          <w:lang w:val="en-US"/>
        </w:rPr>
      </w:pPr>
      <w:r w:rsidRPr="00E40A07">
        <w:rPr>
          <w:lang w:val="en-US"/>
        </w:rPr>
        <w:t>}</w:t>
      </w:r>
    </w:p>
    <w:p w14:paraId="456D70E9" w14:textId="77777777" w:rsidR="00E40A07" w:rsidRPr="00E40A07" w:rsidRDefault="00E40A07" w:rsidP="00E40A07">
      <w:pPr>
        <w:rPr>
          <w:lang w:val="en-US"/>
        </w:rPr>
      </w:pPr>
    </w:p>
    <w:p w14:paraId="12916520" w14:textId="77777777" w:rsidR="00E40A07" w:rsidRPr="00E40A07" w:rsidRDefault="00E40A07" w:rsidP="00E40A07">
      <w:pPr>
        <w:rPr>
          <w:lang w:val="en-US"/>
        </w:rPr>
      </w:pPr>
      <w:r w:rsidRPr="00E40A07">
        <w:rPr>
          <w:lang w:val="en-US"/>
        </w:rPr>
        <w:t>.menu-icon span::after {</w:t>
      </w:r>
    </w:p>
    <w:p w14:paraId="6EE1453A" w14:textId="77777777" w:rsidR="00E40A07" w:rsidRPr="00E40A07" w:rsidRDefault="00E40A07" w:rsidP="00E40A07">
      <w:pPr>
        <w:rPr>
          <w:lang w:val="en-US"/>
        </w:rPr>
      </w:pPr>
      <w:r w:rsidRPr="00E40A07">
        <w:rPr>
          <w:lang w:val="en-US"/>
        </w:rPr>
        <w:t xml:space="preserve">    transform: translate(0, 12px);</w:t>
      </w:r>
    </w:p>
    <w:p w14:paraId="5329C2A5" w14:textId="77777777" w:rsidR="00E40A07" w:rsidRPr="00E40A07" w:rsidRDefault="00E40A07" w:rsidP="00E40A07">
      <w:pPr>
        <w:rPr>
          <w:lang w:val="en-US"/>
        </w:rPr>
      </w:pPr>
      <w:r w:rsidRPr="00E40A07">
        <w:rPr>
          <w:lang w:val="en-US"/>
        </w:rPr>
        <w:t>}</w:t>
      </w:r>
    </w:p>
    <w:p w14:paraId="041D2875" w14:textId="77777777" w:rsidR="00E40A07" w:rsidRPr="00E40A07" w:rsidRDefault="00E40A07" w:rsidP="00E40A07">
      <w:pPr>
        <w:rPr>
          <w:lang w:val="en-US"/>
        </w:rPr>
      </w:pPr>
    </w:p>
    <w:p w14:paraId="6DA5D549" w14:textId="77777777" w:rsidR="00E40A07" w:rsidRPr="00E40A07" w:rsidRDefault="00E40A07" w:rsidP="00E40A07">
      <w:pPr>
        <w:rPr>
          <w:lang w:val="en-US"/>
        </w:rPr>
      </w:pPr>
      <w:r w:rsidRPr="00E40A07">
        <w:rPr>
          <w:lang w:val="en-US"/>
        </w:rPr>
        <w:t>.menu-icon-open span {</w:t>
      </w:r>
    </w:p>
    <w:p w14:paraId="0DF447FC" w14:textId="77777777" w:rsidR="00E40A07" w:rsidRPr="00E40A07" w:rsidRDefault="00E40A07" w:rsidP="00E40A07">
      <w:pPr>
        <w:rPr>
          <w:lang w:val="en-US"/>
        </w:rPr>
      </w:pPr>
      <w:r w:rsidRPr="00E40A07">
        <w:rPr>
          <w:lang w:val="en-US"/>
        </w:rPr>
        <w:t xml:space="preserve">    transform: rotate(180deg);</w:t>
      </w:r>
    </w:p>
    <w:p w14:paraId="6F7A48C3" w14:textId="77777777" w:rsidR="00E40A07" w:rsidRPr="00E40A07" w:rsidRDefault="00E40A07" w:rsidP="00E40A07">
      <w:pPr>
        <w:rPr>
          <w:lang w:val="en-US"/>
        </w:rPr>
      </w:pPr>
      <w:r w:rsidRPr="00E40A07">
        <w:rPr>
          <w:lang w:val="en-US"/>
        </w:rPr>
        <w:t>}</w:t>
      </w:r>
    </w:p>
    <w:p w14:paraId="41466636" w14:textId="77777777" w:rsidR="00E40A07" w:rsidRPr="00E40A07" w:rsidRDefault="00E40A07" w:rsidP="00E40A07">
      <w:pPr>
        <w:rPr>
          <w:lang w:val="en-US"/>
        </w:rPr>
      </w:pPr>
    </w:p>
    <w:p w14:paraId="44CC0BBF" w14:textId="77777777" w:rsidR="00E40A07" w:rsidRPr="00E40A07" w:rsidRDefault="00E40A07" w:rsidP="00E40A07">
      <w:pPr>
        <w:rPr>
          <w:lang w:val="en-US"/>
        </w:rPr>
      </w:pPr>
      <w:r w:rsidRPr="00E40A07">
        <w:rPr>
          <w:lang w:val="en-US"/>
        </w:rPr>
        <w:t>.menu-icon-open span::before,</w:t>
      </w:r>
    </w:p>
    <w:p w14:paraId="62EB67F7" w14:textId="77777777" w:rsidR="00E40A07" w:rsidRPr="00E40A07" w:rsidRDefault="00E40A07" w:rsidP="00E40A07">
      <w:pPr>
        <w:rPr>
          <w:lang w:val="en-US"/>
        </w:rPr>
      </w:pPr>
      <w:r w:rsidRPr="00E40A07">
        <w:rPr>
          <w:lang w:val="en-US"/>
        </w:rPr>
        <w:t>.menu-icon-open span::after {</w:t>
      </w:r>
    </w:p>
    <w:p w14:paraId="7C0056CD" w14:textId="77777777" w:rsidR="00E40A07" w:rsidRPr="00E40A07" w:rsidRDefault="00E40A07" w:rsidP="00E40A07">
      <w:pPr>
        <w:rPr>
          <w:lang w:val="en-US"/>
        </w:rPr>
      </w:pPr>
      <w:r w:rsidRPr="00E40A07">
        <w:rPr>
          <w:lang w:val="en-US"/>
        </w:rPr>
        <w:t xml:space="preserve">    width: 60%;</w:t>
      </w:r>
    </w:p>
    <w:p w14:paraId="340F0224" w14:textId="77777777" w:rsidR="00E40A07" w:rsidRPr="00E40A07" w:rsidRDefault="00E40A07" w:rsidP="00E40A07">
      <w:pPr>
        <w:rPr>
          <w:lang w:val="en-US"/>
        </w:rPr>
      </w:pPr>
      <w:r w:rsidRPr="00E40A07">
        <w:rPr>
          <w:lang w:val="en-US"/>
        </w:rPr>
        <w:t>}</w:t>
      </w:r>
    </w:p>
    <w:p w14:paraId="3ED1E8BC" w14:textId="77777777" w:rsidR="00E40A07" w:rsidRPr="00E40A07" w:rsidRDefault="00E40A07" w:rsidP="00E40A07">
      <w:pPr>
        <w:rPr>
          <w:lang w:val="en-US"/>
        </w:rPr>
      </w:pPr>
    </w:p>
    <w:p w14:paraId="15DA3CFB" w14:textId="77777777" w:rsidR="00E40A07" w:rsidRPr="00E40A07" w:rsidRDefault="00E40A07" w:rsidP="00E40A07">
      <w:pPr>
        <w:rPr>
          <w:lang w:val="en-US"/>
        </w:rPr>
      </w:pPr>
      <w:r w:rsidRPr="00E40A07">
        <w:rPr>
          <w:lang w:val="en-US"/>
        </w:rPr>
        <w:t>.menu-icon-open span::before {</w:t>
      </w:r>
    </w:p>
    <w:p w14:paraId="70622400" w14:textId="77777777" w:rsidR="00E40A07" w:rsidRPr="00E40A07" w:rsidRDefault="00E40A07" w:rsidP="00E40A07">
      <w:pPr>
        <w:rPr>
          <w:lang w:val="en-US"/>
        </w:rPr>
      </w:pPr>
      <w:r w:rsidRPr="00E40A07">
        <w:rPr>
          <w:lang w:val="en-US"/>
        </w:rPr>
        <w:t xml:space="preserve">    transform: translate(45px, -14px) rotate(45deg);</w:t>
      </w:r>
    </w:p>
    <w:p w14:paraId="000C0466" w14:textId="77777777" w:rsidR="00E40A07" w:rsidRPr="00E40A07" w:rsidRDefault="00E40A07" w:rsidP="00E40A07">
      <w:pPr>
        <w:rPr>
          <w:lang w:val="en-US"/>
        </w:rPr>
      </w:pPr>
      <w:r w:rsidRPr="00E40A07">
        <w:rPr>
          <w:lang w:val="en-US"/>
        </w:rPr>
        <w:t>}</w:t>
      </w:r>
    </w:p>
    <w:p w14:paraId="68115BD9" w14:textId="77777777" w:rsidR="00E40A07" w:rsidRPr="00E40A07" w:rsidRDefault="00E40A07" w:rsidP="00E40A07">
      <w:pPr>
        <w:rPr>
          <w:lang w:val="en-US"/>
        </w:rPr>
      </w:pPr>
    </w:p>
    <w:p w14:paraId="7CFD86C5" w14:textId="77777777" w:rsidR="00E40A07" w:rsidRPr="00E40A07" w:rsidRDefault="00E40A07" w:rsidP="00E40A07">
      <w:pPr>
        <w:rPr>
          <w:lang w:val="en-US"/>
        </w:rPr>
      </w:pPr>
      <w:r w:rsidRPr="00E40A07">
        <w:rPr>
          <w:lang w:val="en-US"/>
        </w:rPr>
        <w:t>.menu-icon-open span::after {</w:t>
      </w:r>
    </w:p>
    <w:p w14:paraId="25283379" w14:textId="77777777" w:rsidR="00E40A07" w:rsidRPr="00E40A07" w:rsidRDefault="00E40A07" w:rsidP="00E40A07">
      <w:pPr>
        <w:rPr>
          <w:lang w:val="en-US"/>
        </w:rPr>
      </w:pPr>
      <w:r w:rsidRPr="00E40A07">
        <w:rPr>
          <w:lang w:val="en-US"/>
        </w:rPr>
        <w:t xml:space="preserve">    transform: translate(45px, 2px) rotate(-45deg);</w:t>
      </w:r>
    </w:p>
    <w:p w14:paraId="003A9FFE" w14:textId="124B5ED5" w:rsidR="00E40A07" w:rsidRDefault="00E40A07" w:rsidP="00E40A07">
      <w:r w:rsidRPr="00E40A07">
        <w:t>}</w:t>
      </w:r>
    </w:p>
    <w:p w14:paraId="031A23AC" w14:textId="3B92EB1F" w:rsidR="00E40A07" w:rsidRDefault="00E40A07" w:rsidP="00E40A07">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98175" cy="765706"/>
                    </a:xfrm>
                    <a:prstGeom prst="rect">
                      <a:avLst/>
                    </a:prstGeom>
                  </pic:spPr>
                </pic:pic>
              </a:graphicData>
            </a:graphic>
          </wp:inline>
        </w:drawing>
      </w:r>
    </w:p>
    <w:p w14:paraId="0E52DBEE" w14:textId="1BCC00DF" w:rsidR="0017629C" w:rsidRDefault="0017629C" w:rsidP="00E40A07">
      <w:pPr>
        <w:ind w:left="708"/>
      </w:pPr>
    </w:p>
    <w:p w14:paraId="7C4A2275" w14:textId="4318CC3A" w:rsidR="0017629C" w:rsidRDefault="0017629C" w:rsidP="00E40A07">
      <w:pPr>
        <w:ind w:left="708"/>
      </w:pPr>
    </w:p>
    <w:p w14:paraId="295FB24D" w14:textId="5747F6A8" w:rsidR="0017629C" w:rsidRDefault="0017629C" w:rsidP="00E40A07">
      <w:pPr>
        <w:ind w:left="708"/>
      </w:pPr>
    </w:p>
    <w:p w14:paraId="2A3B6B17" w14:textId="77777777" w:rsidR="0017629C" w:rsidRDefault="0017629C" w:rsidP="0017629C">
      <w:pPr>
        <w:pStyle w:val="2"/>
      </w:pPr>
      <w:r>
        <w:lastRenderedPageBreak/>
        <w:t>Текстовое поле ввода, шаг 1 </w:t>
      </w:r>
      <w:r>
        <w:rPr>
          <w:bCs/>
          <w:color w:val="999999"/>
          <w:sz w:val="37"/>
          <w:szCs w:val="37"/>
        </w:rPr>
        <w:t>[26/29]</w:t>
      </w:r>
    </w:p>
    <w:p w14:paraId="4488132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17629C">
      <w:pPr>
        <w:ind w:left="708"/>
        <w:rPr>
          <w:lang w:val="en-US"/>
        </w:rPr>
      </w:pPr>
      <w:r w:rsidRPr="0017629C">
        <w:rPr>
          <w:lang w:val="en-US"/>
        </w:rPr>
        <w:t>&lt;!DOCTYPE html&gt;</w:t>
      </w:r>
    </w:p>
    <w:p w14:paraId="5E3C1DDD" w14:textId="77777777" w:rsidR="0017629C" w:rsidRPr="0017629C" w:rsidRDefault="0017629C" w:rsidP="0017629C">
      <w:pPr>
        <w:ind w:left="708"/>
        <w:rPr>
          <w:lang w:val="en-US"/>
        </w:rPr>
      </w:pPr>
      <w:r w:rsidRPr="0017629C">
        <w:rPr>
          <w:lang w:val="en-US"/>
        </w:rPr>
        <w:t>&lt;html lang="ru"&gt;</w:t>
      </w:r>
    </w:p>
    <w:p w14:paraId="43528EE9" w14:textId="77777777" w:rsidR="0017629C" w:rsidRDefault="0017629C" w:rsidP="0017629C">
      <w:pPr>
        <w:ind w:left="708"/>
      </w:pPr>
      <w:r w:rsidRPr="0017629C">
        <w:rPr>
          <w:lang w:val="en-US"/>
        </w:rPr>
        <w:t xml:space="preserve">    </w:t>
      </w:r>
      <w:r>
        <w:t>&lt;head&gt;</w:t>
      </w:r>
    </w:p>
    <w:p w14:paraId="51416280" w14:textId="77777777" w:rsidR="0017629C" w:rsidRDefault="0017629C" w:rsidP="0017629C">
      <w:pPr>
        <w:ind w:left="708"/>
      </w:pPr>
      <w:r>
        <w:t xml:space="preserve">        &lt;title&gt;Текстовое поле ввода, шаг 1&lt;/title&gt;</w:t>
      </w:r>
    </w:p>
    <w:p w14:paraId="546CAAE1" w14:textId="77777777" w:rsidR="0017629C" w:rsidRPr="0017629C" w:rsidRDefault="0017629C" w:rsidP="0017629C">
      <w:pPr>
        <w:ind w:left="708"/>
        <w:rPr>
          <w:lang w:val="en-US"/>
        </w:rPr>
      </w:pPr>
      <w:r>
        <w:t xml:space="preserve">        </w:t>
      </w:r>
      <w:r w:rsidRPr="0017629C">
        <w:rPr>
          <w:lang w:val="en-US"/>
        </w:rPr>
        <w:t>&lt;meta charset="utf-8"&gt;</w:t>
      </w:r>
    </w:p>
    <w:p w14:paraId="67E46688" w14:textId="77777777" w:rsidR="0017629C" w:rsidRPr="0017629C" w:rsidRDefault="0017629C" w:rsidP="0017629C">
      <w:pPr>
        <w:ind w:left="708"/>
        <w:rPr>
          <w:lang w:val="en-US"/>
        </w:rPr>
      </w:pPr>
      <w:r w:rsidRPr="0017629C">
        <w:rPr>
          <w:lang w:val="en-US"/>
        </w:rPr>
        <w:t xml:space="preserve">        &lt;base href="/assets/course84/"&gt;</w:t>
      </w:r>
    </w:p>
    <w:p w14:paraId="403E65B8" w14:textId="77777777" w:rsidR="0017629C" w:rsidRPr="0017629C" w:rsidRDefault="0017629C" w:rsidP="0017629C">
      <w:pPr>
        <w:ind w:left="708"/>
        <w:rPr>
          <w:lang w:val="en-US"/>
        </w:rPr>
      </w:pPr>
      <w:r w:rsidRPr="0017629C">
        <w:rPr>
          <w:lang w:val="en-US"/>
        </w:rPr>
        <w:t xml:space="preserve">        &lt;link href="material.css" rel="stylesheet"&gt;</w:t>
      </w:r>
    </w:p>
    <w:p w14:paraId="34D1166A" w14:textId="77777777" w:rsidR="0017629C" w:rsidRPr="0017629C" w:rsidRDefault="0017629C" w:rsidP="0017629C">
      <w:pPr>
        <w:ind w:left="708"/>
        <w:rPr>
          <w:lang w:val="en-US"/>
        </w:rPr>
      </w:pPr>
      <w:r w:rsidRPr="0017629C">
        <w:rPr>
          <w:lang w:val="en-US"/>
        </w:rPr>
        <w:t xml:space="preserve">    &lt;/head&gt;</w:t>
      </w:r>
    </w:p>
    <w:p w14:paraId="5455C0CA" w14:textId="77777777" w:rsidR="0017629C" w:rsidRPr="0017629C" w:rsidRDefault="0017629C" w:rsidP="0017629C">
      <w:pPr>
        <w:ind w:left="708"/>
        <w:rPr>
          <w:lang w:val="en-US"/>
        </w:rPr>
      </w:pPr>
      <w:r w:rsidRPr="0017629C">
        <w:rPr>
          <w:lang w:val="en-US"/>
        </w:rPr>
        <w:t xml:space="preserve">    &lt;body class="purple-theme"&gt;</w:t>
      </w:r>
    </w:p>
    <w:p w14:paraId="78D1EEE1" w14:textId="77777777" w:rsidR="0017629C" w:rsidRPr="0017629C" w:rsidRDefault="0017629C" w:rsidP="0017629C">
      <w:pPr>
        <w:ind w:left="708"/>
        <w:rPr>
          <w:lang w:val="en-US"/>
        </w:rPr>
      </w:pPr>
      <w:r w:rsidRPr="0017629C">
        <w:rPr>
          <w:lang w:val="en-US"/>
        </w:rPr>
        <w:t xml:space="preserve">        &lt;section class="card"&gt;</w:t>
      </w:r>
    </w:p>
    <w:p w14:paraId="28C6245A" w14:textId="77777777" w:rsidR="0017629C" w:rsidRPr="0017629C" w:rsidRDefault="0017629C" w:rsidP="0017629C">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17629C">
      <w:pPr>
        <w:ind w:left="708"/>
        <w:rPr>
          <w:lang w:val="en-US"/>
        </w:rPr>
      </w:pPr>
      <w:r w:rsidRPr="0017629C">
        <w:rPr>
          <w:lang w:val="en-US"/>
        </w:rPr>
        <w:t xml:space="preserve">            &lt;form class="answers"&gt;</w:t>
      </w:r>
    </w:p>
    <w:p w14:paraId="01F679F7" w14:textId="77777777" w:rsidR="0017629C" w:rsidRPr="0017629C" w:rsidRDefault="0017629C" w:rsidP="0017629C">
      <w:pPr>
        <w:ind w:left="708"/>
        <w:rPr>
          <w:lang w:val="en-US"/>
        </w:rPr>
      </w:pPr>
      <w:r w:rsidRPr="0017629C">
        <w:rPr>
          <w:lang w:val="en-US"/>
        </w:rPr>
        <w:t xml:space="preserve">                &lt;button class="fab"&gt;&amp;#58882;&lt;/button&gt;</w:t>
      </w:r>
    </w:p>
    <w:p w14:paraId="67B1B93E" w14:textId="77777777" w:rsidR="0017629C" w:rsidRPr="0017629C" w:rsidRDefault="0017629C" w:rsidP="0017629C">
      <w:pPr>
        <w:ind w:left="708"/>
        <w:rPr>
          <w:lang w:val="en-US"/>
        </w:rPr>
      </w:pPr>
      <w:r w:rsidRPr="0017629C">
        <w:rPr>
          <w:lang w:val="en-US"/>
        </w:rPr>
        <w:t xml:space="preserve">                &lt;div&gt;</w:t>
      </w:r>
    </w:p>
    <w:p w14:paraId="281C686D" w14:textId="77777777" w:rsidR="0017629C" w:rsidRPr="0017629C" w:rsidRDefault="0017629C" w:rsidP="0017629C">
      <w:pPr>
        <w:ind w:left="708"/>
        <w:rPr>
          <w:lang w:val="en-US"/>
        </w:rPr>
      </w:pPr>
    </w:p>
    <w:p w14:paraId="64DEF377" w14:textId="77777777" w:rsidR="0017629C" w:rsidRPr="0017629C" w:rsidRDefault="0017629C" w:rsidP="0017629C">
      <w:pPr>
        <w:ind w:left="708"/>
        <w:rPr>
          <w:lang w:val="en-US"/>
        </w:rPr>
      </w:pPr>
      <w:r w:rsidRPr="0017629C">
        <w:rPr>
          <w:lang w:val="en-US"/>
        </w:rPr>
        <w:t xml:space="preserve">                    &lt;input type="text" required&gt;</w:t>
      </w:r>
    </w:p>
    <w:p w14:paraId="582EFC36" w14:textId="77777777" w:rsidR="0017629C" w:rsidRPr="0017629C" w:rsidRDefault="0017629C" w:rsidP="0017629C">
      <w:pPr>
        <w:ind w:left="708"/>
        <w:rPr>
          <w:lang w:val="en-US"/>
        </w:rPr>
      </w:pPr>
      <w:r w:rsidRPr="0017629C">
        <w:rPr>
          <w:lang w:val="en-US"/>
        </w:rPr>
        <w:t xml:space="preserve">                    &lt;div class="label-box"&gt;</w:t>
      </w:r>
    </w:p>
    <w:p w14:paraId="1D8E979C" w14:textId="77777777" w:rsidR="0017629C" w:rsidRPr="0017629C" w:rsidRDefault="0017629C" w:rsidP="0017629C">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17629C">
      <w:pPr>
        <w:ind w:left="708"/>
        <w:rPr>
          <w:lang w:val="en-US"/>
        </w:rPr>
      </w:pPr>
      <w:r w:rsidRPr="0017629C">
        <w:rPr>
          <w:lang w:val="en-US"/>
        </w:rPr>
        <w:t xml:space="preserve">                    &lt;/div&gt;</w:t>
      </w:r>
    </w:p>
    <w:p w14:paraId="769DCA93" w14:textId="77777777" w:rsidR="0017629C" w:rsidRPr="0017629C" w:rsidRDefault="0017629C" w:rsidP="0017629C">
      <w:pPr>
        <w:ind w:left="708"/>
        <w:rPr>
          <w:lang w:val="en-US"/>
        </w:rPr>
      </w:pPr>
    </w:p>
    <w:p w14:paraId="1E716DA8" w14:textId="77777777" w:rsidR="0017629C" w:rsidRPr="0017629C" w:rsidRDefault="0017629C" w:rsidP="0017629C">
      <w:pPr>
        <w:ind w:left="708"/>
        <w:rPr>
          <w:lang w:val="en-US"/>
        </w:rPr>
      </w:pPr>
      <w:r w:rsidRPr="0017629C">
        <w:rPr>
          <w:lang w:val="en-US"/>
        </w:rPr>
        <w:t xml:space="preserve">                &lt;/div&gt;</w:t>
      </w:r>
    </w:p>
    <w:p w14:paraId="00888101" w14:textId="77777777" w:rsidR="0017629C" w:rsidRPr="0017629C" w:rsidRDefault="0017629C" w:rsidP="0017629C">
      <w:pPr>
        <w:ind w:left="708"/>
        <w:rPr>
          <w:lang w:val="en-US"/>
        </w:rPr>
      </w:pPr>
      <w:r w:rsidRPr="0017629C">
        <w:rPr>
          <w:lang w:val="en-US"/>
        </w:rPr>
        <w:t xml:space="preserve">            &lt;/form&gt;</w:t>
      </w:r>
    </w:p>
    <w:p w14:paraId="0FC9B4F8" w14:textId="77777777" w:rsidR="0017629C" w:rsidRPr="0017629C" w:rsidRDefault="0017629C" w:rsidP="0017629C">
      <w:pPr>
        <w:ind w:left="708"/>
        <w:rPr>
          <w:lang w:val="en-US"/>
        </w:rPr>
      </w:pPr>
      <w:r w:rsidRPr="0017629C">
        <w:rPr>
          <w:lang w:val="en-US"/>
        </w:rPr>
        <w:t xml:space="preserve">        &lt;/section&gt;</w:t>
      </w:r>
    </w:p>
    <w:p w14:paraId="48304B03" w14:textId="77777777" w:rsidR="0017629C" w:rsidRPr="0017629C" w:rsidRDefault="0017629C" w:rsidP="0017629C">
      <w:pPr>
        <w:ind w:left="708"/>
        <w:rPr>
          <w:lang w:val="en-US"/>
        </w:rPr>
      </w:pPr>
      <w:r w:rsidRPr="0017629C">
        <w:rPr>
          <w:lang w:val="en-US"/>
        </w:rPr>
        <w:t xml:space="preserve">    &lt;/body&gt; </w:t>
      </w:r>
    </w:p>
    <w:p w14:paraId="7ECE7E31" w14:textId="32F8044B" w:rsidR="0017629C" w:rsidRPr="00B4161D" w:rsidRDefault="0017629C" w:rsidP="0017629C">
      <w:pPr>
        <w:ind w:left="708"/>
        <w:rPr>
          <w:lang w:val="en-US"/>
        </w:rPr>
      </w:pPr>
      <w:r w:rsidRPr="00B4161D">
        <w:rPr>
          <w:lang w:val="en-US"/>
        </w:rPr>
        <w:t>&lt;/html&gt;</w:t>
      </w:r>
    </w:p>
    <w:p w14:paraId="6FC972F5" w14:textId="1E4C064F" w:rsidR="0017629C" w:rsidRPr="00B4161D" w:rsidRDefault="0017629C" w:rsidP="0017629C">
      <w:pPr>
        <w:ind w:left="708"/>
        <w:rPr>
          <w:lang w:val="en-US"/>
        </w:rPr>
      </w:pPr>
    </w:p>
    <w:p w14:paraId="76AF59E5" w14:textId="77777777" w:rsidR="0017629C" w:rsidRPr="0017629C" w:rsidRDefault="0017629C" w:rsidP="0017629C">
      <w:pPr>
        <w:ind w:left="708"/>
        <w:rPr>
          <w:lang w:val="en-US"/>
        </w:rPr>
      </w:pPr>
      <w:r w:rsidRPr="0017629C">
        <w:rPr>
          <w:lang w:val="en-US"/>
        </w:rPr>
        <w:t>.label-box {</w:t>
      </w:r>
    </w:p>
    <w:p w14:paraId="4018947C" w14:textId="77777777" w:rsidR="0017629C" w:rsidRPr="0017629C" w:rsidRDefault="0017629C" w:rsidP="0017629C">
      <w:pPr>
        <w:ind w:left="708"/>
        <w:rPr>
          <w:lang w:val="en-US"/>
        </w:rPr>
      </w:pPr>
      <w:r w:rsidRPr="0017629C">
        <w:rPr>
          <w:lang w:val="en-US"/>
        </w:rPr>
        <w:t xml:space="preserve">    position: relative;</w:t>
      </w:r>
    </w:p>
    <w:p w14:paraId="0A054147" w14:textId="77777777" w:rsidR="0017629C" w:rsidRPr="0017629C" w:rsidRDefault="0017629C" w:rsidP="0017629C">
      <w:pPr>
        <w:ind w:left="708"/>
        <w:rPr>
          <w:lang w:val="en-US"/>
        </w:rPr>
      </w:pPr>
      <w:r w:rsidRPr="0017629C">
        <w:rPr>
          <w:lang w:val="en-US"/>
        </w:rPr>
        <w:t xml:space="preserve">    width: 270px;</w:t>
      </w:r>
    </w:p>
    <w:p w14:paraId="06A5E74F" w14:textId="77777777" w:rsidR="0017629C" w:rsidRPr="0017629C" w:rsidRDefault="0017629C" w:rsidP="0017629C">
      <w:pPr>
        <w:ind w:left="708"/>
        <w:rPr>
          <w:lang w:val="en-US"/>
        </w:rPr>
      </w:pPr>
      <w:r w:rsidRPr="0017629C">
        <w:rPr>
          <w:lang w:val="en-US"/>
        </w:rPr>
        <w:t>}</w:t>
      </w:r>
    </w:p>
    <w:p w14:paraId="25A7831D" w14:textId="77777777" w:rsidR="0017629C" w:rsidRPr="0017629C" w:rsidRDefault="0017629C" w:rsidP="0017629C">
      <w:pPr>
        <w:ind w:left="708"/>
        <w:rPr>
          <w:lang w:val="en-US"/>
        </w:rPr>
      </w:pPr>
    </w:p>
    <w:p w14:paraId="265DB8F7" w14:textId="77777777" w:rsidR="0017629C" w:rsidRPr="0017629C" w:rsidRDefault="0017629C" w:rsidP="0017629C">
      <w:pPr>
        <w:ind w:left="708"/>
        <w:rPr>
          <w:lang w:val="en-US"/>
        </w:rPr>
      </w:pPr>
      <w:r w:rsidRPr="0017629C">
        <w:rPr>
          <w:lang w:val="en-US"/>
        </w:rPr>
        <w:t>input {</w:t>
      </w:r>
    </w:p>
    <w:p w14:paraId="748DB5DE" w14:textId="77777777" w:rsidR="0017629C" w:rsidRPr="0017629C" w:rsidRDefault="0017629C" w:rsidP="0017629C">
      <w:pPr>
        <w:ind w:left="708"/>
        <w:rPr>
          <w:lang w:val="en-US"/>
        </w:rPr>
      </w:pPr>
      <w:r w:rsidRPr="0017629C">
        <w:rPr>
          <w:lang w:val="en-US"/>
        </w:rPr>
        <w:t xml:space="preserve">    width: 270px;</w:t>
      </w:r>
    </w:p>
    <w:p w14:paraId="7B86F331" w14:textId="77777777" w:rsidR="0017629C" w:rsidRPr="0017629C" w:rsidRDefault="0017629C" w:rsidP="0017629C">
      <w:pPr>
        <w:ind w:left="708"/>
        <w:rPr>
          <w:lang w:val="en-US"/>
        </w:rPr>
      </w:pPr>
      <w:r w:rsidRPr="0017629C">
        <w:rPr>
          <w:lang w:val="en-US"/>
        </w:rPr>
        <w:t xml:space="preserve">    padding: 5px;</w:t>
      </w:r>
    </w:p>
    <w:p w14:paraId="032C8E39" w14:textId="77777777" w:rsidR="0017629C" w:rsidRPr="0017629C" w:rsidRDefault="0017629C" w:rsidP="0017629C">
      <w:pPr>
        <w:ind w:left="708"/>
        <w:rPr>
          <w:lang w:val="en-US"/>
        </w:rPr>
      </w:pPr>
      <w:r w:rsidRPr="0017629C">
        <w:rPr>
          <w:lang w:val="en-US"/>
        </w:rPr>
        <w:t xml:space="preserve">    font-size: 18px;</w:t>
      </w:r>
    </w:p>
    <w:p w14:paraId="5F58D814" w14:textId="77777777" w:rsidR="0017629C" w:rsidRPr="0017629C" w:rsidRDefault="0017629C" w:rsidP="0017629C">
      <w:pPr>
        <w:ind w:left="708"/>
        <w:rPr>
          <w:lang w:val="en-US"/>
        </w:rPr>
      </w:pPr>
      <w:r w:rsidRPr="0017629C">
        <w:rPr>
          <w:lang w:val="en-US"/>
        </w:rPr>
        <w:t xml:space="preserve">    box-sizing: border-box;</w:t>
      </w:r>
    </w:p>
    <w:p w14:paraId="6E665A05" w14:textId="77777777" w:rsidR="0017629C" w:rsidRPr="0017629C" w:rsidRDefault="0017629C" w:rsidP="0017629C">
      <w:pPr>
        <w:ind w:left="708"/>
        <w:rPr>
          <w:lang w:val="en-US"/>
        </w:rPr>
      </w:pPr>
      <w:r w:rsidRPr="0017629C">
        <w:rPr>
          <w:lang w:val="en-US"/>
        </w:rPr>
        <w:t xml:space="preserve">    border:none;</w:t>
      </w:r>
    </w:p>
    <w:p w14:paraId="67987217" w14:textId="77777777" w:rsidR="0017629C" w:rsidRPr="0017629C" w:rsidRDefault="0017629C" w:rsidP="0017629C">
      <w:pPr>
        <w:ind w:left="708"/>
        <w:rPr>
          <w:lang w:val="en-US"/>
        </w:rPr>
      </w:pPr>
      <w:r w:rsidRPr="0017629C">
        <w:rPr>
          <w:lang w:val="en-US"/>
        </w:rPr>
        <w:t xml:space="preserve">    border-bottom:1px solid #757575;</w:t>
      </w:r>
    </w:p>
    <w:p w14:paraId="5E5DDB5B" w14:textId="77777777" w:rsidR="0017629C" w:rsidRPr="0017629C" w:rsidRDefault="0017629C" w:rsidP="0017629C">
      <w:pPr>
        <w:ind w:left="708"/>
        <w:rPr>
          <w:lang w:val="en-US"/>
        </w:rPr>
      </w:pPr>
      <w:r w:rsidRPr="0017629C">
        <w:rPr>
          <w:lang w:val="en-US"/>
        </w:rPr>
        <w:t>}</w:t>
      </w:r>
    </w:p>
    <w:p w14:paraId="51B52DB1" w14:textId="77777777" w:rsidR="0017629C" w:rsidRPr="0017629C" w:rsidRDefault="0017629C" w:rsidP="0017629C">
      <w:pPr>
        <w:ind w:left="708"/>
        <w:rPr>
          <w:lang w:val="en-US"/>
        </w:rPr>
      </w:pPr>
    </w:p>
    <w:p w14:paraId="2EA6ADE7" w14:textId="77777777" w:rsidR="0017629C" w:rsidRPr="0017629C" w:rsidRDefault="0017629C" w:rsidP="0017629C">
      <w:pPr>
        <w:ind w:left="708"/>
        <w:rPr>
          <w:lang w:val="en-US"/>
        </w:rPr>
      </w:pPr>
      <w:r w:rsidRPr="0017629C">
        <w:rPr>
          <w:lang w:val="en-US"/>
        </w:rPr>
        <w:t>label {</w:t>
      </w:r>
    </w:p>
    <w:p w14:paraId="4B6A3F26" w14:textId="77777777" w:rsidR="0017629C" w:rsidRPr="0017629C" w:rsidRDefault="0017629C" w:rsidP="0017629C">
      <w:pPr>
        <w:ind w:left="708"/>
        <w:rPr>
          <w:lang w:val="en-US"/>
        </w:rPr>
      </w:pPr>
      <w:r w:rsidRPr="0017629C">
        <w:rPr>
          <w:lang w:val="en-US"/>
        </w:rPr>
        <w:t xml:space="preserve">    font-size: 18px;</w:t>
      </w:r>
    </w:p>
    <w:p w14:paraId="4605728A" w14:textId="77777777" w:rsidR="0017629C" w:rsidRPr="0017629C" w:rsidRDefault="0017629C" w:rsidP="0017629C">
      <w:pPr>
        <w:ind w:left="708"/>
        <w:rPr>
          <w:lang w:val="en-US"/>
        </w:rPr>
      </w:pPr>
      <w:r w:rsidRPr="0017629C">
        <w:rPr>
          <w:lang w:val="en-US"/>
        </w:rPr>
        <w:t xml:space="preserve">    color: #757575;</w:t>
      </w:r>
    </w:p>
    <w:p w14:paraId="5A07FAE3" w14:textId="77777777" w:rsidR="0017629C" w:rsidRPr="0017629C" w:rsidRDefault="0017629C" w:rsidP="0017629C">
      <w:pPr>
        <w:ind w:left="708"/>
        <w:rPr>
          <w:lang w:val="en-US"/>
        </w:rPr>
      </w:pPr>
      <w:r w:rsidRPr="0017629C">
        <w:rPr>
          <w:lang w:val="en-US"/>
        </w:rPr>
        <w:t xml:space="preserve">    pointer-events: none;</w:t>
      </w:r>
    </w:p>
    <w:p w14:paraId="7F30BFBC" w14:textId="77777777" w:rsidR="0017629C" w:rsidRPr="0017629C" w:rsidRDefault="0017629C" w:rsidP="0017629C">
      <w:pPr>
        <w:ind w:left="708"/>
        <w:rPr>
          <w:lang w:val="en-US"/>
        </w:rPr>
      </w:pPr>
      <w:r w:rsidRPr="0017629C">
        <w:rPr>
          <w:lang w:val="en-US"/>
        </w:rPr>
        <w:t xml:space="preserve">    position:absolute;</w:t>
      </w:r>
    </w:p>
    <w:p w14:paraId="0C38975F" w14:textId="77777777" w:rsidR="0017629C" w:rsidRPr="00B4161D" w:rsidRDefault="0017629C" w:rsidP="0017629C">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17629C">
      <w:pPr>
        <w:ind w:left="708"/>
        <w:rPr>
          <w:lang w:val="en-US"/>
        </w:rPr>
      </w:pPr>
      <w:r w:rsidRPr="00B4161D">
        <w:rPr>
          <w:lang w:val="en-US"/>
        </w:rPr>
        <w:t>}</w:t>
      </w:r>
    </w:p>
    <w:p w14:paraId="6430EE8A" w14:textId="443C0BC2" w:rsidR="0017629C" w:rsidRPr="00B4161D" w:rsidRDefault="0017629C" w:rsidP="0017629C">
      <w:pPr>
        <w:ind w:left="708"/>
        <w:rPr>
          <w:lang w:val="en-US"/>
        </w:rPr>
      </w:pPr>
    </w:p>
    <w:p w14:paraId="0130279A" w14:textId="77777777" w:rsidR="0017629C" w:rsidRPr="00B4161D" w:rsidRDefault="0017629C" w:rsidP="0017629C">
      <w:pPr>
        <w:pStyle w:val="2"/>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272"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17629C">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lastRenderedPageBreak/>
        <w:t>input:valid ~ .label-box label {</w:t>
      </w:r>
    </w:p>
    <w:p w14:paraId="61AE50B8" w14:textId="77777777" w:rsidR="0017629C" w:rsidRDefault="0017629C" w:rsidP="0017629C">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33F85">
      <w:pPr>
        <w:pStyle w:val="2"/>
      </w:pPr>
      <w:r>
        <w:t>Текстовое поле ввода, шаг 3 </w:t>
      </w:r>
      <w:r>
        <w:rPr>
          <w:bCs/>
          <w:color w:val="999999"/>
          <w:sz w:val="37"/>
          <w:szCs w:val="37"/>
        </w:rPr>
        <w:t>[28/29]</w:t>
      </w:r>
    </w:p>
    <w:p w14:paraId="489E848B"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33F85">
      <w:pPr>
        <w:pStyle w:val="2"/>
      </w:pPr>
      <w:r>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B78F97" w14:textId="77777777" w:rsidR="00B4161D" w:rsidRDefault="00B4161D" w:rsidP="00B4161D">
      <w:pPr>
        <w:pStyle w:val="1"/>
      </w:pPr>
      <w:r>
        <w:lastRenderedPageBreak/>
        <w:t>Мастерская: декоративные эффекты на CSS3</w:t>
      </w:r>
    </w:p>
    <w:p w14:paraId="27370013" w14:textId="77777777" w:rsidR="00B4161D" w:rsidRDefault="00B4161D" w:rsidP="00B4161D">
      <w:pPr>
        <w:pStyle w:val="2"/>
      </w:pPr>
      <w:r>
        <w:t>Маска при наведении, шаг 1 </w:t>
      </w:r>
      <w:r>
        <w:rPr>
          <w:bCs/>
          <w:color w:val="999999"/>
          <w:sz w:val="37"/>
          <w:szCs w:val="37"/>
        </w:rPr>
        <w:t>[1/31]</w:t>
      </w:r>
    </w:p>
    <w:p w14:paraId="040A93F3"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24DA89DA"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6EE728FD"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733E6E7B" w14:textId="3D2162B7" w:rsidR="00C14570" w:rsidRDefault="00C14570" w:rsidP="00C14570"/>
    <w:p w14:paraId="24C7A8CB" w14:textId="510E675F" w:rsidR="00C14570" w:rsidRDefault="00C14570" w:rsidP="00C14570">
      <w:pPr>
        <w:pStyle w:val="2"/>
      </w:pPr>
      <w:r>
        <w:t>Маска при наведении, шаг 2 </w:t>
      </w:r>
      <w:r>
        <w:rPr>
          <w:bCs/>
          <w:color w:val="999999"/>
          <w:sz w:val="37"/>
          <w:szCs w:val="37"/>
        </w:rPr>
        <w:t>[2/31]</w:t>
      </w:r>
    </w:p>
    <w:p w14:paraId="1AA32CD8"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00FC1D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5FDB8655"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03BD5043"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10BCC49A"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77A2AD3F" w14:textId="77777777" w:rsidR="00C14570" w:rsidRDefault="00C14570" w:rsidP="00C14570">
      <w:pPr>
        <w:pStyle w:val="2"/>
      </w:pPr>
      <w:r>
        <w:t>Маска при наведении, шаг 3 </w:t>
      </w:r>
      <w:r>
        <w:rPr>
          <w:bCs/>
          <w:color w:val="999999"/>
          <w:sz w:val="37"/>
          <w:szCs w:val="37"/>
        </w:rPr>
        <w:t>[3/31]</w:t>
      </w:r>
    </w:p>
    <w:p w14:paraId="36DD54CE"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640B33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1CCA9A0B"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6056A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5CE98A07"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06611978"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61ACBC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5D08CAE4"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4FF1B8EC" w14:textId="77777777" w:rsidR="00C14570" w:rsidRDefault="00C14570" w:rsidP="00C14570">
      <w:pPr>
        <w:pStyle w:val="2"/>
      </w:pPr>
      <w:r>
        <w:t>Маска при наведении, шаг 4 </w:t>
      </w:r>
      <w:r>
        <w:rPr>
          <w:bCs/>
          <w:color w:val="999999"/>
          <w:sz w:val="37"/>
          <w:szCs w:val="37"/>
        </w:rPr>
        <w:t>[4/31]</w:t>
      </w:r>
    </w:p>
    <w:p w14:paraId="07500670"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29B9AC13"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530B1929"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6BD125F0"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44D4CE09" w14:textId="51A9658B" w:rsidR="00C14570" w:rsidRDefault="00C14570" w:rsidP="00C14570"/>
    <w:p w14:paraId="0CDFEC0B" w14:textId="77777777" w:rsidR="00C14570" w:rsidRPr="00C14570" w:rsidRDefault="00C14570" w:rsidP="00C14570">
      <w:pPr>
        <w:rPr>
          <w:lang w:val="en-US"/>
        </w:rPr>
      </w:pPr>
      <w:r w:rsidRPr="00C14570">
        <w:rPr>
          <w:lang w:val="en-US"/>
        </w:rPr>
        <w:t>&lt;!DOCTYPE html&gt;</w:t>
      </w:r>
    </w:p>
    <w:p w14:paraId="056F2702" w14:textId="77777777" w:rsidR="00C14570" w:rsidRPr="00C14570" w:rsidRDefault="00C14570" w:rsidP="00C14570">
      <w:pPr>
        <w:rPr>
          <w:lang w:val="en-US"/>
        </w:rPr>
      </w:pPr>
      <w:r w:rsidRPr="00C14570">
        <w:rPr>
          <w:lang w:val="en-US"/>
        </w:rPr>
        <w:t>&lt;html lang="ru"&gt;</w:t>
      </w:r>
    </w:p>
    <w:p w14:paraId="1438365F" w14:textId="77777777" w:rsidR="00C14570" w:rsidRDefault="00C14570" w:rsidP="00C14570">
      <w:r w:rsidRPr="00C14570">
        <w:rPr>
          <w:lang w:val="en-US"/>
        </w:rPr>
        <w:t xml:space="preserve">    </w:t>
      </w:r>
      <w:r>
        <w:t>&lt;head&gt;</w:t>
      </w:r>
    </w:p>
    <w:p w14:paraId="4B8A884B" w14:textId="77777777" w:rsidR="00C14570" w:rsidRDefault="00C14570" w:rsidP="00C14570">
      <w:r>
        <w:t xml:space="preserve">        &lt;title&gt;Маска при наведении, шаг 4&lt;/title&gt;</w:t>
      </w:r>
    </w:p>
    <w:p w14:paraId="1C9B7E6A" w14:textId="77777777" w:rsidR="00C14570" w:rsidRPr="00C14570" w:rsidRDefault="00C14570" w:rsidP="00C14570">
      <w:pPr>
        <w:rPr>
          <w:lang w:val="en-US"/>
        </w:rPr>
      </w:pPr>
      <w:r>
        <w:t xml:space="preserve">        </w:t>
      </w:r>
      <w:r w:rsidRPr="00C14570">
        <w:rPr>
          <w:lang w:val="en-US"/>
        </w:rPr>
        <w:t>&lt;meta charset="utf-8"&gt;</w:t>
      </w:r>
    </w:p>
    <w:p w14:paraId="144D61D5" w14:textId="77777777" w:rsidR="00C14570" w:rsidRPr="00C14570" w:rsidRDefault="00C14570" w:rsidP="00C14570">
      <w:pPr>
        <w:rPr>
          <w:lang w:val="en-US"/>
        </w:rPr>
      </w:pPr>
      <w:r w:rsidRPr="00C14570">
        <w:rPr>
          <w:lang w:val="en-US"/>
        </w:rPr>
        <w:t xml:space="preserve">        &lt;base href="/assets/course76/"&gt;</w:t>
      </w:r>
    </w:p>
    <w:p w14:paraId="77AEDA21" w14:textId="77777777" w:rsidR="00C14570" w:rsidRPr="00C14570" w:rsidRDefault="00C14570" w:rsidP="00C14570">
      <w:pPr>
        <w:rPr>
          <w:lang w:val="en-US"/>
        </w:rPr>
      </w:pPr>
      <w:r w:rsidRPr="00C14570">
        <w:rPr>
          <w:lang w:val="en-US"/>
        </w:rPr>
        <w:t xml:space="preserve">    &lt;/head&gt;</w:t>
      </w:r>
    </w:p>
    <w:p w14:paraId="09F31535" w14:textId="77777777" w:rsidR="00C14570" w:rsidRPr="00C14570" w:rsidRDefault="00C14570" w:rsidP="00C14570">
      <w:pPr>
        <w:rPr>
          <w:lang w:val="en-US"/>
        </w:rPr>
      </w:pPr>
      <w:r w:rsidRPr="00C14570">
        <w:rPr>
          <w:lang w:val="en-US"/>
        </w:rPr>
        <w:t xml:space="preserve">    &lt;body&gt;</w:t>
      </w:r>
    </w:p>
    <w:p w14:paraId="4D81576A" w14:textId="77777777" w:rsidR="00C14570" w:rsidRPr="00C14570" w:rsidRDefault="00C14570" w:rsidP="00C14570">
      <w:pPr>
        <w:rPr>
          <w:lang w:val="en-US"/>
        </w:rPr>
      </w:pPr>
      <w:r w:rsidRPr="00C14570">
        <w:rPr>
          <w:lang w:val="en-US"/>
        </w:rPr>
        <w:t xml:space="preserve">        </w:t>
      </w:r>
    </w:p>
    <w:p w14:paraId="76034A15" w14:textId="77777777" w:rsidR="00C14570" w:rsidRPr="00C14570" w:rsidRDefault="00C14570" w:rsidP="00C14570">
      <w:pPr>
        <w:rPr>
          <w:lang w:val="en-US"/>
        </w:rPr>
      </w:pPr>
      <w:r w:rsidRPr="00C14570">
        <w:rPr>
          <w:lang w:val="en-US"/>
        </w:rPr>
        <w:t xml:space="preserve">        &lt;section class="shape nerds"&gt;</w:t>
      </w:r>
    </w:p>
    <w:p w14:paraId="773DF9E4" w14:textId="77777777" w:rsidR="00C14570" w:rsidRPr="00C14570" w:rsidRDefault="00C14570" w:rsidP="00C14570">
      <w:pPr>
        <w:rPr>
          <w:lang w:val="en-US"/>
        </w:rPr>
      </w:pPr>
      <w:r w:rsidRPr="00C14570">
        <w:rPr>
          <w:lang w:val="en-US"/>
        </w:rPr>
        <w:t xml:space="preserve">            &lt;a class="overlay round" href="#"&gt;</w:t>
      </w:r>
      <w:r>
        <w:t>Маска</w:t>
      </w:r>
      <w:r w:rsidRPr="00C14570">
        <w:rPr>
          <w:lang w:val="en-US"/>
        </w:rPr>
        <w:t>&lt;/a&gt;</w:t>
      </w:r>
    </w:p>
    <w:p w14:paraId="1FA8A02F" w14:textId="77777777" w:rsidR="00C14570" w:rsidRPr="00C14570" w:rsidRDefault="00C14570" w:rsidP="00C14570">
      <w:pPr>
        <w:rPr>
          <w:lang w:val="en-US"/>
        </w:rPr>
      </w:pPr>
      <w:r w:rsidRPr="00C14570">
        <w:rPr>
          <w:lang w:val="en-US"/>
        </w:rPr>
        <w:t xml:space="preserve">            &lt;div class="details bg"&gt;</w:t>
      </w:r>
    </w:p>
    <w:p w14:paraId="2315E465" w14:textId="77777777" w:rsidR="00C14570" w:rsidRPr="00C14570" w:rsidRDefault="00C14570" w:rsidP="00C14570">
      <w:pPr>
        <w:rPr>
          <w:lang w:val="en-US"/>
        </w:rPr>
      </w:pPr>
      <w:r w:rsidRPr="00C14570">
        <w:rPr>
          <w:lang w:val="en-US"/>
        </w:rPr>
        <w:t xml:space="preserve">                &lt;header&gt;n</w:t>
      </w:r>
      <w:r>
        <w:t>ё</w:t>
      </w:r>
      <w:r w:rsidRPr="00C14570">
        <w:rPr>
          <w:lang w:val="en-US"/>
        </w:rPr>
        <w:t>rds&lt;/header&gt;</w:t>
      </w:r>
    </w:p>
    <w:p w14:paraId="19E7CECF" w14:textId="77777777" w:rsidR="00C14570" w:rsidRDefault="00C14570" w:rsidP="00C14570">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6CF5A60D"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26F02C2C" w14:textId="77777777" w:rsidR="00C14570" w:rsidRPr="00C14570" w:rsidRDefault="00C14570" w:rsidP="00C14570">
      <w:pPr>
        <w:rPr>
          <w:lang w:val="en-US"/>
        </w:rPr>
      </w:pPr>
      <w:r w:rsidRPr="00C14570">
        <w:rPr>
          <w:lang w:val="en-US"/>
        </w:rPr>
        <w:t xml:space="preserve">            &lt;/div&gt;</w:t>
      </w:r>
    </w:p>
    <w:p w14:paraId="66DB59BE" w14:textId="77777777" w:rsidR="00C14570" w:rsidRPr="00C14570" w:rsidRDefault="00C14570" w:rsidP="00C14570">
      <w:pPr>
        <w:rPr>
          <w:lang w:val="en-US"/>
        </w:rPr>
      </w:pPr>
      <w:r w:rsidRPr="00C14570">
        <w:rPr>
          <w:lang w:val="en-US"/>
        </w:rPr>
        <w:t xml:space="preserve">        &lt;/section&gt;</w:t>
      </w:r>
    </w:p>
    <w:p w14:paraId="080EABFD" w14:textId="77777777" w:rsidR="00C14570" w:rsidRPr="00C14570" w:rsidRDefault="00C14570" w:rsidP="00C14570">
      <w:pPr>
        <w:rPr>
          <w:lang w:val="en-US"/>
        </w:rPr>
      </w:pPr>
    </w:p>
    <w:p w14:paraId="35E8B3D8" w14:textId="77777777" w:rsidR="00C14570" w:rsidRPr="00C14570" w:rsidRDefault="00C14570" w:rsidP="00C14570">
      <w:pPr>
        <w:rPr>
          <w:lang w:val="en-US"/>
        </w:rPr>
      </w:pPr>
      <w:r w:rsidRPr="00C14570">
        <w:rPr>
          <w:lang w:val="en-US"/>
        </w:rPr>
        <w:t xml:space="preserve">        &lt;section class="shape techmarkt"&gt;</w:t>
      </w:r>
    </w:p>
    <w:p w14:paraId="3B484261" w14:textId="77777777" w:rsidR="00C14570" w:rsidRPr="00C14570" w:rsidRDefault="00C14570" w:rsidP="00C14570">
      <w:pPr>
        <w:rPr>
          <w:lang w:val="en-US"/>
        </w:rPr>
      </w:pPr>
      <w:r w:rsidRPr="00C14570">
        <w:rPr>
          <w:lang w:val="en-US"/>
        </w:rPr>
        <w:t xml:space="preserve">            &lt;a class="overlay octagon" href="#"&gt;</w:t>
      </w:r>
      <w:r>
        <w:t>Маска</w:t>
      </w:r>
      <w:r w:rsidRPr="00C14570">
        <w:rPr>
          <w:lang w:val="en-US"/>
        </w:rPr>
        <w:t>&lt;/a&gt;</w:t>
      </w:r>
    </w:p>
    <w:p w14:paraId="5E276611" w14:textId="77777777" w:rsidR="00C14570" w:rsidRPr="00C14570" w:rsidRDefault="00C14570" w:rsidP="00C14570">
      <w:pPr>
        <w:rPr>
          <w:lang w:val="en-US"/>
        </w:rPr>
      </w:pPr>
      <w:r w:rsidRPr="00C14570">
        <w:rPr>
          <w:lang w:val="en-US"/>
        </w:rPr>
        <w:t xml:space="preserve">            &lt;div class="details"&gt;</w:t>
      </w:r>
    </w:p>
    <w:p w14:paraId="28838A6C" w14:textId="77777777" w:rsidR="00C14570" w:rsidRPr="00C14570" w:rsidRDefault="00C14570" w:rsidP="00C14570">
      <w:pPr>
        <w:rPr>
          <w:lang w:val="en-US"/>
        </w:rPr>
      </w:pPr>
      <w:r w:rsidRPr="00C14570">
        <w:rPr>
          <w:lang w:val="en-US"/>
        </w:rPr>
        <w:t xml:space="preserve">                &lt;header&gt;</w:t>
      </w:r>
      <w:r>
        <w:t>Техномаркт</w:t>
      </w:r>
      <w:r w:rsidRPr="00C14570">
        <w:rPr>
          <w:lang w:val="en-US"/>
        </w:rPr>
        <w:t>&lt;/header&gt;</w:t>
      </w:r>
    </w:p>
    <w:p w14:paraId="59620875" w14:textId="77777777" w:rsidR="00C14570" w:rsidRDefault="00C14570" w:rsidP="00C14570">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20EB4553"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7CCF4C4D" w14:textId="77777777" w:rsidR="00C14570" w:rsidRPr="00FB59EA" w:rsidRDefault="00C14570" w:rsidP="00C14570">
      <w:pPr>
        <w:rPr>
          <w:lang w:val="en-US"/>
        </w:rPr>
      </w:pPr>
      <w:r w:rsidRPr="00C14570">
        <w:rPr>
          <w:lang w:val="en-US"/>
        </w:rPr>
        <w:t xml:space="preserve">            </w:t>
      </w:r>
      <w:r w:rsidRPr="00FB59EA">
        <w:rPr>
          <w:lang w:val="en-US"/>
        </w:rPr>
        <w:t>&lt;/div&gt;</w:t>
      </w:r>
    </w:p>
    <w:p w14:paraId="37AF2D4B" w14:textId="77777777" w:rsidR="00C14570" w:rsidRPr="00FB59EA" w:rsidRDefault="00C14570" w:rsidP="00C14570">
      <w:pPr>
        <w:rPr>
          <w:lang w:val="en-US"/>
        </w:rPr>
      </w:pPr>
      <w:r w:rsidRPr="00FB59EA">
        <w:rPr>
          <w:lang w:val="en-US"/>
        </w:rPr>
        <w:t xml:space="preserve">        &lt;/section&gt;</w:t>
      </w:r>
    </w:p>
    <w:p w14:paraId="566971E2" w14:textId="77777777" w:rsidR="00C14570" w:rsidRPr="00FB59EA" w:rsidRDefault="00C14570" w:rsidP="00C14570">
      <w:pPr>
        <w:rPr>
          <w:lang w:val="en-US"/>
        </w:rPr>
      </w:pPr>
      <w:r w:rsidRPr="00FB59EA">
        <w:rPr>
          <w:lang w:val="en-US"/>
        </w:rPr>
        <w:t xml:space="preserve">    &lt;/body&gt;</w:t>
      </w:r>
    </w:p>
    <w:p w14:paraId="6AA95AFD" w14:textId="6B61B985" w:rsidR="00C14570" w:rsidRPr="00FB59EA" w:rsidRDefault="00C14570" w:rsidP="00C14570">
      <w:pPr>
        <w:rPr>
          <w:lang w:val="en-US"/>
        </w:rPr>
      </w:pPr>
      <w:r w:rsidRPr="00FB59EA">
        <w:rPr>
          <w:lang w:val="en-US"/>
        </w:rPr>
        <w:t>&lt;/html&gt;</w:t>
      </w:r>
    </w:p>
    <w:p w14:paraId="1F1720E6" w14:textId="5555DB84" w:rsidR="00C14570" w:rsidRPr="00FB59EA" w:rsidRDefault="00C14570" w:rsidP="00C14570">
      <w:pPr>
        <w:rPr>
          <w:lang w:val="en-US"/>
        </w:rPr>
      </w:pPr>
    </w:p>
    <w:p w14:paraId="41E73DCC" w14:textId="77777777" w:rsidR="00C14570" w:rsidRPr="00C14570" w:rsidRDefault="00C14570" w:rsidP="00C14570">
      <w:pPr>
        <w:rPr>
          <w:lang w:val="en-US"/>
        </w:rPr>
      </w:pPr>
      <w:r w:rsidRPr="00C14570">
        <w:rPr>
          <w:lang w:val="en-US"/>
        </w:rPr>
        <w:t>html,</w:t>
      </w:r>
    </w:p>
    <w:p w14:paraId="5F3A9ED6" w14:textId="77777777" w:rsidR="00C14570" w:rsidRPr="00C14570" w:rsidRDefault="00C14570" w:rsidP="00C14570">
      <w:pPr>
        <w:rPr>
          <w:lang w:val="en-US"/>
        </w:rPr>
      </w:pPr>
      <w:r w:rsidRPr="00C14570">
        <w:rPr>
          <w:lang w:val="en-US"/>
        </w:rPr>
        <w:t>body {</w:t>
      </w:r>
    </w:p>
    <w:p w14:paraId="66EC6EE0" w14:textId="77777777" w:rsidR="00C14570" w:rsidRPr="00C14570" w:rsidRDefault="00C14570" w:rsidP="00C14570">
      <w:pPr>
        <w:rPr>
          <w:lang w:val="en-US"/>
        </w:rPr>
      </w:pPr>
      <w:r w:rsidRPr="00C14570">
        <w:rPr>
          <w:lang w:val="en-US"/>
        </w:rPr>
        <w:t xml:space="preserve">    margin: 0;</w:t>
      </w:r>
    </w:p>
    <w:p w14:paraId="1766803D" w14:textId="77777777" w:rsidR="00C14570" w:rsidRPr="00C14570" w:rsidRDefault="00C14570" w:rsidP="00C14570">
      <w:pPr>
        <w:rPr>
          <w:lang w:val="en-US"/>
        </w:rPr>
      </w:pPr>
      <w:r w:rsidRPr="00C14570">
        <w:rPr>
          <w:lang w:val="en-US"/>
        </w:rPr>
        <w:t xml:space="preserve">    padding: 0;</w:t>
      </w:r>
    </w:p>
    <w:p w14:paraId="5252571C" w14:textId="77777777" w:rsidR="00C14570" w:rsidRPr="00C14570" w:rsidRDefault="00C14570" w:rsidP="00C14570">
      <w:pPr>
        <w:rPr>
          <w:lang w:val="en-US"/>
        </w:rPr>
      </w:pPr>
      <w:r w:rsidRPr="00C14570">
        <w:rPr>
          <w:lang w:val="en-US"/>
        </w:rPr>
        <w:t xml:space="preserve">    font-size: 14px;</w:t>
      </w:r>
    </w:p>
    <w:p w14:paraId="3BE4BACB" w14:textId="77777777" w:rsidR="00C14570" w:rsidRPr="00C14570" w:rsidRDefault="00C14570" w:rsidP="00C14570">
      <w:pPr>
        <w:rPr>
          <w:lang w:val="en-US"/>
        </w:rPr>
      </w:pPr>
      <w:r w:rsidRPr="00C14570">
        <w:rPr>
          <w:lang w:val="en-US"/>
        </w:rPr>
        <w:t xml:space="preserve">    font-family: "Helvetica Neue", "Helvetica", sans-serif;</w:t>
      </w:r>
    </w:p>
    <w:p w14:paraId="50DECD9E" w14:textId="77777777" w:rsidR="00C14570" w:rsidRPr="00C14570" w:rsidRDefault="00C14570" w:rsidP="00C14570">
      <w:pPr>
        <w:rPr>
          <w:lang w:val="en-US"/>
        </w:rPr>
      </w:pPr>
      <w:r w:rsidRPr="00C14570">
        <w:rPr>
          <w:lang w:val="en-US"/>
        </w:rPr>
        <w:t xml:space="preserve">    text-align: center;</w:t>
      </w:r>
    </w:p>
    <w:p w14:paraId="0E83185E" w14:textId="77777777" w:rsidR="00C14570" w:rsidRPr="00C14570" w:rsidRDefault="00C14570" w:rsidP="00C14570">
      <w:pPr>
        <w:rPr>
          <w:lang w:val="en-US"/>
        </w:rPr>
      </w:pPr>
      <w:r w:rsidRPr="00C14570">
        <w:rPr>
          <w:lang w:val="en-US"/>
        </w:rPr>
        <w:t xml:space="preserve">    background-color: #161616;</w:t>
      </w:r>
    </w:p>
    <w:p w14:paraId="564A8C30" w14:textId="77777777" w:rsidR="00C14570" w:rsidRPr="00C14570" w:rsidRDefault="00C14570" w:rsidP="00C14570">
      <w:pPr>
        <w:rPr>
          <w:lang w:val="en-US"/>
        </w:rPr>
      </w:pPr>
      <w:r w:rsidRPr="00C14570">
        <w:rPr>
          <w:lang w:val="en-US"/>
        </w:rPr>
        <w:t>}</w:t>
      </w:r>
    </w:p>
    <w:p w14:paraId="04F0F691" w14:textId="77777777" w:rsidR="00C14570" w:rsidRPr="00C14570" w:rsidRDefault="00C14570" w:rsidP="00C14570">
      <w:pPr>
        <w:rPr>
          <w:lang w:val="en-US"/>
        </w:rPr>
      </w:pPr>
    </w:p>
    <w:p w14:paraId="2B2FC615" w14:textId="77777777" w:rsidR="00C14570" w:rsidRPr="00C14570" w:rsidRDefault="00C14570" w:rsidP="00C14570">
      <w:pPr>
        <w:rPr>
          <w:lang w:val="en-US"/>
        </w:rPr>
      </w:pPr>
      <w:r w:rsidRPr="00C14570">
        <w:rPr>
          <w:lang w:val="en-US"/>
        </w:rPr>
        <w:t>section {</w:t>
      </w:r>
    </w:p>
    <w:p w14:paraId="62CEF050" w14:textId="77777777" w:rsidR="00C14570" w:rsidRPr="00C14570" w:rsidRDefault="00C14570" w:rsidP="00C14570">
      <w:pPr>
        <w:rPr>
          <w:lang w:val="en-US"/>
        </w:rPr>
      </w:pPr>
      <w:r w:rsidRPr="00C14570">
        <w:rPr>
          <w:lang w:val="en-US"/>
        </w:rPr>
        <w:t xml:space="preserve">    display: inline-block;</w:t>
      </w:r>
    </w:p>
    <w:p w14:paraId="37E6215A" w14:textId="77777777" w:rsidR="00C14570" w:rsidRPr="00C14570" w:rsidRDefault="00C14570" w:rsidP="00C14570">
      <w:pPr>
        <w:rPr>
          <w:lang w:val="en-US"/>
        </w:rPr>
      </w:pPr>
      <w:r w:rsidRPr="00C14570">
        <w:rPr>
          <w:lang w:val="en-US"/>
        </w:rPr>
        <w:t xml:space="preserve">    margin-top: 10px;</w:t>
      </w:r>
    </w:p>
    <w:p w14:paraId="129A4FF1" w14:textId="77777777" w:rsidR="00C14570" w:rsidRPr="00C14570" w:rsidRDefault="00C14570" w:rsidP="00C14570">
      <w:pPr>
        <w:rPr>
          <w:lang w:val="en-US"/>
        </w:rPr>
      </w:pPr>
      <w:r w:rsidRPr="00C14570">
        <w:rPr>
          <w:lang w:val="en-US"/>
        </w:rPr>
        <w:t>}</w:t>
      </w:r>
    </w:p>
    <w:p w14:paraId="44F986A6" w14:textId="77777777" w:rsidR="00C14570" w:rsidRPr="00C14570" w:rsidRDefault="00C14570" w:rsidP="00C14570">
      <w:pPr>
        <w:rPr>
          <w:lang w:val="en-US"/>
        </w:rPr>
      </w:pPr>
    </w:p>
    <w:p w14:paraId="33AF6DB1" w14:textId="77777777" w:rsidR="00C14570" w:rsidRPr="00C14570" w:rsidRDefault="00C14570" w:rsidP="00C14570">
      <w:pPr>
        <w:rPr>
          <w:lang w:val="en-US"/>
        </w:rPr>
      </w:pPr>
      <w:r w:rsidRPr="00C14570">
        <w:rPr>
          <w:lang w:val="en-US"/>
        </w:rPr>
        <w:t>.shape {</w:t>
      </w:r>
    </w:p>
    <w:p w14:paraId="6C0FDB8A" w14:textId="77777777" w:rsidR="00C14570" w:rsidRPr="00C14570" w:rsidRDefault="00C14570" w:rsidP="00C14570">
      <w:pPr>
        <w:rPr>
          <w:lang w:val="en-US"/>
        </w:rPr>
      </w:pPr>
      <w:r w:rsidRPr="00C14570">
        <w:rPr>
          <w:lang w:val="en-US"/>
        </w:rPr>
        <w:t xml:space="preserve">    position: relative;</w:t>
      </w:r>
    </w:p>
    <w:p w14:paraId="37663ED6" w14:textId="77777777" w:rsidR="00C14570" w:rsidRPr="00C14570" w:rsidRDefault="00C14570" w:rsidP="00C14570">
      <w:pPr>
        <w:rPr>
          <w:lang w:val="en-US"/>
        </w:rPr>
      </w:pPr>
      <w:r w:rsidRPr="00C14570">
        <w:rPr>
          <w:lang w:val="en-US"/>
        </w:rPr>
        <w:t xml:space="preserve">    width: 300px;</w:t>
      </w:r>
    </w:p>
    <w:p w14:paraId="68855B66" w14:textId="77777777" w:rsidR="00C14570" w:rsidRPr="00C14570" w:rsidRDefault="00C14570" w:rsidP="00C14570">
      <w:pPr>
        <w:rPr>
          <w:lang w:val="en-US"/>
        </w:rPr>
      </w:pPr>
      <w:r w:rsidRPr="00C14570">
        <w:rPr>
          <w:lang w:val="en-US"/>
        </w:rPr>
        <w:t xml:space="preserve">    height: 300px;</w:t>
      </w:r>
    </w:p>
    <w:p w14:paraId="5F105914" w14:textId="77777777" w:rsidR="00C14570" w:rsidRPr="00C14570" w:rsidRDefault="00C14570" w:rsidP="00C14570">
      <w:pPr>
        <w:rPr>
          <w:lang w:val="en-US"/>
        </w:rPr>
      </w:pPr>
      <w:r w:rsidRPr="00C14570">
        <w:rPr>
          <w:lang w:val="en-US"/>
        </w:rPr>
        <w:t xml:space="preserve">    background-color: #ffffff;</w:t>
      </w:r>
    </w:p>
    <w:p w14:paraId="11364C3B" w14:textId="77777777" w:rsidR="00C14570" w:rsidRPr="00C14570" w:rsidRDefault="00C14570" w:rsidP="00C14570">
      <w:pPr>
        <w:rPr>
          <w:lang w:val="en-US"/>
        </w:rPr>
      </w:pPr>
      <w:r w:rsidRPr="00C14570">
        <w:rPr>
          <w:lang w:val="en-US"/>
        </w:rPr>
        <w:t xml:space="preserve">    overflow: hidden;</w:t>
      </w:r>
    </w:p>
    <w:p w14:paraId="6B171F7D" w14:textId="77777777" w:rsidR="00C14570" w:rsidRPr="00C14570" w:rsidRDefault="00C14570" w:rsidP="00C14570">
      <w:pPr>
        <w:rPr>
          <w:lang w:val="en-US"/>
        </w:rPr>
      </w:pPr>
      <w:r w:rsidRPr="00C14570">
        <w:rPr>
          <w:lang w:val="en-US"/>
        </w:rPr>
        <w:t>}</w:t>
      </w:r>
    </w:p>
    <w:p w14:paraId="711FF71E" w14:textId="77777777" w:rsidR="00C14570" w:rsidRPr="00C14570" w:rsidRDefault="00C14570" w:rsidP="00C14570">
      <w:pPr>
        <w:rPr>
          <w:lang w:val="en-US"/>
        </w:rPr>
      </w:pPr>
    </w:p>
    <w:p w14:paraId="72582BB6" w14:textId="77777777" w:rsidR="00C14570" w:rsidRPr="00C14570" w:rsidRDefault="00C14570" w:rsidP="00C14570">
      <w:pPr>
        <w:rPr>
          <w:lang w:val="en-US"/>
        </w:rPr>
      </w:pPr>
      <w:r w:rsidRPr="00C14570">
        <w:rPr>
          <w:lang w:val="en-US"/>
        </w:rPr>
        <w:t>.shape .details {</w:t>
      </w:r>
    </w:p>
    <w:p w14:paraId="3B91E206" w14:textId="77777777" w:rsidR="00C14570" w:rsidRPr="00C14570" w:rsidRDefault="00C14570" w:rsidP="00C14570">
      <w:pPr>
        <w:rPr>
          <w:lang w:val="en-US"/>
        </w:rPr>
      </w:pPr>
      <w:r w:rsidRPr="00C14570">
        <w:rPr>
          <w:lang w:val="en-US"/>
        </w:rPr>
        <w:t xml:space="preserve">    display: none;</w:t>
      </w:r>
    </w:p>
    <w:p w14:paraId="6698D239" w14:textId="77777777" w:rsidR="00C14570" w:rsidRPr="00C14570" w:rsidRDefault="00C14570" w:rsidP="00C14570">
      <w:pPr>
        <w:rPr>
          <w:lang w:val="en-US"/>
        </w:rPr>
      </w:pPr>
      <w:r w:rsidRPr="00C14570">
        <w:rPr>
          <w:lang w:val="en-US"/>
        </w:rPr>
        <w:t xml:space="preserve">    width: 310px;</w:t>
      </w:r>
    </w:p>
    <w:p w14:paraId="0FC5D0F1" w14:textId="77777777" w:rsidR="00C14570" w:rsidRPr="00C14570" w:rsidRDefault="00C14570" w:rsidP="00C14570">
      <w:pPr>
        <w:rPr>
          <w:lang w:val="en-US"/>
        </w:rPr>
      </w:pPr>
      <w:r w:rsidRPr="00C14570">
        <w:rPr>
          <w:lang w:val="en-US"/>
        </w:rPr>
        <w:t xml:space="preserve">    height: 310px;</w:t>
      </w:r>
    </w:p>
    <w:p w14:paraId="32ED672C" w14:textId="77777777" w:rsidR="00C14570" w:rsidRPr="00C14570" w:rsidRDefault="00C14570" w:rsidP="00C14570">
      <w:pPr>
        <w:rPr>
          <w:lang w:val="en-US"/>
        </w:rPr>
      </w:pPr>
      <w:r w:rsidRPr="00C14570">
        <w:rPr>
          <w:lang w:val="en-US"/>
        </w:rPr>
        <w:t xml:space="preserve">    padding-top: 60px;</w:t>
      </w:r>
    </w:p>
    <w:p w14:paraId="589BD09C" w14:textId="77777777" w:rsidR="00C14570" w:rsidRPr="00C14570" w:rsidRDefault="00C14570" w:rsidP="00C14570">
      <w:pPr>
        <w:rPr>
          <w:lang w:val="en-US"/>
        </w:rPr>
      </w:pPr>
      <w:r w:rsidRPr="00C14570">
        <w:rPr>
          <w:lang w:val="en-US"/>
        </w:rPr>
        <w:t xml:space="preserve">    color: #ffffff;</w:t>
      </w:r>
    </w:p>
    <w:p w14:paraId="6C9ED167" w14:textId="77777777" w:rsidR="00C14570" w:rsidRPr="00C14570" w:rsidRDefault="00C14570" w:rsidP="00C14570">
      <w:pPr>
        <w:rPr>
          <w:lang w:val="en-US"/>
        </w:rPr>
      </w:pPr>
      <w:r w:rsidRPr="00C14570">
        <w:rPr>
          <w:lang w:val="en-US"/>
        </w:rPr>
        <w:t xml:space="preserve">    background-color: rgba(75, 90, 120, 0.9);</w:t>
      </w:r>
    </w:p>
    <w:p w14:paraId="23D4495E" w14:textId="77777777" w:rsidR="00C14570" w:rsidRPr="00C14570" w:rsidRDefault="00C14570" w:rsidP="00C14570">
      <w:pPr>
        <w:rPr>
          <w:lang w:val="en-US"/>
        </w:rPr>
      </w:pPr>
      <w:r w:rsidRPr="00C14570">
        <w:rPr>
          <w:lang w:val="en-US"/>
        </w:rPr>
        <w:t>}</w:t>
      </w:r>
    </w:p>
    <w:p w14:paraId="220F52D3" w14:textId="77777777" w:rsidR="00C14570" w:rsidRPr="00C14570" w:rsidRDefault="00C14570" w:rsidP="00C14570">
      <w:pPr>
        <w:rPr>
          <w:lang w:val="en-US"/>
        </w:rPr>
      </w:pPr>
    </w:p>
    <w:p w14:paraId="40E91A8E" w14:textId="77777777" w:rsidR="00C14570" w:rsidRPr="00C14570" w:rsidRDefault="00C14570" w:rsidP="00C14570">
      <w:pPr>
        <w:rPr>
          <w:lang w:val="en-US"/>
        </w:rPr>
      </w:pPr>
      <w:r w:rsidRPr="00C14570">
        <w:rPr>
          <w:lang w:val="en-US"/>
        </w:rPr>
        <w:t>.details header {</w:t>
      </w:r>
    </w:p>
    <w:p w14:paraId="49AC9260" w14:textId="77777777" w:rsidR="00C14570" w:rsidRPr="00C14570" w:rsidRDefault="00C14570" w:rsidP="00C14570">
      <w:pPr>
        <w:rPr>
          <w:lang w:val="en-US"/>
        </w:rPr>
      </w:pPr>
      <w:r w:rsidRPr="00C14570">
        <w:rPr>
          <w:lang w:val="en-US"/>
        </w:rPr>
        <w:t xml:space="preserve">    display: block;</w:t>
      </w:r>
    </w:p>
    <w:p w14:paraId="7C785014" w14:textId="77777777" w:rsidR="00C14570" w:rsidRPr="00C14570" w:rsidRDefault="00C14570" w:rsidP="00C14570">
      <w:pPr>
        <w:rPr>
          <w:lang w:val="en-US"/>
        </w:rPr>
      </w:pPr>
      <w:r w:rsidRPr="00C14570">
        <w:rPr>
          <w:lang w:val="en-US"/>
        </w:rPr>
        <w:t xml:space="preserve">    padding-bottom: 10px;</w:t>
      </w:r>
    </w:p>
    <w:p w14:paraId="2EA4FBFD" w14:textId="77777777" w:rsidR="00C14570" w:rsidRPr="00C14570" w:rsidRDefault="00C14570" w:rsidP="00C14570">
      <w:pPr>
        <w:rPr>
          <w:lang w:val="en-US"/>
        </w:rPr>
      </w:pPr>
      <w:r w:rsidRPr="00C14570">
        <w:rPr>
          <w:lang w:val="en-US"/>
        </w:rPr>
        <w:t xml:space="preserve">    font-size: 26px;</w:t>
      </w:r>
    </w:p>
    <w:p w14:paraId="0A63E1F8" w14:textId="77777777" w:rsidR="00C14570" w:rsidRPr="00C14570" w:rsidRDefault="00C14570" w:rsidP="00C14570">
      <w:pPr>
        <w:rPr>
          <w:lang w:val="en-US"/>
        </w:rPr>
      </w:pPr>
      <w:r w:rsidRPr="00C14570">
        <w:rPr>
          <w:lang w:val="en-US"/>
        </w:rPr>
        <w:t xml:space="preserve">    text-transform: uppercase;</w:t>
      </w:r>
    </w:p>
    <w:p w14:paraId="34E09E64" w14:textId="77777777" w:rsidR="00C14570" w:rsidRPr="00C14570" w:rsidRDefault="00C14570" w:rsidP="00C14570">
      <w:pPr>
        <w:rPr>
          <w:lang w:val="en-US"/>
        </w:rPr>
      </w:pPr>
      <w:r w:rsidRPr="00C14570">
        <w:rPr>
          <w:lang w:val="en-US"/>
        </w:rPr>
        <w:t xml:space="preserve">    border-bottom: 1px solid #cccccc;</w:t>
      </w:r>
    </w:p>
    <w:p w14:paraId="28293E1E" w14:textId="77777777" w:rsidR="00C14570" w:rsidRPr="00C14570" w:rsidRDefault="00C14570" w:rsidP="00C14570">
      <w:pPr>
        <w:rPr>
          <w:lang w:val="en-US"/>
        </w:rPr>
      </w:pPr>
      <w:r w:rsidRPr="00C14570">
        <w:rPr>
          <w:lang w:val="en-US"/>
        </w:rPr>
        <w:t>}</w:t>
      </w:r>
    </w:p>
    <w:p w14:paraId="5140CBEE" w14:textId="77777777" w:rsidR="00C14570" w:rsidRPr="00C14570" w:rsidRDefault="00C14570" w:rsidP="00C14570">
      <w:pPr>
        <w:rPr>
          <w:lang w:val="en-US"/>
        </w:rPr>
      </w:pPr>
    </w:p>
    <w:p w14:paraId="3DDC4ACB" w14:textId="77777777" w:rsidR="00C14570" w:rsidRPr="00C14570" w:rsidRDefault="00C14570" w:rsidP="00C14570">
      <w:pPr>
        <w:rPr>
          <w:lang w:val="en-US"/>
        </w:rPr>
      </w:pPr>
      <w:r w:rsidRPr="00C14570">
        <w:rPr>
          <w:lang w:val="en-US"/>
        </w:rPr>
        <w:t>.details p {</w:t>
      </w:r>
    </w:p>
    <w:p w14:paraId="472E25B6" w14:textId="77777777" w:rsidR="00C14570" w:rsidRPr="00C14570" w:rsidRDefault="00C14570" w:rsidP="00C14570">
      <w:pPr>
        <w:rPr>
          <w:lang w:val="en-US"/>
        </w:rPr>
      </w:pPr>
      <w:r w:rsidRPr="00C14570">
        <w:rPr>
          <w:lang w:val="en-US"/>
        </w:rPr>
        <w:t xml:space="preserve">    width: 70%;</w:t>
      </w:r>
    </w:p>
    <w:p w14:paraId="50699A66" w14:textId="77777777" w:rsidR="00C14570" w:rsidRPr="00C14570" w:rsidRDefault="00C14570" w:rsidP="00C14570">
      <w:pPr>
        <w:rPr>
          <w:lang w:val="en-US"/>
        </w:rPr>
      </w:pPr>
      <w:r w:rsidRPr="00C14570">
        <w:rPr>
          <w:lang w:val="en-US"/>
        </w:rPr>
        <w:t xml:space="preserve">    margin: 10px auto;</w:t>
      </w:r>
    </w:p>
    <w:p w14:paraId="7E550861" w14:textId="77777777" w:rsidR="00C14570" w:rsidRPr="00C14570" w:rsidRDefault="00C14570" w:rsidP="00C14570">
      <w:pPr>
        <w:rPr>
          <w:lang w:val="en-US"/>
        </w:rPr>
      </w:pPr>
      <w:r w:rsidRPr="00C14570">
        <w:rPr>
          <w:lang w:val="en-US"/>
        </w:rPr>
        <w:t xml:space="preserve">    line-height: 1.4;</w:t>
      </w:r>
    </w:p>
    <w:p w14:paraId="1F2F5C77" w14:textId="77777777" w:rsidR="00C14570" w:rsidRPr="00C14570" w:rsidRDefault="00C14570" w:rsidP="00C14570">
      <w:pPr>
        <w:rPr>
          <w:lang w:val="en-US"/>
        </w:rPr>
      </w:pPr>
      <w:r w:rsidRPr="00C14570">
        <w:rPr>
          <w:lang w:val="en-US"/>
        </w:rPr>
        <w:t>}</w:t>
      </w:r>
    </w:p>
    <w:p w14:paraId="76FAF201" w14:textId="77777777" w:rsidR="00C14570" w:rsidRPr="00C14570" w:rsidRDefault="00C14570" w:rsidP="00C14570">
      <w:pPr>
        <w:rPr>
          <w:lang w:val="en-US"/>
        </w:rPr>
      </w:pPr>
    </w:p>
    <w:p w14:paraId="14231A16" w14:textId="77777777" w:rsidR="00C14570" w:rsidRPr="00C14570" w:rsidRDefault="00C14570" w:rsidP="00C14570">
      <w:pPr>
        <w:rPr>
          <w:lang w:val="en-US"/>
        </w:rPr>
      </w:pPr>
      <w:r w:rsidRPr="00C14570">
        <w:rPr>
          <w:lang w:val="en-US"/>
        </w:rPr>
        <w:t>.button {</w:t>
      </w:r>
    </w:p>
    <w:p w14:paraId="21AC6C13" w14:textId="77777777" w:rsidR="00C14570" w:rsidRPr="00C14570" w:rsidRDefault="00C14570" w:rsidP="00C14570">
      <w:pPr>
        <w:rPr>
          <w:lang w:val="en-US"/>
        </w:rPr>
      </w:pPr>
      <w:r w:rsidRPr="00C14570">
        <w:rPr>
          <w:lang w:val="en-US"/>
        </w:rPr>
        <w:t xml:space="preserve">    position: relative;</w:t>
      </w:r>
    </w:p>
    <w:p w14:paraId="6EBAE393" w14:textId="77777777" w:rsidR="00C14570" w:rsidRPr="00C14570" w:rsidRDefault="00C14570" w:rsidP="00C14570">
      <w:pPr>
        <w:rPr>
          <w:lang w:val="en-US"/>
        </w:rPr>
      </w:pPr>
      <w:r w:rsidRPr="00C14570">
        <w:rPr>
          <w:lang w:val="en-US"/>
        </w:rPr>
        <w:t xml:space="preserve">    z-index: 2;</w:t>
      </w:r>
    </w:p>
    <w:p w14:paraId="12B973F8" w14:textId="77777777" w:rsidR="00C14570" w:rsidRPr="00C14570" w:rsidRDefault="00C14570" w:rsidP="00C14570">
      <w:pPr>
        <w:rPr>
          <w:lang w:val="en-US"/>
        </w:rPr>
      </w:pPr>
      <w:r w:rsidRPr="00C14570">
        <w:rPr>
          <w:lang w:val="en-US"/>
        </w:rPr>
        <w:t xml:space="preserve">    display: inline-block;</w:t>
      </w:r>
    </w:p>
    <w:p w14:paraId="6FA2A46B" w14:textId="77777777" w:rsidR="00C14570" w:rsidRPr="00C14570" w:rsidRDefault="00C14570" w:rsidP="00C14570">
      <w:pPr>
        <w:rPr>
          <w:lang w:val="en-US"/>
        </w:rPr>
      </w:pPr>
      <w:r w:rsidRPr="00C14570">
        <w:rPr>
          <w:lang w:val="en-US"/>
        </w:rPr>
        <w:t xml:space="preserve">    margin-top: 15px;</w:t>
      </w:r>
    </w:p>
    <w:p w14:paraId="4D8A86F8" w14:textId="77777777" w:rsidR="00C14570" w:rsidRPr="00C14570" w:rsidRDefault="00C14570" w:rsidP="00C14570">
      <w:pPr>
        <w:rPr>
          <w:lang w:val="en-US"/>
        </w:rPr>
      </w:pPr>
      <w:r w:rsidRPr="00C14570">
        <w:rPr>
          <w:lang w:val="en-US"/>
        </w:rPr>
        <w:t xml:space="preserve">    padding: 5px 15px;</w:t>
      </w:r>
    </w:p>
    <w:p w14:paraId="5668B9B9" w14:textId="77777777" w:rsidR="00C14570" w:rsidRPr="00C14570" w:rsidRDefault="00C14570" w:rsidP="00C14570">
      <w:pPr>
        <w:rPr>
          <w:lang w:val="en-US"/>
        </w:rPr>
      </w:pPr>
      <w:r w:rsidRPr="00C14570">
        <w:rPr>
          <w:lang w:val="en-US"/>
        </w:rPr>
        <w:t xml:space="preserve">    text-decoration: none;</w:t>
      </w:r>
    </w:p>
    <w:p w14:paraId="0AA9E20D" w14:textId="77777777" w:rsidR="00C14570" w:rsidRPr="00C14570" w:rsidRDefault="00C14570" w:rsidP="00C14570">
      <w:pPr>
        <w:rPr>
          <w:lang w:val="en-US"/>
        </w:rPr>
      </w:pPr>
      <w:r w:rsidRPr="00C14570">
        <w:rPr>
          <w:lang w:val="en-US"/>
        </w:rPr>
        <w:t xml:space="preserve">    color: #ffffff;</w:t>
      </w:r>
    </w:p>
    <w:p w14:paraId="3251B928" w14:textId="77777777" w:rsidR="00C14570" w:rsidRPr="00C14570" w:rsidRDefault="00C14570" w:rsidP="00C14570">
      <w:pPr>
        <w:rPr>
          <w:lang w:val="en-US"/>
        </w:rPr>
      </w:pPr>
      <w:r w:rsidRPr="00C14570">
        <w:rPr>
          <w:lang w:val="en-US"/>
        </w:rPr>
        <w:t xml:space="preserve">    background-color: #2f3644;</w:t>
      </w:r>
    </w:p>
    <w:p w14:paraId="0439025C" w14:textId="77777777" w:rsidR="00C14570" w:rsidRPr="00C14570" w:rsidRDefault="00C14570" w:rsidP="00C14570">
      <w:pPr>
        <w:rPr>
          <w:lang w:val="en-US"/>
        </w:rPr>
      </w:pPr>
      <w:r w:rsidRPr="00C14570">
        <w:rPr>
          <w:lang w:val="en-US"/>
        </w:rPr>
        <w:t xml:space="preserve">    border-radius: 20px;</w:t>
      </w:r>
    </w:p>
    <w:p w14:paraId="1A1C3A32" w14:textId="77777777" w:rsidR="00C14570" w:rsidRPr="00C14570" w:rsidRDefault="00C14570" w:rsidP="00C14570">
      <w:pPr>
        <w:rPr>
          <w:lang w:val="en-US"/>
        </w:rPr>
      </w:pPr>
      <w:r w:rsidRPr="00C14570">
        <w:rPr>
          <w:lang w:val="en-US"/>
        </w:rPr>
        <w:t>}</w:t>
      </w:r>
    </w:p>
    <w:p w14:paraId="47F16189" w14:textId="77777777" w:rsidR="00C14570" w:rsidRPr="00C14570" w:rsidRDefault="00C14570" w:rsidP="00C14570">
      <w:pPr>
        <w:rPr>
          <w:lang w:val="en-US"/>
        </w:rPr>
      </w:pPr>
    </w:p>
    <w:p w14:paraId="1237A8A7" w14:textId="77777777" w:rsidR="00C14570" w:rsidRPr="00C14570" w:rsidRDefault="00C14570" w:rsidP="00C14570">
      <w:pPr>
        <w:rPr>
          <w:lang w:val="en-US"/>
        </w:rPr>
      </w:pPr>
      <w:r w:rsidRPr="00C14570">
        <w:rPr>
          <w:lang w:val="en-US"/>
        </w:rPr>
        <w:t>.button:hover {</w:t>
      </w:r>
    </w:p>
    <w:p w14:paraId="7C4DC703" w14:textId="77777777" w:rsidR="00C14570" w:rsidRPr="00C14570" w:rsidRDefault="00C14570" w:rsidP="00C14570">
      <w:pPr>
        <w:rPr>
          <w:lang w:val="en-US"/>
        </w:rPr>
      </w:pPr>
      <w:r w:rsidRPr="00C14570">
        <w:rPr>
          <w:lang w:val="en-US"/>
        </w:rPr>
        <w:t xml:space="preserve">    color: #2f3644;</w:t>
      </w:r>
    </w:p>
    <w:p w14:paraId="4ED8AEB5" w14:textId="77777777" w:rsidR="00C14570" w:rsidRPr="00C14570" w:rsidRDefault="00C14570" w:rsidP="00C14570">
      <w:pPr>
        <w:rPr>
          <w:lang w:val="en-US"/>
        </w:rPr>
      </w:pPr>
      <w:r w:rsidRPr="00C14570">
        <w:rPr>
          <w:lang w:val="en-US"/>
        </w:rPr>
        <w:t xml:space="preserve">    background-color: #ffffff;</w:t>
      </w:r>
    </w:p>
    <w:p w14:paraId="69B32FE4" w14:textId="77777777" w:rsidR="00C14570" w:rsidRPr="00C14570" w:rsidRDefault="00C14570" w:rsidP="00C14570">
      <w:pPr>
        <w:rPr>
          <w:lang w:val="en-US"/>
        </w:rPr>
      </w:pPr>
      <w:r w:rsidRPr="00C14570">
        <w:rPr>
          <w:lang w:val="en-US"/>
        </w:rPr>
        <w:t>}</w:t>
      </w:r>
    </w:p>
    <w:p w14:paraId="1A412B60" w14:textId="77777777" w:rsidR="00C14570" w:rsidRPr="00C14570" w:rsidRDefault="00C14570" w:rsidP="00C14570">
      <w:pPr>
        <w:rPr>
          <w:lang w:val="en-US"/>
        </w:rPr>
      </w:pPr>
    </w:p>
    <w:p w14:paraId="5129CAC8" w14:textId="77777777" w:rsidR="00C14570" w:rsidRPr="00C14570" w:rsidRDefault="00C14570" w:rsidP="00C14570">
      <w:pPr>
        <w:rPr>
          <w:lang w:val="en-US"/>
        </w:rPr>
      </w:pPr>
      <w:r w:rsidRPr="00C14570">
        <w:rPr>
          <w:lang w:val="en-US"/>
        </w:rPr>
        <w:t>.shape.techmarkt {</w:t>
      </w:r>
    </w:p>
    <w:p w14:paraId="4B552A61" w14:textId="77777777" w:rsidR="00C14570" w:rsidRPr="00C14570" w:rsidRDefault="00C14570" w:rsidP="00C14570">
      <w:pPr>
        <w:rPr>
          <w:lang w:val="en-US"/>
        </w:rPr>
      </w:pPr>
      <w:r w:rsidRPr="00C14570">
        <w:rPr>
          <w:lang w:val="en-US"/>
        </w:rPr>
        <w:t xml:space="preserve">    background: url("techmarkt.jpg") no-repeat 30% 0%;</w:t>
      </w:r>
    </w:p>
    <w:p w14:paraId="1D47AF45" w14:textId="77777777" w:rsidR="00C14570" w:rsidRPr="00C14570" w:rsidRDefault="00C14570" w:rsidP="00C14570">
      <w:pPr>
        <w:rPr>
          <w:lang w:val="en-US"/>
        </w:rPr>
      </w:pPr>
      <w:r w:rsidRPr="00C14570">
        <w:rPr>
          <w:lang w:val="en-US"/>
        </w:rPr>
        <w:t>}</w:t>
      </w:r>
    </w:p>
    <w:p w14:paraId="621BB059" w14:textId="77777777" w:rsidR="00C14570" w:rsidRPr="00C14570" w:rsidRDefault="00C14570" w:rsidP="00C14570">
      <w:pPr>
        <w:rPr>
          <w:lang w:val="en-US"/>
        </w:rPr>
      </w:pPr>
    </w:p>
    <w:p w14:paraId="5B492EB5" w14:textId="77777777" w:rsidR="00C14570" w:rsidRPr="00C14570" w:rsidRDefault="00C14570" w:rsidP="00C14570">
      <w:pPr>
        <w:rPr>
          <w:lang w:val="en-US"/>
        </w:rPr>
      </w:pPr>
      <w:r w:rsidRPr="00C14570">
        <w:rPr>
          <w:lang w:val="en-US"/>
        </w:rPr>
        <w:t>.shape.nerds {</w:t>
      </w:r>
    </w:p>
    <w:p w14:paraId="2191B092" w14:textId="77777777" w:rsidR="00C14570" w:rsidRPr="00C14570" w:rsidRDefault="00C14570" w:rsidP="00C14570">
      <w:pPr>
        <w:rPr>
          <w:lang w:val="en-US"/>
        </w:rPr>
      </w:pPr>
      <w:r w:rsidRPr="00C14570">
        <w:rPr>
          <w:lang w:val="en-US"/>
        </w:rPr>
        <w:t xml:space="preserve">    background:url("nerds.jpg") no-repeat 30% 0%;</w:t>
      </w:r>
    </w:p>
    <w:p w14:paraId="6D2F8A35" w14:textId="77777777" w:rsidR="00C14570" w:rsidRPr="00C14570" w:rsidRDefault="00C14570" w:rsidP="00C14570">
      <w:pPr>
        <w:rPr>
          <w:lang w:val="en-US"/>
        </w:rPr>
      </w:pPr>
      <w:r w:rsidRPr="00C14570">
        <w:rPr>
          <w:lang w:val="en-US"/>
        </w:rPr>
        <w:t>}</w:t>
      </w:r>
    </w:p>
    <w:p w14:paraId="53D603CC" w14:textId="77777777" w:rsidR="00C14570" w:rsidRPr="00C14570" w:rsidRDefault="00C14570" w:rsidP="00C14570">
      <w:pPr>
        <w:rPr>
          <w:lang w:val="en-US"/>
        </w:rPr>
      </w:pPr>
    </w:p>
    <w:p w14:paraId="545C7C5B" w14:textId="77777777" w:rsidR="00C14570" w:rsidRPr="00C14570" w:rsidRDefault="00C14570" w:rsidP="00C14570">
      <w:pPr>
        <w:rPr>
          <w:lang w:val="en-US"/>
        </w:rPr>
      </w:pPr>
      <w:r w:rsidRPr="00C14570">
        <w:rPr>
          <w:lang w:val="en-US"/>
        </w:rPr>
        <w:t>.shape:hover .details {</w:t>
      </w:r>
    </w:p>
    <w:p w14:paraId="7B1B8154" w14:textId="77777777" w:rsidR="00C14570" w:rsidRPr="00C14570" w:rsidRDefault="00C14570" w:rsidP="00C14570">
      <w:pPr>
        <w:rPr>
          <w:lang w:val="en-US"/>
        </w:rPr>
      </w:pPr>
      <w:r w:rsidRPr="00C14570">
        <w:rPr>
          <w:lang w:val="en-US"/>
        </w:rPr>
        <w:t xml:space="preserve">    display: block;</w:t>
      </w:r>
    </w:p>
    <w:p w14:paraId="693D5E49" w14:textId="77777777" w:rsidR="00C14570" w:rsidRPr="00C14570" w:rsidRDefault="00C14570" w:rsidP="00C14570">
      <w:pPr>
        <w:rPr>
          <w:lang w:val="en-US"/>
        </w:rPr>
      </w:pPr>
      <w:r w:rsidRPr="00C14570">
        <w:rPr>
          <w:lang w:val="en-US"/>
        </w:rPr>
        <w:t>}</w:t>
      </w:r>
    </w:p>
    <w:p w14:paraId="72571093" w14:textId="77777777" w:rsidR="00C14570" w:rsidRPr="00C14570" w:rsidRDefault="00C14570" w:rsidP="00C14570">
      <w:pPr>
        <w:rPr>
          <w:lang w:val="en-US"/>
        </w:rPr>
      </w:pPr>
    </w:p>
    <w:p w14:paraId="1123D37D" w14:textId="77777777" w:rsidR="00C14570" w:rsidRPr="00C14570" w:rsidRDefault="00C14570" w:rsidP="00C14570">
      <w:pPr>
        <w:rPr>
          <w:lang w:val="en-US"/>
        </w:rPr>
      </w:pPr>
      <w:r w:rsidRPr="00C14570">
        <w:rPr>
          <w:lang w:val="en-US"/>
        </w:rPr>
        <w:t>.overlay {</w:t>
      </w:r>
    </w:p>
    <w:p w14:paraId="26750E18" w14:textId="77777777" w:rsidR="00C14570" w:rsidRPr="00C14570" w:rsidRDefault="00C14570" w:rsidP="00C14570">
      <w:pPr>
        <w:rPr>
          <w:lang w:val="en-US"/>
        </w:rPr>
      </w:pPr>
      <w:r w:rsidRPr="00C14570">
        <w:rPr>
          <w:lang w:val="en-US"/>
        </w:rPr>
        <w:t xml:space="preserve">    position: absolute;</w:t>
      </w:r>
    </w:p>
    <w:p w14:paraId="73AA8495" w14:textId="77777777" w:rsidR="00C14570" w:rsidRPr="00C14570" w:rsidRDefault="00C14570" w:rsidP="00C14570">
      <w:pPr>
        <w:rPr>
          <w:lang w:val="en-US"/>
        </w:rPr>
      </w:pPr>
      <w:r w:rsidRPr="00C14570">
        <w:rPr>
          <w:lang w:val="en-US"/>
        </w:rPr>
        <w:t xml:space="preserve">    top: 0;</w:t>
      </w:r>
    </w:p>
    <w:p w14:paraId="6FAD4E79" w14:textId="77777777" w:rsidR="00C14570" w:rsidRPr="00C14570" w:rsidRDefault="00C14570" w:rsidP="00C14570">
      <w:pPr>
        <w:rPr>
          <w:lang w:val="en-US"/>
        </w:rPr>
      </w:pPr>
      <w:r w:rsidRPr="00C14570">
        <w:rPr>
          <w:lang w:val="en-US"/>
        </w:rPr>
        <w:t xml:space="preserve">    left: 0;</w:t>
      </w:r>
    </w:p>
    <w:p w14:paraId="66A86C05" w14:textId="77777777" w:rsidR="00C14570" w:rsidRPr="00C14570" w:rsidRDefault="00C14570" w:rsidP="00C14570">
      <w:pPr>
        <w:rPr>
          <w:lang w:val="en-US"/>
        </w:rPr>
      </w:pPr>
      <w:r w:rsidRPr="00C14570">
        <w:rPr>
          <w:lang w:val="en-US"/>
        </w:rPr>
        <w:t xml:space="preserve">    z-index: 1;</w:t>
      </w:r>
    </w:p>
    <w:p w14:paraId="6644E397" w14:textId="77777777" w:rsidR="00C14570" w:rsidRPr="00C14570" w:rsidRDefault="00C14570" w:rsidP="00C14570">
      <w:pPr>
        <w:rPr>
          <w:lang w:val="en-US"/>
        </w:rPr>
      </w:pPr>
      <w:r w:rsidRPr="00C14570">
        <w:rPr>
          <w:lang w:val="en-US"/>
        </w:rPr>
        <w:t xml:space="preserve">    width: 310px;</w:t>
      </w:r>
    </w:p>
    <w:p w14:paraId="7BDC07A5" w14:textId="77777777" w:rsidR="00C14570" w:rsidRPr="00C14570" w:rsidRDefault="00C14570" w:rsidP="00C14570">
      <w:pPr>
        <w:rPr>
          <w:lang w:val="en-US"/>
        </w:rPr>
      </w:pPr>
      <w:r w:rsidRPr="00C14570">
        <w:rPr>
          <w:lang w:val="en-US"/>
        </w:rPr>
        <w:t xml:space="preserve">    height: 310px;</w:t>
      </w:r>
    </w:p>
    <w:p w14:paraId="431E4572" w14:textId="77777777" w:rsidR="00C14570" w:rsidRPr="00C14570" w:rsidRDefault="00C14570" w:rsidP="00C14570">
      <w:pPr>
        <w:rPr>
          <w:lang w:val="en-US"/>
        </w:rPr>
      </w:pPr>
      <w:r w:rsidRPr="00C14570">
        <w:rPr>
          <w:lang w:val="en-US"/>
        </w:rPr>
        <w:t xml:space="preserve">    font-size: 0;</w:t>
      </w:r>
    </w:p>
    <w:p w14:paraId="7B5AEDAB" w14:textId="77777777" w:rsidR="00C14570" w:rsidRPr="00C14570" w:rsidRDefault="00C14570" w:rsidP="00C14570">
      <w:pPr>
        <w:rPr>
          <w:lang w:val="en-US"/>
        </w:rPr>
      </w:pPr>
      <w:r w:rsidRPr="00C14570">
        <w:rPr>
          <w:lang w:val="en-US"/>
        </w:rPr>
        <w:t xml:space="preserve">    background-repeat: no-repeat;</w:t>
      </w:r>
    </w:p>
    <w:p w14:paraId="6A5CAF5B" w14:textId="77777777" w:rsidR="00C14570" w:rsidRPr="00C14570" w:rsidRDefault="00C14570" w:rsidP="00C14570">
      <w:pPr>
        <w:rPr>
          <w:lang w:val="en-US"/>
        </w:rPr>
      </w:pPr>
      <w:r w:rsidRPr="00C14570">
        <w:rPr>
          <w:lang w:val="en-US"/>
        </w:rPr>
        <w:t xml:space="preserve">    background-position: 0 0;</w:t>
      </w:r>
    </w:p>
    <w:p w14:paraId="00C0282E" w14:textId="77777777" w:rsidR="00C14570" w:rsidRPr="00C14570" w:rsidRDefault="00C14570" w:rsidP="00C14570">
      <w:pPr>
        <w:rPr>
          <w:lang w:val="en-US"/>
        </w:rPr>
      </w:pPr>
      <w:r w:rsidRPr="00C14570">
        <w:rPr>
          <w:lang w:val="en-US"/>
        </w:rPr>
        <w:t xml:space="preserve">    outline: 0;</w:t>
      </w:r>
    </w:p>
    <w:p w14:paraId="66D21253" w14:textId="77777777" w:rsidR="00C14570" w:rsidRPr="00C14570" w:rsidRDefault="00C14570" w:rsidP="00C14570">
      <w:pPr>
        <w:rPr>
          <w:lang w:val="en-US"/>
        </w:rPr>
      </w:pPr>
      <w:r w:rsidRPr="00C14570">
        <w:rPr>
          <w:lang w:val="en-US"/>
        </w:rPr>
        <w:t xml:space="preserve">    transition: transform 0.6s ease-out;</w:t>
      </w:r>
    </w:p>
    <w:p w14:paraId="2415DB0A" w14:textId="77777777" w:rsidR="00C14570" w:rsidRPr="00C14570" w:rsidRDefault="00C14570" w:rsidP="00C14570">
      <w:pPr>
        <w:rPr>
          <w:lang w:val="en-US"/>
        </w:rPr>
      </w:pPr>
      <w:r w:rsidRPr="00C14570">
        <w:rPr>
          <w:lang w:val="en-US"/>
        </w:rPr>
        <w:t xml:space="preserve">    transform: scale(1);</w:t>
      </w:r>
    </w:p>
    <w:p w14:paraId="7580C840" w14:textId="77777777" w:rsidR="00C14570" w:rsidRPr="00C14570" w:rsidRDefault="00C14570" w:rsidP="00C14570">
      <w:pPr>
        <w:rPr>
          <w:lang w:val="en-US"/>
        </w:rPr>
      </w:pPr>
      <w:r w:rsidRPr="00C14570">
        <w:rPr>
          <w:lang w:val="en-US"/>
        </w:rPr>
        <w:t>}</w:t>
      </w:r>
    </w:p>
    <w:p w14:paraId="688F333D" w14:textId="77777777" w:rsidR="00C14570" w:rsidRPr="00C14570" w:rsidRDefault="00C14570" w:rsidP="00C14570">
      <w:pPr>
        <w:rPr>
          <w:lang w:val="en-US"/>
        </w:rPr>
      </w:pPr>
    </w:p>
    <w:p w14:paraId="58AD8BE4" w14:textId="77777777" w:rsidR="00C14570" w:rsidRPr="00C14570" w:rsidRDefault="00C14570" w:rsidP="00C14570">
      <w:pPr>
        <w:rPr>
          <w:lang w:val="en-US"/>
        </w:rPr>
      </w:pPr>
      <w:r w:rsidRPr="00C14570">
        <w:rPr>
          <w:lang w:val="en-US"/>
        </w:rPr>
        <w:t>.shape:hover .overlay {</w:t>
      </w:r>
    </w:p>
    <w:p w14:paraId="14DC96C7" w14:textId="77777777" w:rsidR="00C14570" w:rsidRPr="00C14570" w:rsidRDefault="00C14570" w:rsidP="00C14570">
      <w:pPr>
        <w:rPr>
          <w:lang w:val="en-US"/>
        </w:rPr>
      </w:pPr>
      <w:r w:rsidRPr="00C14570">
        <w:rPr>
          <w:lang w:val="en-US"/>
        </w:rPr>
        <w:t xml:space="preserve">    transform: scale(1.07);</w:t>
      </w:r>
    </w:p>
    <w:p w14:paraId="6D9107D0" w14:textId="77777777" w:rsidR="00C14570" w:rsidRPr="00C14570" w:rsidRDefault="00C14570" w:rsidP="00C14570">
      <w:pPr>
        <w:rPr>
          <w:lang w:val="en-US"/>
        </w:rPr>
      </w:pPr>
      <w:r w:rsidRPr="00C14570">
        <w:rPr>
          <w:lang w:val="en-US"/>
        </w:rPr>
        <w:t>}</w:t>
      </w:r>
    </w:p>
    <w:p w14:paraId="6FE5A741" w14:textId="77777777" w:rsidR="00C14570" w:rsidRPr="00C14570" w:rsidRDefault="00C14570" w:rsidP="00C14570">
      <w:pPr>
        <w:rPr>
          <w:lang w:val="en-US"/>
        </w:rPr>
      </w:pPr>
    </w:p>
    <w:p w14:paraId="584E49A5" w14:textId="77777777" w:rsidR="00C14570" w:rsidRPr="00C14570" w:rsidRDefault="00C14570" w:rsidP="00C14570">
      <w:pPr>
        <w:rPr>
          <w:lang w:val="en-US"/>
        </w:rPr>
      </w:pPr>
      <w:r w:rsidRPr="00C14570">
        <w:rPr>
          <w:lang w:val="en-US"/>
        </w:rPr>
        <w:t>.overlay.octagon {</w:t>
      </w:r>
    </w:p>
    <w:p w14:paraId="4E6C2179" w14:textId="77777777" w:rsidR="00C14570" w:rsidRPr="00C14570" w:rsidRDefault="00C14570" w:rsidP="00C14570">
      <w:pPr>
        <w:rPr>
          <w:lang w:val="en-US"/>
        </w:rPr>
      </w:pPr>
      <w:r w:rsidRPr="00C14570">
        <w:rPr>
          <w:lang w:val="en-US"/>
        </w:rPr>
        <w:t xml:space="preserve">    background-image: url("oct.svg");</w:t>
      </w:r>
    </w:p>
    <w:p w14:paraId="254CF354" w14:textId="77777777" w:rsidR="00C14570" w:rsidRPr="00C14570" w:rsidRDefault="00C14570" w:rsidP="00C14570">
      <w:pPr>
        <w:rPr>
          <w:lang w:val="en-US"/>
        </w:rPr>
      </w:pPr>
      <w:r w:rsidRPr="00C14570">
        <w:rPr>
          <w:lang w:val="en-US"/>
        </w:rPr>
        <w:t>}</w:t>
      </w:r>
    </w:p>
    <w:p w14:paraId="141FA53A" w14:textId="77777777" w:rsidR="00C14570" w:rsidRPr="00C14570" w:rsidRDefault="00C14570" w:rsidP="00C14570">
      <w:pPr>
        <w:rPr>
          <w:lang w:val="en-US"/>
        </w:rPr>
      </w:pPr>
    </w:p>
    <w:p w14:paraId="1D124F08" w14:textId="77777777" w:rsidR="00C14570" w:rsidRPr="00C14570" w:rsidRDefault="00C14570" w:rsidP="00C14570">
      <w:pPr>
        <w:rPr>
          <w:lang w:val="en-US"/>
        </w:rPr>
      </w:pPr>
      <w:r w:rsidRPr="00C14570">
        <w:rPr>
          <w:lang w:val="en-US"/>
        </w:rPr>
        <w:t>.overlay.round {</w:t>
      </w:r>
    </w:p>
    <w:p w14:paraId="626E98C8" w14:textId="77777777" w:rsidR="00C14570" w:rsidRPr="00C14570" w:rsidRDefault="00C14570" w:rsidP="00C14570">
      <w:pPr>
        <w:rPr>
          <w:lang w:val="en-US"/>
        </w:rPr>
      </w:pPr>
      <w:r w:rsidRPr="00C14570">
        <w:rPr>
          <w:lang w:val="en-US"/>
        </w:rPr>
        <w:t xml:space="preserve">    background-image:url("round.svg");</w:t>
      </w:r>
    </w:p>
    <w:p w14:paraId="59D32720" w14:textId="50ECBA16" w:rsidR="00C14570" w:rsidRDefault="00C14570" w:rsidP="00C14570">
      <w:r>
        <w:t>}</w:t>
      </w:r>
    </w:p>
    <w:p w14:paraId="24ABC685" w14:textId="6CEB9EB3" w:rsidR="004E76DA" w:rsidRDefault="004E76DA" w:rsidP="00C14570"/>
    <w:p w14:paraId="53FDEDC9" w14:textId="77777777" w:rsidR="004E76DA" w:rsidRDefault="004E76DA" w:rsidP="004E76DA">
      <w:pPr>
        <w:pStyle w:val="2"/>
      </w:pPr>
      <w:r>
        <w:t>Выдвигающееся описание, шаг 1 </w:t>
      </w:r>
      <w:r>
        <w:rPr>
          <w:bCs/>
          <w:color w:val="999999"/>
          <w:sz w:val="37"/>
          <w:szCs w:val="37"/>
        </w:rPr>
        <w:t>[5/31]</w:t>
      </w:r>
    </w:p>
    <w:p w14:paraId="4F98147B"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1856921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4C2E78C8"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2DDC6BFF"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C27D938"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1FC53367"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6B51CC35" w14:textId="77777777" w:rsidR="004E76DA" w:rsidRDefault="004E76DA" w:rsidP="004E76D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140CA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0502A833"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51FB4E05"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3403943A" w14:textId="77777777" w:rsidR="005D1404" w:rsidRDefault="005D1404" w:rsidP="005D1404">
      <w:pPr>
        <w:pStyle w:val="2"/>
      </w:pPr>
      <w:r>
        <w:t>Выдвигающееся описание, шаг 2 </w:t>
      </w:r>
      <w:r>
        <w:rPr>
          <w:bCs/>
          <w:color w:val="999999"/>
          <w:sz w:val="37"/>
          <w:szCs w:val="37"/>
        </w:rPr>
        <w:t>[6/31]</w:t>
      </w:r>
    </w:p>
    <w:p w14:paraId="085A4DCA"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0B66F443"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7B55276"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52291B1C"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0E01DB64"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7B94B43C"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12D35869"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50F37C4D"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27F46CBE" w14:textId="77777777" w:rsidR="001A5309" w:rsidRPr="001A5309" w:rsidRDefault="001A5309" w:rsidP="001A5309">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7931A83C" w14:textId="77777777" w:rsidR="009E0D07" w:rsidRDefault="009E0D07" w:rsidP="009E0D07">
      <w:pPr>
        <w:pStyle w:val="2"/>
      </w:pPr>
      <w:r>
        <w:t>Выдвигающееся описание, шаг 3 </w:t>
      </w:r>
      <w:r>
        <w:rPr>
          <w:bCs/>
          <w:color w:val="999999"/>
          <w:sz w:val="37"/>
          <w:szCs w:val="37"/>
        </w:rPr>
        <w:t>[7/31]</w:t>
      </w:r>
    </w:p>
    <w:p w14:paraId="011002DB"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5E4A452D"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30983654"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5A690A02"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0AB1D23C" w14:textId="77777777" w:rsidR="005D007C" w:rsidRPr="005D007C" w:rsidRDefault="005D007C" w:rsidP="005D007C">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1524D226" w14:textId="77777777" w:rsidR="005D007C" w:rsidRPr="005D007C" w:rsidRDefault="005D007C" w:rsidP="005D007C">
      <w:pPr>
        <w:rPr>
          <w:lang w:val="en-US"/>
        </w:rPr>
      </w:pPr>
      <w:r w:rsidRPr="005D007C">
        <w:rPr>
          <w:lang w:val="en-US"/>
        </w:rPr>
        <w:t>&lt;!DOCTYPE html&gt;</w:t>
      </w:r>
    </w:p>
    <w:p w14:paraId="409EB786" w14:textId="77777777" w:rsidR="005D007C" w:rsidRPr="005D007C" w:rsidRDefault="005D007C" w:rsidP="005D007C">
      <w:pPr>
        <w:rPr>
          <w:lang w:val="en-US"/>
        </w:rPr>
      </w:pPr>
      <w:r w:rsidRPr="005D007C">
        <w:rPr>
          <w:lang w:val="en-US"/>
        </w:rPr>
        <w:t>&lt;html lang="ru"&gt;</w:t>
      </w:r>
    </w:p>
    <w:p w14:paraId="23F3609B" w14:textId="77777777" w:rsidR="005D007C" w:rsidRDefault="005D007C" w:rsidP="005D007C">
      <w:r w:rsidRPr="005D007C">
        <w:rPr>
          <w:lang w:val="en-US"/>
        </w:rPr>
        <w:t xml:space="preserve">    </w:t>
      </w:r>
      <w:r>
        <w:t>&lt;head&gt;</w:t>
      </w:r>
    </w:p>
    <w:p w14:paraId="4ACDD461" w14:textId="77777777" w:rsidR="005D007C" w:rsidRDefault="005D007C" w:rsidP="005D007C">
      <w:r>
        <w:t xml:space="preserve">        &lt;title&gt;Выдвигающееся описание, шаг 3&lt;/title&gt;</w:t>
      </w:r>
    </w:p>
    <w:p w14:paraId="55595E4F" w14:textId="77777777" w:rsidR="005D007C" w:rsidRPr="005D007C" w:rsidRDefault="005D007C" w:rsidP="005D007C">
      <w:pPr>
        <w:rPr>
          <w:lang w:val="en-US"/>
        </w:rPr>
      </w:pPr>
      <w:r>
        <w:t xml:space="preserve">        </w:t>
      </w:r>
      <w:r w:rsidRPr="005D007C">
        <w:rPr>
          <w:lang w:val="en-US"/>
        </w:rPr>
        <w:t>&lt;meta charset="utf-8"&gt;</w:t>
      </w:r>
    </w:p>
    <w:p w14:paraId="6083EB11" w14:textId="77777777" w:rsidR="005D007C" w:rsidRPr="005D007C" w:rsidRDefault="005D007C" w:rsidP="005D007C">
      <w:pPr>
        <w:rPr>
          <w:lang w:val="en-US"/>
        </w:rPr>
      </w:pPr>
      <w:r w:rsidRPr="005D007C">
        <w:rPr>
          <w:lang w:val="en-US"/>
        </w:rPr>
        <w:t xml:space="preserve">        &lt;base href="/assets/course76/"&gt;</w:t>
      </w:r>
    </w:p>
    <w:p w14:paraId="3FDDDA5F" w14:textId="77777777" w:rsidR="005D007C" w:rsidRPr="005D007C" w:rsidRDefault="005D007C" w:rsidP="005D007C">
      <w:pPr>
        <w:rPr>
          <w:lang w:val="en-US"/>
        </w:rPr>
      </w:pPr>
      <w:r w:rsidRPr="005D007C">
        <w:rPr>
          <w:lang w:val="en-US"/>
        </w:rPr>
        <w:t xml:space="preserve">        &lt;link href="//fonts.googleapis.com/css?family=Roboto:500,300&amp;subset=latin,cyrillic-ext" rel="stylesheet" type="text/css"&gt;</w:t>
      </w:r>
    </w:p>
    <w:p w14:paraId="3D0F3745" w14:textId="77777777" w:rsidR="005D007C" w:rsidRPr="005D007C" w:rsidRDefault="005D007C" w:rsidP="005D007C">
      <w:pPr>
        <w:rPr>
          <w:lang w:val="en-US"/>
        </w:rPr>
      </w:pPr>
      <w:r w:rsidRPr="005D007C">
        <w:rPr>
          <w:lang w:val="en-US"/>
        </w:rPr>
        <w:t xml:space="preserve">    &lt;/head&gt;</w:t>
      </w:r>
    </w:p>
    <w:p w14:paraId="0BC813DB" w14:textId="77777777" w:rsidR="005D007C" w:rsidRPr="005D007C" w:rsidRDefault="005D007C" w:rsidP="005D007C">
      <w:pPr>
        <w:rPr>
          <w:lang w:val="en-US"/>
        </w:rPr>
      </w:pPr>
      <w:r w:rsidRPr="005D007C">
        <w:rPr>
          <w:lang w:val="en-US"/>
        </w:rPr>
        <w:t xml:space="preserve">    &lt;body&gt;</w:t>
      </w:r>
    </w:p>
    <w:p w14:paraId="15AE7E78" w14:textId="77777777" w:rsidR="005D007C" w:rsidRPr="005D007C" w:rsidRDefault="005D007C" w:rsidP="005D007C">
      <w:pPr>
        <w:rPr>
          <w:lang w:val="en-US"/>
        </w:rPr>
      </w:pPr>
      <w:r w:rsidRPr="005D007C">
        <w:rPr>
          <w:lang w:val="en-US"/>
        </w:rPr>
        <w:t xml:space="preserve">        &lt;section class="works"&gt;</w:t>
      </w:r>
    </w:p>
    <w:p w14:paraId="62368720" w14:textId="77777777" w:rsidR="005D007C" w:rsidRPr="005D007C" w:rsidRDefault="005D007C" w:rsidP="005D007C">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0EAC60B" w14:textId="77777777" w:rsidR="005D007C" w:rsidRPr="005D007C" w:rsidRDefault="005D007C" w:rsidP="005D007C">
      <w:pPr>
        <w:rPr>
          <w:lang w:val="en-US"/>
        </w:rPr>
      </w:pPr>
      <w:r w:rsidRPr="005D007C">
        <w:rPr>
          <w:lang w:val="en-US"/>
        </w:rPr>
        <w:t xml:space="preserve">                &lt;img src="shot-1.jpg" alt="Sunset"&gt;</w:t>
      </w:r>
    </w:p>
    <w:p w14:paraId="29BC71A8" w14:textId="77777777" w:rsidR="005D007C" w:rsidRPr="00FB59EA" w:rsidRDefault="005D007C" w:rsidP="005D007C">
      <w:pPr>
        <w:rPr>
          <w:lang w:val="en-US"/>
        </w:rPr>
      </w:pPr>
      <w:r w:rsidRPr="005D007C">
        <w:rPr>
          <w:lang w:val="en-US"/>
        </w:rPr>
        <w:t xml:space="preserve">            </w:t>
      </w:r>
      <w:r w:rsidRPr="00FB59EA">
        <w:rPr>
          <w:lang w:val="en-US"/>
        </w:rPr>
        <w:t>&lt;/a&gt;</w:t>
      </w:r>
    </w:p>
    <w:p w14:paraId="3D6115D2" w14:textId="77777777" w:rsidR="005D007C" w:rsidRPr="00FB59EA" w:rsidRDefault="005D007C" w:rsidP="005D007C">
      <w:pPr>
        <w:rPr>
          <w:lang w:val="en-US"/>
        </w:rPr>
      </w:pPr>
      <w:r w:rsidRPr="00FB59EA">
        <w:rPr>
          <w:lang w:val="en-US"/>
        </w:rPr>
        <w:t xml:space="preserve">        &lt;/section&gt;</w:t>
      </w:r>
    </w:p>
    <w:p w14:paraId="508EE052" w14:textId="77777777" w:rsidR="005D007C" w:rsidRPr="00FB59EA" w:rsidRDefault="005D007C" w:rsidP="005D007C">
      <w:pPr>
        <w:rPr>
          <w:lang w:val="en-US"/>
        </w:rPr>
      </w:pPr>
      <w:r w:rsidRPr="00FB59EA">
        <w:rPr>
          <w:lang w:val="en-US"/>
        </w:rPr>
        <w:t xml:space="preserve">    &lt;/body&gt;</w:t>
      </w:r>
    </w:p>
    <w:p w14:paraId="263436AF" w14:textId="0B25FC3B" w:rsidR="004E76DA" w:rsidRPr="00FB59EA" w:rsidRDefault="005D007C" w:rsidP="005D007C">
      <w:pPr>
        <w:rPr>
          <w:lang w:val="en-US"/>
        </w:rPr>
      </w:pPr>
      <w:r w:rsidRPr="00FB59EA">
        <w:rPr>
          <w:lang w:val="en-US"/>
        </w:rPr>
        <w:t>&lt;/html&gt;</w:t>
      </w:r>
    </w:p>
    <w:p w14:paraId="4B4A205A" w14:textId="75C7EA05" w:rsidR="005D007C" w:rsidRPr="00FB59EA" w:rsidRDefault="005D007C" w:rsidP="005D007C">
      <w:pPr>
        <w:rPr>
          <w:lang w:val="en-US"/>
        </w:rPr>
      </w:pPr>
    </w:p>
    <w:p w14:paraId="61D3D41C" w14:textId="77777777" w:rsidR="005D007C" w:rsidRPr="005D007C" w:rsidRDefault="005D007C" w:rsidP="005D007C">
      <w:pPr>
        <w:rPr>
          <w:lang w:val="en-US"/>
        </w:rPr>
      </w:pPr>
      <w:r w:rsidRPr="005D007C">
        <w:rPr>
          <w:lang w:val="en-US"/>
        </w:rPr>
        <w:t>html,</w:t>
      </w:r>
    </w:p>
    <w:p w14:paraId="167D2FA2" w14:textId="77777777" w:rsidR="005D007C" w:rsidRPr="005D007C" w:rsidRDefault="005D007C" w:rsidP="005D007C">
      <w:pPr>
        <w:rPr>
          <w:lang w:val="en-US"/>
        </w:rPr>
      </w:pPr>
      <w:r w:rsidRPr="005D007C">
        <w:rPr>
          <w:lang w:val="en-US"/>
        </w:rPr>
        <w:t>body {</w:t>
      </w:r>
    </w:p>
    <w:p w14:paraId="5B991E2F" w14:textId="77777777" w:rsidR="005D007C" w:rsidRPr="005D007C" w:rsidRDefault="005D007C" w:rsidP="005D007C">
      <w:pPr>
        <w:rPr>
          <w:lang w:val="en-US"/>
        </w:rPr>
      </w:pPr>
      <w:r w:rsidRPr="005D007C">
        <w:rPr>
          <w:lang w:val="en-US"/>
        </w:rPr>
        <w:t xml:space="preserve">    margin: 0;</w:t>
      </w:r>
    </w:p>
    <w:p w14:paraId="1C27E417" w14:textId="77777777" w:rsidR="005D007C" w:rsidRPr="005D007C" w:rsidRDefault="005D007C" w:rsidP="005D007C">
      <w:pPr>
        <w:rPr>
          <w:lang w:val="en-US"/>
        </w:rPr>
      </w:pPr>
      <w:r w:rsidRPr="005D007C">
        <w:rPr>
          <w:lang w:val="en-US"/>
        </w:rPr>
        <w:t xml:space="preserve">    padding: 0;</w:t>
      </w:r>
    </w:p>
    <w:p w14:paraId="4166193A" w14:textId="77777777" w:rsidR="005D007C" w:rsidRPr="005D007C" w:rsidRDefault="005D007C" w:rsidP="005D007C">
      <w:pPr>
        <w:rPr>
          <w:lang w:val="en-US"/>
        </w:rPr>
      </w:pPr>
      <w:r w:rsidRPr="005D007C">
        <w:rPr>
          <w:lang w:val="en-US"/>
        </w:rPr>
        <w:t xml:space="preserve">    font-family: "Roboto", sans-serif;</w:t>
      </w:r>
    </w:p>
    <w:p w14:paraId="04E29BDE" w14:textId="77777777" w:rsidR="005D007C" w:rsidRPr="005D007C" w:rsidRDefault="005D007C" w:rsidP="005D007C">
      <w:pPr>
        <w:rPr>
          <w:lang w:val="en-US"/>
        </w:rPr>
      </w:pPr>
      <w:r w:rsidRPr="005D007C">
        <w:rPr>
          <w:lang w:val="en-US"/>
        </w:rPr>
        <w:t xml:space="preserve">    font-size: 14px;</w:t>
      </w:r>
    </w:p>
    <w:p w14:paraId="0482464E" w14:textId="77777777" w:rsidR="005D007C" w:rsidRPr="005D007C" w:rsidRDefault="005D007C" w:rsidP="005D007C">
      <w:pPr>
        <w:rPr>
          <w:lang w:val="en-US"/>
        </w:rPr>
      </w:pPr>
      <w:r w:rsidRPr="005D007C">
        <w:rPr>
          <w:lang w:val="en-US"/>
        </w:rPr>
        <w:t xml:space="preserve">    color: #333333;</w:t>
      </w:r>
    </w:p>
    <w:p w14:paraId="14CFC9B9" w14:textId="77777777" w:rsidR="005D007C" w:rsidRPr="005D007C" w:rsidRDefault="005D007C" w:rsidP="005D007C">
      <w:pPr>
        <w:rPr>
          <w:lang w:val="en-US"/>
        </w:rPr>
      </w:pPr>
      <w:r w:rsidRPr="005D007C">
        <w:rPr>
          <w:lang w:val="en-US"/>
        </w:rPr>
        <w:t xml:space="preserve">    background: #f5f5f5;</w:t>
      </w:r>
    </w:p>
    <w:p w14:paraId="027A7835" w14:textId="77777777" w:rsidR="005D007C" w:rsidRPr="005D007C" w:rsidRDefault="005D007C" w:rsidP="005D007C">
      <w:pPr>
        <w:rPr>
          <w:lang w:val="en-US"/>
        </w:rPr>
      </w:pPr>
      <w:r w:rsidRPr="005D007C">
        <w:rPr>
          <w:lang w:val="en-US"/>
        </w:rPr>
        <w:t>}</w:t>
      </w:r>
    </w:p>
    <w:p w14:paraId="2F622CFF" w14:textId="77777777" w:rsidR="005D007C" w:rsidRPr="005D007C" w:rsidRDefault="005D007C" w:rsidP="005D007C">
      <w:pPr>
        <w:rPr>
          <w:lang w:val="en-US"/>
        </w:rPr>
      </w:pPr>
    </w:p>
    <w:p w14:paraId="6464FEC4" w14:textId="77777777" w:rsidR="005D007C" w:rsidRPr="005D007C" w:rsidRDefault="005D007C" w:rsidP="005D007C">
      <w:pPr>
        <w:rPr>
          <w:lang w:val="en-US"/>
        </w:rPr>
      </w:pPr>
      <w:r w:rsidRPr="005D007C">
        <w:rPr>
          <w:lang w:val="en-US"/>
        </w:rPr>
        <w:t>.works {</w:t>
      </w:r>
    </w:p>
    <w:p w14:paraId="118E84AA" w14:textId="77777777" w:rsidR="005D007C" w:rsidRPr="005D007C" w:rsidRDefault="005D007C" w:rsidP="005D007C">
      <w:pPr>
        <w:rPr>
          <w:lang w:val="en-US"/>
        </w:rPr>
      </w:pPr>
      <w:r w:rsidRPr="005D007C">
        <w:rPr>
          <w:lang w:val="en-US"/>
        </w:rPr>
        <w:t xml:space="preserve">    width: 240px;</w:t>
      </w:r>
    </w:p>
    <w:p w14:paraId="238430F8" w14:textId="77777777" w:rsidR="005D007C" w:rsidRPr="005D007C" w:rsidRDefault="005D007C" w:rsidP="005D007C">
      <w:pPr>
        <w:rPr>
          <w:lang w:val="en-US"/>
        </w:rPr>
      </w:pPr>
      <w:r w:rsidRPr="005D007C">
        <w:rPr>
          <w:lang w:val="en-US"/>
        </w:rPr>
        <w:t xml:space="preserve">    margin: 100px auto;</w:t>
      </w:r>
    </w:p>
    <w:p w14:paraId="21577150" w14:textId="77777777" w:rsidR="005D007C" w:rsidRPr="005D007C" w:rsidRDefault="005D007C" w:rsidP="005D007C">
      <w:pPr>
        <w:rPr>
          <w:lang w:val="en-US"/>
        </w:rPr>
      </w:pPr>
      <w:r w:rsidRPr="005D007C">
        <w:rPr>
          <w:lang w:val="en-US"/>
        </w:rPr>
        <w:t xml:space="preserve">    padding: 20px;</w:t>
      </w:r>
    </w:p>
    <w:p w14:paraId="32A2CE06" w14:textId="77777777" w:rsidR="005D007C" w:rsidRPr="005D007C" w:rsidRDefault="005D007C" w:rsidP="005D007C">
      <w:pPr>
        <w:rPr>
          <w:lang w:val="en-US"/>
        </w:rPr>
      </w:pPr>
      <w:r w:rsidRPr="005D007C">
        <w:rPr>
          <w:lang w:val="en-US"/>
        </w:rPr>
        <w:t xml:space="preserve">    background: white;</w:t>
      </w:r>
    </w:p>
    <w:p w14:paraId="2AC68C5B" w14:textId="77777777" w:rsidR="005D007C" w:rsidRPr="005D007C" w:rsidRDefault="005D007C" w:rsidP="005D007C">
      <w:pPr>
        <w:rPr>
          <w:lang w:val="en-US"/>
        </w:rPr>
      </w:pPr>
      <w:r w:rsidRPr="005D007C">
        <w:rPr>
          <w:lang w:val="en-US"/>
        </w:rPr>
        <w:t xml:space="preserve">    box-shadow: 0 0 3px #cccccc;</w:t>
      </w:r>
    </w:p>
    <w:p w14:paraId="1E03402C" w14:textId="77777777" w:rsidR="005D007C" w:rsidRPr="005D007C" w:rsidRDefault="005D007C" w:rsidP="005D007C">
      <w:pPr>
        <w:rPr>
          <w:lang w:val="en-US"/>
        </w:rPr>
      </w:pPr>
      <w:r w:rsidRPr="005D007C">
        <w:rPr>
          <w:lang w:val="en-US"/>
        </w:rPr>
        <w:t>}</w:t>
      </w:r>
    </w:p>
    <w:p w14:paraId="7DC1ABE7" w14:textId="77777777" w:rsidR="005D007C" w:rsidRPr="005D007C" w:rsidRDefault="005D007C" w:rsidP="005D007C">
      <w:pPr>
        <w:rPr>
          <w:lang w:val="en-US"/>
        </w:rPr>
      </w:pPr>
    </w:p>
    <w:p w14:paraId="09ECA78B" w14:textId="77777777" w:rsidR="005D007C" w:rsidRPr="005D007C" w:rsidRDefault="005D007C" w:rsidP="005D007C">
      <w:pPr>
        <w:rPr>
          <w:lang w:val="en-US"/>
        </w:rPr>
      </w:pPr>
      <w:r w:rsidRPr="005D007C">
        <w:rPr>
          <w:lang w:val="en-US"/>
        </w:rPr>
        <w:t>.caption-link {</w:t>
      </w:r>
    </w:p>
    <w:p w14:paraId="56E44541" w14:textId="77777777" w:rsidR="005D007C" w:rsidRPr="005D007C" w:rsidRDefault="005D007C" w:rsidP="005D007C">
      <w:pPr>
        <w:rPr>
          <w:lang w:val="en-US"/>
        </w:rPr>
      </w:pPr>
      <w:r w:rsidRPr="005D007C">
        <w:rPr>
          <w:lang w:val="en-US"/>
        </w:rPr>
        <w:t xml:space="preserve">    position: relative;</w:t>
      </w:r>
    </w:p>
    <w:p w14:paraId="0E41AC94" w14:textId="77777777" w:rsidR="005D007C" w:rsidRPr="005D007C" w:rsidRDefault="005D007C" w:rsidP="005D007C">
      <w:pPr>
        <w:rPr>
          <w:lang w:val="en-US"/>
        </w:rPr>
      </w:pPr>
      <w:r w:rsidRPr="005D007C">
        <w:rPr>
          <w:lang w:val="en-US"/>
        </w:rPr>
        <w:t xml:space="preserve">    z-index: 1;</w:t>
      </w:r>
    </w:p>
    <w:p w14:paraId="088654B4" w14:textId="77777777" w:rsidR="005D007C" w:rsidRPr="005D007C" w:rsidRDefault="005D007C" w:rsidP="005D007C">
      <w:pPr>
        <w:rPr>
          <w:lang w:val="en-US"/>
        </w:rPr>
      </w:pPr>
      <w:r w:rsidRPr="005D007C">
        <w:rPr>
          <w:lang w:val="en-US"/>
        </w:rPr>
        <w:t xml:space="preserve">    display: block;</w:t>
      </w:r>
    </w:p>
    <w:p w14:paraId="246C33F1" w14:textId="77777777" w:rsidR="005D007C" w:rsidRPr="005D007C" w:rsidRDefault="005D007C" w:rsidP="005D007C">
      <w:pPr>
        <w:rPr>
          <w:lang w:val="en-US"/>
        </w:rPr>
      </w:pPr>
      <w:r w:rsidRPr="005D007C">
        <w:rPr>
          <w:lang w:val="en-US"/>
        </w:rPr>
        <w:t xml:space="preserve">    overflow: hidden;</w:t>
      </w:r>
    </w:p>
    <w:p w14:paraId="66116104" w14:textId="77777777" w:rsidR="005D007C" w:rsidRPr="005D007C" w:rsidRDefault="005D007C" w:rsidP="005D007C">
      <w:pPr>
        <w:rPr>
          <w:lang w:val="en-US"/>
        </w:rPr>
      </w:pPr>
      <w:r w:rsidRPr="005D007C">
        <w:rPr>
          <w:lang w:val="en-US"/>
        </w:rPr>
        <w:t>}</w:t>
      </w:r>
    </w:p>
    <w:p w14:paraId="43C3C6B2" w14:textId="77777777" w:rsidR="005D007C" w:rsidRPr="005D007C" w:rsidRDefault="005D007C" w:rsidP="005D007C">
      <w:pPr>
        <w:rPr>
          <w:lang w:val="en-US"/>
        </w:rPr>
      </w:pPr>
    </w:p>
    <w:p w14:paraId="48AA7840" w14:textId="77777777" w:rsidR="005D007C" w:rsidRPr="005D007C" w:rsidRDefault="005D007C" w:rsidP="005D007C">
      <w:pPr>
        <w:rPr>
          <w:lang w:val="en-US"/>
        </w:rPr>
      </w:pPr>
      <w:r w:rsidRPr="005D007C">
        <w:rPr>
          <w:lang w:val="en-US"/>
        </w:rPr>
        <w:t>.caption-link img {</w:t>
      </w:r>
    </w:p>
    <w:p w14:paraId="4ED40411" w14:textId="77777777" w:rsidR="005D007C" w:rsidRPr="005D007C" w:rsidRDefault="005D007C" w:rsidP="005D007C">
      <w:pPr>
        <w:rPr>
          <w:lang w:val="en-US"/>
        </w:rPr>
      </w:pPr>
      <w:r w:rsidRPr="005D007C">
        <w:rPr>
          <w:lang w:val="en-US"/>
        </w:rPr>
        <w:t xml:space="preserve">    display: block;</w:t>
      </w:r>
    </w:p>
    <w:p w14:paraId="36ACF1B1" w14:textId="77777777" w:rsidR="005D007C" w:rsidRPr="005D007C" w:rsidRDefault="005D007C" w:rsidP="005D007C">
      <w:pPr>
        <w:rPr>
          <w:lang w:val="en-US"/>
        </w:rPr>
      </w:pPr>
      <w:r w:rsidRPr="005D007C">
        <w:rPr>
          <w:lang w:val="en-US"/>
        </w:rPr>
        <w:t xml:space="preserve">    max-width: 100%;</w:t>
      </w:r>
    </w:p>
    <w:p w14:paraId="23C0F443" w14:textId="77777777" w:rsidR="005D007C" w:rsidRPr="005D007C" w:rsidRDefault="005D007C" w:rsidP="005D007C">
      <w:pPr>
        <w:rPr>
          <w:lang w:val="en-US"/>
        </w:rPr>
      </w:pPr>
      <w:r w:rsidRPr="005D007C">
        <w:rPr>
          <w:lang w:val="en-US"/>
        </w:rPr>
        <w:t xml:space="preserve">    transition: transform 0.3s ease;</w:t>
      </w:r>
    </w:p>
    <w:p w14:paraId="3C676377" w14:textId="77777777" w:rsidR="005D007C" w:rsidRPr="005D007C" w:rsidRDefault="005D007C" w:rsidP="005D007C">
      <w:pPr>
        <w:rPr>
          <w:lang w:val="en-US"/>
        </w:rPr>
      </w:pPr>
      <w:r w:rsidRPr="005D007C">
        <w:rPr>
          <w:lang w:val="en-US"/>
        </w:rPr>
        <w:t>}</w:t>
      </w:r>
    </w:p>
    <w:p w14:paraId="655F9DC0" w14:textId="77777777" w:rsidR="005D007C" w:rsidRPr="005D007C" w:rsidRDefault="005D007C" w:rsidP="005D007C">
      <w:pPr>
        <w:rPr>
          <w:lang w:val="en-US"/>
        </w:rPr>
      </w:pPr>
    </w:p>
    <w:p w14:paraId="2033C091" w14:textId="77777777" w:rsidR="005D007C" w:rsidRPr="005D007C" w:rsidRDefault="005D007C" w:rsidP="005D007C">
      <w:pPr>
        <w:rPr>
          <w:lang w:val="en-US"/>
        </w:rPr>
      </w:pPr>
      <w:r w:rsidRPr="005D007C">
        <w:rPr>
          <w:lang w:val="en-US"/>
        </w:rPr>
        <w:t>.caption-link:hover img {</w:t>
      </w:r>
    </w:p>
    <w:p w14:paraId="7C6F5124" w14:textId="77777777" w:rsidR="005D007C" w:rsidRPr="005D007C" w:rsidRDefault="005D007C" w:rsidP="005D007C">
      <w:pPr>
        <w:rPr>
          <w:lang w:val="en-US"/>
        </w:rPr>
      </w:pPr>
      <w:r w:rsidRPr="005D007C">
        <w:rPr>
          <w:lang w:val="en-US"/>
        </w:rPr>
        <w:t xml:space="preserve">    transform: translateX(100%);</w:t>
      </w:r>
    </w:p>
    <w:p w14:paraId="5588C372" w14:textId="77777777" w:rsidR="005D007C" w:rsidRPr="005D007C" w:rsidRDefault="005D007C" w:rsidP="005D007C">
      <w:pPr>
        <w:rPr>
          <w:lang w:val="en-US"/>
        </w:rPr>
      </w:pPr>
      <w:r w:rsidRPr="005D007C">
        <w:rPr>
          <w:lang w:val="en-US"/>
        </w:rPr>
        <w:t>}</w:t>
      </w:r>
    </w:p>
    <w:p w14:paraId="7ABEBF82" w14:textId="77777777" w:rsidR="005D007C" w:rsidRPr="005D007C" w:rsidRDefault="005D007C" w:rsidP="005D007C">
      <w:pPr>
        <w:rPr>
          <w:lang w:val="en-US"/>
        </w:rPr>
      </w:pPr>
    </w:p>
    <w:p w14:paraId="02C5C8EE" w14:textId="77777777" w:rsidR="005D007C" w:rsidRPr="005D007C" w:rsidRDefault="005D007C" w:rsidP="005D007C">
      <w:pPr>
        <w:rPr>
          <w:lang w:val="en-US"/>
        </w:rPr>
      </w:pPr>
      <w:r w:rsidRPr="005D007C">
        <w:rPr>
          <w:lang w:val="en-US"/>
        </w:rPr>
        <w:t>.caption-link::before,</w:t>
      </w:r>
    </w:p>
    <w:p w14:paraId="78B9F8BF" w14:textId="77777777" w:rsidR="005D007C" w:rsidRPr="005D007C" w:rsidRDefault="005D007C" w:rsidP="005D007C">
      <w:pPr>
        <w:rPr>
          <w:lang w:val="en-US"/>
        </w:rPr>
      </w:pPr>
      <w:r w:rsidRPr="005D007C">
        <w:rPr>
          <w:lang w:val="en-US"/>
        </w:rPr>
        <w:t>.caption-link::after {</w:t>
      </w:r>
    </w:p>
    <w:p w14:paraId="1188B0A0" w14:textId="77777777" w:rsidR="005D007C" w:rsidRPr="005D007C" w:rsidRDefault="005D007C" w:rsidP="005D007C">
      <w:pPr>
        <w:rPr>
          <w:lang w:val="en-US"/>
        </w:rPr>
      </w:pPr>
      <w:r w:rsidRPr="005D007C">
        <w:rPr>
          <w:lang w:val="en-US"/>
        </w:rPr>
        <w:t xml:space="preserve">    position: absolute;</w:t>
      </w:r>
    </w:p>
    <w:p w14:paraId="43ECB0A2" w14:textId="77777777" w:rsidR="005D007C" w:rsidRPr="005D007C" w:rsidRDefault="005D007C" w:rsidP="005D007C">
      <w:pPr>
        <w:rPr>
          <w:lang w:val="en-US"/>
        </w:rPr>
      </w:pPr>
      <w:r w:rsidRPr="005D007C">
        <w:rPr>
          <w:lang w:val="en-US"/>
        </w:rPr>
        <w:t xml:space="preserve">    z-index: -1;</w:t>
      </w:r>
    </w:p>
    <w:p w14:paraId="6A410DC4" w14:textId="77777777" w:rsidR="005D007C" w:rsidRPr="005D007C" w:rsidRDefault="005D007C" w:rsidP="005D007C">
      <w:pPr>
        <w:rPr>
          <w:lang w:val="en-US"/>
        </w:rPr>
      </w:pPr>
      <w:r w:rsidRPr="005D007C">
        <w:rPr>
          <w:lang w:val="en-US"/>
        </w:rPr>
        <w:t xml:space="preserve">    width: 100%;</w:t>
      </w:r>
    </w:p>
    <w:p w14:paraId="5CBA0D04" w14:textId="77777777" w:rsidR="005D007C" w:rsidRPr="005D007C" w:rsidRDefault="005D007C" w:rsidP="005D007C">
      <w:pPr>
        <w:rPr>
          <w:lang w:val="en-US"/>
        </w:rPr>
      </w:pPr>
      <w:r w:rsidRPr="005D007C">
        <w:rPr>
          <w:lang w:val="en-US"/>
        </w:rPr>
        <w:t xml:space="preserve">    text-align: center;</w:t>
      </w:r>
    </w:p>
    <w:p w14:paraId="6892331C" w14:textId="77777777" w:rsidR="005D007C" w:rsidRPr="005D007C" w:rsidRDefault="005D007C" w:rsidP="005D007C">
      <w:pPr>
        <w:rPr>
          <w:lang w:val="en-US"/>
        </w:rPr>
      </w:pPr>
      <w:r w:rsidRPr="005D007C">
        <w:rPr>
          <w:lang w:val="en-US"/>
        </w:rPr>
        <w:t xml:space="preserve">    background: #333333;</w:t>
      </w:r>
    </w:p>
    <w:p w14:paraId="4BBF9F26" w14:textId="77777777" w:rsidR="005D007C" w:rsidRPr="005D007C" w:rsidRDefault="005D007C" w:rsidP="005D007C">
      <w:pPr>
        <w:rPr>
          <w:lang w:val="en-US"/>
        </w:rPr>
      </w:pPr>
      <w:r w:rsidRPr="005D007C">
        <w:rPr>
          <w:lang w:val="en-US"/>
        </w:rPr>
        <w:t xml:space="preserve">    box-sizing: border-box;</w:t>
      </w:r>
    </w:p>
    <w:p w14:paraId="114956D0" w14:textId="77777777" w:rsidR="005D007C" w:rsidRPr="005D007C" w:rsidRDefault="005D007C" w:rsidP="005D007C">
      <w:pPr>
        <w:rPr>
          <w:lang w:val="en-US"/>
        </w:rPr>
      </w:pPr>
      <w:r w:rsidRPr="005D007C">
        <w:rPr>
          <w:lang w:val="en-US"/>
        </w:rPr>
        <w:t xml:space="preserve">    transition: transform 0.3s ease-in-out;</w:t>
      </w:r>
    </w:p>
    <w:p w14:paraId="45943384" w14:textId="77777777" w:rsidR="005D007C" w:rsidRPr="005D007C" w:rsidRDefault="005D007C" w:rsidP="005D007C">
      <w:pPr>
        <w:rPr>
          <w:lang w:val="en-US"/>
        </w:rPr>
      </w:pPr>
      <w:r w:rsidRPr="005D007C">
        <w:rPr>
          <w:lang w:val="en-US"/>
        </w:rPr>
        <w:t xml:space="preserve">    transform:translateX(-80px);</w:t>
      </w:r>
    </w:p>
    <w:p w14:paraId="61893381" w14:textId="77777777" w:rsidR="005D007C" w:rsidRPr="005D007C" w:rsidRDefault="005D007C" w:rsidP="005D007C">
      <w:pPr>
        <w:rPr>
          <w:lang w:val="en-US"/>
        </w:rPr>
      </w:pPr>
      <w:r w:rsidRPr="005D007C">
        <w:rPr>
          <w:lang w:val="en-US"/>
        </w:rPr>
        <w:t>}</w:t>
      </w:r>
    </w:p>
    <w:p w14:paraId="6789D2EC" w14:textId="77777777" w:rsidR="005D007C" w:rsidRPr="005D007C" w:rsidRDefault="005D007C" w:rsidP="005D007C">
      <w:pPr>
        <w:rPr>
          <w:lang w:val="en-US"/>
        </w:rPr>
      </w:pPr>
    </w:p>
    <w:p w14:paraId="2D6D99A0" w14:textId="77777777" w:rsidR="005D007C" w:rsidRPr="005D007C" w:rsidRDefault="005D007C" w:rsidP="005D007C">
      <w:pPr>
        <w:rPr>
          <w:lang w:val="en-US"/>
        </w:rPr>
      </w:pPr>
      <w:r w:rsidRPr="005D007C">
        <w:rPr>
          <w:lang w:val="en-US"/>
        </w:rPr>
        <w:t>.caption-link::before {</w:t>
      </w:r>
    </w:p>
    <w:p w14:paraId="60AB6C8F" w14:textId="77777777" w:rsidR="005D007C" w:rsidRPr="005D007C" w:rsidRDefault="005D007C" w:rsidP="005D007C">
      <w:pPr>
        <w:rPr>
          <w:lang w:val="en-US"/>
        </w:rPr>
      </w:pPr>
      <w:r w:rsidRPr="005D007C">
        <w:rPr>
          <w:lang w:val="en-US"/>
        </w:rPr>
        <w:t xml:space="preserve">    content: attr(data-title);</w:t>
      </w:r>
    </w:p>
    <w:p w14:paraId="2B709732" w14:textId="77777777" w:rsidR="005D007C" w:rsidRPr="005D007C" w:rsidRDefault="005D007C" w:rsidP="005D007C">
      <w:pPr>
        <w:rPr>
          <w:lang w:val="en-US"/>
        </w:rPr>
      </w:pPr>
      <w:r w:rsidRPr="005D007C">
        <w:rPr>
          <w:lang w:val="en-US"/>
        </w:rPr>
        <w:t xml:space="preserve">    height: 30%;</w:t>
      </w:r>
    </w:p>
    <w:p w14:paraId="19652C90" w14:textId="77777777" w:rsidR="005D007C" w:rsidRPr="005D007C" w:rsidRDefault="005D007C" w:rsidP="005D007C">
      <w:pPr>
        <w:rPr>
          <w:lang w:val="en-US"/>
        </w:rPr>
      </w:pPr>
      <w:r w:rsidRPr="005D007C">
        <w:rPr>
          <w:lang w:val="en-US"/>
        </w:rPr>
        <w:t xml:space="preserve">    padding: 30px;</w:t>
      </w:r>
    </w:p>
    <w:p w14:paraId="596B4A28" w14:textId="77777777" w:rsidR="005D007C" w:rsidRPr="005D007C" w:rsidRDefault="005D007C" w:rsidP="005D007C">
      <w:pPr>
        <w:rPr>
          <w:lang w:val="en-US"/>
        </w:rPr>
      </w:pPr>
      <w:r w:rsidRPr="005D007C">
        <w:rPr>
          <w:lang w:val="en-US"/>
        </w:rPr>
        <w:t xml:space="preserve">    font-size: 22px;</w:t>
      </w:r>
    </w:p>
    <w:p w14:paraId="0408C311" w14:textId="77777777" w:rsidR="005D007C" w:rsidRPr="005D007C" w:rsidRDefault="005D007C" w:rsidP="005D007C">
      <w:pPr>
        <w:rPr>
          <w:lang w:val="en-US"/>
        </w:rPr>
      </w:pPr>
      <w:r w:rsidRPr="005D007C">
        <w:rPr>
          <w:lang w:val="en-US"/>
        </w:rPr>
        <w:t xml:space="preserve">    font-weight: bold;</w:t>
      </w:r>
    </w:p>
    <w:p w14:paraId="5F30112E" w14:textId="77777777" w:rsidR="005D007C" w:rsidRPr="005D007C" w:rsidRDefault="005D007C" w:rsidP="005D007C">
      <w:pPr>
        <w:rPr>
          <w:lang w:val="en-US"/>
        </w:rPr>
      </w:pPr>
      <w:r w:rsidRPr="005D007C">
        <w:rPr>
          <w:lang w:val="en-US"/>
        </w:rPr>
        <w:t xml:space="preserve">    color: #ffffff;</w:t>
      </w:r>
    </w:p>
    <w:p w14:paraId="520FFFC8" w14:textId="77777777" w:rsidR="005D007C" w:rsidRPr="005D007C" w:rsidRDefault="005D007C" w:rsidP="005D007C">
      <w:pPr>
        <w:rPr>
          <w:lang w:val="en-US"/>
        </w:rPr>
      </w:pPr>
      <w:r w:rsidRPr="005D007C">
        <w:rPr>
          <w:lang w:val="en-US"/>
        </w:rPr>
        <w:t>}</w:t>
      </w:r>
    </w:p>
    <w:p w14:paraId="4AD46EFA" w14:textId="77777777" w:rsidR="005D007C" w:rsidRPr="005D007C" w:rsidRDefault="005D007C" w:rsidP="005D007C">
      <w:pPr>
        <w:rPr>
          <w:lang w:val="en-US"/>
        </w:rPr>
      </w:pPr>
    </w:p>
    <w:p w14:paraId="52B2460F" w14:textId="77777777" w:rsidR="005D007C" w:rsidRPr="005D007C" w:rsidRDefault="005D007C" w:rsidP="005D007C">
      <w:pPr>
        <w:rPr>
          <w:lang w:val="en-US"/>
        </w:rPr>
      </w:pPr>
      <w:r w:rsidRPr="005D007C">
        <w:rPr>
          <w:lang w:val="en-US"/>
        </w:rPr>
        <w:t>.caption-link::after {</w:t>
      </w:r>
    </w:p>
    <w:p w14:paraId="1C36941A" w14:textId="77777777" w:rsidR="005D007C" w:rsidRPr="005D007C" w:rsidRDefault="005D007C" w:rsidP="005D007C">
      <w:pPr>
        <w:rPr>
          <w:lang w:val="en-US"/>
        </w:rPr>
      </w:pPr>
      <w:r w:rsidRPr="005D007C">
        <w:rPr>
          <w:lang w:val="en-US"/>
        </w:rPr>
        <w:t xml:space="preserve">    content: attr(data-description);</w:t>
      </w:r>
    </w:p>
    <w:p w14:paraId="74DC7D70" w14:textId="77777777" w:rsidR="005D007C" w:rsidRPr="005D007C" w:rsidRDefault="005D007C" w:rsidP="005D007C">
      <w:pPr>
        <w:rPr>
          <w:lang w:val="en-US"/>
        </w:rPr>
      </w:pPr>
      <w:r w:rsidRPr="005D007C">
        <w:rPr>
          <w:lang w:val="en-US"/>
        </w:rPr>
        <w:lastRenderedPageBreak/>
        <w:t xml:space="preserve">    top: 30%;</w:t>
      </w:r>
    </w:p>
    <w:p w14:paraId="49C52347" w14:textId="77777777" w:rsidR="005D007C" w:rsidRPr="005D007C" w:rsidRDefault="005D007C" w:rsidP="005D007C">
      <w:pPr>
        <w:rPr>
          <w:lang w:val="en-US"/>
        </w:rPr>
      </w:pPr>
      <w:r w:rsidRPr="005D007C">
        <w:rPr>
          <w:lang w:val="en-US"/>
        </w:rPr>
        <w:t xml:space="preserve">    height: 70%;</w:t>
      </w:r>
    </w:p>
    <w:p w14:paraId="2AE742B8" w14:textId="77777777" w:rsidR="005D007C" w:rsidRPr="005D007C" w:rsidRDefault="005D007C" w:rsidP="005D007C">
      <w:pPr>
        <w:rPr>
          <w:lang w:val="en-US"/>
        </w:rPr>
      </w:pPr>
      <w:r w:rsidRPr="005D007C">
        <w:rPr>
          <w:lang w:val="en-US"/>
        </w:rPr>
        <w:t xml:space="preserve">    padding: 0 30px;</w:t>
      </w:r>
    </w:p>
    <w:p w14:paraId="04F76437" w14:textId="77777777" w:rsidR="005D007C" w:rsidRPr="005D007C" w:rsidRDefault="005D007C" w:rsidP="005D007C">
      <w:pPr>
        <w:rPr>
          <w:lang w:val="en-US"/>
        </w:rPr>
      </w:pPr>
      <w:r w:rsidRPr="005D007C">
        <w:rPr>
          <w:lang w:val="en-US"/>
        </w:rPr>
        <w:t xml:space="preserve">    color: #d7bb97;</w:t>
      </w:r>
    </w:p>
    <w:p w14:paraId="21CC3D84" w14:textId="77777777" w:rsidR="005D007C" w:rsidRPr="005D007C" w:rsidRDefault="005D007C" w:rsidP="005D007C">
      <w:pPr>
        <w:rPr>
          <w:lang w:val="en-US"/>
        </w:rPr>
      </w:pPr>
      <w:r w:rsidRPr="005D007C">
        <w:rPr>
          <w:lang w:val="en-US"/>
        </w:rPr>
        <w:t>}</w:t>
      </w:r>
    </w:p>
    <w:p w14:paraId="3360B8E3" w14:textId="77777777" w:rsidR="005D007C" w:rsidRPr="005D007C" w:rsidRDefault="005D007C" w:rsidP="005D007C">
      <w:pPr>
        <w:rPr>
          <w:lang w:val="en-US"/>
        </w:rPr>
      </w:pPr>
    </w:p>
    <w:p w14:paraId="20A19E54" w14:textId="77777777" w:rsidR="005D007C" w:rsidRPr="005D007C" w:rsidRDefault="005D007C" w:rsidP="005D007C">
      <w:pPr>
        <w:rPr>
          <w:lang w:val="en-US"/>
        </w:rPr>
      </w:pPr>
      <w:r w:rsidRPr="005D007C">
        <w:rPr>
          <w:lang w:val="en-US"/>
        </w:rPr>
        <w:t>.caption-link:hover::before,</w:t>
      </w:r>
    </w:p>
    <w:p w14:paraId="7343C964" w14:textId="77777777" w:rsidR="005D007C" w:rsidRPr="005D007C" w:rsidRDefault="005D007C" w:rsidP="005D007C">
      <w:pPr>
        <w:rPr>
          <w:lang w:val="en-US"/>
        </w:rPr>
      </w:pPr>
      <w:r w:rsidRPr="005D007C">
        <w:rPr>
          <w:lang w:val="en-US"/>
        </w:rPr>
        <w:t>.caption-link:hover::after {</w:t>
      </w:r>
    </w:p>
    <w:p w14:paraId="0A91E91B" w14:textId="77777777" w:rsidR="005D007C" w:rsidRPr="00FB59EA" w:rsidRDefault="005D007C" w:rsidP="005D007C">
      <w:pPr>
        <w:rPr>
          <w:lang w:val="en-US"/>
        </w:rPr>
      </w:pPr>
      <w:r w:rsidRPr="005D007C">
        <w:rPr>
          <w:lang w:val="en-US"/>
        </w:rPr>
        <w:t xml:space="preserve">    </w:t>
      </w:r>
      <w:r w:rsidRPr="00FB59EA">
        <w:rPr>
          <w:lang w:val="en-US"/>
        </w:rPr>
        <w:t>transform:translateX(0);</w:t>
      </w:r>
    </w:p>
    <w:p w14:paraId="1169AD0B" w14:textId="198CF6BF" w:rsidR="005D007C" w:rsidRPr="00FB59EA" w:rsidRDefault="005D007C" w:rsidP="005D007C">
      <w:pPr>
        <w:rPr>
          <w:lang w:val="en-US"/>
        </w:rPr>
      </w:pPr>
      <w:r w:rsidRPr="00FB59EA">
        <w:rPr>
          <w:lang w:val="en-US"/>
        </w:rPr>
        <w:t>}</w:t>
      </w:r>
    </w:p>
    <w:p w14:paraId="4FE2BD13" w14:textId="487C6AE0" w:rsidR="00CD5225" w:rsidRPr="00FB59EA" w:rsidRDefault="00CD5225" w:rsidP="005D007C">
      <w:pPr>
        <w:rPr>
          <w:lang w:val="en-US"/>
        </w:rPr>
      </w:pPr>
    </w:p>
    <w:p w14:paraId="389B54CA" w14:textId="77B1487A"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rsidR="00A84705">
        <w:t>Подчеркивание</w:t>
      </w:r>
      <w:r w:rsidR="00A84705" w:rsidRPr="00FB59EA">
        <w:rPr>
          <w:lang w:val="en-US"/>
        </w:rPr>
        <w:t xml:space="preserve"> </w:t>
      </w:r>
      <w:r w:rsidR="00A84705">
        <w:t>ссылки</w:t>
      </w:r>
      <w:r w:rsidRPr="00FB59EA">
        <w:rPr>
          <w:lang w:val="en-US"/>
        </w:rPr>
        <w:t> </w:t>
      </w:r>
      <w:r w:rsidRPr="00FB59EA">
        <w:rPr>
          <w:bCs/>
          <w:color w:val="999999"/>
          <w:sz w:val="37"/>
          <w:szCs w:val="37"/>
          <w:lang w:val="en-US"/>
        </w:rPr>
        <w:t>[8/31]</w:t>
      </w:r>
    </w:p>
    <w:p w14:paraId="3A109A4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29FC82C5"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252FFA35"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3C9E8B7C"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959F1C9"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4B2F70A7" w14:textId="77777777" w:rsidR="00CD5225" w:rsidRDefault="00CD5225" w:rsidP="00CD5225">
      <w:r>
        <w:t>html,</w:t>
      </w:r>
    </w:p>
    <w:p w14:paraId="76018830" w14:textId="77777777" w:rsidR="00CD5225" w:rsidRDefault="00CD5225" w:rsidP="00CD5225">
      <w:r>
        <w:t>body {</w:t>
      </w:r>
    </w:p>
    <w:p w14:paraId="33D28B41" w14:textId="77777777" w:rsidR="00CD5225" w:rsidRDefault="00CD5225" w:rsidP="00CD5225">
      <w:r>
        <w:t xml:space="preserve">    margin: 0;</w:t>
      </w:r>
    </w:p>
    <w:p w14:paraId="2F351328" w14:textId="77777777" w:rsidR="00CD5225" w:rsidRDefault="00CD5225" w:rsidP="00CD5225">
      <w:r>
        <w:t xml:space="preserve">    padding: 0;</w:t>
      </w:r>
    </w:p>
    <w:p w14:paraId="222CB781" w14:textId="77777777" w:rsidR="00CD5225" w:rsidRPr="00CD5225" w:rsidRDefault="00CD5225" w:rsidP="00CD5225">
      <w:pPr>
        <w:rPr>
          <w:lang w:val="en-US"/>
        </w:rPr>
      </w:pPr>
      <w:r w:rsidRPr="00CD5225">
        <w:rPr>
          <w:lang w:val="en-US"/>
        </w:rPr>
        <w:t xml:space="preserve">    font-family: "Open Sans", sans-serif;</w:t>
      </w:r>
    </w:p>
    <w:p w14:paraId="28889EC4" w14:textId="77777777" w:rsidR="00CD5225" w:rsidRPr="00CD5225" w:rsidRDefault="00CD5225" w:rsidP="00CD5225">
      <w:pPr>
        <w:rPr>
          <w:lang w:val="en-US"/>
        </w:rPr>
      </w:pPr>
      <w:r w:rsidRPr="00CD5225">
        <w:rPr>
          <w:lang w:val="en-US"/>
        </w:rPr>
        <w:t xml:space="preserve">    font-size: 22px;</w:t>
      </w:r>
    </w:p>
    <w:p w14:paraId="1C3F82F2" w14:textId="77777777" w:rsidR="00CD5225" w:rsidRPr="00CD5225" w:rsidRDefault="00CD5225" w:rsidP="00CD5225">
      <w:pPr>
        <w:rPr>
          <w:lang w:val="en-US"/>
        </w:rPr>
      </w:pPr>
      <w:r w:rsidRPr="00CD5225">
        <w:rPr>
          <w:lang w:val="en-US"/>
        </w:rPr>
        <w:t xml:space="preserve">    color: #333333;</w:t>
      </w:r>
    </w:p>
    <w:p w14:paraId="4B8F4B2A" w14:textId="77777777" w:rsidR="00CD5225" w:rsidRPr="00CD5225" w:rsidRDefault="00CD5225" w:rsidP="00CD5225">
      <w:pPr>
        <w:rPr>
          <w:lang w:val="en-US"/>
        </w:rPr>
      </w:pPr>
      <w:r w:rsidRPr="00CD5225">
        <w:rPr>
          <w:lang w:val="en-US"/>
        </w:rPr>
        <w:t xml:space="preserve">    background-color: #f5f5f5;</w:t>
      </w:r>
    </w:p>
    <w:p w14:paraId="53436E83" w14:textId="77777777" w:rsidR="00CD5225" w:rsidRPr="00CD5225" w:rsidRDefault="00CD5225" w:rsidP="00CD5225">
      <w:pPr>
        <w:rPr>
          <w:lang w:val="en-US"/>
        </w:rPr>
      </w:pPr>
      <w:r w:rsidRPr="00CD5225">
        <w:rPr>
          <w:lang w:val="en-US"/>
        </w:rPr>
        <w:t>}</w:t>
      </w:r>
    </w:p>
    <w:p w14:paraId="5CF372C7" w14:textId="77777777" w:rsidR="00CD5225" w:rsidRPr="00CD5225" w:rsidRDefault="00CD5225" w:rsidP="00CD5225">
      <w:pPr>
        <w:rPr>
          <w:lang w:val="en-US"/>
        </w:rPr>
      </w:pPr>
    </w:p>
    <w:p w14:paraId="0287184F" w14:textId="77777777" w:rsidR="00CD5225" w:rsidRPr="00CD5225" w:rsidRDefault="00CD5225" w:rsidP="00CD5225">
      <w:pPr>
        <w:rPr>
          <w:lang w:val="en-US"/>
        </w:rPr>
      </w:pPr>
      <w:r w:rsidRPr="00CD5225">
        <w:rPr>
          <w:lang w:val="en-US"/>
        </w:rPr>
        <w:t>a {</w:t>
      </w:r>
    </w:p>
    <w:p w14:paraId="13BC4447" w14:textId="77777777" w:rsidR="00CD5225" w:rsidRPr="00CD5225" w:rsidRDefault="00CD5225" w:rsidP="00CD5225">
      <w:pPr>
        <w:rPr>
          <w:lang w:val="en-US"/>
        </w:rPr>
      </w:pPr>
      <w:r w:rsidRPr="00CD5225">
        <w:rPr>
          <w:lang w:val="en-US"/>
        </w:rPr>
        <w:t xml:space="preserve">    position: relative;</w:t>
      </w:r>
    </w:p>
    <w:p w14:paraId="38940667" w14:textId="77777777" w:rsidR="00CD5225" w:rsidRPr="00CD5225" w:rsidRDefault="00CD5225" w:rsidP="00CD5225">
      <w:pPr>
        <w:rPr>
          <w:lang w:val="en-US"/>
        </w:rPr>
      </w:pPr>
      <w:r w:rsidRPr="00CD5225">
        <w:rPr>
          <w:lang w:val="en-US"/>
        </w:rPr>
        <w:t xml:space="preserve">    display: inline-block;</w:t>
      </w:r>
    </w:p>
    <w:p w14:paraId="21C66726" w14:textId="77777777" w:rsidR="00CD5225" w:rsidRPr="00CD5225" w:rsidRDefault="00CD5225" w:rsidP="00CD5225">
      <w:pPr>
        <w:rPr>
          <w:lang w:val="en-US"/>
        </w:rPr>
      </w:pPr>
      <w:r w:rsidRPr="00CD5225">
        <w:rPr>
          <w:lang w:val="en-US"/>
        </w:rPr>
        <w:t xml:space="preserve">    text-decoration: none;</w:t>
      </w:r>
    </w:p>
    <w:p w14:paraId="536FEC74" w14:textId="77777777" w:rsidR="00CD5225" w:rsidRPr="00CD5225" w:rsidRDefault="00CD5225" w:rsidP="00CD5225">
      <w:pPr>
        <w:rPr>
          <w:lang w:val="en-US"/>
        </w:rPr>
      </w:pPr>
      <w:r w:rsidRPr="00CD5225">
        <w:rPr>
          <w:lang w:val="en-US"/>
        </w:rPr>
        <w:t xml:space="preserve">    text-transform: uppercase;</w:t>
      </w:r>
    </w:p>
    <w:p w14:paraId="07CEFB35" w14:textId="77777777" w:rsidR="00CD5225" w:rsidRPr="00CD5225" w:rsidRDefault="00CD5225" w:rsidP="00CD5225">
      <w:pPr>
        <w:rPr>
          <w:lang w:val="en-US"/>
        </w:rPr>
      </w:pPr>
      <w:r w:rsidRPr="00CD5225">
        <w:rPr>
          <w:lang w:val="en-US"/>
        </w:rPr>
        <w:t xml:space="preserve">    letter-spacing: 1px;</w:t>
      </w:r>
    </w:p>
    <w:p w14:paraId="2A87C44C" w14:textId="77777777" w:rsidR="00CD5225" w:rsidRPr="00CD5225" w:rsidRDefault="00CD5225" w:rsidP="00CD5225">
      <w:pPr>
        <w:rPr>
          <w:lang w:val="en-US"/>
        </w:rPr>
      </w:pPr>
      <w:r w:rsidRPr="00CD5225">
        <w:rPr>
          <w:lang w:val="en-US"/>
        </w:rPr>
        <w:t xml:space="preserve">    outline: none;</w:t>
      </w:r>
    </w:p>
    <w:p w14:paraId="3582593F" w14:textId="77777777" w:rsidR="00CD5225" w:rsidRPr="00CD5225" w:rsidRDefault="00CD5225" w:rsidP="00CD5225">
      <w:pPr>
        <w:rPr>
          <w:lang w:val="en-US"/>
        </w:rPr>
      </w:pPr>
      <w:r w:rsidRPr="00CD5225">
        <w:rPr>
          <w:lang w:val="en-US"/>
        </w:rPr>
        <w:t>}</w:t>
      </w:r>
    </w:p>
    <w:p w14:paraId="64A6A438" w14:textId="77777777" w:rsidR="00CD5225" w:rsidRPr="00CD5225" w:rsidRDefault="00CD5225" w:rsidP="00CD5225">
      <w:pPr>
        <w:rPr>
          <w:lang w:val="en-US"/>
        </w:rPr>
      </w:pPr>
    </w:p>
    <w:p w14:paraId="67F6EC7B" w14:textId="77777777" w:rsidR="00CD5225" w:rsidRPr="00CD5225" w:rsidRDefault="00CD5225" w:rsidP="00CD5225">
      <w:pPr>
        <w:rPr>
          <w:lang w:val="en-US"/>
        </w:rPr>
      </w:pPr>
      <w:r w:rsidRPr="00CD5225">
        <w:rPr>
          <w:lang w:val="en-US"/>
        </w:rPr>
        <w:t>.effect-1 {</w:t>
      </w:r>
    </w:p>
    <w:p w14:paraId="06DB195B" w14:textId="77777777" w:rsidR="00CD5225" w:rsidRPr="00CD5225" w:rsidRDefault="00CD5225" w:rsidP="00CD5225">
      <w:pPr>
        <w:rPr>
          <w:lang w:val="en-US"/>
        </w:rPr>
      </w:pPr>
      <w:r w:rsidRPr="00CD5225">
        <w:rPr>
          <w:lang w:val="en-US"/>
        </w:rPr>
        <w:t xml:space="preserve">    width: 400px;</w:t>
      </w:r>
    </w:p>
    <w:p w14:paraId="1E687667" w14:textId="77777777" w:rsidR="00CD5225" w:rsidRPr="00CD5225" w:rsidRDefault="00CD5225" w:rsidP="00CD5225">
      <w:pPr>
        <w:rPr>
          <w:lang w:val="en-US"/>
        </w:rPr>
      </w:pPr>
      <w:r w:rsidRPr="00CD5225">
        <w:rPr>
          <w:lang w:val="en-US"/>
        </w:rPr>
        <w:t xml:space="preserve">    margin: 100px auto;</w:t>
      </w:r>
    </w:p>
    <w:p w14:paraId="289305B1" w14:textId="77777777" w:rsidR="00CD5225" w:rsidRPr="00CD5225" w:rsidRDefault="00CD5225" w:rsidP="00CD5225">
      <w:pPr>
        <w:rPr>
          <w:lang w:val="en-US"/>
        </w:rPr>
      </w:pPr>
      <w:r w:rsidRPr="00CD5225">
        <w:rPr>
          <w:lang w:val="en-US"/>
        </w:rPr>
        <w:t xml:space="preserve">    padding: 30px 0;</w:t>
      </w:r>
    </w:p>
    <w:p w14:paraId="2B4E1A97" w14:textId="77777777" w:rsidR="00CD5225" w:rsidRPr="00CD5225" w:rsidRDefault="00CD5225" w:rsidP="00CD5225">
      <w:pPr>
        <w:rPr>
          <w:lang w:val="en-US"/>
        </w:rPr>
      </w:pPr>
      <w:r w:rsidRPr="00CD5225">
        <w:rPr>
          <w:lang w:val="en-US"/>
        </w:rPr>
        <w:t xml:space="preserve">    text-align: center;</w:t>
      </w:r>
    </w:p>
    <w:p w14:paraId="6E5ECAAD" w14:textId="77777777" w:rsidR="00CD5225" w:rsidRPr="00CD5225" w:rsidRDefault="00CD5225" w:rsidP="00CD5225">
      <w:pPr>
        <w:rPr>
          <w:lang w:val="en-US"/>
        </w:rPr>
      </w:pPr>
      <w:r w:rsidRPr="00CD5225">
        <w:rPr>
          <w:lang w:val="en-US"/>
        </w:rPr>
        <w:t xml:space="preserve">    background-color: #f19f0f;</w:t>
      </w:r>
    </w:p>
    <w:p w14:paraId="4592350D" w14:textId="77777777" w:rsidR="00CD5225" w:rsidRPr="00CD5225" w:rsidRDefault="00CD5225" w:rsidP="00CD5225">
      <w:pPr>
        <w:rPr>
          <w:lang w:val="en-US"/>
        </w:rPr>
      </w:pPr>
      <w:r w:rsidRPr="00CD5225">
        <w:rPr>
          <w:lang w:val="en-US"/>
        </w:rPr>
        <w:t>}</w:t>
      </w:r>
    </w:p>
    <w:p w14:paraId="150A0446" w14:textId="77777777" w:rsidR="00CD5225" w:rsidRPr="00CD5225" w:rsidRDefault="00CD5225" w:rsidP="00CD5225">
      <w:pPr>
        <w:rPr>
          <w:lang w:val="en-US"/>
        </w:rPr>
      </w:pPr>
    </w:p>
    <w:p w14:paraId="3C52AF05" w14:textId="77777777" w:rsidR="00CD5225" w:rsidRPr="00CD5225" w:rsidRDefault="00CD5225" w:rsidP="00CD5225">
      <w:pPr>
        <w:rPr>
          <w:lang w:val="en-US"/>
        </w:rPr>
      </w:pPr>
      <w:r w:rsidRPr="00CD5225">
        <w:rPr>
          <w:lang w:val="en-US"/>
        </w:rPr>
        <w:t>.effect-1 a {</w:t>
      </w:r>
    </w:p>
    <w:p w14:paraId="4B11387E" w14:textId="77777777" w:rsidR="00CD5225" w:rsidRPr="00CD5225" w:rsidRDefault="00CD5225" w:rsidP="00CD5225">
      <w:pPr>
        <w:rPr>
          <w:lang w:val="en-US"/>
        </w:rPr>
      </w:pPr>
      <w:r w:rsidRPr="00CD5225">
        <w:rPr>
          <w:lang w:val="en-US"/>
        </w:rPr>
        <w:t xml:space="preserve">    padding: 6px 0 8px;</w:t>
      </w:r>
    </w:p>
    <w:p w14:paraId="6EB12644" w14:textId="77777777" w:rsidR="00CD5225" w:rsidRPr="00CD5225" w:rsidRDefault="00CD5225" w:rsidP="00CD5225">
      <w:pPr>
        <w:rPr>
          <w:lang w:val="en-US"/>
        </w:rPr>
      </w:pPr>
      <w:r w:rsidRPr="00CD5225">
        <w:rPr>
          <w:lang w:val="en-US"/>
        </w:rPr>
        <w:t xml:space="preserve">    font-weight: 300;</w:t>
      </w:r>
    </w:p>
    <w:p w14:paraId="1D15FF82" w14:textId="77777777" w:rsidR="00CD5225" w:rsidRPr="00CD5225" w:rsidRDefault="00CD5225" w:rsidP="00CD5225">
      <w:pPr>
        <w:rPr>
          <w:lang w:val="en-US"/>
        </w:rPr>
      </w:pPr>
      <w:r w:rsidRPr="00CD5225">
        <w:rPr>
          <w:lang w:val="en-US"/>
        </w:rPr>
        <w:t xml:space="preserve">    color: #ffffff;</w:t>
      </w:r>
    </w:p>
    <w:p w14:paraId="6FF7DAFE" w14:textId="77777777" w:rsidR="00CD5225" w:rsidRPr="00CD5225" w:rsidRDefault="00CD5225" w:rsidP="00CD5225">
      <w:pPr>
        <w:rPr>
          <w:lang w:val="en-US"/>
        </w:rPr>
      </w:pPr>
      <w:r w:rsidRPr="00CD5225">
        <w:rPr>
          <w:lang w:val="en-US"/>
        </w:rPr>
        <w:t>}</w:t>
      </w:r>
    </w:p>
    <w:p w14:paraId="12992807" w14:textId="77777777" w:rsidR="00CD5225" w:rsidRPr="00CD5225" w:rsidRDefault="00CD5225" w:rsidP="00CD5225">
      <w:pPr>
        <w:rPr>
          <w:lang w:val="en-US"/>
        </w:rPr>
      </w:pPr>
    </w:p>
    <w:p w14:paraId="18A161CC" w14:textId="77777777" w:rsidR="00CD5225" w:rsidRPr="00CD5225" w:rsidRDefault="00CD5225" w:rsidP="00CD5225">
      <w:pPr>
        <w:rPr>
          <w:lang w:val="en-US"/>
        </w:rPr>
      </w:pPr>
      <w:r w:rsidRPr="00CD5225">
        <w:rPr>
          <w:lang w:val="en-US"/>
        </w:rPr>
        <w:t>.effect-1 a::after {</w:t>
      </w:r>
    </w:p>
    <w:p w14:paraId="02318D01" w14:textId="77777777" w:rsidR="00CD5225" w:rsidRPr="00CD5225" w:rsidRDefault="00CD5225" w:rsidP="00CD5225">
      <w:pPr>
        <w:rPr>
          <w:lang w:val="en-US"/>
        </w:rPr>
      </w:pPr>
      <w:r w:rsidRPr="00CD5225">
        <w:rPr>
          <w:lang w:val="en-US"/>
        </w:rPr>
        <w:t xml:space="preserve">    content: "";</w:t>
      </w:r>
    </w:p>
    <w:p w14:paraId="41FB1430" w14:textId="77777777" w:rsidR="00CD5225" w:rsidRPr="00CD5225" w:rsidRDefault="00CD5225" w:rsidP="00CD5225">
      <w:pPr>
        <w:rPr>
          <w:lang w:val="en-US"/>
        </w:rPr>
      </w:pPr>
      <w:r w:rsidRPr="00CD5225">
        <w:rPr>
          <w:lang w:val="en-US"/>
        </w:rPr>
        <w:t xml:space="preserve">    position: absolute;</w:t>
      </w:r>
    </w:p>
    <w:p w14:paraId="58425173" w14:textId="77777777" w:rsidR="00CD5225" w:rsidRPr="00CD5225" w:rsidRDefault="00CD5225" w:rsidP="00CD5225">
      <w:pPr>
        <w:rPr>
          <w:lang w:val="en-US"/>
        </w:rPr>
      </w:pPr>
      <w:r w:rsidRPr="00CD5225">
        <w:rPr>
          <w:lang w:val="en-US"/>
        </w:rPr>
        <w:t xml:space="preserve">    top: 100%;</w:t>
      </w:r>
    </w:p>
    <w:p w14:paraId="033B9BB9" w14:textId="77777777" w:rsidR="00CD5225" w:rsidRPr="00CD5225" w:rsidRDefault="00CD5225" w:rsidP="00CD5225">
      <w:pPr>
        <w:rPr>
          <w:lang w:val="en-US"/>
        </w:rPr>
      </w:pPr>
      <w:r w:rsidRPr="00CD5225">
        <w:rPr>
          <w:lang w:val="en-US"/>
        </w:rPr>
        <w:t xml:space="preserve">    left: 0;</w:t>
      </w:r>
    </w:p>
    <w:p w14:paraId="20D1ADC0" w14:textId="77777777" w:rsidR="00CD5225" w:rsidRPr="00CD5225" w:rsidRDefault="00CD5225" w:rsidP="00CD5225">
      <w:pPr>
        <w:rPr>
          <w:lang w:val="en-US"/>
        </w:rPr>
      </w:pPr>
      <w:r w:rsidRPr="00CD5225">
        <w:rPr>
          <w:lang w:val="en-US"/>
        </w:rPr>
        <w:t xml:space="preserve">    width: 100%;</w:t>
      </w:r>
    </w:p>
    <w:p w14:paraId="2703524E" w14:textId="77777777" w:rsidR="00CD5225" w:rsidRPr="00CD5225" w:rsidRDefault="00CD5225" w:rsidP="00CD5225">
      <w:pPr>
        <w:rPr>
          <w:lang w:val="en-US"/>
        </w:rPr>
      </w:pPr>
      <w:r w:rsidRPr="00CD5225">
        <w:rPr>
          <w:lang w:val="en-US"/>
        </w:rPr>
        <w:t xml:space="preserve">    height: 4px;</w:t>
      </w:r>
    </w:p>
    <w:p w14:paraId="4579439E" w14:textId="77777777" w:rsidR="00CD5225" w:rsidRPr="00CD5225" w:rsidRDefault="00CD5225" w:rsidP="00CD5225">
      <w:pPr>
        <w:rPr>
          <w:lang w:val="en-US"/>
        </w:rPr>
      </w:pPr>
      <w:r w:rsidRPr="00CD5225">
        <w:rPr>
          <w:lang w:val="en-US"/>
        </w:rPr>
        <w:t xml:space="preserve">    background-color: rgba(0, 0, 0, 0.1);</w:t>
      </w:r>
    </w:p>
    <w:p w14:paraId="5823D099" w14:textId="77777777" w:rsidR="00CD5225" w:rsidRPr="00CD5225" w:rsidRDefault="00CD5225" w:rsidP="00CD5225">
      <w:pPr>
        <w:rPr>
          <w:lang w:val="en-US"/>
        </w:rPr>
      </w:pPr>
      <w:r w:rsidRPr="00CD5225">
        <w:rPr>
          <w:lang w:val="en-US"/>
        </w:rPr>
        <w:t xml:space="preserve">    transition: opacity 0.3s, transform 0.3s;</w:t>
      </w:r>
    </w:p>
    <w:p w14:paraId="7106735E" w14:textId="77777777" w:rsidR="00CD5225" w:rsidRPr="00CD5225" w:rsidRDefault="00CD5225" w:rsidP="00CD5225">
      <w:pPr>
        <w:rPr>
          <w:lang w:val="en-US"/>
        </w:rPr>
      </w:pPr>
      <w:r w:rsidRPr="00CD5225">
        <w:rPr>
          <w:lang w:val="en-US"/>
        </w:rPr>
        <w:t xml:space="preserve">    transform:translateY(10px);</w:t>
      </w:r>
    </w:p>
    <w:p w14:paraId="1F84CBAC" w14:textId="77777777" w:rsidR="00CD5225" w:rsidRPr="00CD5225" w:rsidRDefault="00CD5225" w:rsidP="00CD5225">
      <w:pPr>
        <w:rPr>
          <w:lang w:val="en-US"/>
        </w:rPr>
      </w:pPr>
      <w:r w:rsidRPr="00CD5225">
        <w:rPr>
          <w:lang w:val="en-US"/>
        </w:rPr>
        <w:t xml:space="preserve">    opacity:0;</w:t>
      </w:r>
    </w:p>
    <w:p w14:paraId="448635F7" w14:textId="77777777" w:rsidR="00CD5225" w:rsidRPr="00CD5225" w:rsidRDefault="00CD5225" w:rsidP="00CD5225">
      <w:pPr>
        <w:rPr>
          <w:lang w:val="en-US"/>
        </w:rPr>
      </w:pPr>
      <w:r w:rsidRPr="00CD5225">
        <w:rPr>
          <w:lang w:val="en-US"/>
        </w:rPr>
        <w:t>}</w:t>
      </w:r>
    </w:p>
    <w:p w14:paraId="6BD10C36" w14:textId="77777777" w:rsidR="00CD5225" w:rsidRPr="00CD5225" w:rsidRDefault="00CD5225" w:rsidP="00CD5225">
      <w:pPr>
        <w:rPr>
          <w:lang w:val="en-US"/>
        </w:rPr>
      </w:pPr>
    </w:p>
    <w:p w14:paraId="4DCE5865" w14:textId="77777777" w:rsidR="00CD5225" w:rsidRPr="00CD5225" w:rsidRDefault="00CD5225" w:rsidP="00CD5225">
      <w:pPr>
        <w:rPr>
          <w:lang w:val="en-US"/>
        </w:rPr>
      </w:pPr>
      <w:r w:rsidRPr="00CD5225">
        <w:rPr>
          <w:lang w:val="en-US"/>
        </w:rPr>
        <w:t>.effect-1 a:hover::after {</w:t>
      </w:r>
    </w:p>
    <w:p w14:paraId="00220060" w14:textId="77777777" w:rsidR="00CD5225" w:rsidRPr="00FB59EA" w:rsidRDefault="00CD5225" w:rsidP="00CD5225">
      <w:pPr>
        <w:rPr>
          <w:lang w:val="en-US"/>
        </w:rPr>
      </w:pPr>
      <w:r w:rsidRPr="00CD5225">
        <w:rPr>
          <w:lang w:val="en-US"/>
        </w:rPr>
        <w:t xml:space="preserve">    </w:t>
      </w:r>
      <w:r w:rsidRPr="00FB59EA">
        <w:rPr>
          <w:lang w:val="en-US"/>
        </w:rPr>
        <w:t>opacity:1;</w:t>
      </w:r>
    </w:p>
    <w:p w14:paraId="337502A5" w14:textId="77777777" w:rsidR="00CD5225" w:rsidRPr="00FB59EA" w:rsidRDefault="00CD5225" w:rsidP="00CD5225">
      <w:pPr>
        <w:rPr>
          <w:lang w:val="en-US"/>
        </w:rPr>
      </w:pPr>
      <w:r w:rsidRPr="00FB59EA">
        <w:rPr>
          <w:lang w:val="en-US"/>
        </w:rPr>
        <w:lastRenderedPageBreak/>
        <w:t xml:space="preserve">    transform:translateY(0px);</w:t>
      </w:r>
    </w:p>
    <w:p w14:paraId="681CFF92" w14:textId="5312D0AE" w:rsidR="00CD5225" w:rsidRPr="00FB59EA" w:rsidRDefault="00CD5225" w:rsidP="00CD5225">
      <w:pPr>
        <w:rPr>
          <w:lang w:val="en-US"/>
        </w:rPr>
      </w:pPr>
      <w:r w:rsidRPr="00FB59EA">
        <w:rPr>
          <w:lang w:val="en-US"/>
        </w:rPr>
        <w:t>}</w:t>
      </w:r>
    </w:p>
    <w:p w14:paraId="13DC7D34" w14:textId="0CBBED24" w:rsidR="00CD5225" w:rsidRPr="00FB59EA" w:rsidRDefault="00CD5225" w:rsidP="00CD5225">
      <w:pPr>
        <w:rPr>
          <w:lang w:val="en-US"/>
        </w:rPr>
      </w:pPr>
    </w:p>
    <w:p w14:paraId="4E952FDD" w14:textId="77777777"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4C5A135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6A5CE12"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25C7283B"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645F24D1"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49016258" w14:textId="4FAC9987" w:rsidR="00394650" w:rsidRDefault="00394650" w:rsidP="00394650">
      <w:pPr>
        <w:pStyle w:val="2"/>
      </w:pPr>
      <w:r>
        <w:t xml:space="preserve">Эффектные ссылки, </w:t>
      </w:r>
      <w:r w:rsidR="00A84705">
        <w:t>крайние рамки в нижние рамки</w:t>
      </w:r>
      <w:r>
        <w:t> </w:t>
      </w:r>
      <w:r>
        <w:rPr>
          <w:bCs/>
          <w:color w:val="999999"/>
          <w:sz w:val="37"/>
          <w:szCs w:val="37"/>
        </w:rPr>
        <w:t>[10/31]</w:t>
      </w:r>
    </w:p>
    <w:p w14:paraId="5526A202" w14:textId="77777777" w:rsidR="00394650" w:rsidRDefault="00394650" w:rsidP="003946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1F412025"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207AE883"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26369E7E"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86B046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5C94482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3FA088C9"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0CAC5C97"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67DF344D" w14:textId="77777777" w:rsidR="004C0116" w:rsidRPr="004C0116" w:rsidRDefault="004C0116" w:rsidP="004C0116">
      <w:pPr>
        <w:rPr>
          <w:lang w:val="en-US"/>
        </w:rPr>
      </w:pPr>
      <w:r w:rsidRPr="004C0116">
        <w:rPr>
          <w:lang w:val="en-US"/>
        </w:rPr>
        <w:t>html,</w:t>
      </w:r>
    </w:p>
    <w:p w14:paraId="78E6596B" w14:textId="77777777" w:rsidR="004C0116" w:rsidRPr="004C0116" w:rsidRDefault="004C0116" w:rsidP="004C0116">
      <w:pPr>
        <w:rPr>
          <w:lang w:val="en-US"/>
        </w:rPr>
      </w:pPr>
      <w:r w:rsidRPr="004C0116">
        <w:rPr>
          <w:lang w:val="en-US"/>
        </w:rPr>
        <w:t>body {</w:t>
      </w:r>
    </w:p>
    <w:p w14:paraId="380149D8" w14:textId="77777777" w:rsidR="004C0116" w:rsidRPr="004C0116" w:rsidRDefault="004C0116" w:rsidP="004C0116">
      <w:pPr>
        <w:rPr>
          <w:lang w:val="en-US"/>
        </w:rPr>
      </w:pPr>
      <w:r w:rsidRPr="004C0116">
        <w:rPr>
          <w:lang w:val="en-US"/>
        </w:rPr>
        <w:t xml:space="preserve">    margin: 0;</w:t>
      </w:r>
    </w:p>
    <w:p w14:paraId="247AB392" w14:textId="77777777" w:rsidR="004C0116" w:rsidRPr="004C0116" w:rsidRDefault="004C0116" w:rsidP="004C0116">
      <w:pPr>
        <w:rPr>
          <w:lang w:val="en-US"/>
        </w:rPr>
      </w:pPr>
      <w:r w:rsidRPr="004C0116">
        <w:rPr>
          <w:lang w:val="en-US"/>
        </w:rPr>
        <w:t xml:space="preserve">    padding: 0;</w:t>
      </w:r>
    </w:p>
    <w:p w14:paraId="1247A230" w14:textId="77777777" w:rsidR="004C0116" w:rsidRPr="004C0116" w:rsidRDefault="004C0116" w:rsidP="004C0116">
      <w:pPr>
        <w:rPr>
          <w:lang w:val="en-US"/>
        </w:rPr>
      </w:pPr>
      <w:r w:rsidRPr="004C0116">
        <w:rPr>
          <w:lang w:val="en-US"/>
        </w:rPr>
        <w:t xml:space="preserve">    font-family: "Open Sans", sans-serif;</w:t>
      </w:r>
    </w:p>
    <w:p w14:paraId="6125BD1D" w14:textId="77777777" w:rsidR="004C0116" w:rsidRPr="004C0116" w:rsidRDefault="004C0116" w:rsidP="004C0116">
      <w:pPr>
        <w:rPr>
          <w:lang w:val="en-US"/>
        </w:rPr>
      </w:pPr>
      <w:r w:rsidRPr="004C0116">
        <w:rPr>
          <w:lang w:val="en-US"/>
        </w:rPr>
        <w:t xml:space="preserve">    font-size: 22px;</w:t>
      </w:r>
    </w:p>
    <w:p w14:paraId="7FD4EBC8" w14:textId="77777777" w:rsidR="004C0116" w:rsidRPr="004C0116" w:rsidRDefault="004C0116" w:rsidP="004C0116">
      <w:pPr>
        <w:rPr>
          <w:lang w:val="en-US"/>
        </w:rPr>
      </w:pPr>
      <w:r w:rsidRPr="004C0116">
        <w:rPr>
          <w:lang w:val="en-US"/>
        </w:rPr>
        <w:t xml:space="preserve">    color: #333333;</w:t>
      </w:r>
    </w:p>
    <w:p w14:paraId="2666473A" w14:textId="77777777" w:rsidR="004C0116" w:rsidRPr="004C0116" w:rsidRDefault="004C0116" w:rsidP="004C0116">
      <w:pPr>
        <w:rPr>
          <w:lang w:val="en-US"/>
        </w:rPr>
      </w:pPr>
      <w:r w:rsidRPr="004C0116">
        <w:rPr>
          <w:lang w:val="en-US"/>
        </w:rPr>
        <w:t xml:space="preserve">    background-color: #f5f5f5;</w:t>
      </w:r>
    </w:p>
    <w:p w14:paraId="3CC74161" w14:textId="77777777" w:rsidR="004C0116" w:rsidRPr="004C0116" w:rsidRDefault="004C0116" w:rsidP="004C0116">
      <w:pPr>
        <w:rPr>
          <w:lang w:val="en-US"/>
        </w:rPr>
      </w:pPr>
      <w:r w:rsidRPr="004C0116">
        <w:rPr>
          <w:lang w:val="en-US"/>
        </w:rPr>
        <w:t>}</w:t>
      </w:r>
    </w:p>
    <w:p w14:paraId="432400C0" w14:textId="77777777" w:rsidR="004C0116" w:rsidRPr="004C0116" w:rsidRDefault="004C0116" w:rsidP="004C0116">
      <w:pPr>
        <w:rPr>
          <w:lang w:val="en-US"/>
        </w:rPr>
      </w:pPr>
    </w:p>
    <w:p w14:paraId="573DAFC6" w14:textId="77777777" w:rsidR="004C0116" w:rsidRPr="004C0116" w:rsidRDefault="004C0116" w:rsidP="004C0116">
      <w:pPr>
        <w:rPr>
          <w:lang w:val="en-US"/>
        </w:rPr>
      </w:pPr>
      <w:r w:rsidRPr="004C0116">
        <w:rPr>
          <w:lang w:val="en-US"/>
        </w:rPr>
        <w:t>a {</w:t>
      </w:r>
    </w:p>
    <w:p w14:paraId="748D1997" w14:textId="77777777" w:rsidR="004C0116" w:rsidRPr="004C0116" w:rsidRDefault="004C0116" w:rsidP="004C0116">
      <w:pPr>
        <w:rPr>
          <w:lang w:val="en-US"/>
        </w:rPr>
      </w:pPr>
      <w:r w:rsidRPr="004C0116">
        <w:rPr>
          <w:lang w:val="en-US"/>
        </w:rPr>
        <w:t xml:space="preserve">    position: relative;</w:t>
      </w:r>
    </w:p>
    <w:p w14:paraId="641BADD0" w14:textId="77777777" w:rsidR="004C0116" w:rsidRPr="004C0116" w:rsidRDefault="004C0116" w:rsidP="004C0116">
      <w:pPr>
        <w:rPr>
          <w:lang w:val="en-US"/>
        </w:rPr>
      </w:pPr>
      <w:r w:rsidRPr="004C0116">
        <w:rPr>
          <w:lang w:val="en-US"/>
        </w:rPr>
        <w:t xml:space="preserve">    display: inline-block;</w:t>
      </w:r>
    </w:p>
    <w:p w14:paraId="14E7FD6D" w14:textId="77777777" w:rsidR="004C0116" w:rsidRPr="004C0116" w:rsidRDefault="004C0116" w:rsidP="004C0116">
      <w:pPr>
        <w:rPr>
          <w:lang w:val="en-US"/>
        </w:rPr>
      </w:pPr>
      <w:r w:rsidRPr="004C0116">
        <w:rPr>
          <w:lang w:val="en-US"/>
        </w:rPr>
        <w:t xml:space="preserve">    text-decoration: none;</w:t>
      </w:r>
    </w:p>
    <w:p w14:paraId="22F1F18D" w14:textId="77777777" w:rsidR="004C0116" w:rsidRPr="004C0116" w:rsidRDefault="004C0116" w:rsidP="004C0116">
      <w:pPr>
        <w:rPr>
          <w:lang w:val="en-US"/>
        </w:rPr>
      </w:pPr>
      <w:r w:rsidRPr="004C0116">
        <w:rPr>
          <w:lang w:val="en-US"/>
        </w:rPr>
        <w:t xml:space="preserve">    text-transform: uppercase;</w:t>
      </w:r>
    </w:p>
    <w:p w14:paraId="36CC757B" w14:textId="77777777" w:rsidR="004C0116" w:rsidRPr="004C0116" w:rsidRDefault="004C0116" w:rsidP="004C0116">
      <w:pPr>
        <w:rPr>
          <w:lang w:val="en-US"/>
        </w:rPr>
      </w:pPr>
      <w:r w:rsidRPr="004C0116">
        <w:rPr>
          <w:lang w:val="en-US"/>
        </w:rPr>
        <w:t xml:space="preserve">    letter-spacing: 1px;</w:t>
      </w:r>
    </w:p>
    <w:p w14:paraId="5CC3BF8E" w14:textId="77777777" w:rsidR="004C0116" w:rsidRPr="004C0116" w:rsidRDefault="004C0116" w:rsidP="004C0116">
      <w:pPr>
        <w:rPr>
          <w:lang w:val="en-US"/>
        </w:rPr>
      </w:pPr>
      <w:r w:rsidRPr="004C0116">
        <w:rPr>
          <w:lang w:val="en-US"/>
        </w:rPr>
        <w:t xml:space="preserve">    outline: none;</w:t>
      </w:r>
    </w:p>
    <w:p w14:paraId="5C989C8D" w14:textId="77777777" w:rsidR="004C0116" w:rsidRPr="004C0116" w:rsidRDefault="004C0116" w:rsidP="004C0116">
      <w:pPr>
        <w:rPr>
          <w:lang w:val="en-US"/>
        </w:rPr>
      </w:pPr>
      <w:r w:rsidRPr="004C0116">
        <w:rPr>
          <w:lang w:val="en-US"/>
        </w:rPr>
        <w:t>}</w:t>
      </w:r>
    </w:p>
    <w:p w14:paraId="65BAB1A0" w14:textId="77777777" w:rsidR="004C0116" w:rsidRPr="004C0116" w:rsidRDefault="004C0116" w:rsidP="004C0116">
      <w:pPr>
        <w:rPr>
          <w:lang w:val="en-US"/>
        </w:rPr>
      </w:pPr>
    </w:p>
    <w:p w14:paraId="463D3040" w14:textId="77777777" w:rsidR="004C0116" w:rsidRPr="004C0116" w:rsidRDefault="004C0116" w:rsidP="004C0116">
      <w:pPr>
        <w:rPr>
          <w:lang w:val="en-US"/>
        </w:rPr>
      </w:pPr>
      <w:r w:rsidRPr="004C0116">
        <w:rPr>
          <w:lang w:val="en-US"/>
        </w:rPr>
        <w:t>.effect-2 {</w:t>
      </w:r>
    </w:p>
    <w:p w14:paraId="3470DB05" w14:textId="77777777" w:rsidR="004C0116" w:rsidRPr="004C0116" w:rsidRDefault="004C0116" w:rsidP="004C0116">
      <w:pPr>
        <w:rPr>
          <w:lang w:val="en-US"/>
        </w:rPr>
      </w:pPr>
      <w:r w:rsidRPr="004C0116">
        <w:rPr>
          <w:lang w:val="en-US"/>
        </w:rPr>
        <w:t xml:space="preserve">    width: 400px;</w:t>
      </w:r>
    </w:p>
    <w:p w14:paraId="688F2B80" w14:textId="77777777" w:rsidR="004C0116" w:rsidRPr="004C0116" w:rsidRDefault="004C0116" w:rsidP="004C0116">
      <w:pPr>
        <w:rPr>
          <w:lang w:val="en-US"/>
        </w:rPr>
      </w:pPr>
      <w:r w:rsidRPr="004C0116">
        <w:rPr>
          <w:lang w:val="en-US"/>
        </w:rPr>
        <w:t xml:space="preserve">    margin: 100px auto;</w:t>
      </w:r>
    </w:p>
    <w:p w14:paraId="5784C1CA" w14:textId="77777777" w:rsidR="004C0116" w:rsidRPr="004C0116" w:rsidRDefault="004C0116" w:rsidP="004C0116">
      <w:pPr>
        <w:rPr>
          <w:lang w:val="en-US"/>
        </w:rPr>
      </w:pPr>
      <w:r w:rsidRPr="004C0116">
        <w:rPr>
          <w:lang w:val="en-US"/>
        </w:rPr>
        <w:t xml:space="preserve">    padding: 30px 0;</w:t>
      </w:r>
    </w:p>
    <w:p w14:paraId="1B0B38A1" w14:textId="77777777" w:rsidR="004C0116" w:rsidRPr="004C0116" w:rsidRDefault="004C0116" w:rsidP="004C0116">
      <w:pPr>
        <w:rPr>
          <w:lang w:val="en-US"/>
        </w:rPr>
      </w:pPr>
      <w:r w:rsidRPr="004C0116">
        <w:rPr>
          <w:lang w:val="en-US"/>
        </w:rPr>
        <w:t xml:space="preserve">    text-align: center;</w:t>
      </w:r>
    </w:p>
    <w:p w14:paraId="18882E97" w14:textId="77777777" w:rsidR="004C0116" w:rsidRPr="004C0116" w:rsidRDefault="004C0116" w:rsidP="004C0116">
      <w:pPr>
        <w:rPr>
          <w:lang w:val="en-US"/>
        </w:rPr>
      </w:pPr>
      <w:r w:rsidRPr="004C0116">
        <w:rPr>
          <w:lang w:val="en-US"/>
        </w:rPr>
        <w:t xml:space="preserve">    background-color: #435a6b;</w:t>
      </w:r>
    </w:p>
    <w:p w14:paraId="3B700FE0" w14:textId="77777777" w:rsidR="004C0116" w:rsidRPr="004C0116" w:rsidRDefault="004C0116" w:rsidP="004C0116">
      <w:pPr>
        <w:rPr>
          <w:lang w:val="en-US"/>
        </w:rPr>
      </w:pPr>
      <w:r w:rsidRPr="004C0116">
        <w:rPr>
          <w:lang w:val="en-US"/>
        </w:rPr>
        <w:t>}</w:t>
      </w:r>
    </w:p>
    <w:p w14:paraId="551DE6FB" w14:textId="77777777" w:rsidR="004C0116" w:rsidRPr="004C0116" w:rsidRDefault="004C0116" w:rsidP="004C0116">
      <w:pPr>
        <w:rPr>
          <w:lang w:val="en-US"/>
        </w:rPr>
      </w:pPr>
    </w:p>
    <w:p w14:paraId="77330685" w14:textId="77777777" w:rsidR="004C0116" w:rsidRPr="004C0116" w:rsidRDefault="004C0116" w:rsidP="004C0116">
      <w:pPr>
        <w:rPr>
          <w:lang w:val="en-US"/>
        </w:rPr>
      </w:pPr>
      <w:r w:rsidRPr="004C0116">
        <w:rPr>
          <w:lang w:val="en-US"/>
        </w:rPr>
        <w:t>.effect-2 a {</w:t>
      </w:r>
    </w:p>
    <w:p w14:paraId="7B8E0643" w14:textId="77777777" w:rsidR="004C0116" w:rsidRPr="004C0116" w:rsidRDefault="004C0116" w:rsidP="004C0116">
      <w:pPr>
        <w:rPr>
          <w:lang w:val="en-US"/>
        </w:rPr>
      </w:pPr>
      <w:r w:rsidRPr="004C0116">
        <w:rPr>
          <w:lang w:val="en-US"/>
        </w:rPr>
        <w:t xml:space="preserve">    height: 45px;</w:t>
      </w:r>
    </w:p>
    <w:p w14:paraId="1293328D" w14:textId="77777777" w:rsidR="004C0116" w:rsidRPr="004C0116" w:rsidRDefault="004C0116" w:rsidP="004C0116">
      <w:pPr>
        <w:rPr>
          <w:lang w:val="en-US"/>
        </w:rPr>
      </w:pPr>
      <w:r w:rsidRPr="004C0116">
        <w:rPr>
          <w:lang w:val="en-US"/>
        </w:rPr>
        <w:t xml:space="preserve">    padding: 0 20px;</w:t>
      </w:r>
    </w:p>
    <w:p w14:paraId="34070897" w14:textId="77777777" w:rsidR="004C0116" w:rsidRPr="004C0116" w:rsidRDefault="004C0116" w:rsidP="004C0116">
      <w:pPr>
        <w:rPr>
          <w:lang w:val="en-US"/>
        </w:rPr>
      </w:pPr>
      <w:r w:rsidRPr="004C0116">
        <w:rPr>
          <w:lang w:val="en-US"/>
        </w:rPr>
        <w:t xml:space="preserve">    font-weight: 300;</w:t>
      </w:r>
    </w:p>
    <w:p w14:paraId="0CE159A2" w14:textId="77777777" w:rsidR="004C0116" w:rsidRPr="004C0116" w:rsidRDefault="004C0116" w:rsidP="004C0116">
      <w:pPr>
        <w:rPr>
          <w:lang w:val="en-US"/>
        </w:rPr>
      </w:pPr>
      <w:r w:rsidRPr="004C0116">
        <w:rPr>
          <w:lang w:val="en-US"/>
        </w:rPr>
        <w:t xml:space="preserve">    line-height: 45px;</w:t>
      </w:r>
    </w:p>
    <w:p w14:paraId="3C3847FC" w14:textId="77777777" w:rsidR="004C0116" w:rsidRPr="004C0116" w:rsidRDefault="004C0116" w:rsidP="004C0116">
      <w:pPr>
        <w:rPr>
          <w:lang w:val="en-US"/>
        </w:rPr>
      </w:pPr>
      <w:r w:rsidRPr="004C0116">
        <w:rPr>
          <w:lang w:val="en-US"/>
        </w:rPr>
        <w:lastRenderedPageBreak/>
        <w:t xml:space="preserve">    color: #ffffff;</w:t>
      </w:r>
    </w:p>
    <w:p w14:paraId="562E67DC" w14:textId="77777777" w:rsidR="004C0116" w:rsidRPr="004C0116" w:rsidRDefault="004C0116" w:rsidP="004C0116">
      <w:pPr>
        <w:rPr>
          <w:lang w:val="en-US"/>
        </w:rPr>
      </w:pPr>
      <w:r w:rsidRPr="004C0116">
        <w:rPr>
          <w:lang w:val="en-US"/>
        </w:rPr>
        <w:t>}</w:t>
      </w:r>
    </w:p>
    <w:p w14:paraId="4D53508B" w14:textId="77777777" w:rsidR="004C0116" w:rsidRPr="004C0116" w:rsidRDefault="004C0116" w:rsidP="004C0116">
      <w:pPr>
        <w:rPr>
          <w:lang w:val="en-US"/>
        </w:rPr>
      </w:pPr>
    </w:p>
    <w:p w14:paraId="1045B45F" w14:textId="77777777" w:rsidR="004C0116" w:rsidRPr="004C0116" w:rsidRDefault="004C0116" w:rsidP="004C0116">
      <w:pPr>
        <w:rPr>
          <w:lang w:val="en-US"/>
        </w:rPr>
      </w:pPr>
      <w:r w:rsidRPr="004C0116">
        <w:rPr>
          <w:lang w:val="en-US"/>
        </w:rPr>
        <w:t>.effect-2 a::before,</w:t>
      </w:r>
    </w:p>
    <w:p w14:paraId="5D256C1D" w14:textId="77777777" w:rsidR="004C0116" w:rsidRPr="004C0116" w:rsidRDefault="004C0116" w:rsidP="004C0116">
      <w:pPr>
        <w:rPr>
          <w:lang w:val="en-US"/>
        </w:rPr>
      </w:pPr>
      <w:r w:rsidRPr="004C0116">
        <w:rPr>
          <w:lang w:val="en-US"/>
        </w:rPr>
        <w:t>.effect-2 a::after {</w:t>
      </w:r>
    </w:p>
    <w:p w14:paraId="7FB178EF" w14:textId="77777777" w:rsidR="004C0116" w:rsidRPr="004C0116" w:rsidRDefault="004C0116" w:rsidP="004C0116">
      <w:pPr>
        <w:rPr>
          <w:lang w:val="en-US"/>
        </w:rPr>
      </w:pPr>
      <w:r w:rsidRPr="004C0116">
        <w:rPr>
          <w:lang w:val="en-US"/>
        </w:rPr>
        <w:t xml:space="preserve">    content: "";</w:t>
      </w:r>
    </w:p>
    <w:p w14:paraId="56797850" w14:textId="77777777" w:rsidR="004C0116" w:rsidRPr="004C0116" w:rsidRDefault="004C0116" w:rsidP="004C0116">
      <w:pPr>
        <w:rPr>
          <w:lang w:val="en-US"/>
        </w:rPr>
      </w:pPr>
      <w:r w:rsidRPr="004C0116">
        <w:rPr>
          <w:lang w:val="en-US"/>
        </w:rPr>
        <w:t xml:space="preserve">    position: absolute;</w:t>
      </w:r>
    </w:p>
    <w:p w14:paraId="0D0968E9" w14:textId="77777777" w:rsidR="004C0116" w:rsidRPr="004C0116" w:rsidRDefault="004C0116" w:rsidP="004C0116">
      <w:pPr>
        <w:rPr>
          <w:lang w:val="en-US"/>
        </w:rPr>
      </w:pPr>
      <w:r w:rsidRPr="004C0116">
        <w:rPr>
          <w:lang w:val="en-US"/>
        </w:rPr>
        <w:t xml:space="preserve">    width: 45px;</w:t>
      </w:r>
    </w:p>
    <w:p w14:paraId="3D0A6FF0" w14:textId="77777777" w:rsidR="004C0116" w:rsidRPr="004C0116" w:rsidRDefault="004C0116" w:rsidP="004C0116">
      <w:pPr>
        <w:rPr>
          <w:lang w:val="en-US"/>
        </w:rPr>
      </w:pPr>
      <w:r w:rsidRPr="004C0116">
        <w:rPr>
          <w:lang w:val="en-US"/>
        </w:rPr>
        <w:t xml:space="preserve">    height: 2px;</w:t>
      </w:r>
    </w:p>
    <w:p w14:paraId="547513FE" w14:textId="77777777" w:rsidR="004C0116" w:rsidRPr="004C0116" w:rsidRDefault="004C0116" w:rsidP="004C0116">
      <w:pPr>
        <w:rPr>
          <w:lang w:val="en-US"/>
        </w:rPr>
      </w:pPr>
      <w:r w:rsidRPr="004C0116">
        <w:rPr>
          <w:lang w:val="en-US"/>
        </w:rPr>
        <w:t xml:space="preserve">    background-color: #ffffff;</w:t>
      </w:r>
    </w:p>
    <w:p w14:paraId="2A8CCDE4" w14:textId="77777777" w:rsidR="004C0116" w:rsidRPr="004C0116" w:rsidRDefault="004C0116" w:rsidP="004C0116">
      <w:pPr>
        <w:rPr>
          <w:lang w:val="en-US"/>
        </w:rPr>
      </w:pPr>
      <w:r w:rsidRPr="004C0116">
        <w:rPr>
          <w:lang w:val="en-US"/>
        </w:rPr>
        <w:t xml:space="preserve">    opacity: 0.2;</w:t>
      </w:r>
    </w:p>
    <w:p w14:paraId="76C37CC4" w14:textId="77777777" w:rsidR="004C0116" w:rsidRPr="004C0116" w:rsidRDefault="004C0116" w:rsidP="004C0116">
      <w:pPr>
        <w:rPr>
          <w:lang w:val="en-US"/>
        </w:rPr>
      </w:pPr>
      <w:r w:rsidRPr="004C0116">
        <w:rPr>
          <w:lang w:val="en-US"/>
        </w:rPr>
        <w:t xml:space="preserve">    transition: all 0.3s;</w:t>
      </w:r>
    </w:p>
    <w:p w14:paraId="44965C58" w14:textId="77777777" w:rsidR="004C0116" w:rsidRPr="004C0116" w:rsidRDefault="004C0116" w:rsidP="004C0116">
      <w:pPr>
        <w:rPr>
          <w:lang w:val="en-US"/>
        </w:rPr>
      </w:pPr>
      <w:r w:rsidRPr="004C0116">
        <w:rPr>
          <w:lang w:val="en-US"/>
        </w:rPr>
        <w:t>}</w:t>
      </w:r>
    </w:p>
    <w:p w14:paraId="57618099" w14:textId="77777777" w:rsidR="004C0116" w:rsidRPr="004C0116" w:rsidRDefault="004C0116" w:rsidP="004C0116">
      <w:pPr>
        <w:rPr>
          <w:lang w:val="en-US"/>
        </w:rPr>
      </w:pPr>
    </w:p>
    <w:p w14:paraId="528F453F" w14:textId="77777777" w:rsidR="004C0116" w:rsidRPr="004C0116" w:rsidRDefault="004C0116" w:rsidP="004C0116">
      <w:pPr>
        <w:rPr>
          <w:lang w:val="en-US"/>
        </w:rPr>
      </w:pPr>
      <w:r w:rsidRPr="004C0116">
        <w:rPr>
          <w:lang w:val="en-US"/>
        </w:rPr>
        <w:t>.effect-2 a::before {</w:t>
      </w:r>
    </w:p>
    <w:p w14:paraId="5D606FA8" w14:textId="77777777" w:rsidR="004C0116" w:rsidRPr="004C0116" w:rsidRDefault="004C0116" w:rsidP="004C0116">
      <w:pPr>
        <w:rPr>
          <w:lang w:val="en-US"/>
        </w:rPr>
      </w:pPr>
      <w:r w:rsidRPr="004C0116">
        <w:rPr>
          <w:lang w:val="en-US"/>
        </w:rPr>
        <w:t xml:space="preserve">    top: 0;</w:t>
      </w:r>
    </w:p>
    <w:p w14:paraId="57A85DD7" w14:textId="77777777" w:rsidR="004C0116" w:rsidRPr="004C0116" w:rsidRDefault="004C0116" w:rsidP="004C0116">
      <w:pPr>
        <w:rPr>
          <w:lang w:val="en-US"/>
        </w:rPr>
      </w:pPr>
      <w:r w:rsidRPr="004C0116">
        <w:rPr>
          <w:lang w:val="en-US"/>
        </w:rPr>
        <w:t xml:space="preserve">    left: 0;</w:t>
      </w:r>
    </w:p>
    <w:p w14:paraId="7124EAD4" w14:textId="77777777" w:rsidR="004C0116" w:rsidRPr="004C0116" w:rsidRDefault="004C0116" w:rsidP="004C0116">
      <w:pPr>
        <w:rPr>
          <w:lang w:val="en-US"/>
        </w:rPr>
      </w:pPr>
      <w:r w:rsidRPr="004C0116">
        <w:rPr>
          <w:lang w:val="en-US"/>
        </w:rPr>
        <w:t xml:space="preserve">    transform: rotate(90deg);</w:t>
      </w:r>
    </w:p>
    <w:p w14:paraId="3051AC2C" w14:textId="77777777" w:rsidR="004C0116" w:rsidRPr="004C0116" w:rsidRDefault="004C0116" w:rsidP="004C0116">
      <w:pPr>
        <w:rPr>
          <w:lang w:val="en-US"/>
        </w:rPr>
      </w:pPr>
      <w:r w:rsidRPr="004C0116">
        <w:rPr>
          <w:lang w:val="en-US"/>
        </w:rPr>
        <w:t xml:space="preserve">    transform-origin: 0 0;</w:t>
      </w:r>
    </w:p>
    <w:p w14:paraId="4846CFDA" w14:textId="77777777" w:rsidR="004C0116" w:rsidRPr="004C0116" w:rsidRDefault="004C0116" w:rsidP="004C0116">
      <w:pPr>
        <w:rPr>
          <w:lang w:val="en-US"/>
        </w:rPr>
      </w:pPr>
      <w:r w:rsidRPr="004C0116">
        <w:rPr>
          <w:lang w:val="en-US"/>
        </w:rPr>
        <w:t>}</w:t>
      </w:r>
    </w:p>
    <w:p w14:paraId="5FA0BD0E" w14:textId="77777777" w:rsidR="004C0116" w:rsidRPr="004C0116" w:rsidRDefault="004C0116" w:rsidP="004C0116">
      <w:pPr>
        <w:rPr>
          <w:lang w:val="en-US"/>
        </w:rPr>
      </w:pPr>
    </w:p>
    <w:p w14:paraId="34819A47" w14:textId="77777777" w:rsidR="004C0116" w:rsidRPr="004C0116" w:rsidRDefault="004C0116" w:rsidP="004C0116">
      <w:pPr>
        <w:rPr>
          <w:lang w:val="en-US"/>
        </w:rPr>
      </w:pPr>
      <w:r w:rsidRPr="004C0116">
        <w:rPr>
          <w:lang w:val="en-US"/>
        </w:rPr>
        <w:t>.effect-2 a::after {</w:t>
      </w:r>
    </w:p>
    <w:p w14:paraId="6B08679D" w14:textId="77777777" w:rsidR="004C0116" w:rsidRPr="004C0116" w:rsidRDefault="004C0116" w:rsidP="004C0116">
      <w:pPr>
        <w:rPr>
          <w:lang w:val="en-US"/>
        </w:rPr>
      </w:pPr>
      <w:r w:rsidRPr="004C0116">
        <w:rPr>
          <w:lang w:val="en-US"/>
        </w:rPr>
        <w:t xml:space="preserve">    right: 0;</w:t>
      </w:r>
    </w:p>
    <w:p w14:paraId="3C7BD95D" w14:textId="77777777" w:rsidR="004C0116" w:rsidRPr="004C0116" w:rsidRDefault="004C0116" w:rsidP="004C0116">
      <w:pPr>
        <w:rPr>
          <w:lang w:val="en-US"/>
        </w:rPr>
      </w:pPr>
      <w:r w:rsidRPr="004C0116">
        <w:rPr>
          <w:lang w:val="en-US"/>
        </w:rPr>
        <w:t xml:space="preserve">    bottom: 0;</w:t>
      </w:r>
    </w:p>
    <w:p w14:paraId="764E8AD7" w14:textId="77777777" w:rsidR="004C0116" w:rsidRPr="004C0116" w:rsidRDefault="004C0116" w:rsidP="004C0116">
      <w:pPr>
        <w:rPr>
          <w:lang w:val="en-US"/>
        </w:rPr>
      </w:pPr>
      <w:r w:rsidRPr="004C0116">
        <w:rPr>
          <w:lang w:val="en-US"/>
        </w:rPr>
        <w:t xml:space="preserve">    transform: rotate(90deg);</w:t>
      </w:r>
    </w:p>
    <w:p w14:paraId="3E3153F0" w14:textId="77777777" w:rsidR="004C0116" w:rsidRPr="004C0116" w:rsidRDefault="004C0116" w:rsidP="004C0116">
      <w:pPr>
        <w:rPr>
          <w:lang w:val="en-US"/>
        </w:rPr>
      </w:pPr>
      <w:r w:rsidRPr="004C0116">
        <w:rPr>
          <w:lang w:val="en-US"/>
        </w:rPr>
        <w:t xml:space="preserve">    transform-origin: 100% 100%;</w:t>
      </w:r>
    </w:p>
    <w:p w14:paraId="056E0584" w14:textId="77777777" w:rsidR="004C0116" w:rsidRPr="004C0116" w:rsidRDefault="004C0116" w:rsidP="004C0116">
      <w:pPr>
        <w:rPr>
          <w:lang w:val="en-US"/>
        </w:rPr>
      </w:pPr>
      <w:r w:rsidRPr="004C0116">
        <w:rPr>
          <w:lang w:val="en-US"/>
        </w:rPr>
        <w:t>}</w:t>
      </w:r>
    </w:p>
    <w:p w14:paraId="68D65EEF" w14:textId="77777777" w:rsidR="004C0116" w:rsidRPr="004C0116" w:rsidRDefault="004C0116" w:rsidP="004C0116">
      <w:pPr>
        <w:rPr>
          <w:lang w:val="en-US"/>
        </w:rPr>
      </w:pPr>
    </w:p>
    <w:p w14:paraId="0304E9B1" w14:textId="77777777" w:rsidR="004C0116" w:rsidRPr="004C0116" w:rsidRDefault="004C0116" w:rsidP="004C0116">
      <w:pPr>
        <w:rPr>
          <w:lang w:val="en-US"/>
        </w:rPr>
      </w:pPr>
      <w:r w:rsidRPr="004C0116">
        <w:rPr>
          <w:lang w:val="en-US"/>
        </w:rPr>
        <w:t>.effect-2 a:hover::before,</w:t>
      </w:r>
    </w:p>
    <w:p w14:paraId="6E85F03B" w14:textId="77777777" w:rsidR="004C0116" w:rsidRPr="004C0116" w:rsidRDefault="004C0116" w:rsidP="004C0116">
      <w:pPr>
        <w:rPr>
          <w:lang w:val="en-US"/>
        </w:rPr>
      </w:pPr>
      <w:r w:rsidRPr="004C0116">
        <w:rPr>
          <w:lang w:val="en-US"/>
        </w:rPr>
        <w:t>.effect-2 a:hover::after {</w:t>
      </w:r>
    </w:p>
    <w:p w14:paraId="235E0BD6" w14:textId="77777777" w:rsidR="004C0116" w:rsidRPr="004C0116" w:rsidRDefault="004C0116" w:rsidP="004C0116">
      <w:pPr>
        <w:rPr>
          <w:lang w:val="en-US"/>
        </w:rPr>
      </w:pPr>
      <w:r w:rsidRPr="004C0116">
        <w:rPr>
          <w:lang w:val="en-US"/>
        </w:rPr>
        <w:t xml:space="preserve">    opacity:1;</w:t>
      </w:r>
    </w:p>
    <w:p w14:paraId="69F8D9A5" w14:textId="77777777" w:rsidR="004C0116" w:rsidRPr="004C0116" w:rsidRDefault="004C0116" w:rsidP="004C0116">
      <w:pPr>
        <w:rPr>
          <w:lang w:val="en-US"/>
        </w:rPr>
      </w:pPr>
      <w:r w:rsidRPr="004C0116">
        <w:rPr>
          <w:lang w:val="en-US"/>
        </w:rPr>
        <w:t>}</w:t>
      </w:r>
    </w:p>
    <w:p w14:paraId="0AC28508" w14:textId="77777777" w:rsidR="004C0116" w:rsidRPr="004C0116" w:rsidRDefault="004C0116" w:rsidP="004C0116">
      <w:pPr>
        <w:rPr>
          <w:lang w:val="en-US"/>
        </w:rPr>
      </w:pPr>
    </w:p>
    <w:p w14:paraId="63764192" w14:textId="77777777" w:rsidR="004C0116" w:rsidRPr="004C0116" w:rsidRDefault="004C0116" w:rsidP="004C0116">
      <w:pPr>
        <w:rPr>
          <w:lang w:val="en-US"/>
        </w:rPr>
      </w:pPr>
      <w:r w:rsidRPr="004C0116">
        <w:rPr>
          <w:lang w:val="en-US"/>
        </w:rPr>
        <w:t>.effect-2 a:hover::before {</w:t>
      </w:r>
    </w:p>
    <w:p w14:paraId="4ABE6AAF" w14:textId="77777777" w:rsidR="004C0116" w:rsidRPr="004C0116" w:rsidRDefault="004C0116" w:rsidP="004C0116">
      <w:pPr>
        <w:rPr>
          <w:lang w:val="en-US"/>
        </w:rPr>
      </w:pPr>
      <w:r w:rsidRPr="004C0116">
        <w:rPr>
          <w:lang w:val="en-US"/>
        </w:rPr>
        <w:t xml:space="preserve">    left:50%;</w:t>
      </w:r>
    </w:p>
    <w:p w14:paraId="060FA3F4" w14:textId="77777777" w:rsidR="004C0116" w:rsidRPr="004C0116" w:rsidRDefault="004C0116" w:rsidP="004C0116">
      <w:pPr>
        <w:rPr>
          <w:lang w:val="en-US"/>
        </w:rPr>
      </w:pPr>
      <w:r w:rsidRPr="004C0116">
        <w:rPr>
          <w:lang w:val="en-US"/>
        </w:rPr>
        <w:t xml:space="preserve">    transform:rotate(0deg) translateX(-50%);</w:t>
      </w:r>
    </w:p>
    <w:p w14:paraId="21117C18" w14:textId="77777777" w:rsidR="004C0116" w:rsidRPr="004C0116" w:rsidRDefault="004C0116" w:rsidP="004C0116">
      <w:pPr>
        <w:rPr>
          <w:lang w:val="en-US"/>
        </w:rPr>
      </w:pPr>
      <w:r w:rsidRPr="004C0116">
        <w:rPr>
          <w:lang w:val="en-US"/>
        </w:rPr>
        <w:t>}</w:t>
      </w:r>
    </w:p>
    <w:p w14:paraId="36D25DE4" w14:textId="77777777" w:rsidR="004C0116" w:rsidRPr="004C0116" w:rsidRDefault="004C0116" w:rsidP="004C0116">
      <w:pPr>
        <w:rPr>
          <w:lang w:val="en-US"/>
        </w:rPr>
      </w:pPr>
    </w:p>
    <w:p w14:paraId="3F68BE02" w14:textId="77777777" w:rsidR="004C0116" w:rsidRPr="004C0116" w:rsidRDefault="004C0116" w:rsidP="004C0116">
      <w:pPr>
        <w:rPr>
          <w:lang w:val="en-US"/>
        </w:rPr>
      </w:pPr>
      <w:r w:rsidRPr="004C0116">
        <w:rPr>
          <w:lang w:val="en-US"/>
        </w:rPr>
        <w:t>.effect-2 a:hover::after {</w:t>
      </w:r>
    </w:p>
    <w:p w14:paraId="304E25D3" w14:textId="77777777" w:rsidR="004C0116" w:rsidRPr="004C0116" w:rsidRDefault="004C0116" w:rsidP="004C0116">
      <w:pPr>
        <w:rPr>
          <w:lang w:val="en-US"/>
        </w:rPr>
      </w:pPr>
      <w:r w:rsidRPr="004C0116">
        <w:rPr>
          <w:lang w:val="en-US"/>
        </w:rPr>
        <w:t xml:space="preserve">    right:50%;</w:t>
      </w:r>
    </w:p>
    <w:p w14:paraId="410DD3FD" w14:textId="77777777" w:rsidR="004C0116" w:rsidRPr="004C0116" w:rsidRDefault="004C0116" w:rsidP="004C0116">
      <w:pPr>
        <w:rPr>
          <w:lang w:val="en-US"/>
        </w:rPr>
      </w:pPr>
      <w:r w:rsidRPr="004C0116">
        <w:rPr>
          <w:lang w:val="en-US"/>
        </w:rPr>
        <w:t xml:space="preserve">    transform:rotate(0deg) translateX(50%);</w:t>
      </w:r>
    </w:p>
    <w:p w14:paraId="4A8A5D90" w14:textId="77777777" w:rsidR="004C0116" w:rsidRPr="004C0116" w:rsidRDefault="004C0116" w:rsidP="004C0116">
      <w:pPr>
        <w:rPr>
          <w:lang w:val="en-US"/>
        </w:rPr>
      </w:pPr>
    </w:p>
    <w:p w14:paraId="208528DD" w14:textId="1BC57C38" w:rsidR="00CD5225" w:rsidRDefault="004C0116" w:rsidP="004C0116">
      <w:r>
        <w:t>}</w:t>
      </w:r>
    </w:p>
    <w:p w14:paraId="023B325C" w14:textId="3407A7DF" w:rsidR="001209E4" w:rsidRPr="00FB59EA" w:rsidRDefault="001209E4" w:rsidP="004C0116"/>
    <w:p w14:paraId="2EC62A30" w14:textId="645EB5EB" w:rsidR="001209E4" w:rsidRDefault="001209E4" w:rsidP="001209E4">
      <w:pPr>
        <w:pStyle w:val="2"/>
      </w:pPr>
      <w:r>
        <w:t xml:space="preserve">Эффектные ссылки, </w:t>
      </w:r>
      <w:r w:rsidR="00A84705">
        <w:t>Исчезновение</w:t>
      </w:r>
      <w:r>
        <w:t> </w:t>
      </w:r>
      <w:r>
        <w:rPr>
          <w:bCs/>
          <w:color w:val="999999"/>
          <w:sz w:val="37"/>
          <w:szCs w:val="37"/>
        </w:rPr>
        <w:t>[11/31]</w:t>
      </w:r>
    </w:p>
    <w:p w14:paraId="034D3BAC"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44F6ECDB"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57A4BB87"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65BB096D"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53657D34"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77810F3A"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4C940E1E" w14:textId="77777777" w:rsidR="001209E4" w:rsidRDefault="001209E4" w:rsidP="001209E4">
      <w:r>
        <w:t>html,</w:t>
      </w:r>
    </w:p>
    <w:p w14:paraId="66EE7DA5" w14:textId="77777777" w:rsidR="001209E4" w:rsidRDefault="001209E4" w:rsidP="001209E4">
      <w:r>
        <w:t>body {</w:t>
      </w:r>
    </w:p>
    <w:p w14:paraId="66572098" w14:textId="77777777" w:rsidR="001209E4" w:rsidRDefault="001209E4" w:rsidP="001209E4">
      <w:r>
        <w:t xml:space="preserve">    margin: 0;</w:t>
      </w:r>
    </w:p>
    <w:p w14:paraId="378A5883" w14:textId="77777777" w:rsidR="001209E4" w:rsidRDefault="001209E4" w:rsidP="001209E4">
      <w:r>
        <w:t xml:space="preserve">    padding: 0;</w:t>
      </w:r>
    </w:p>
    <w:p w14:paraId="517265A4" w14:textId="77777777" w:rsidR="001209E4" w:rsidRPr="001209E4" w:rsidRDefault="001209E4" w:rsidP="001209E4">
      <w:pPr>
        <w:rPr>
          <w:lang w:val="en-US"/>
        </w:rPr>
      </w:pPr>
      <w:r w:rsidRPr="001209E4">
        <w:rPr>
          <w:lang w:val="en-US"/>
        </w:rPr>
        <w:t xml:space="preserve">    font-family: "Open Sans", sans-serif;</w:t>
      </w:r>
    </w:p>
    <w:p w14:paraId="2CB22C6E" w14:textId="77777777" w:rsidR="001209E4" w:rsidRPr="001209E4" w:rsidRDefault="001209E4" w:rsidP="001209E4">
      <w:pPr>
        <w:rPr>
          <w:lang w:val="en-US"/>
        </w:rPr>
      </w:pPr>
      <w:r w:rsidRPr="001209E4">
        <w:rPr>
          <w:lang w:val="en-US"/>
        </w:rPr>
        <w:t xml:space="preserve">    font-size: 22px;</w:t>
      </w:r>
    </w:p>
    <w:p w14:paraId="4A5F485C" w14:textId="77777777" w:rsidR="001209E4" w:rsidRPr="001209E4" w:rsidRDefault="001209E4" w:rsidP="001209E4">
      <w:pPr>
        <w:rPr>
          <w:lang w:val="en-US"/>
        </w:rPr>
      </w:pPr>
      <w:r w:rsidRPr="001209E4">
        <w:rPr>
          <w:lang w:val="en-US"/>
        </w:rPr>
        <w:t xml:space="preserve">    color: #333333;</w:t>
      </w:r>
    </w:p>
    <w:p w14:paraId="4467C771" w14:textId="77777777" w:rsidR="001209E4" w:rsidRPr="001209E4" w:rsidRDefault="001209E4" w:rsidP="001209E4">
      <w:pPr>
        <w:rPr>
          <w:lang w:val="en-US"/>
        </w:rPr>
      </w:pPr>
      <w:r w:rsidRPr="001209E4">
        <w:rPr>
          <w:lang w:val="en-US"/>
        </w:rPr>
        <w:t xml:space="preserve">    background-color: #f5f5f5;</w:t>
      </w:r>
    </w:p>
    <w:p w14:paraId="5C5B019B" w14:textId="77777777" w:rsidR="001209E4" w:rsidRPr="001209E4" w:rsidRDefault="001209E4" w:rsidP="001209E4">
      <w:pPr>
        <w:rPr>
          <w:lang w:val="en-US"/>
        </w:rPr>
      </w:pPr>
      <w:r w:rsidRPr="001209E4">
        <w:rPr>
          <w:lang w:val="en-US"/>
        </w:rPr>
        <w:t>}</w:t>
      </w:r>
    </w:p>
    <w:p w14:paraId="2A59830F" w14:textId="77777777" w:rsidR="001209E4" w:rsidRPr="001209E4" w:rsidRDefault="001209E4" w:rsidP="001209E4">
      <w:pPr>
        <w:rPr>
          <w:lang w:val="en-US"/>
        </w:rPr>
      </w:pPr>
    </w:p>
    <w:p w14:paraId="47059191" w14:textId="77777777" w:rsidR="001209E4" w:rsidRPr="001209E4" w:rsidRDefault="001209E4" w:rsidP="001209E4">
      <w:pPr>
        <w:rPr>
          <w:lang w:val="en-US"/>
        </w:rPr>
      </w:pPr>
      <w:r w:rsidRPr="001209E4">
        <w:rPr>
          <w:lang w:val="en-US"/>
        </w:rPr>
        <w:t>a {</w:t>
      </w:r>
    </w:p>
    <w:p w14:paraId="3BAE4D94" w14:textId="77777777" w:rsidR="001209E4" w:rsidRPr="001209E4" w:rsidRDefault="001209E4" w:rsidP="001209E4">
      <w:pPr>
        <w:rPr>
          <w:lang w:val="en-US"/>
        </w:rPr>
      </w:pPr>
      <w:r w:rsidRPr="001209E4">
        <w:rPr>
          <w:lang w:val="en-US"/>
        </w:rPr>
        <w:t xml:space="preserve">    position: relative;</w:t>
      </w:r>
    </w:p>
    <w:p w14:paraId="28E301CE" w14:textId="77777777" w:rsidR="001209E4" w:rsidRPr="001209E4" w:rsidRDefault="001209E4" w:rsidP="001209E4">
      <w:pPr>
        <w:rPr>
          <w:lang w:val="en-US"/>
        </w:rPr>
      </w:pPr>
      <w:r w:rsidRPr="001209E4">
        <w:rPr>
          <w:lang w:val="en-US"/>
        </w:rPr>
        <w:t xml:space="preserve">    display: inline-block;</w:t>
      </w:r>
    </w:p>
    <w:p w14:paraId="27C909EA" w14:textId="77777777" w:rsidR="001209E4" w:rsidRPr="001209E4" w:rsidRDefault="001209E4" w:rsidP="001209E4">
      <w:pPr>
        <w:rPr>
          <w:lang w:val="en-US"/>
        </w:rPr>
      </w:pPr>
      <w:r w:rsidRPr="001209E4">
        <w:rPr>
          <w:lang w:val="en-US"/>
        </w:rPr>
        <w:lastRenderedPageBreak/>
        <w:t xml:space="preserve">    text-decoration: none;</w:t>
      </w:r>
    </w:p>
    <w:p w14:paraId="668E13D2" w14:textId="77777777" w:rsidR="001209E4" w:rsidRPr="001209E4" w:rsidRDefault="001209E4" w:rsidP="001209E4">
      <w:pPr>
        <w:rPr>
          <w:lang w:val="en-US"/>
        </w:rPr>
      </w:pPr>
      <w:r w:rsidRPr="001209E4">
        <w:rPr>
          <w:lang w:val="en-US"/>
        </w:rPr>
        <w:t xml:space="preserve">    text-transform: uppercase;</w:t>
      </w:r>
    </w:p>
    <w:p w14:paraId="739B59DE" w14:textId="77777777" w:rsidR="001209E4" w:rsidRPr="001209E4" w:rsidRDefault="001209E4" w:rsidP="001209E4">
      <w:pPr>
        <w:rPr>
          <w:lang w:val="en-US"/>
        </w:rPr>
      </w:pPr>
      <w:r w:rsidRPr="001209E4">
        <w:rPr>
          <w:lang w:val="en-US"/>
        </w:rPr>
        <w:t xml:space="preserve">    letter-spacing: 1px;</w:t>
      </w:r>
    </w:p>
    <w:p w14:paraId="29D3A025" w14:textId="77777777" w:rsidR="001209E4" w:rsidRPr="001209E4" w:rsidRDefault="001209E4" w:rsidP="001209E4">
      <w:pPr>
        <w:rPr>
          <w:lang w:val="en-US"/>
        </w:rPr>
      </w:pPr>
      <w:r w:rsidRPr="001209E4">
        <w:rPr>
          <w:lang w:val="en-US"/>
        </w:rPr>
        <w:t xml:space="preserve">    outline: none;</w:t>
      </w:r>
    </w:p>
    <w:p w14:paraId="36B38714" w14:textId="77777777" w:rsidR="001209E4" w:rsidRPr="001209E4" w:rsidRDefault="001209E4" w:rsidP="001209E4">
      <w:pPr>
        <w:rPr>
          <w:lang w:val="en-US"/>
        </w:rPr>
      </w:pPr>
      <w:r w:rsidRPr="001209E4">
        <w:rPr>
          <w:lang w:val="en-US"/>
        </w:rPr>
        <w:t>}</w:t>
      </w:r>
    </w:p>
    <w:p w14:paraId="2051E9BA" w14:textId="77777777" w:rsidR="001209E4" w:rsidRPr="001209E4" w:rsidRDefault="001209E4" w:rsidP="001209E4">
      <w:pPr>
        <w:rPr>
          <w:lang w:val="en-US"/>
        </w:rPr>
      </w:pPr>
    </w:p>
    <w:p w14:paraId="018047C9" w14:textId="77777777" w:rsidR="001209E4" w:rsidRPr="001209E4" w:rsidRDefault="001209E4" w:rsidP="001209E4">
      <w:pPr>
        <w:rPr>
          <w:lang w:val="en-US"/>
        </w:rPr>
      </w:pPr>
      <w:r w:rsidRPr="001209E4">
        <w:rPr>
          <w:lang w:val="en-US"/>
        </w:rPr>
        <w:t>.effect-3 {</w:t>
      </w:r>
    </w:p>
    <w:p w14:paraId="314E9AE0" w14:textId="77777777" w:rsidR="001209E4" w:rsidRPr="001209E4" w:rsidRDefault="001209E4" w:rsidP="001209E4">
      <w:pPr>
        <w:rPr>
          <w:lang w:val="en-US"/>
        </w:rPr>
      </w:pPr>
      <w:r w:rsidRPr="001209E4">
        <w:rPr>
          <w:lang w:val="en-US"/>
        </w:rPr>
        <w:t xml:space="preserve">    width: 400px;</w:t>
      </w:r>
    </w:p>
    <w:p w14:paraId="2F984756" w14:textId="77777777" w:rsidR="001209E4" w:rsidRPr="001209E4" w:rsidRDefault="001209E4" w:rsidP="001209E4">
      <w:pPr>
        <w:rPr>
          <w:lang w:val="en-US"/>
        </w:rPr>
      </w:pPr>
      <w:r w:rsidRPr="001209E4">
        <w:rPr>
          <w:lang w:val="en-US"/>
        </w:rPr>
        <w:t xml:space="preserve">    margin: 100px auto;</w:t>
      </w:r>
    </w:p>
    <w:p w14:paraId="7FF589EA" w14:textId="77777777" w:rsidR="001209E4" w:rsidRPr="001209E4" w:rsidRDefault="001209E4" w:rsidP="001209E4">
      <w:pPr>
        <w:rPr>
          <w:lang w:val="en-US"/>
        </w:rPr>
      </w:pPr>
      <w:r w:rsidRPr="001209E4">
        <w:rPr>
          <w:lang w:val="en-US"/>
        </w:rPr>
        <w:t xml:space="preserve">    padding: 30px 0;</w:t>
      </w:r>
    </w:p>
    <w:p w14:paraId="09B8CC23" w14:textId="77777777" w:rsidR="001209E4" w:rsidRPr="001209E4" w:rsidRDefault="001209E4" w:rsidP="001209E4">
      <w:pPr>
        <w:rPr>
          <w:lang w:val="en-US"/>
        </w:rPr>
      </w:pPr>
      <w:r w:rsidRPr="001209E4">
        <w:rPr>
          <w:lang w:val="en-US"/>
        </w:rPr>
        <w:t xml:space="preserve">    text-align: center;</w:t>
      </w:r>
    </w:p>
    <w:p w14:paraId="117C08CD" w14:textId="77777777" w:rsidR="001209E4" w:rsidRPr="001209E4" w:rsidRDefault="001209E4" w:rsidP="001209E4">
      <w:pPr>
        <w:rPr>
          <w:lang w:val="en-US"/>
        </w:rPr>
      </w:pPr>
      <w:r w:rsidRPr="001209E4">
        <w:rPr>
          <w:lang w:val="en-US"/>
        </w:rPr>
        <w:t xml:space="preserve">    background-color: #2ac56c;</w:t>
      </w:r>
    </w:p>
    <w:p w14:paraId="5E6A48C8" w14:textId="77777777" w:rsidR="001209E4" w:rsidRPr="001209E4" w:rsidRDefault="001209E4" w:rsidP="001209E4">
      <w:pPr>
        <w:rPr>
          <w:lang w:val="en-US"/>
        </w:rPr>
      </w:pPr>
      <w:r w:rsidRPr="001209E4">
        <w:rPr>
          <w:lang w:val="en-US"/>
        </w:rPr>
        <w:t>}</w:t>
      </w:r>
    </w:p>
    <w:p w14:paraId="2E771638" w14:textId="77777777" w:rsidR="001209E4" w:rsidRPr="001209E4" w:rsidRDefault="001209E4" w:rsidP="001209E4">
      <w:pPr>
        <w:rPr>
          <w:lang w:val="en-US"/>
        </w:rPr>
      </w:pPr>
    </w:p>
    <w:p w14:paraId="299C3BF6" w14:textId="77777777" w:rsidR="001209E4" w:rsidRPr="001209E4" w:rsidRDefault="001209E4" w:rsidP="001209E4">
      <w:pPr>
        <w:rPr>
          <w:lang w:val="en-US"/>
        </w:rPr>
      </w:pPr>
      <w:r w:rsidRPr="001209E4">
        <w:rPr>
          <w:lang w:val="en-US"/>
        </w:rPr>
        <w:t>.effect-3 a {</w:t>
      </w:r>
    </w:p>
    <w:p w14:paraId="69B50922" w14:textId="77777777" w:rsidR="001209E4" w:rsidRPr="001209E4" w:rsidRDefault="001209E4" w:rsidP="001209E4">
      <w:pPr>
        <w:rPr>
          <w:lang w:val="en-US"/>
        </w:rPr>
      </w:pPr>
      <w:r w:rsidRPr="001209E4">
        <w:rPr>
          <w:lang w:val="en-US"/>
        </w:rPr>
        <w:t xml:space="preserve">    font-weight: bold;</w:t>
      </w:r>
    </w:p>
    <w:p w14:paraId="612C431A" w14:textId="77777777" w:rsidR="001209E4" w:rsidRPr="001209E4" w:rsidRDefault="001209E4" w:rsidP="001209E4">
      <w:pPr>
        <w:rPr>
          <w:lang w:val="en-US"/>
        </w:rPr>
      </w:pPr>
      <w:r w:rsidRPr="001209E4">
        <w:rPr>
          <w:lang w:val="en-US"/>
        </w:rPr>
        <w:t xml:space="preserve">    color: rgba(0, 0, 0, 0.2);</w:t>
      </w:r>
    </w:p>
    <w:p w14:paraId="7A172FE8" w14:textId="77777777" w:rsidR="001209E4" w:rsidRPr="001209E4" w:rsidRDefault="001209E4" w:rsidP="001209E4">
      <w:pPr>
        <w:rPr>
          <w:lang w:val="en-US"/>
        </w:rPr>
      </w:pPr>
      <w:r w:rsidRPr="001209E4">
        <w:rPr>
          <w:lang w:val="en-US"/>
        </w:rPr>
        <w:t>}</w:t>
      </w:r>
    </w:p>
    <w:p w14:paraId="6695D3F6" w14:textId="77777777" w:rsidR="001209E4" w:rsidRPr="001209E4" w:rsidRDefault="001209E4" w:rsidP="001209E4">
      <w:pPr>
        <w:rPr>
          <w:lang w:val="en-US"/>
        </w:rPr>
      </w:pPr>
    </w:p>
    <w:p w14:paraId="1CF167CD" w14:textId="77777777" w:rsidR="001209E4" w:rsidRPr="001209E4" w:rsidRDefault="001209E4" w:rsidP="001209E4">
      <w:pPr>
        <w:rPr>
          <w:lang w:val="en-US"/>
        </w:rPr>
      </w:pPr>
      <w:r w:rsidRPr="001209E4">
        <w:rPr>
          <w:lang w:val="en-US"/>
        </w:rPr>
        <w:t>.effect-3 a::before {</w:t>
      </w:r>
    </w:p>
    <w:p w14:paraId="7427D85F" w14:textId="77777777" w:rsidR="001209E4" w:rsidRPr="001209E4" w:rsidRDefault="001209E4" w:rsidP="001209E4">
      <w:pPr>
        <w:rPr>
          <w:lang w:val="en-US"/>
        </w:rPr>
      </w:pPr>
      <w:r w:rsidRPr="001209E4">
        <w:rPr>
          <w:lang w:val="en-US"/>
        </w:rPr>
        <w:t xml:space="preserve">    color: #ffffff;</w:t>
      </w:r>
    </w:p>
    <w:p w14:paraId="37A4977E" w14:textId="77777777" w:rsidR="001209E4" w:rsidRPr="001209E4" w:rsidRDefault="001209E4" w:rsidP="001209E4">
      <w:pPr>
        <w:rPr>
          <w:lang w:val="en-US"/>
        </w:rPr>
      </w:pPr>
      <w:r w:rsidRPr="001209E4">
        <w:rPr>
          <w:lang w:val="en-US"/>
        </w:rPr>
        <w:t xml:space="preserve">    transition: transform 0.3s, opacity 0.3s;</w:t>
      </w:r>
    </w:p>
    <w:p w14:paraId="405494AA" w14:textId="77777777" w:rsidR="001209E4" w:rsidRPr="001209E4" w:rsidRDefault="001209E4" w:rsidP="001209E4">
      <w:pPr>
        <w:rPr>
          <w:lang w:val="en-US"/>
        </w:rPr>
      </w:pPr>
      <w:r w:rsidRPr="001209E4">
        <w:rPr>
          <w:lang w:val="en-US"/>
        </w:rPr>
        <w:t xml:space="preserve">        content:attr(data-hover);</w:t>
      </w:r>
    </w:p>
    <w:p w14:paraId="07D81A13" w14:textId="77777777" w:rsidR="001209E4" w:rsidRPr="001209E4" w:rsidRDefault="001209E4" w:rsidP="001209E4">
      <w:pPr>
        <w:rPr>
          <w:lang w:val="en-US"/>
        </w:rPr>
      </w:pPr>
      <w:r w:rsidRPr="001209E4">
        <w:rPr>
          <w:lang w:val="en-US"/>
        </w:rPr>
        <w:t xml:space="preserve">        position:absolute;</w:t>
      </w:r>
    </w:p>
    <w:p w14:paraId="086CF5FD" w14:textId="77777777" w:rsidR="001209E4" w:rsidRPr="001209E4" w:rsidRDefault="001209E4" w:rsidP="001209E4">
      <w:pPr>
        <w:rPr>
          <w:lang w:val="en-US"/>
        </w:rPr>
      </w:pPr>
      <w:r w:rsidRPr="001209E4">
        <w:rPr>
          <w:lang w:val="en-US"/>
        </w:rPr>
        <w:t>}</w:t>
      </w:r>
    </w:p>
    <w:p w14:paraId="5725AF65" w14:textId="77777777" w:rsidR="001209E4" w:rsidRPr="001209E4" w:rsidRDefault="001209E4" w:rsidP="001209E4">
      <w:pPr>
        <w:rPr>
          <w:lang w:val="en-US"/>
        </w:rPr>
      </w:pPr>
    </w:p>
    <w:p w14:paraId="5BC69047" w14:textId="77777777" w:rsidR="001209E4" w:rsidRPr="001209E4" w:rsidRDefault="001209E4" w:rsidP="001209E4">
      <w:pPr>
        <w:rPr>
          <w:lang w:val="en-US"/>
        </w:rPr>
      </w:pPr>
      <w:r w:rsidRPr="001209E4">
        <w:rPr>
          <w:lang w:val="en-US"/>
        </w:rPr>
        <w:t>.effect-3 a:hover::before {</w:t>
      </w:r>
    </w:p>
    <w:p w14:paraId="6B99E4C8" w14:textId="77777777" w:rsidR="001209E4" w:rsidRPr="001209E4" w:rsidRDefault="001209E4" w:rsidP="001209E4">
      <w:pPr>
        <w:rPr>
          <w:lang w:val="en-US"/>
        </w:rPr>
      </w:pPr>
      <w:r w:rsidRPr="001209E4">
        <w:rPr>
          <w:lang w:val="en-US"/>
        </w:rPr>
        <w:t xml:space="preserve">    opacity:0;</w:t>
      </w:r>
    </w:p>
    <w:p w14:paraId="09EAC991" w14:textId="77777777" w:rsidR="001209E4" w:rsidRPr="00FB59EA" w:rsidRDefault="001209E4" w:rsidP="001209E4">
      <w:pPr>
        <w:rPr>
          <w:lang w:val="en-US"/>
        </w:rPr>
      </w:pPr>
      <w:r w:rsidRPr="001209E4">
        <w:rPr>
          <w:lang w:val="en-US"/>
        </w:rPr>
        <w:t xml:space="preserve">    </w:t>
      </w:r>
      <w:r w:rsidRPr="00FB59EA">
        <w:rPr>
          <w:lang w:val="en-US"/>
        </w:rPr>
        <w:t>transform:scale(0.9);</w:t>
      </w:r>
    </w:p>
    <w:p w14:paraId="0F436B5D" w14:textId="77777777" w:rsidR="001209E4" w:rsidRPr="00FB59EA" w:rsidRDefault="001209E4" w:rsidP="001209E4">
      <w:pPr>
        <w:rPr>
          <w:lang w:val="en-US"/>
        </w:rPr>
      </w:pPr>
    </w:p>
    <w:p w14:paraId="24BFF58D" w14:textId="6736619C" w:rsidR="001209E4" w:rsidRPr="00FB59EA" w:rsidRDefault="001209E4" w:rsidP="001209E4">
      <w:pPr>
        <w:rPr>
          <w:lang w:val="en-US"/>
        </w:rPr>
      </w:pPr>
      <w:r w:rsidRPr="00FB59EA">
        <w:rPr>
          <w:lang w:val="en-US"/>
        </w:rPr>
        <w:t>}</w:t>
      </w:r>
    </w:p>
    <w:p w14:paraId="2C4B9017" w14:textId="69E383D7" w:rsidR="00A84705" w:rsidRPr="00FB59EA" w:rsidRDefault="00A84705" w:rsidP="001209E4">
      <w:pPr>
        <w:rPr>
          <w:lang w:val="en-US"/>
        </w:rPr>
      </w:pPr>
    </w:p>
    <w:p w14:paraId="0FC1D26D" w14:textId="77777777" w:rsidR="00A84705" w:rsidRPr="00FB59EA" w:rsidRDefault="00A84705" w:rsidP="00A8470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19B2606A"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6B297A8D"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3A517B02"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62E8CBD3"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17E03E2A"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10BD82F0"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25F9F5AE" w14:textId="624D266C" w:rsidR="00D12EB8" w:rsidRDefault="00D12EB8" w:rsidP="00D12EB8">
      <w:pPr>
        <w:pStyle w:val="2"/>
      </w:pPr>
      <w:r>
        <w:t xml:space="preserve">Эффектные ссылки, </w:t>
      </w:r>
      <w:r w:rsidR="003B4E8C">
        <w:t>появление опускающихся рамок</w:t>
      </w:r>
      <w:r>
        <w:t> </w:t>
      </w:r>
      <w:r>
        <w:rPr>
          <w:bCs/>
          <w:color w:val="999999"/>
          <w:sz w:val="37"/>
          <w:szCs w:val="37"/>
        </w:rPr>
        <w:t>[13/31]</w:t>
      </w:r>
    </w:p>
    <w:p w14:paraId="0152CBD0" w14:textId="77777777" w:rsidR="00D12EB8" w:rsidRDefault="00D12EB8" w:rsidP="00D12EB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239C946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48F572D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0B431931"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282A2F0A" w14:textId="77777777" w:rsidR="003B4E8C" w:rsidRPr="003B4E8C" w:rsidRDefault="003B4E8C" w:rsidP="003B4E8C">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673A899" w14:textId="77777777" w:rsidR="003B4E8C" w:rsidRPr="003B4E8C" w:rsidRDefault="003B4E8C" w:rsidP="003B4E8C">
      <w:pPr>
        <w:rPr>
          <w:lang w:val="en-US"/>
        </w:rPr>
      </w:pPr>
      <w:r w:rsidRPr="003B4E8C">
        <w:rPr>
          <w:lang w:val="en-US"/>
        </w:rPr>
        <w:t>html,</w:t>
      </w:r>
    </w:p>
    <w:p w14:paraId="2E17E813" w14:textId="77777777" w:rsidR="003B4E8C" w:rsidRPr="003B4E8C" w:rsidRDefault="003B4E8C" w:rsidP="003B4E8C">
      <w:pPr>
        <w:rPr>
          <w:lang w:val="en-US"/>
        </w:rPr>
      </w:pPr>
      <w:r w:rsidRPr="003B4E8C">
        <w:rPr>
          <w:lang w:val="en-US"/>
        </w:rPr>
        <w:t>body {</w:t>
      </w:r>
    </w:p>
    <w:p w14:paraId="662EE95B" w14:textId="77777777" w:rsidR="003B4E8C" w:rsidRPr="003B4E8C" w:rsidRDefault="003B4E8C" w:rsidP="003B4E8C">
      <w:pPr>
        <w:rPr>
          <w:lang w:val="en-US"/>
        </w:rPr>
      </w:pPr>
      <w:r w:rsidRPr="003B4E8C">
        <w:rPr>
          <w:lang w:val="en-US"/>
        </w:rPr>
        <w:t xml:space="preserve">    margin: 0;</w:t>
      </w:r>
    </w:p>
    <w:p w14:paraId="30BB3AB3" w14:textId="77777777" w:rsidR="003B4E8C" w:rsidRPr="003B4E8C" w:rsidRDefault="003B4E8C" w:rsidP="003B4E8C">
      <w:pPr>
        <w:rPr>
          <w:lang w:val="en-US"/>
        </w:rPr>
      </w:pPr>
      <w:r w:rsidRPr="003B4E8C">
        <w:rPr>
          <w:lang w:val="en-US"/>
        </w:rPr>
        <w:t xml:space="preserve">    padding: 0;</w:t>
      </w:r>
    </w:p>
    <w:p w14:paraId="19C7BB6C" w14:textId="77777777" w:rsidR="003B4E8C" w:rsidRPr="003B4E8C" w:rsidRDefault="003B4E8C" w:rsidP="003B4E8C">
      <w:pPr>
        <w:rPr>
          <w:lang w:val="en-US"/>
        </w:rPr>
      </w:pPr>
      <w:r w:rsidRPr="003B4E8C">
        <w:rPr>
          <w:lang w:val="en-US"/>
        </w:rPr>
        <w:t xml:space="preserve">    font-family: "Open Sans", sans-serif;</w:t>
      </w:r>
    </w:p>
    <w:p w14:paraId="1E6DE246" w14:textId="77777777" w:rsidR="003B4E8C" w:rsidRPr="003B4E8C" w:rsidRDefault="003B4E8C" w:rsidP="003B4E8C">
      <w:pPr>
        <w:rPr>
          <w:lang w:val="en-US"/>
        </w:rPr>
      </w:pPr>
      <w:r w:rsidRPr="003B4E8C">
        <w:rPr>
          <w:lang w:val="en-US"/>
        </w:rPr>
        <w:t xml:space="preserve">    font-size: 22px;</w:t>
      </w:r>
    </w:p>
    <w:p w14:paraId="788E4834" w14:textId="77777777" w:rsidR="003B4E8C" w:rsidRPr="003B4E8C" w:rsidRDefault="003B4E8C" w:rsidP="003B4E8C">
      <w:pPr>
        <w:rPr>
          <w:lang w:val="en-US"/>
        </w:rPr>
      </w:pPr>
      <w:r w:rsidRPr="003B4E8C">
        <w:rPr>
          <w:lang w:val="en-US"/>
        </w:rPr>
        <w:t xml:space="preserve">    color: #333333;</w:t>
      </w:r>
    </w:p>
    <w:p w14:paraId="0574FC9D" w14:textId="77777777" w:rsidR="003B4E8C" w:rsidRPr="003B4E8C" w:rsidRDefault="003B4E8C" w:rsidP="003B4E8C">
      <w:pPr>
        <w:rPr>
          <w:lang w:val="en-US"/>
        </w:rPr>
      </w:pPr>
      <w:r w:rsidRPr="003B4E8C">
        <w:rPr>
          <w:lang w:val="en-US"/>
        </w:rPr>
        <w:t xml:space="preserve">    background-color: #f5f5f5;</w:t>
      </w:r>
    </w:p>
    <w:p w14:paraId="740BC11D" w14:textId="77777777" w:rsidR="003B4E8C" w:rsidRPr="003B4E8C" w:rsidRDefault="003B4E8C" w:rsidP="003B4E8C">
      <w:pPr>
        <w:rPr>
          <w:lang w:val="en-US"/>
        </w:rPr>
      </w:pPr>
      <w:r w:rsidRPr="003B4E8C">
        <w:rPr>
          <w:lang w:val="en-US"/>
        </w:rPr>
        <w:lastRenderedPageBreak/>
        <w:t>}</w:t>
      </w:r>
    </w:p>
    <w:p w14:paraId="01FC6A94" w14:textId="77777777" w:rsidR="003B4E8C" w:rsidRPr="003B4E8C" w:rsidRDefault="003B4E8C" w:rsidP="003B4E8C">
      <w:pPr>
        <w:rPr>
          <w:lang w:val="en-US"/>
        </w:rPr>
      </w:pPr>
    </w:p>
    <w:p w14:paraId="4B9158C0" w14:textId="77777777" w:rsidR="003B4E8C" w:rsidRPr="003B4E8C" w:rsidRDefault="003B4E8C" w:rsidP="003B4E8C">
      <w:pPr>
        <w:rPr>
          <w:lang w:val="en-US"/>
        </w:rPr>
      </w:pPr>
      <w:r w:rsidRPr="003B4E8C">
        <w:rPr>
          <w:lang w:val="en-US"/>
        </w:rPr>
        <w:t>a {</w:t>
      </w:r>
    </w:p>
    <w:p w14:paraId="2206A54E" w14:textId="77777777" w:rsidR="003B4E8C" w:rsidRPr="003B4E8C" w:rsidRDefault="003B4E8C" w:rsidP="003B4E8C">
      <w:pPr>
        <w:rPr>
          <w:lang w:val="en-US"/>
        </w:rPr>
      </w:pPr>
      <w:r w:rsidRPr="003B4E8C">
        <w:rPr>
          <w:lang w:val="en-US"/>
        </w:rPr>
        <w:t xml:space="preserve">    position: relative;</w:t>
      </w:r>
    </w:p>
    <w:p w14:paraId="74006CDC" w14:textId="77777777" w:rsidR="003B4E8C" w:rsidRPr="003B4E8C" w:rsidRDefault="003B4E8C" w:rsidP="003B4E8C">
      <w:pPr>
        <w:rPr>
          <w:lang w:val="en-US"/>
        </w:rPr>
      </w:pPr>
      <w:r w:rsidRPr="003B4E8C">
        <w:rPr>
          <w:lang w:val="en-US"/>
        </w:rPr>
        <w:t xml:space="preserve">    display: inline-block;</w:t>
      </w:r>
    </w:p>
    <w:p w14:paraId="4F5D37B8" w14:textId="77777777" w:rsidR="003B4E8C" w:rsidRPr="003B4E8C" w:rsidRDefault="003B4E8C" w:rsidP="003B4E8C">
      <w:pPr>
        <w:rPr>
          <w:lang w:val="en-US"/>
        </w:rPr>
      </w:pPr>
      <w:r w:rsidRPr="003B4E8C">
        <w:rPr>
          <w:lang w:val="en-US"/>
        </w:rPr>
        <w:t xml:space="preserve">    text-decoration: none;</w:t>
      </w:r>
    </w:p>
    <w:p w14:paraId="462F7B2A" w14:textId="77777777" w:rsidR="003B4E8C" w:rsidRPr="003B4E8C" w:rsidRDefault="003B4E8C" w:rsidP="003B4E8C">
      <w:pPr>
        <w:rPr>
          <w:lang w:val="en-US"/>
        </w:rPr>
      </w:pPr>
      <w:r w:rsidRPr="003B4E8C">
        <w:rPr>
          <w:lang w:val="en-US"/>
        </w:rPr>
        <w:t xml:space="preserve">    text-transform: uppercase;</w:t>
      </w:r>
    </w:p>
    <w:p w14:paraId="2694D4A0" w14:textId="77777777" w:rsidR="003B4E8C" w:rsidRPr="003B4E8C" w:rsidRDefault="003B4E8C" w:rsidP="003B4E8C">
      <w:pPr>
        <w:rPr>
          <w:lang w:val="en-US"/>
        </w:rPr>
      </w:pPr>
      <w:r w:rsidRPr="003B4E8C">
        <w:rPr>
          <w:lang w:val="en-US"/>
        </w:rPr>
        <w:t xml:space="preserve">    letter-spacing: 1px;</w:t>
      </w:r>
    </w:p>
    <w:p w14:paraId="36ADB3D9" w14:textId="77777777" w:rsidR="003B4E8C" w:rsidRPr="003B4E8C" w:rsidRDefault="003B4E8C" w:rsidP="003B4E8C">
      <w:pPr>
        <w:rPr>
          <w:lang w:val="en-US"/>
        </w:rPr>
      </w:pPr>
      <w:r w:rsidRPr="003B4E8C">
        <w:rPr>
          <w:lang w:val="en-US"/>
        </w:rPr>
        <w:t xml:space="preserve">    outline: none;</w:t>
      </w:r>
    </w:p>
    <w:p w14:paraId="40D96EBD" w14:textId="77777777" w:rsidR="003B4E8C" w:rsidRPr="003B4E8C" w:rsidRDefault="003B4E8C" w:rsidP="003B4E8C">
      <w:pPr>
        <w:rPr>
          <w:lang w:val="en-US"/>
        </w:rPr>
      </w:pPr>
      <w:r w:rsidRPr="003B4E8C">
        <w:rPr>
          <w:lang w:val="en-US"/>
        </w:rPr>
        <w:t>}</w:t>
      </w:r>
    </w:p>
    <w:p w14:paraId="707A1981" w14:textId="77777777" w:rsidR="003B4E8C" w:rsidRPr="003B4E8C" w:rsidRDefault="003B4E8C" w:rsidP="003B4E8C">
      <w:pPr>
        <w:rPr>
          <w:lang w:val="en-US"/>
        </w:rPr>
      </w:pPr>
    </w:p>
    <w:p w14:paraId="173169B2" w14:textId="77777777" w:rsidR="003B4E8C" w:rsidRPr="003B4E8C" w:rsidRDefault="003B4E8C" w:rsidP="003B4E8C">
      <w:pPr>
        <w:rPr>
          <w:lang w:val="en-US"/>
        </w:rPr>
      </w:pPr>
      <w:r w:rsidRPr="003B4E8C">
        <w:rPr>
          <w:lang w:val="en-US"/>
        </w:rPr>
        <w:t>.effect-4 {</w:t>
      </w:r>
    </w:p>
    <w:p w14:paraId="5DB080A5" w14:textId="77777777" w:rsidR="003B4E8C" w:rsidRPr="003B4E8C" w:rsidRDefault="003B4E8C" w:rsidP="003B4E8C">
      <w:pPr>
        <w:rPr>
          <w:lang w:val="en-US"/>
        </w:rPr>
      </w:pPr>
      <w:r w:rsidRPr="003B4E8C">
        <w:rPr>
          <w:lang w:val="en-US"/>
        </w:rPr>
        <w:t xml:space="preserve">    width: 400px;</w:t>
      </w:r>
    </w:p>
    <w:p w14:paraId="57440F82" w14:textId="77777777" w:rsidR="003B4E8C" w:rsidRPr="003B4E8C" w:rsidRDefault="003B4E8C" w:rsidP="003B4E8C">
      <w:pPr>
        <w:rPr>
          <w:lang w:val="en-US"/>
        </w:rPr>
      </w:pPr>
      <w:r w:rsidRPr="003B4E8C">
        <w:rPr>
          <w:lang w:val="en-US"/>
        </w:rPr>
        <w:t xml:space="preserve">    margin: 100px auto;</w:t>
      </w:r>
    </w:p>
    <w:p w14:paraId="6913D8B3" w14:textId="77777777" w:rsidR="003B4E8C" w:rsidRPr="003B4E8C" w:rsidRDefault="003B4E8C" w:rsidP="003B4E8C">
      <w:pPr>
        <w:rPr>
          <w:lang w:val="en-US"/>
        </w:rPr>
      </w:pPr>
      <w:r w:rsidRPr="003B4E8C">
        <w:rPr>
          <w:lang w:val="en-US"/>
        </w:rPr>
        <w:t xml:space="preserve">    padding: 30px 0;</w:t>
      </w:r>
    </w:p>
    <w:p w14:paraId="396D2923" w14:textId="77777777" w:rsidR="003B4E8C" w:rsidRPr="003B4E8C" w:rsidRDefault="003B4E8C" w:rsidP="003B4E8C">
      <w:pPr>
        <w:rPr>
          <w:lang w:val="en-US"/>
        </w:rPr>
      </w:pPr>
      <w:r w:rsidRPr="003B4E8C">
        <w:rPr>
          <w:lang w:val="en-US"/>
        </w:rPr>
        <w:t xml:space="preserve">    text-align: center;</w:t>
      </w:r>
    </w:p>
    <w:p w14:paraId="2BD002F3" w14:textId="77777777" w:rsidR="003B4E8C" w:rsidRPr="003B4E8C" w:rsidRDefault="003B4E8C" w:rsidP="003B4E8C">
      <w:pPr>
        <w:rPr>
          <w:lang w:val="en-US"/>
        </w:rPr>
      </w:pPr>
      <w:r w:rsidRPr="003B4E8C">
        <w:rPr>
          <w:lang w:val="en-US"/>
        </w:rPr>
        <w:t xml:space="preserve">    background-color: #3fa46a;</w:t>
      </w:r>
    </w:p>
    <w:p w14:paraId="660DF8F2" w14:textId="77777777" w:rsidR="003B4E8C" w:rsidRPr="003B4E8C" w:rsidRDefault="003B4E8C" w:rsidP="003B4E8C">
      <w:pPr>
        <w:rPr>
          <w:lang w:val="en-US"/>
        </w:rPr>
      </w:pPr>
      <w:r w:rsidRPr="003B4E8C">
        <w:rPr>
          <w:lang w:val="en-US"/>
        </w:rPr>
        <w:t>}</w:t>
      </w:r>
    </w:p>
    <w:p w14:paraId="41143F7E" w14:textId="77777777" w:rsidR="003B4E8C" w:rsidRPr="003B4E8C" w:rsidRDefault="003B4E8C" w:rsidP="003B4E8C">
      <w:pPr>
        <w:rPr>
          <w:lang w:val="en-US"/>
        </w:rPr>
      </w:pPr>
    </w:p>
    <w:p w14:paraId="40D4ADF9" w14:textId="77777777" w:rsidR="003B4E8C" w:rsidRPr="003B4E8C" w:rsidRDefault="003B4E8C" w:rsidP="003B4E8C">
      <w:pPr>
        <w:rPr>
          <w:lang w:val="en-US"/>
        </w:rPr>
      </w:pPr>
      <w:r w:rsidRPr="003B4E8C">
        <w:rPr>
          <w:lang w:val="en-US"/>
        </w:rPr>
        <w:t>.effect-4 a {</w:t>
      </w:r>
    </w:p>
    <w:p w14:paraId="3A230432" w14:textId="77777777" w:rsidR="003B4E8C" w:rsidRPr="003B4E8C" w:rsidRDefault="003B4E8C" w:rsidP="003B4E8C">
      <w:pPr>
        <w:rPr>
          <w:lang w:val="en-US"/>
        </w:rPr>
      </w:pPr>
      <w:r w:rsidRPr="003B4E8C">
        <w:rPr>
          <w:lang w:val="en-US"/>
        </w:rPr>
        <w:t xml:space="preserve">    padding: 8px;</w:t>
      </w:r>
    </w:p>
    <w:p w14:paraId="6C64CABA" w14:textId="77777777" w:rsidR="003B4E8C" w:rsidRPr="003B4E8C" w:rsidRDefault="003B4E8C" w:rsidP="003B4E8C">
      <w:pPr>
        <w:rPr>
          <w:lang w:val="en-US"/>
        </w:rPr>
      </w:pPr>
      <w:r w:rsidRPr="003B4E8C">
        <w:rPr>
          <w:lang w:val="en-US"/>
        </w:rPr>
        <w:t xml:space="preserve">    font-weight: bold;</w:t>
      </w:r>
    </w:p>
    <w:p w14:paraId="71C2363B" w14:textId="77777777" w:rsidR="003B4E8C" w:rsidRPr="003B4E8C" w:rsidRDefault="003B4E8C" w:rsidP="003B4E8C">
      <w:pPr>
        <w:rPr>
          <w:lang w:val="en-US"/>
        </w:rPr>
      </w:pPr>
      <w:r w:rsidRPr="003B4E8C">
        <w:rPr>
          <w:lang w:val="en-US"/>
        </w:rPr>
        <w:t xml:space="preserve">    color: #237546;</w:t>
      </w:r>
    </w:p>
    <w:p w14:paraId="42A76E98" w14:textId="77777777" w:rsidR="003B4E8C" w:rsidRPr="003B4E8C" w:rsidRDefault="003B4E8C" w:rsidP="003B4E8C">
      <w:pPr>
        <w:rPr>
          <w:lang w:val="en-US"/>
        </w:rPr>
      </w:pPr>
      <w:r w:rsidRPr="003B4E8C">
        <w:rPr>
          <w:lang w:val="en-US"/>
        </w:rPr>
        <w:t>}</w:t>
      </w:r>
    </w:p>
    <w:p w14:paraId="2C4A8C1F" w14:textId="77777777" w:rsidR="003B4E8C" w:rsidRPr="003B4E8C" w:rsidRDefault="003B4E8C" w:rsidP="003B4E8C">
      <w:pPr>
        <w:rPr>
          <w:lang w:val="en-US"/>
        </w:rPr>
      </w:pPr>
    </w:p>
    <w:p w14:paraId="42EE3F01" w14:textId="77777777" w:rsidR="003B4E8C" w:rsidRPr="003B4E8C" w:rsidRDefault="003B4E8C" w:rsidP="003B4E8C">
      <w:pPr>
        <w:rPr>
          <w:lang w:val="en-US"/>
        </w:rPr>
      </w:pPr>
      <w:r w:rsidRPr="003B4E8C">
        <w:rPr>
          <w:lang w:val="en-US"/>
        </w:rPr>
        <w:t>.effect-4 a:hover {</w:t>
      </w:r>
    </w:p>
    <w:p w14:paraId="48F3D69D" w14:textId="77777777" w:rsidR="003B4E8C" w:rsidRPr="003B4E8C" w:rsidRDefault="003B4E8C" w:rsidP="003B4E8C">
      <w:pPr>
        <w:rPr>
          <w:lang w:val="en-US"/>
        </w:rPr>
      </w:pPr>
      <w:r w:rsidRPr="003B4E8C">
        <w:rPr>
          <w:lang w:val="en-US"/>
        </w:rPr>
        <w:t xml:space="preserve">    color: #ffffff;</w:t>
      </w:r>
    </w:p>
    <w:p w14:paraId="4D7D294A" w14:textId="77777777" w:rsidR="003B4E8C" w:rsidRPr="003B4E8C" w:rsidRDefault="003B4E8C" w:rsidP="003B4E8C">
      <w:pPr>
        <w:rPr>
          <w:lang w:val="en-US"/>
        </w:rPr>
      </w:pPr>
      <w:r w:rsidRPr="003B4E8C">
        <w:rPr>
          <w:lang w:val="en-US"/>
        </w:rPr>
        <w:t xml:space="preserve">    transition: color 0.3s;</w:t>
      </w:r>
    </w:p>
    <w:p w14:paraId="55A5D712" w14:textId="77777777" w:rsidR="003B4E8C" w:rsidRPr="003B4E8C" w:rsidRDefault="003B4E8C" w:rsidP="003B4E8C">
      <w:pPr>
        <w:rPr>
          <w:lang w:val="en-US"/>
        </w:rPr>
      </w:pPr>
      <w:r w:rsidRPr="003B4E8C">
        <w:rPr>
          <w:lang w:val="en-US"/>
        </w:rPr>
        <w:t>}</w:t>
      </w:r>
    </w:p>
    <w:p w14:paraId="5638A98D" w14:textId="77777777" w:rsidR="003B4E8C" w:rsidRPr="003B4E8C" w:rsidRDefault="003B4E8C" w:rsidP="003B4E8C">
      <w:pPr>
        <w:rPr>
          <w:lang w:val="en-US"/>
        </w:rPr>
      </w:pPr>
    </w:p>
    <w:p w14:paraId="56CD6229" w14:textId="77777777" w:rsidR="003B4E8C" w:rsidRPr="003B4E8C" w:rsidRDefault="003B4E8C" w:rsidP="003B4E8C">
      <w:pPr>
        <w:rPr>
          <w:lang w:val="en-US"/>
        </w:rPr>
      </w:pPr>
      <w:r w:rsidRPr="003B4E8C">
        <w:rPr>
          <w:lang w:val="en-US"/>
        </w:rPr>
        <w:t>.effect-4 a::before,</w:t>
      </w:r>
    </w:p>
    <w:p w14:paraId="203B93DE" w14:textId="77777777" w:rsidR="003B4E8C" w:rsidRPr="003B4E8C" w:rsidRDefault="003B4E8C" w:rsidP="003B4E8C">
      <w:pPr>
        <w:rPr>
          <w:lang w:val="en-US"/>
        </w:rPr>
      </w:pPr>
      <w:r w:rsidRPr="003B4E8C">
        <w:rPr>
          <w:lang w:val="en-US"/>
        </w:rPr>
        <w:t>.effect-4 a::after {</w:t>
      </w:r>
    </w:p>
    <w:p w14:paraId="28A45E60" w14:textId="77777777" w:rsidR="003B4E8C" w:rsidRPr="003B4E8C" w:rsidRDefault="003B4E8C" w:rsidP="003B4E8C">
      <w:pPr>
        <w:rPr>
          <w:lang w:val="en-US"/>
        </w:rPr>
      </w:pPr>
      <w:r w:rsidRPr="003B4E8C">
        <w:rPr>
          <w:lang w:val="en-US"/>
        </w:rPr>
        <w:t xml:space="preserve">    content: "";</w:t>
      </w:r>
    </w:p>
    <w:p w14:paraId="44C56197" w14:textId="77777777" w:rsidR="003B4E8C" w:rsidRPr="003B4E8C" w:rsidRDefault="003B4E8C" w:rsidP="003B4E8C">
      <w:pPr>
        <w:rPr>
          <w:lang w:val="en-US"/>
        </w:rPr>
      </w:pPr>
      <w:r w:rsidRPr="003B4E8C">
        <w:rPr>
          <w:lang w:val="en-US"/>
        </w:rPr>
        <w:t xml:space="preserve">    position: absolute;</w:t>
      </w:r>
    </w:p>
    <w:p w14:paraId="633DBA17" w14:textId="77777777" w:rsidR="003B4E8C" w:rsidRPr="003B4E8C" w:rsidRDefault="003B4E8C" w:rsidP="003B4E8C">
      <w:pPr>
        <w:rPr>
          <w:lang w:val="en-US"/>
        </w:rPr>
      </w:pPr>
      <w:r w:rsidRPr="003B4E8C">
        <w:rPr>
          <w:lang w:val="en-US"/>
        </w:rPr>
        <w:t xml:space="preserve">    left: 0;</w:t>
      </w:r>
    </w:p>
    <w:p w14:paraId="5218F532" w14:textId="77777777" w:rsidR="003B4E8C" w:rsidRPr="003B4E8C" w:rsidRDefault="003B4E8C" w:rsidP="003B4E8C">
      <w:pPr>
        <w:rPr>
          <w:lang w:val="en-US"/>
        </w:rPr>
      </w:pPr>
      <w:r w:rsidRPr="003B4E8C">
        <w:rPr>
          <w:lang w:val="en-US"/>
        </w:rPr>
        <w:t xml:space="preserve">    width: 100%;</w:t>
      </w:r>
    </w:p>
    <w:p w14:paraId="22836E23" w14:textId="77777777" w:rsidR="003B4E8C" w:rsidRPr="003B4E8C" w:rsidRDefault="003B4E8C" w:rsidP="003B4E8C">
      <w:pPr>
        <w:rPr>
          <w:lang w:val="en-US"/>
        </w:rPr>
      </w:pPr>
      <w:r w:rsidRPr="003B4E8C">
        <w:rPr>
          <w:lang w:val="en-US"/>
        </w:rPr>
        <w:t xml:space="preserve">    height: 2px;</w:t>
      </w:r>
    </w:p>
    <w:p w14:paraId="2724E891" w14:textId="77777777" w:rsidR="003B4E8C" w:rsidRPr="003B4E8C" w:rsidRDefault="003B4E8C" w:rsidP="003B4E8C">
      <w:pPr>
        <w:rPr>
          <w:lang w:val="en-US"/>
        </w:rPr>
      </w:pPr>
      <w:r w:rsidRPr="003B4E8C">
        <w:rPr>
          <w:lang w:val="en-US"/>
        </w:rPr>
        <w:t xml:space="preserve">    background-color: #ffffff;</w:t>
      </w:r>
    </w:p>
    <w:p w14:paraId="4DFAD0D3" w14:textId="77777777" w:rsidR="003B4E8C" w:rsidRPr="003B4E8C" w:rsidRDefault="003B4E8C" w:rsidP="003B4E8C">
      <w:pPr>
        <w:rPr>
          <w:lang w:val="en-US"/>
        </w:rPr>
      </w:pPr>
      <w:r w:rsidRPr="003B4E8C">
        <w:rPr>
          <w:lang w:val="en-US"/>
        </w:rPr>
        <w:t xml:space="preserve">    transition: opacity 0.3s, transform 0.3s;</w:t>
      </w:r>
    </w:p>
    <w:p w14:paraId="2A2A19CD" w14:textId="77777777" w:rsidR="003B4E8C" w:rsidRPr="003B4E8C" w:rsidRDefault="003B4E8C" w:rsidP="003B4E8C">
      <w:pPr>
        <w:rPr>
          <w:lang w:val="en-US"/>
        </w:rPr>
      </w:pPr>
      <w:r w:rsidRPr="003B4E8C">
        <w:rPr>
          <w:lang w:val="en-US"/>
        </w:rPr>
        <w:t xml:space="preserve">    opacity:0;</w:t>
      </w:r>
    </w:p>
    <w:p w14:paraId="2C2C9D93" w14:textId="77777777" w:rsidR="003B4E8C" w:rsidRPr="003B4E8C" w:rsidRDefault="003B4E8C" w:rsidP="003B4E8C">
      <w:pPr>
        <w:rPr>
          <w:lang w:val="en-US"/>
        </w:rPr>
      </w:pPr>
      <w:r w:rsidRPr="003B4E8C">
        <w:rPr>
          <w:lang w:val="en-US"/>
        </w:rPr>
        <w:t>}</w:t>
      </w:r>
    </w:p>
    <w:p w14:paraId="46A5CA8C" w14:textId="77777777" w:rsidR="003B4E8C" w:rsidRPr="003B4E8C" w:rsidRDefault="003B4E8C" w:rsidP="003B4E8C">
      <w:pPr>
        <w:rPr>
          <w:lang w:val="en-US"/>
        </w:rPr>
      </w:pPr>
    </w:p>
    <w:p w14:paraId="615834E6" w14:textId="77777777" w:rsidR="003B4E8C" w:rsidRPr="003B4E8C" w:rsidRDefault="003B4E8C" w:rsidP="003B4E8C">
      <w:pPr>
        <w:rPr>
          <w:lang w:val="en-US"/>
        </w:rPr>
      </w:pPr>
      <w:r w:rsidRPr="003B4E8C">
        <w:rPr>
          <w:lang w:val="en-US"/>
        </w:rPr>
        <w:t>.effect-4 a::before {</w:t>
      </w:r>
    </w:p>
    <w:p w14:paraId="0FF245CE" w14:textId="77777777" w:rsidR="003B4E8C" w:rsidRPr="003B4E8C" w:rsidRDefault="003B4E8C" w:rsidP="003B4E8C">
      <w:pPr>
        <w:rPr>
          <w:lang w:val="en-US"/>
        </w:rPr>
      </w:pPr>
      <w:r w:rsidRPr="003B4E8C">
        <w:rPr>
          <w:lang w:val="en-US"/>
        </w:rPr>
        <w:t xml:space="preserve">    top: 0;</w:t>
      </w:r>
    </w:p>
    <w:p w14:paraId="5C6CB90A" w14:textId="77777777" w:rsidR="003B4E8C" w:rsidRPr="003B4E8C" w:rsidRDefault="003B4E8C" w:rsidP="003B4E8C">
      <w:pPr>
        <w:rPr>
          <w:lang w:val="en-US"/>
        </w:rPr>
      </w:pPr>
      <w:r w:rsidRPr="003B4E8C">
        <w:rPr>
          <w:lang w:val="en-US"/>
        </w:rPr>
        <w:t xml:space="preserve">    transform: translateY(-10px);</w:t>
      </w:r>
    </w:p>
    <w:p w14:paraId="5203A03B" w14:textId="77777777" w:rsidR="003B4E8C" w:rsidRPr="003B4E8C" w:rsidRDefault="003B4E8C" w:rsidP="003B4E8C">
      <w:pPr>
        <w:rPr>
          <w:lang w:val="en-US"/>
        </w:rPr>
      </w:pPr>
      <w:r w:rsidRPr="003B4E8C">
        <w:rPr>
          <w:lang w:val="en-US"/>
        </w:rPr>
        <w:t>}</w:t>
      </w:r>
    </w:p>
    <w:p w14:paraId="7026CAFA" w14:textId="77777777" w:rsidR="003B4E8C" w:rsidRPr="003B4E8C" w:rsidRDefault="003B4E8C" w:rsidP="003B4E8C">
      <w:pPr>
        <w:rPr>
          <w:lang w:val="en-US"/>
        </w:rPr>
      </w:pPr>
    </w:p>
    <w:p w14:paraId="1B45C6F8" w14:textId="77777777" w:rsidR="003B4E8C" w:rsidRPr="003B4E8C" w:rsidRDefault="003B4E8C" w:rsidP="003B4E8C">
      <w:pPr>
        <w:rPr>
          <w:lang w:val="en-US"/>
        </w:rPr>
      </w:pPr>
      <w:r w:rsidRPr="003B4E8C">
        <w:rPr>
          <w:lang w:val="en-US"/>
        </w:rPr>
        <w:t>.effect-4 a::after {</w:t>
      </w:r>
    </w:p>
    <w:p w14:paraId="5EEECC2B" w14:textId="77777777" w:rsidR="003B4E8C" w:rsidRPr="003B4E8C" w:rsidRDefault="003B4E8C" w:rsidP="003B4E8C">
      <w:pPr>
        <w:rPr>
          <w:lang w:val="en-US"/>
        </w:rPr>
      </w:pPr>
      <w:r w:rsidRPr="003B4E8C">
        <w:rPr>
          <w:lang w:val="en-US"/>
        </w:rPr>
        <w:t xml:space="preserve">    bottom: 0;</w:t>
      </w:r>
    </w:p>
    <w:p w14:paraId="0A1B70AE" w14:textId="77777777" w:rsidR="003B4E8C" w:rsidRPr="003B4E8C" w:rsidRDefault="003B4E8C" w:rsidP="003B4E8C">
      <w:pPr>
        <w:rPr>
          <w:lang w:val="en-US"/>
        </w:rPr>
      </w:pPr>
      <w:r w:rsidRPr="003B4E8C">
        <w:rPr>
          <w:lang w:val="en-US"/>
        </w:rPr>
        <w:t xml:space="preserve">    transform: translateY(10px);</w:t>
      </w:r>
    </w:p>
    <w:p w14:paraId="59BE7BA1" w14:textId="77777777" w:rsidR="003B4E8C" w:rsidRPr="003B4E8C" w:rsidRDefault="003B4E8C" w:rsidP="003B4E8C">
      <w:pPr>
        <w:rPr>
          <w:lang w:val="en-US"/>
        </w:rPr>
      </w:pPr>
      <w:r w:rsidRPr="003B4E8C">
        <w:rPr>
          <w:lang w:val="en-US"/>
        </w:rPr>
        <w:t>}</w:t>
      </w:r>
    </w:p>
    <w:p w14:paraId="7B99C712" w14:textId="77777777" w:rsidR="003B4E8C" w:rsidRPr="003B4E8C" w:rsidRDefault="003B4E8C" w:rsidP="003B4E8C">
      <w:pPr>
        <w:rPr>
          <w:lang w:val="en-US"/>
        </w:rPr>
      </w:pPr>
    </w:p>
    <w:p w14:paraId="5576F9D8" w14:textId="77777777" w:rsidR="003B4E8C" w:rsidRPr="003B4E8C" w:rsidRDefault="003B4E8C" w:rsidP="003B4E8C">
      <w:pPr>
        <w:rPr>
          <w:lang w:val="en-US"/>
        </w:rPr>
      </w:pPr>
      <w:r w:rsidRPr="003B4E8C">
        <w:rPr>
          <w:lang w:val="en-US"/>
        </w:rPr>
        <w:t>.effect-4 a:hover::before,</w:t>
      </w:r>
    </w:p>
    <w:p w14:paraId="505BBA7F" w14:textId="77777777" w:rsidR="003B4E8C" w:rsidRPr="003B4E8C" w:rsidRDefault="003B4E8C" w:rsidP="003B4E8C">
      <w:pPr>
        <w:rPr>
          <w:lang w:val="en-US"/>
        </w:rPr>
      </w:pPr>
      <w:r w:rsidRPr="003B4E8C">
        <w:rPr>
          <w:lang w:val="en-US"/>
        </w:rPr>
        <w:t>.effect-4 a:hover::after {</w:t>
      </w:r>
    </w:p>
    <w:p w14:paraId="6A0E6A9C" w14:textId="77777777" w:rsidR="003B4E8C" w:rsidRPr="003B4E8C" w:rsidRDefault="003B4E8C" w:rsidP="003B4E8C">
      <w:pPr>
        <w:rPr>
          <w:lang w:val="en-US"/>
        </w:rPr>
      </w:pPr>
      <w:r w:rsidRPr="003B4E8C">
        <w:rPr>
          <w:lang w:val="en-US"/>
        </w:rPr>
        <w:t xml:space="preserve">    transform:translateY(0px);</w:t>
      </w:r>
    </w:p>
    <w:p w14:paraId="461CBFA8" w14:textId="77777777" w:rsidR="003B4E8C" w:rsidRDefault="003B4E8C" w:rsidP="003B4E8C">
      <w:r w:rsidRPr="003B4E8C">
        <w:rPr>
          <w:lang w:val="en-US"/>
        </w:rPr>
        <w:t xml:space="preserve">    </w:t>
      </w:r>
      <w:r>
        <w:t>opacity:1;</w:t>
      </w:r>
    </w:p>
    <w:p w14:paraId="5845C5DE" w14:textId="42F4DD7B" w:rsidR="00A84705" w:rsidRDefault="003B4E8C" w:rsidP="003B4E8C">
      <w:r>
        <w:t>}</w:t>
      </w:r>
    </w:p>
    <w:p w14:paraId="46E19724" w14:textId="577029A7" w:rsidR="00C32178" w:rsidRDefault="00C32178" w:rsidP="003B4E8C"/>
    <w:p w14:paraId="39EB0000" w14:textId="77777777" w:rsidR="00C32178" w:rsidRDefault="00C32178" w:rsidP="00C32178">
      <w:pPr>
        <w:pStyle w:val="2"/>
      </w:pPr>
      <w:r>
        <w:t>Эффектные ссылки: все вместе </w:t>
      </w:r>
      <w:r>
        <w:rPr>
          <w:bCs/>
          <w:color w:val="999999"/>
          <w:sz w:val="37"/>
          <w:szCs w:val="37"/>
        </w:rPr>
        <w:t>[14/31]</w:t>
      </w:r>
    </w:p>
    <w:p w14:paraId="076BD473"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074FFBD5" w14:textId="77777777" w:rsidR="00C32178" w:rsidRPr="00C32178" w:rsidRDefault="00C32178" w:rsidP="00C32178">
      <w:pPr>
        <w:rPr>
          <w:lang w:val="en-US"/>
        </w:rPr>
      </w:pPr>
      <w:r w:rsidRPr="00C32178">
        <w:rPr>
          <w:lang w:val="en-US"/>
        </w:rPr>
        <w:t>&lt;!DOCTYPE html&gt;</w:t>
      </w:r>
    </w:p>
    <w:p w14:paraId="227CC71D" w14:textId="77777777" w:rsidR="00C32178" w:rsidRPr="00C32178" w:rsidRDefault="00C32178" w:rsidP="00C32178">
      <w:pPr>
        <w:rPr>
          <w:lang w:val="en-US"/>
        </w:rPr>
      </w:pPr>
      <w:r w:rsidRPr="00C32178">
        <w:rPr>
          <w:lang w:val="en-US"/>
        </w:rPr>
        <w:t>&lt;html lang="ru"&gt;</w:t>
      </w:r>
    </w:p>
    <w:p w14:paraId="27EF67DF" w14:textId="77777777" w:rsidR="00C32178" w:rsidRPr="00C32178" w:rsidRDefault="00C32178" w:rsidP="00C32178">
      <w:r w:rsidRPr="00C32178">
        <w:rPr>
          <w:lang w:val="en-US"/>
        </w:rPr>
        <w:t xml:space="preserve">    </w:t>
      </w:r>
      <w:r w:rsidRPr="00C32178">
        <w:t>&lt;</w:t>
      </w:r>
      <w:r w:rsidRPr="00C32178">
        <w:rPr>
          <w:lang w:val="en-US"/>
        </w:rPr>
        <w:t>head</w:t>
      </w:r>
      <w:r w:rsidRPr="00C32178">
        <w:t>&gt;</w:t>
      </w:r>
    </w:p>
    <w:p w14:paraId="2670A2AA" w14:textId="77777777" w:rsidR="00C32178" w:rsidRPr="00C32178" w:rsidRDefault="00C32178" w:rsidP="00C32178">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4A1D26A1" w14:textId="77777777" w:rsidR="00C32178" w:rsidRPr="00C32178" w:rsidRDefault="00C32178" w:rsidP="00C32178">
      <w:pPr>
        <w:rPr>
          <w:lang w:val="en-US"/>
        </w:rPr>
      </w:pPr>
      <w:r w:rsidRPr="00C32178">
        <w:t xml:space="preserve">        </w:t>
      </w:r>
      <w:r w:rsidRPr="00C32178">
        <w:rPr>
          <w:lang w:val="en-US"/>
        </w:rPr>
        <w:t>&lt;meta charset="utf-8"&gt;</w:t>
      </w:r>
    </w:p>
    <w:p w14:paraId="5B5FC448" w14:textId="77777777" w:rsidR="00C32178" w:rsidRPr="00C32178" w:rsidRDefault="00C32178" w:rsidP="00C32178">
      <w:pPr>
        <w:rPr>
          <w:lang w:val="en-US"/>
        </w:rPr>
      </w:pPr>
      <w:r w:rsidRPr="00C32178">
        <w:rPr>
          <w:lang w:val="en-US"/>
        </w:rPr>
        <w:t xml:space="preserve">        &lt;base href="/assets/course76/"&gt;</w:t>
      </w:r>
    </w:p>
    <w:p w14:paraId="03F9D72D" w14:textId="77777777" w:rsidR="00C32178" w:rsidRPr="00C32178" w:rsidRDefault="00C32178" w:rsidP="00C32178">
      <w:pPr>
        <w:rPr>
          <w:lang w:val="en-US"/>
        </w:rPr>
      </w:pPr>
      <w:r w:rsidRPr="00C32178">
        <w:rPr>
          <w:lang w:val="en-US"/>
        </w:rPr>
        <w:t xml:space="preserve">        &lt;link href="//fonts.googleapis.com/css?family=Open+Sans:300,400&amp;subset=latin,cyrillic-ext" rel="stylesheet" type="text/css"&gt;</w:t>
      </w:r>
    </w:p>
    <w:p w14:paraId="22C084BC" w14:textId="77777777" w:rsidR="00C32178" w:rsidRPr="00C32178" w:rsidRDefault="00C32178" w:rsidP="00C32178">
      <w:pPr>
        <w:rPr>
          <w:lang w:val="en-US"/>
        </w:rPr>
      </w:pPr>
      <w:r w:rsidRPr="00C32178">
        <w:rPr>
          <w:lang w:val="en-US"/>
        </w:rPr>
        <w:t xml:space="preserve">    &lt;/head&gt;</w:t>
      </w:r>
    </w:p>
    <w:p w14:paraId="4EB0DA4A" w14:textId="77777777" w:rsidR="00C32178" w:rsidRPr="00C32178" w:rsidRDefault="00C32178" w:rsidP="00C32178">
      <w:pPr>
        <w:rPr>
          <w:lang w:val="en-US"/>
        </w:rPr>
      </w:pPr>
      <w:r w:rsidRPr="00C32178">
        <w:rPr>
          <w:lang w:val="en-US"/>
        </w:rPr>
        <w:t xml:space="preserve">    &lt;body&gt;</w:t>
      </w:r>
    </w:p>
    <w:p w14:paraId="71B33959" w14:textId="77777777" w:rsidR="00C32178" w:rsidRPr="00C32178" w:rsidRDefault="00C32178" w:rsidP="00C32178">
      <w:pPr>
        <w:rPr>
          <w:lang w:val="en-US"/>
        </w:rPr>
      </w:pPr>
      <w:r w:rsidRPr="00C32178">
        <w:rPr>
          <w:lang w:val="en-US"/>
        </w:rPr>
        <w:t xml:space="preserve">        &lt;h1&gt;Эффектные ссылки&lt;/h1&gt;</w:t>
      </w:r>
    </w:p>
    <w:p w14:paraId="03ABFDD4" w14:textId="77777777" w:rsidR="00C32178" w:rsidRPr="00C32178" w:rsidRDefault="00C32178" w:rsidP="00C32178">
      <w:pPr>
        <w:rPr>
          <w:lang w:val="en-US"/>
        </w:rPr>
      </w:pPr>
      <w:r w:rsidRPr="00C32178">
        <w:rPr>
          <w:lang w:val="en-US"/>
        </w:rPr>
        <w:t xml:space="preserve">        &lt;div class="effect-1"&gt;</w:t>
      </w:r>
    </w:p>
    <w:p w14:paraId="7835501B" w14:textId="77777777" w:rsidR="00C32178" w:rsidRPr="00C32178" w:rsidRDefault="00C32178" w:rsidP="00C32178">
      <w:pPr>
        <w:rPr>
          <w:lang w:val="en-US"/>
        </w:rPr>
      </w:pPr>
      <w:r w:rsidRPr="00C32178">
        <w:rPr>
          <w:lang w:val="en-US"/>
        </w:rPr>
        <w:t xml:space="preserve">            &lt;a href="#"&gt;Апельсин&lt;/a&gt;</w:t>
      </w:r>
    </w:p>
    <w:p w14:paraId="304F0E73" w14:textId="77777777" w:rsidR="00C32178" w:rsidRPr="00C32178" w:rsidRDefault="00C32178" w:rsidP="00C32178">
      <w:pPr>
        <w:rPr>
          <w:lang w:val="en-US"/>
        </w:rPr>
      </w:pPr>
      <w:r w:rsidRPr="00C32178">
        <w:rPr>
          <w:lang w:val="en-US"/>
        </w:rPr>
        <w:t xml:space="preserve">        &lt;/div&gt;</w:t>
      </w:r>
    </w:p>
    <w:p w14:paraId="63EA2851" w14:textId="77777777" w:rsidR="00C32178" w:rsidRPr="00C32178" w:rsidRDefault="00C32178" w:rsidP="00C32178">
      <w:pPr>
        <w:rPr>
          <w:lang w:val="en-US"/>
        </w:rPr>
      </w:pPr>
      <w:r w:rsidRPr="00C32178">
        <w:rPr>
          <w:lang w:val="en-US"/>
        </w:rPr>
        <w:t xml:space="preserve">        &lt;div class="effect-2"&gt;</w:t>
      </w:r>
    </w:p>
    <w:p w14:paraId="2919A3C3" w14:textId="77777777" w:rsidR="00C32178" w:rsidRPr="00C32178" w:rsidRDefault="00C32178" w:rsidP="00C32178">
      <w:pPr>
        <w:rPr>
          <w:lang w:val="en-US"/>
        </w:rPr>
      </w:pPr>
      <w:r w:rsidRPr="00C32178">
        <w:rPr>
          <w:lang w:val="en-US"/>
        </w:rPr>
        <w:t xml:space="preserve">            &lt;a href="#"&gt;Виноград&lt;/a&gt;</w:t>
      </w:r>
    </w:p>
    <w:p w14:paraId="57AC3EBD" w14:textId="77777777" w:rsidR="00C32178" w:rsidRPr="00C32178" w:rsidRDefault="00C32178" w:rsidP="00C32178">
      <w:pPr>
        <w:rPr>
          <w:lang w:val="en-US"/>
        </w:rPr>
      </w:pPr>
      <w:r w:rsidRPr="00C32178">
        <w:rPr>
          <w:lang w:val="en-US"/>
        </w:rPr>
        <w:lastRenderedPageBreak/>
        <w:t xml:space="preserve">        &lt;/div&gt;</w:t>
      </w:r>
    </w:p>
    <w:p w14:paraId="05EFBCC5" w14:textId="77777777" w:rsidR="00C32178" w:rsidRPr="00C32178" w:rsidRDefault="00C32178" w:rsidP="00C32178">
      <w:pPr>
        <w:rPr>
          <w:lang w:val="en-US"/>
        </w:rPr>
      </w:pPr>
      <w:r w:rsidRPr="00C32178">
        <w:rPr>
          <w:lang w:val="en-US"/>
        </w:rPr>
        <w:t xml:space="preserve">        &lt;div class="effect-3"&gt;</w:t>
      </w:r>
    </w:p>
    <w:p w14:paraId="59297874" w14:textId="77777777" w:rsidR="00C32178" w:rsidRPr="00C32178" w:rsidRDefault="00C32178" w:rsidP="00C32178">
      <w:pPr>
        <w:rPr>
          <w:lang w:val="en-US"/>
        </w:rPr>
      </w:pPr>
      <w:r w:rsidRPr="00C32178">
        <w:rPr>
          <w:lang w:val="en-US"/>
        </w:rPr>
        <w:t xml:space="preserve">            &lt;a href="#" data-hover="Лайм"&gt;Лайм&lt;/a&gt;</w:t>
      </w:r>
    </w:p>
    <w:p w14:paraId="26FEDE66" w14:textId="77777777" w:rsidR="00C32178" w:rsidRPr="00C32178" w:rsidRDefault="00C32178" w:rsidP="00C32178">
      <w:pPr>
        <w:rPr>
          <w:lang w:val="en-US"/>
        </w:rPr>
      </w:pPr>
      <w:r w:rsidRPr="00C32178">
        <w:rPr>
          <w:lang w:val="en-US"/>
        </w:rPr>
        <w:t xml:space="preserve">        &lt;/div&gt;</w:t>
      </w:r>
    </w:p>
    <w:p w14:paraId="1AA6A3E2" w14:textId="77777777" w:rsidR="00C32178" w:rsidRPr="00C32178" w:rsidRDefault="00C32178" w:rsidP="00C32178">
      <w:pPr>
        <w:rPr>
          <w:lang w:val="en-US"/>
        </w:rPr>
      </w:pPr>
      <w:r w:rsidRPr="00C32178">
        <w:rPr>
          <w:lang w:val="en-US"/>
        </w:rPr>
        <w:t xml:space="preserve">        &lt;div class="effect-4"&gt;</w:t>
      </w:r>
    </w:p>
    <w:p w14:paraId="05E9CAC1" w14:textId="77777777" w:rsidR="00C32178" w:rsidRPr="00C32178" w:rsidRDefault="00C32178" w:rsidP="00C32178">
      <w:pPr>
        <w:rPr>
          <w:lang w:val="en-US"/>
        </w:rPr>
      </w:pPr>
      <w:r w:rsidRPr="00C32178">
        <w:rPr>
          <w:lang w:val="en-US"/>
        </w:rPr>
        <w:t xml:space="preserve">            &lt;a href="#"&gt;Киви&lt;/a&gt;</w:t>
      </w:r>
    </w:p>
    <w:p w14:paraId="751403AF" w14:textId="77777777" w:rsidR="00C32178" w:rsidRPr="00C32178" w:rsidRDefault="00C32178" w:rsidP="00C32178">
      <w:pPr>
        <w:rPr>
          <w:lang w:val="en-US"/>
        </w:rPr>
      </w:pPr>
      <w:r w:rsidRPr="00C32178">
        <w:rPr>
          <w:lang w:val="en-US"/>
        </w:rPr>
        <w:t xml:space="preserve">        &lt;/div&gt;</w:t>
      </w:r>
    </w:p>
    <w:p w14:paraId="1BDE4BE9" w14:textId="77777777" w:rsidR="00C32178" w:rsidRPr="00C32178" w:rsidRDefault="00C32178" w:rsidP="00C32178">
      <w:pPr>
        <w:rPr>
          <w:lang w:val="en-US"/>
        </w:rPr>
      </w:pPr>
      <w:r w:rsidRPr="00C32178">
        <w:rPr>
          <w:lang w:val="en-US"/>
        </w:rPr>
        <w:t xml:space="preserve">    &lt;/body&gt;</w:t>
      </w:r>
    </w:p>
    <w:p w14:paraId="04FAC2E3" w14:textId="00A2C0F9" w:rsidR="00C32178" w:rsidRDefault="00C32178" w:rsidP="00C32178">
      <w:pPr>
        <w:rPr>
          <w:lang w:val="en-US"/>
        </w:rPr>
      </w:pPr>
      <w:r w:rsidRPr="00C32178">
        <w:rPr>
          <w:lang w:val="en-US"/>
        </w:rPr>
        <w:t>&lt;/html&gt;</w:t>
      </w:r>
    </w:p>
    <w:p w14:paraId="7ED1BE16" w14:textId="4F764396" w:rsidR="00C32178" w:rsidRDefault="00C32178" w:rsidP="00C32178">
      <w:pPr>
        <w:rPr>
          <w:lang w:val="en-US"/>
        </w:rPr>
      </w:pPr>
    </w:p>
    <w:p w14:paraId="563FD6F4" w14:textId="77777777" w:rsidR="00C32178" w:rsidRPr="00C32178" w:rsidRDefault="00C32178" w:rsidP="00C32178">
      <w:pPr>
        <w:rPr>
          <w:lang w:val="en-US"/>
        </w:rPr>
      </w:pPr>
      <w:r w:rsidRPr="00C32178">
        <w:rPr>
          <w:lang w:val="en-US"/>
        </w:rPr>
        <w:t>html,</w:t>
      </w:r>
    </w:p>
    <w:p w14:paraId="6A26221C" w14:textId="77777777" w:rsidR="00C32178" w:rsidRPr="00C32178" w:rsidRDefault="00C32178" w:rsidP="00C32178">
      <w:pPr>
        <w:rPr>
          <w:lang w:val="en-US"/>
        </w:rPr>
      </w:pPr>
      <w:r w:rsidRPr="00C32178">
        <w:rPr>
          <w:lang w:val="en-US"/>
        </w:rPr>
        <w:t>body {</w:t>
      </w:r>
    </w:p>
    <w:p w14:paraId="53F77359" w14:textId="77777777" w:rsidR="00C32178" w:rsidRPr="00C32178" w:rsidRDefault="00C32178" w:rsidP="00C32178">
      <w:pPr>
        <w:rPr>
          <w:lang w:val="en-US"/>
        </w:rPr>
      </w:pPr>
      <w:r w:rsidRPr="00C32178">
        <w:rPr>
          <w:lang w:val="en-US"/>
        </w:rPr>
        <w:t xml:space="preserve">    margin: 0;</w:t>
      </w:r>
    </w:p>
    <w:p w14:paraId="5710FBBE" w14:textId="77777777" w:rsidR="00C32178" w:rsidRPr="00C32178" w:rsidRDefault="00C32178" w:rsidP="00C32178">
      <w:pPr>
        <w:rPr>
          <w:lang w:val="en-US"/>
        </w:rPr>
      </w:pPr>
      <w:r w:rsidRPr="00C32178">
        <w:rPr>
          <w:lang w:val="en-US"/>
        </w:rPr>
        <w:t xml:space="preserve">    padding: 0;</w:t>
      </w:r>
    </w:p>
    <w:p w14:paraId="41967CC4" w14:textId="77777777" w:rsidR="00C32178" w:rsidRPr="00C32178" w:rsidRDefault="00C32178" w:rsidP="00C32178">
      <w:pPr>
        <w:rPr>
          <w:lang w:val="en-US"/>
        </w:rPr>
      </w:pPr>
      <w:r w:rsidRPr="00C32178">
        <w:rPr>
          <w:lang w:val="en-US"/>
        </w:rPr>
        <w:t xml:space="preserve">    font-family: "Open Sans", sans-serif;</w:t>
      </w:r>
    </w:p>
    <w:p w14:paraId="453D55C0" w14:textId="77777777" w:rsidR="00C32178" w:rsidRPr="00C32178" w:rsidRDefault="00C32178" w:rsidP="00C32178">
      <w:pPr>
        <w:rPr>
          <w:lang w:val="en-US"/>
        </w:rPr>
      </w:pPr>
      <w:r w:rsidRPr="00C32178">
        <w:rPr>
          <w:lang w:val="en-US"/>
        </w:rPr>
        <w:t xml:space="preserve">    font-size: 22px;</w:t>
      </w:r>
    </w:p>
    <w:p w14:paraId="5D0F8BD4" w14:textId="77777777" w:rsidR="00C32178" w:rsidRPr="00C32178" w:rsidRDefault="00C32178" w:rsidP="00C32178">
      <w:pPr>
        <w:rPr>
          <w:lang w:val="en-US"/>
        </w:rPr>
      </w:pPr>
      <w:r w:rsidRPr="00C32178">
        <w:rPr>
          <w:lang w:val="en-US"/>
        </w:rPr>
        <w:t xml:space="preserve">    color: #333333;</w:t>
      </w:r>
    </w:p>
    <w:p w14:paraId="38741F21" w14:textId="77777777" w:rsidR="00C32178" w:rsidRPr="00C32178" w:rsidRDefault="00C32178" w:rsidP="00C32178">
      <w:pPr>
        <w:rPr>
          <w:lang w:val="en-US"/>
        </w:rPr>
      </w:pPr>
      <w:r w:rsidRPr="00C32178">
        <w:rPr>
          <w:lang w:val="en-US"/>
        </w:rPr>
        <w:t xml:space="preserve">    background-color: #f5f5f5;</w:t>
      </w:r>
    </w:p>
    <w:p w14:paraId="59DB0A08" w14:textId="77777777" w:rsidR="00C32178" w:rsidRPr="00C32178" w:rsidRDefault="00C32178" w:rsidP="00C32178">
      <w:pPr>
        <w:rPr>
          <w:lang w:val="en-US"/>
        </w:rPr>
      </w:pPr>
      <w:r w:rsidRPr="00C32178">
        <w:rPr>
          <w:lang w:val="en-US"/>
        </w:rPr>
        <w:t>}</w:t>
      </w:r>
    </w:p>
    <w:p w14:paraId="431CB4F7" w14:textId="77777777" w:rsidR="00C32178" w:rsidRPr="00C32178" w:rsidRDefault="00C32178" w:rsidP="00C32178">
      <w:pPr>
        <w:rPr>
          <w:lang w:val="en-US"/>
        </w:rPr>
      </w:pPr>
    </w:p>
    <w:p w14:paraId="3F573C53" w14:textId="77777777" w:rsidR="00C32178" w:rsidRPr="00C32178" w:rsidRDefault="00C32178" w:rsidP="00C32178">
      <w:pPr>
        <w:rPr>
          <w:lang w:val="en-US"/>
        </w:rPr>
      </w:pPr>
      <w:r w:rsidRPr="00C32178">
        <w:rPr>
          <w:lang w:val="en-US"/>
        </w:rPr>
        <w:t>h1 {</w:t>
      </w:r>
    </w:p>
    <w:p w14:paraId="10B218C4" w14:textId="77777777" w:rsidR="00C32178" w:rsidRPr="00C32178" w:rsidRDefault="00C32178" w:rsidP="00C32178">
      <w:pPr>
        <w:rPr>
          <w:lang w:val="en-US"/>
        </w:rPr>
      </w:pPr>
      <w:r w:rsidRPr="00C32178">
        <w:rPr>
          <w:lang w:val="en-US"/>
        </w:rPr>
        <w:t xml:space="preserve">    margin: 25px 0;</w:t>
      </w:r>
    </w:p>
    <w:p w14:paraId="1B6CDE2A" w14:textId="77777777" w:rsidR="00C32178" w:rsidRPr="00C32178" w:rsidRDefault="00C32178" w:rsidP="00C32178">
      <w:pPr>
        <w:rPr>
          <w:lang w:val="en-US"/>
        </w:rPr>
      </w:pPr>
      <w:r w:rsidRPr="00C32178">
        <w:rPr>
          <w:lang w:val="en-US"/>
        </w:rPr>
        <w:t xml:space="preserve">    font-size: 30px;</w:t>
      </w:r>
    </w:p>
    <w:p w14:paraId="3A93A542" w14:textId="77777777" w:rsidR="00C32178" w:rsidRPr="00C32178" w:rsidRDefault="00C32178" w:rsidP="00C32178">
      <w:pPr>
        <w:rPr>
          <w:lang w:val="en-US"/>
        </w:rPr>
      </w:pPr>
      <w:r w:rsidRPr="00C32178">
        <w:rPr>
          <w:lang w:val="en-US"/>
        </w:rPr>
        <w:t xml:space="preserve">    font-weight: 300;</w:t>
      </w:r>
    </w:p>
    <w:p w14:paraId="4D37B110" w14:textId="77777777" w:rsidR="00C32178" w:rsidRPr="00C32178" w:rsidRDefault="00C32178" w:rsidP="00C32178">
      <w:pPr>
        <w:rPr>
          <w:lang w:val="en-US"/>
        </w:rPr>
      </w:pPr>
      <w:r w:rsidRPr="00C32178">
        <w:rPr>
          <w:lang w:val="en-US"/>
        </w:rPr>
        <w:t xml:space="preserve">    text-align: center;</w:t>
      </w:r>
    </w:p>
    <w:p w14:paraId="6C9095B7" w14:textId="77777777" w:rsidR="00C32178" w:rsidRPr="00C32178" w:rsidRDefault="00C32178" w:rsidP="00C32178">
      <w:pPr>
        <w:rPr>
          <w:lang w:val="en-US"/>
        </w:rPr>
      </w:pPr>
      <w:r w:rsidRPr="00C32178">
        <w:rPr>
          <w:lang w:val="en-US"/>
        </w:rPr>
        <w:t>}</w:t>
      </w:r>
    </w:p>
    <w:p w14:paraId="01CC84B2" w14:textId="77777777" w:rsidR="00C32178" w:rsidRPr="00C32178" w:rsidRDefault="00C32178" w:rsidP="00C32178">
      <w:pPr>
        <w:rPr>
          <w:lang w:val="en-US"/>
        </w:rPr>
      </w:pPr>
    </w:p>
    <w:p w14:paraId="1E0B53D8" w14:textId="77777777" w:rsidR="00C32178" w:rsidRPr="00C32178" w:rsidRDefault="00C32178" w:rsidP="00C32178">
      <w:pPr>
        <w:rPr>
          <w:lang w:val="en-US"/>
        </w:rPr>
      </w:pPr>
      <w:r w:rsidRPr="00C32178">
        <w:rPr>
          <w:lang w:val="en-US"/>
        </w:rPr>
        <w:t>a {</w:t>
      </w:r>
    </w:p>
    <w:p w14:paraId="339C3B45" w14:textId="77777777" w:rsidR="00C32178" w:rsidRPr="00C32178" w:rsidRDefault="00C32178" w:rsidP="00C32178">
      <w:pPr>
        <w:rPr>
          <w:lang w:val="en-US"/>
        </w:rPr>
      </w:pPr>
      <w:r w:rsidRPr="00C32178">
        <w:rPr>
          <w:lang w:val="en-US"/>
        </w:rPr>
        <w:t xml:space="preserve">    position: relative;</w:t>
      </w:r>
    </w:p>
    <w:p w14:paraId="0B9AA095" w14:textId="77777777" w:rsidR="00C32178" w:rsidRPr="00C32178" w:rsidRDefault="00C32178" w:rsidP="00C32178">
      <w:pPr>
        <w:rPr>
          <w:lang w:val="en-US"/>
        </w:rPr>
      </w:pPr>
      <w:r w:rsidRPr="00C32178">
        <w:rPr>
          <w:lang w:val="en-US"/>
        </w:rPr>
        <w:t xml:space="preserve">    display: inline-block;</w:t>
      </w:r>
    </w:p>
    <w:p w14:paraId="460F37CA" w14:textId="77777777" w:rsidR="00C32178" w:rsidRPr="00C32178" w:rsidRDefault="00C32178" w:rsidP="00C32178">
      <w:pPr>
        <w:rPr>
          <w:lang w:val="en-US"/>
        </w:rPr>
      </w:pPr>
      <w:r w:rsidRPr="00C32178">
        <w:rPr>
          <w:lang w:val="en-US"/>
        </w:rPr>
        <w:t xml:space="preserve">    text-decoration: none;</w:t>
      </w:r>
    </w:p>
    <w:p w14:paraId="50DC1B0C" w14:textId="77777777" w:rsidR="00C32178" w:rsidRPr="00C32178" w:rsidRDefault="00C32178" w:rsidP="00C32178">
      <w:pPr>
        <w:rPr>
          <w:lang w:val="en-US"/>
        </w:rPr>
      </w:pPr>
      <w:r w:rsidRPr="00C32178">
        <w:rPr>
          <w:lang w:val="en-US"/>
        </w:rPr>
        <w:t xml:space="preserve">    text-transform: uppercase;</w:t>
      </w:r>
    </w:p>
    <w:p w14:paraId="27066CF5" w14:textId="77777777" w:rsidR="00C32178" w:rsidRPr="00C32178" w:rsidRDefault="00C32178" w:rsidP="00C32178">
      <w:pPr>
        <w:rPr>
          <w:lang w:val="en-US"/>
        </w:rPr>
      </w:pPr>
      <w:r w:rsidRPr="00C32178">
        <w:rPr>
          <w:lang w:val="en-US"/>
        </w:rPr>
        <w:t xml:space="preserve">    font-weight: 300;</w:t>
      </w:r>
    </w:p>
    <w:p w14:paraId="3C8EC56D" w14:textId="77777777" w:rsidR="00C32178" w:rsidRPr="00C32178" w:rsidRDefault="00C32178" w:rsidP="00C32178">
      <w:pPr>
        <w:rPr>
          <w:lang w:val="en-US"/>
        </w:rPr>
      </w:pPr>
      <w:r w:rsidRPr="00C32178">
        <w:rPr>
          <w:lang w:val="en-US"/>
        </w:rPr>
        <w:t xml:space="preserve">    letter-spacing: 1px;</w:t>
      </w:r>
    </w:p>
    <w:p w14:paraId="4C38B8F2" w14:textId="77777777" w:rsidR="00C32178" w:rsidRPr="00C32178" w:rsidRDefault="00C32178" w:rsidP="00C32178">
      <w:pPr>
        <w:rPr>
          <w:lang w:val="en-US"/>
        </w:rPr>
      </w:pPr>
      <w:r w:rsidRPr="00C32178">
        <w:rPr>
          <w:lang w:val="en-US"/>
        </w:rPr>
        <w:t xml:space="preserve">    outline: none;</w:t>
      </w:r>
    </w:p>
    <w:p w14:paraId="371BE74B" w14:textId="77777777" w:rsidR="00C32178" w:rsidRPr="00C32178" w:rsidRDefault="00C32178" w:rsidP="00C32178">
      <w:pPr>
        <w:rPr>
          <w:lang w:val="en-US"/>
        </w:rPr>
      </w:pPr>
      <w:r w:rsidRPr="00C32178">
        <w:rPr>
          <w:lang w:val="en-US"/>
        </w:rPr>
        <w:t>}</w:t>
      </w:r>
    </w:p>
    <w:p w14:paraId="4484F7BF" w14:textId="77777777" w:rsidR="00C32178" w:rsidRPr="00C32178" w:rsidRDefault="00C32178" w:rsidP="00C32178">
      <w:pPr>
        <w:rPr>
          <w:lang w:val="en-US"/>
        </w:rPr>
      </w:pPr>
    </w:p>
    <w:p w14:paraId="3C212983" w14:textId="77777777" w:rsidR="00C32178" w:rsidRPr="00C32178" w:rsidRDefault="00C32178" w:rsidP="00C32178">
      <w:pPr>
        <w:rPr>
          <w:lang w:val="en-US"/>
        </w:rPr>
      </w:pPr>
      <w:r w:rsidRPr="00C32178">
        <w:rPr>
          <w:lang w:val="en-US"/>
        </w:rPr>
        <w:t>div[class^="effect-"] {</w:t>
      </w:r>
    </w:p>
    <w:p w14:paraId="5F42593C" w14:textId="77777777" w:rsidR="00C32178" w:rsidRPr="00C32178" w:rsidRDefault="00C32178" w:rsidP="00C32178">
      <w:pPr>
        <w:rPr>
          <w:lang w:val="en-US"/>
        </w:rPr>
      </w:pPr>
      <w:r w:rsidRPr="00C32178">
        <w:rPr>
          <w:lang w:val="en-US"/>
        </w:rPr>
        <w:t xml:space="preserve">    width: 400px;</w:t>
      </w:r>
    </w:p>
    <w:p w14:paraId="0F663A0D" w14:textId="77777777" w:rsidR="00C32178" w:rsidRPr="00C32178" w:rsidRDefault="00C32178" w:rsidP="00C32178">
      <w:pPr>
        <w:rPr>
          <w:lang w:val="en-US"/>
        </w:rPr>
      </w:pPr>
      <w:r w:rsidRPr="00C32178">
        <w:rPr>
          <w:lang w:val="en-US"/>
        </w:rPr>
        <w:t xml:space="preserve">    margin: 0 auto;</w:t>
      </w:r>
    </w:p>
    <w:p w14:paraId="5FCDC3BC" w14:textId="77777777" w:rsidR="00C32178" w:rsidRPr="00C32178" w:rsidRDefault="00C32178" w:rsidP="00C32178">
      <w:pPr>
        <w:rPr>
          <w:lang w:val="en-US"/>
        </w:rPr>
      </w:pPr>
      <w:r w:rsidRPr="00C32178">
        <w:rPr>
          <w:lang w:val="en-US"/>
        </w:rPr>
        <w:t xml:space="preserve">    padding: 30px 0;</w:t>
      </w:r>
    </w:p>
    <w:p w14:paraId="73DAFA48" w14:textId="77777777" w:rsidR="00C32178" w:rsidRPr="00C32178" w:rsidRDefault="00C32178" w:rsidP="00C32178">
      <w:pPr>
        <w:rPr>
          <w:lang w:val="en-US"/>
        </w:rPr>
      </w:pPr>
      <w:r w:rsidRPr="00C32178">
        <w:rPr>
          <w:lang w:val="en-US"/>
        </w:rPr>
        <w:t xml:space="preserve">    text-align: center;</w:t>
      </w:r>
    </w:p>
    <w:p w14:paraId="32C08714" w14:textId="77777777" w:rsidR="00C32178" w:rsidRPr="00C32178" w:rsidRDefault="00C32178" w:rsidP="00C32178">
      <w:pPr>
        <w:rPr>
          <w:lang w:val="en-US"/>
        </w:rPr>
      </w:pPr>
      <w:r w:rsidRPr="00C32178">
        <w:rPr>
          <w:lang w:val="en-US"/>
        </w:rPr>
        <w:t>}</w:t>
      </w:r>
    </w:p>
    <w:p w14:paraId="1F0AEBE6" w14:textId="77777777" w:rsidR="00C32178" w:rsidRPr="00C32178" w:rsidRDefault="00C32178" w:rsidP="00C32178">
      <w:pPr>
        <w:rPr>
          <w:lang w:val="en-US"/>
        </w:rPr>
      </w:pPr>
    </w:p>
    <w:p w14:paraId="0108A409" w14:textId="77777777" w:rsidR="00C32178" w:rsidRPr="00C32178" w:rsidRDefault="00C32178" w:rsidP="00C32178">
      <w:pPr>
        <w:rPr>
          <w:lang w:val="en-US"/>
        </w:rPr>
      </w:pPr>
      <w:r w:rsidRPr="00C32178">
        <w:rPr>
          <w:lang w:val="en-US"/>
        </w:rPr>
        <w:t>.effect-1 {</w:t>
      </w:r>
    </w:p>
    <w:p w14:paraId="438999B4" w14:textId="77777777" w:rsidR="00C32178" w:rsidRPr="00C32178" w:rsidRDefault="00C32178" w:rsidP="00C32178">
      <w:pPr>
        <w:rPr>
          <w:lang w:val="en-US"/>
        </w:rPr>
      </w:pPr>
      <w:r w:rsidRPr="00C32178">
        <w:rPr>
          <w:lang w:val="en-US"/>
        </w:rPr>
        <w:t xml:space="preserve">    background-color: #f19f0f;</w:t>
      </w:r>
    </w:p>
    <w:p w14:paraId="10DA5D38" w14:textId="77777777" w:rsidR="00C32178" w:rsidRPr="00C32178" w:rsidRDefault="00C32178" w:rsidP="00C32178">
      <w:pPr>
        <w:rPr>
          <w:lang w:val="en-US"/>
        </w:rPr>
      </w:pPr>
      <w:r w:rsidRPr="00C32178">
        <w:rPr>
          <w:lang w:val="en-US"/>
        </w:rPr>
        <w:t>}</w:t>
      </w:r>
    </w:p>
    <w:p w14:paraId="2436EF95" w14:textId="77777777" w:rsidR="00C32178" w:rsidRPr="00C32178" w:rsidRDefault="00C32178" w:rsidP="00C32178">
      <w:pPr>
        <w:rPr>
          <w:lang w:val="en-US"/>
        </w:rPr>
      </w:pPr>
    </w:p>
    <w:p w14:paraId="6A91F07B" w14:textId="77777777" w:rsidR="00C32178" w:rsidRPr="00C32178" w:rsidRDefault="00C32178" w:rsidP="00C32178">
      <w:pPr>
        <w:rPr>
          <w:lang w:val="en-US"/>
        </w:rPr>
      </w:pPr>
      <w:r w:rsidRPr="00C32178">
        <w:rPr>
          <w:lang w:val="en-US"/>
        </w:rPr>
        <w:t>.effect-1 a {</w:t>
      </w:r>
    </w:p>
    <w:p w14:paraId="7BC39837" w14:textId="77777777" w:rsidR="00C32178" w:rsidRPr="00C32178" w:rsidRDefault="00C32178" w:rsidP="00C32178">
      <w:pPr>
        <w:rPr>
          <w:lang w:val="en-US"/>
        </w:rPr>
      </w:pPr>
      <w:r w:rsidRPr="00C32178">
        <w:rPr>
          <w:lang w:val="en-US"/>
        </w:rPr>
        <w:t xml:space="preserve">    padding: 6px 0 8px;</w:t>
      </w:r>
    </w:p>
    <w:p w14:paraId="19B367A6" w14:textId="77777777" w:rsidR="00C32178" w:rsidRPr="00C32178" w:rsidRDefault="00C32178" w:rsidP="00C32178">
      <w:pPr>
        <w:rPr>
          <w:lang w:val="en-US"/>
        </w:rPr>
      </w:pPr>
      <w:r w:rsidRPr="00C32178">
        <w:rPr>
          <w:lang w:val="en-US"/>
        </w:rPr>
        <w:t xml:space="preserve">    color: #ffffff;</w:t>
      </w:r>
    </w:p>
    <w:p w14:paraId="129C13EA" w14:textId="77777777" w:rsidR="00C32178" w:rsidRPr="00C32178" w:rsidRDefault="00C32178" w:rsidP="00C32178">
      <w:pPr>
        <w:rPr>
          <w:lang w:val="en-US"/>
        </w:rPr>
      </w:pPr>
      <w:r w:rsidRPr="00C32178">
        <w:rPr>
          <w:lang w:val="en-US"/>
        </w:rPr>
        <w:t>}</w:t>
      </w:r>
    </w:p>
    <w:p w14:paraId="08B4ABDD" w14:textId="77777777" w:rsidR="00C32178" w:rsidRPr="00C32178" w:rsidRDefault="00C32178" w:rsidP="00C32178">
      <w:pPr>
        <w:rPr>
          <w:lang w:val="en-US"/>
        </w:rPr>
      </w:pPr>
    </w:p>
    <w:p w14:paraId="1631E513" w14:textId="77777777" w:rsidR="00C32178" w:rsidRPr="00C32178" w:rsidRDefault="00C32178" w:rsidP="00C32178">
      <w:pPr>
        <w:rPr>
          <w:lang w:val="en-US"/>
        </w:rPr>
      </w:pPr>
      <w:r w:rsidRPr="00C32178">
        <w:rPr>
          <w:lang w:val="en-US"/>
        </w:rPr>
        <w:t>.effect-1 a::after {</w:t>
      </w:r>
    </w:p>
    <w:p w14:paraId="132DCEB1" w14:textId="77777777" w:rsidR="00C32178" w:rsidRPr="00C32178" w:rsidRDefault="00C32178" w:rsidP="00C32178">
      <w:pPr>
        <w:rPr>
          <w:lang w:val="en-US"/>
        </w:rPr>
      </w:pPr>
      <w:r w:rsidRPr="00C32178">
        <w:rPr>
          <w:lang w:val="en-US"/>
        </w:rPr>
        <w:t xml:space="preserve">    content: "";</w:t>
      </w:r>
    </w:p>
    <w:p w14:paraId="5F5F0609" w14:textId="77777777" w:rsidR="00C32178" w:rsidRPr="00C32178" w:rsidRDefault="00C32178" w:rsidP="00C32178">
      <w:pPr>
        <w:rPr>
          <w:lang w:val="en-US"/>
        </w:rPr>
      </w:pPr>
      <w:r w:rsidRPr="00C32178">
        <w:rPr>
          <w:lang w:val="en-US"/>
        </w:rPr>
        <w:t xml:space="preserve">    position: absolute;</w:t>
      </w:r>
    </w:p>
    <w:p w14:paraId="5B7767C7" w14:textId="77777777" w:rsidR="00C32178" w:rsidRPr="00C32178" w:rsidRDefault="00C32178" w:rsidP="00C32178">
      <w:pPr>
        <w:rPr>
          <w:lang w:val="en-US"/>
        </w:rPr>
      </w:pPr>
      <w:r w:rsidRPr="00C32178">
        <w:rPr>
          <w:lang w:val="en-US"/>
        </w:rPr>
        <w:t xml:space="preserve">    top: 100%;</w:t>
      </w:r>
    </w:p>
    <w:p w14:paraId="0ED51556" w14:textId="77777777" w:rsidR="00C32178" w:rsidRPr="00C32178" w:rsidRDefault="00C32178" w:rsidP="00C32178">
      <w:pPr>
        <w:rPr>
          <w:lang w:val="en-US"/>
        </w:rPr>
      </w:pPr>
      <w:r w:rsidRPr="00C32178">
        <w:rPr>
          <w:lang w:val="en-US"/>
        </w:rPr>
        <w:t xml:space="preserve">    left: 0;</w:t>
      </w:r>
    </w:p>
    <w:p w14:paraId="1FA04821" w14:textId="77777777" w:rsidR="00C32178" w:rsidRPr="00C32178" w:rsidRDefault="00C32178" w:rsidP="00C32178">
      <w:pPr>
        <w:rPr>
          <w:lang w:val="en-US"/>
        </w:rPr>
      </w:pPr>
      <w:r w:rsidRPr="00C32178">
        <w:rPr>
          <w:lang w:val="en-US"/>
        </w:rPr>
        <w:t xml:space="preserve">    width: 100%;</w:t>
      </w:r>
    </w:p>
    <w:p w14:paraId="62FBE331" w14:textId="77777777" w:rsidR="00C32178" w:rsidRPr="00C32178" w:rsidRDefault="00C32178" w:rsidP="00C32178">
      <w:pPr>
        <w:rPr>
          <w:lang w:val="en-US"/>
        </w:rPr>
      </w:pPr>
      <w:r w:rsidRPr="00C32178">
        <w:rPr>
          <w:lang w:val="en-US"/>
        </w:rPr>
        <w:t xml:space="preserve">    height: 4px;</w:t>
      </w:r>
    </w:p>
    <w:p w14:paraId="7447BA65" w14:textId="77777777" w:rsidR="00C32178" w:rsidRPr="00C32178" w:rsidRDefault="00C32178" w:rsidP="00C32178">
      <w:pPr>
        <w:rPr>
          <w:lang w:val="en-US"/>
        </w:rPr>
      </w:pPr>
      <w:r w:rsidRPr="00C32178">
        <w:rPr>
          <w:lang w:val="en-US"/>
        </w:rPr>
        <w:t xml:space="preserve">    background-color: rgba(0, 0, 0, 0.1);</w:t>
      </w:r>
    </w:p>
    <w:p w14:paraId="7EC6AE99" w14:textId="77777777" w:rsidR="00C32178" w:rsidRPr="00C32178" w:rsidRDefault="00C32178" w:rsidP="00C32178">
      <w:pPr>
        <w:rPr>
          <w:lang w:val="en-US"/>
        </w:rPr>
      </w:pPr>
      <w:r w:rsidRPr="00C32178">
        <w:rPr>
          <w:lang w:val="en-US"/>
        </w:rPr>
        <w:t xml:space="preserve">    opacity: 0;</w:t>
      </w:r>
    </w:p>
    <w:p w14:paraId="272511CE" w14:textId="77777777" w:rsidR="00C32178" w:rsidRPr="00C32178" w:rsidRDefault="00C32178" w:rsidP="00C32178">
      <w:pPr>
        <w:rPr>
          <w:lang w:val="en-US"/>
        </w:rPr>
      </w:pPr>
      <w:r w:rsidRPr="00C32178">
        <w:rPr>
          <w:lang w:val="en-US"/>
        </w:rPr>
        <w:t xml:space="preserve">    transition: opacity 0.3s, transform 0.3s;</w:t>
      </w:r>
    </w:p>
    <w:p w14:paraId="5428C6CE" w14:textId="77777777" w:rsidR="00C32178" w:rsidRPr="00C32178" w:rsidRDefault="00C32178" w:rsidP="00C32178">
      <w:pPr>
        <w:rPr>
          <w:lang w:val="en-US"/>
        </w:rPr>
      </w:pPr>
      <w:r w:rsidRPr="00C32178">
        <w:rPr>
          <w:lang w:val="en-US"/>
        </w:rPr>
        <w:t xml:space="preserve">    transform: translateY(10px);</w:t>
      </w:r>
    </w:p>
    <w:p w14:paraId="3B5FA4CD" w14:textId="77777777" w:rsidR="00C32178" w:rsidRPr="00C32178" w:rsidRDefault="00C32178" w:rsidP="00C32178">
      <w:pPr>
        <w:rPr>
          <w:lang w:val="en-US"/>
        </w:rPr>
      </w:pPr>
      <w:r w:rsidRPr="00C32178">
        <w:rPr>
          <w:lang w:val="en-US"/>
        </w:rPr>
        <w:t>}</w:t>
      </w:r>
    </w:p>
    <w:p w14:paraId="5F422FC0" w14:textId="77777777" w:rsidR="00C32178" w:rsidRPr="00C32178" w:rsidRDefault="00C32178" w:rsidP="00C32178">
      <w:pPr>
        <w:rPr>
          <w:lang w:val="en-US"/>
        </w:rPr>
      </w:pPr>
    </w:p>
    <w:p w14:paraId="092ECC71" w14:textId="77777777" w:rsidR="00C32178" w:rsidRPr="00C32178" w:rsidRDefault="00C32178" w:rsidP="00C32178">
      <w:pPr>
        <w:rPr>
          <w:lang w:val="en-US"/>
        </w:rPr>
      </w:pPr>
      <w:r w:rsidRPr="00C32178">
        <w:rPr>
          <w:lang w:val="en-US"/>
        </w:rPr>
        <w:t>.effect-1 a:hover::after {</w:t>
      </w:r>
    </w:p>
    <w:p w14:paraId="6365CFE8" w14:textId="77777777" w:rsidR="00C32178" w:rsidRPr="00C32178" w:rsidRDefault="00C32178" w:rsidP="00C32178">
      <w:pPr>
        <w:rPr>
          <w:lang w:val="en-US"/>
        </w:rPr>
      </w:pPr>
      <w:r w:rsidRPr="00C32178">
        <w:rPr>
          <w:lang w:val="en-US"/>
        </w:rPr>
        <w:t xml:space="preserve">    opacity: 1;</w:t>
      </w:r>
    </w:p>
    <w:p w14:paraId="53E5F4B6" w14:textId="77777777" w:rsidR="00C32178" w:rsidRPr="00C32178" w:rsidRDefault="00C32178" w:rsidP="00C32178">
      <w:pPr>
        <w:rPr>
          <w:lang w:val="en-US"/>
        </w:rPr>
      </w:pPr>
      <w:r w:rsidRPr="00C32178">
        <w:rPr>
          <w:lang w:val="en-US"/>
        </w:rPr>
        <w:t xml:space="preserve">    transform: translateY(0px);</w:t>
      </w:r>
    </w:p>
    <w:p w14:paraId="37E9C681" w14:textId="77777777" w:rsidR="00C32178" w:rsidRPr="00C32178" w:rsidRDefault="00C32178" w:rsidP="00C32178">
      <w:pPr>
        <w:rPr>
          <w:lang w:val="en-US"/>
        </w:rPr>
      </w:pPr>
      <w:r w:rsidRPr="00C32178">
        <w:rPr>
          <w:lang w:val="en-US"/>
        </w:rPr>
        <w:t>}</w:t>
      </w:r>
    </w:p>
    <w:p w14:paraId="1E711B48" w14:textId="77777777" w:rsidR="00C32178" w:rsidRPr="00C32178" w:rsidRDefault="00C32178" w:rsidP="00C32178">
      <w:pPr>
        <w:rPr>
          <w:lang w:val="en-US"/>
        </w:rPr>
      </w:pPr>
    </w:p>
    <w:p w14:paraId="74305984" w14:textId="77777777" w:rsidR="00C32178" w:rsidRPr="00C32178" w:rsidRDefault="00C32178" w:rsidP="00C32178">
      <w:pPr>
        <w:rPr>
          <w:lang w:val="en-US"/>
        </w:rPr>
      </w:pPr>
      <w:r w:rsidRPr="00C32178">
        <w:rPr>
          <w:lang w:val="en-US"/>
        </w:rPr>
        <w:t>.effect-2 {</w:t>
      </w:r>
    </w:p>
    <w:p w14:paraId="7DE71E47" w14:textId="77777777" w:rsidR="00C32178" w:rsidRPr="00C32178" w:rsidRDefault="00C32178" w:rsidP="00C32178">
      <w:pPr>
        <w:rPr>
          <w:lang w:val="en-US"/>
        </w:rPr>
      </w:pPr>
      <w:r w:rsidRPr="00C32178">
        <w:rPr>
          <w:lang w:val="en-US"/>
        </w:rPr>
        <w:t xml:space="preserve">    background-color: #435a6b;</w:t>
      </w:r>
    </w:p>
    <w:p w14:paraId="2681776A" w14:textId="77777777" w:rsidR="00C32178" w:rsidRPr="00C32178" w:rsidRDefault="00C32178" w:rsidP="00C32178">
      <w:pPr>
        <w:rPr>
          <w:lang w:val="en-US"/>
        </w:rPr>
      </w:pPr>
      <w:r w:rsidRPr="00C32178">
        <w:rPr>
          <w:lang w:val="en-US"/>
        </w:rPr>
        <w:t>}</w:t>
      </w:r>
    </w:p>
    <w:p w14:paraId="4FCEED75" w14:textId="77777777" w:rsidR="00C32178" w:rsidRPr="00C32178" w:rsidRDefault="00C32178" w:rsidP="00C32178">
      <w:pPr>
        <w:rPr>
          <w:lang w:val="en-US"/>
        </w:rPr>
      </w:pPr>
    </w:p>
    <w:p w14:paraId="50787413" w14:textId="77777777" w:rsidR="00C32178" w:rsidRPr="00C32178" w:rsidRDefault="00C32178" w:rsidP="00C32178">
      <w:pPr>
        <w:rPr>
          <w:lang w:val="en-US"/>
        </w:rPr>
      </w:pPr>
      <w:r w:rsidRPr="00C32178">
        <w:rPr>
          <w:lang w:val="en-US"/>
        </w:rPr>
        <w:t>.effect-2 a {</w:t>
      </w:r>
    </w:p>
    <w:p w14:paraId="3809DD30" w14:textId="77777777" w:rsidR="00C32178" w:rsidRPr="00C32178" w:rsidRDefault="00C32178" w:rsidP="00C32178">
      <w:pPr>
        <w:rPr>
          <w:lang w:val="en-US"/>
        </w:rPr>
      </w:pPr>
      <w:r w:rsidRPr="00C32178">
        <w:rPr>
          <w:lang w:val="en-US"/>
        </w:rPr>
        <w:t xml:space="preserve">    padding: 0 20px;</w:t>
      </w:r>
    </w:p>
    <w:p w14:paraId="6D773D92" w14:textId="77777777" w:rsidR="00C32178" w:rsidRPr="00C32178" w:rsidRDefault="00C32178" w:rsidP="00C32178">
      <w:pPr>
        <w:rPr>
          <w:lang w:val="en-US"/>
        </w:rPr>
      </w:pPr>
      <w:r w:rsidRPr="00C32178">
        <w:rPr>
          <w:lang w:val="en-US"/>
        </w:rPr>
        <w:t xml:space="preserve">    height: 45px;</w:t>
      </w:r>
    </w:p>
    <w:p w14:paraId="128200A7" w14:textId="77777777" w:rsidR="00C32178" w:rsidRPr="00C32178" w:rsidRDefault="00C32178" w:rsidP="00C32178">
      <w:pPr>
        <w:rPr>
          <w:lang w:val="en-US"/>
        </w:rPr>
      </w:pPr>
      <w:r w:rsidRPr="00C32178">
        <w:rPr>
          <w:lang w:val="en-US"/>
        </w:rPr>
        <w:t xml:space="preserve">    line-height: 45px;</w:t>
      </w:r>
    </w:p>
    <w:p w14:paraId="205FCED4" w14:textId="77777777" w:rsidR="00C32178" w:rsidRPr="00C32178" w:rsidRDefault="00C32178" w:rsidP="00C32178">
      <w:pPr>
        <w:rPr>
          <w:lang w:val="en-US"/>
        </w:rPr>
      </w:pPr>
      <w:r w:rsidRPr="00C32178">
        <w:rPr>
          <w:lang w:val="en-US"/>
        </w:rPr>
        <w:lastRenderedPageBreak/>
        <w:t xml:space="preserve">    color: #ffffff;</w:t>
      </w:r>
    </w:p>
    <w:p w14:paraId="168E4B6C" w14:textId="77777777" w:rsidR="00C32178" w:rsidRPr="00C32178" w:rsidRDefault="00C32178" w:rsidP="00C32178">
      <w:pPr>
        <w:rPr>
          <w:lang w:val="en-US"/>
        </w:rPr>
      </w:pPr>
      <w:r w:rsidRPr="00C32178">
        <w:rPr>
          <w:lang w:val="en-US"/>
        </w:rPr>
        <w:t>}</w:t>
      </w:r>
    </w:p>
    <w:p w14:paraId="6BF02EBF" w14:textId="77777777" w:rsidR="00C32178" w:rsidRPr="00C32178" w:rsidRDefault="00C32178" w:rsidP="00C32178">
      <w:pPr>
        <w:rPr>
          <w:lang w:val="en-US"/>
        </w:rPr>
      </w:pPr>
    </w:p>
    <w:p w14:paraId="783E3E49" w14:textId="77777777" w:rsidR="00C32178" w:rsidRPr="00C32178" w:rsidRDefault="00C32178" w:rsidP="00C32178">
      <w:pPr>
        <w:rPr>
          <w:lang w:val="en-US"/>
        </w:rPr>
      </w:pPr>
      <w:r w:rsidRPr="00C32178">
        <w:rPr>
          <w:lang w:val="en-US"/>
        </w:rPr>
        <w:t>.effect-2 a::before,</w:t>
      </w:r>
    </w:p>
    <w:p w14:paraId="06E85BC0" w14:textId="77777777" w:rsidR="00C32178" w:rsidRPr="00C32178" w:rsidRDefault="00C32178" w:rsidP="00C32178">
      <w:pPr>
        <w:rPr>
          <w:lang w:val="en-US"/>
        </w:rPr>
      </w:pPr>
      <w:r w:rsidRPr="00C32178">
        <w:rPr>
          <w:lang w:val="en-US"/>
        </w:rPr>
        <w:t>.effect-2 a::after {</w:t>
      </w:r>
    </w:p>
    <w:p w14:paraId="1B149784" w14:textId="77777777" w:rsidR="00C32178" w:rsidRPr="00C32178" w:rsidRDefault="00C32178" w:rsidP="00C32178">
      <w:pPr>
        <w:rPr>
          <w:lang w:val="en-US"/>
        </w:rPr>
      </w:pPr>
      <w:r w:rsidRPr="00C32178">
        <w:rPr>
          <w:lang w:val="en-US"/>
        </w:rPr>
        <w:t xml:space="preserve">    content: "";</w:t>
      </w:r>
    </w:p>
    <w:p w14:paraId="0005505D" w14:textId="77777777" w:rsidR="00C32178" w:rsidRPr="00C32178" w:rsidRDefault="00C32178" w:rsidP="00C32178">
      <w:pPr>
        <w:rPr>
          <w:lang w:val="en-US"/>
        </w:rPr>
      </w:pPr>
      <w:r w:rsidRPr="00C32178">
        <w:rPr>
          <w:lang w:val="en-US"/>
        </w:rPr>
        <w:t xml:space="preserve">    position: absolute;</w:t>
      </w:r>
    </w:p>
    <w:p w14:paraId="66E8B61B" w14:textId="77777777" w:rsidR="00C32178" w:rsidRPr="00C32178" w:rsidRDefault="00C32178" w:rsidP="00C32178">
      <w:pPr>
        <w:rPr>
          <w:lang w:val="en-US"/>
        </w:rPr>
      </w:pPr>
      <w:r w:rsidRPr="00C32178">
        <w:rPr>
          <w:lang w:val="en-US"/>
        </w:rPr>
        <w:t xml:space="preserve">    width: 45px;</w:t>
      </w:r>
    </w:p>
    <w:p w14:paraId="089F1E1A" w14:textId="77777777" w:rsidR="00C32178" w:rsidRPr="00C32178" w:rsidRDefault="00C32178" w:rsidP="00C32178">
      <w:pPr>
        <w:rPr>
          <w:lang w:val="en-US"/>
        </w:rPr>
      </w:pPr>
      <w:r w:rsidRPr="00C32178">
        <w:rPr>
          <w:lang w:val="en-US"/>
        </w:rPr>
        <w:t xml:space="preserve">    height: 2px;</w:t>
      </w:r>
    </w:p>
    <w:p w14:paraId="5B52892F" w14:textId="77777777" w:rsidR="00C32178" w:rsidRPr="00C32178" w:rsidRDefault="00C32178" w:rsidP="00C32178">
      <w:pPr>
        <w:rPr>
          <w:lang w:val="en-US"/>
        </w:rPr>
      </w:pPr>
      <w:r w:rsidRPr="00C32178">
        <w:rPr>
          <w:lang w:val="en-US"/>
        </w:rPr>
        <w:t xml:space="preserve">    background-color: #ffffff;</w:t>
      </w:r>
    </w:p>
    <w:p w14:paraId="0865C3B1" w14:textId="77777777" w:rsidR="00C32178" w:rsidRPr="00C32178" w:rsidRDefault="00C32178" w:rsidP="00C32178">
      <w:pPr>
        <w:rPr>
          <w:lang w:val="en-US"/>
        </w:rPr>
      </w:pPr>
      <w:r w:rsidRPr="00C32178">
        <w:rPr>
          <w:lang w:val="en-US"/>
        </w:rPr>
        <w:t xml:space="preserve">    opacity: 0.2;</w:t>
      </w:r>
    </w:p>
    <w:p w14:paraId="43111B31" w14:textId="77777777" w:rsidR="00C32178" w:rsidRPr="00C32178" w:rsidRDefault="00C32178" w:rsidP="00C32178">
      <w:pPr>
        <w:rPr>
          <w:lang w:val="en-US"/>
        </w:rPr>
      </w:pPr>
      <w:r w:rsidRPr="00C32178">
        <w:rPr>
          <w:lang w:val="en-US"/>
        </w:rPr>
        <w:t xml:space="preserve">    transition: all 0.3s;</w:t>
      </w:r>
    </w:p>
    <w:p w14:paraId="024D01FE" w14:textId="77777777" w:rsidR="00C32178" w:rsidRPr="00C32178" w:rsidRDefault="00C32178" w:rsidP="00C32178">
      <w:pPr>
        <w:rPr>
          <w:lang w:val="en-US"/>
        </w:rPr>
      </w:pPr>
      <w:r w:rsidRPr="00C32178">
        <w:rPr>
          <w:lang w:val="en-US"/>
        </w:rPr>
        <w:t>}</w:t>
      </w:r>
    </w:p>
    <w:p w14:paraId="5F5222EC" w14:textId="77777777" w:rsidR="00C32178" w:rsidRPr="00C32178" w:rsidRDefault="00C32178" w:rsidP="00C32178">
      <w:pPr>
        <w:rPr>
          <w:lang w:val="en-US"/>
        </w:rPr>
      </w:pPr>
    </w:p>
    <w:p w14:paraId="6D1293AC" w14:textId="77777777" w:rsidR="00C32178" w:rsidRPr="00C32178" w:rsidRDefault="00C32178" w:rsidP="00C32178">
      <w:pPr>
        <w:rPr>
          <w:lang w:val="en-US"/>
        </w:rPr>
      </w:pPr>
      <w:r w:rsidRPr="00C32178">
        <w:rPr>
          <w:lang w:val="en-US"/>
        </w:rPr>
        <w:t>.effect-2 a::before {</w:t>
      </w:r>
    </w:p>
    <w:p w14:paraId="7CB81974" w14:textId="77777777" w:rsidR="00C32178" w:rsidRPr="00C32178" w:rsidRDefault="00C32178" w:rsidP="00C32178">
      <w:pPr>
        <w:rPr>
          <w:lang w:val="en-US"/>
        </w:rPr>
      </w:pPr>
      <w:r w:rsidRPr="00C32178">
        <w:rPr>
          <w:lang w:val="en-US"/>
        </w:rPr>
        <w:t xml:space="preserve">    top: 0;</w:t>
      </w:r>
    </w:p>
    <w:p w14:paraId="3DB56D9A" w14:textId="77777777" w:rsidR="00C32178" w:rsidRPr="00C32178" w:rsidRDefault="00C32178" w:rsidP="00C32178">
      <w:pPr>
        <w:rPr>
          <w:lang w:val="en-US"/>
        </w:rPr>
      </w:pPr>
      <w:r w:rsidRPr="00C32178">
        <w:rPr>
          <w:lang w:val="en-US"/>
        </w:rPr>
        <w:t xml:space="preserve">    left: 0;</w:t>
      </w:r>
    </w:p>
    <w:p w14:paraId="743A8D86" w14:textId="77777777" w:rsidR="00C32178" w:rsidRPr="00C32178" w:rsidRDefault="00C32178" w:rsidP="00C32178">
      <w:pPr>
        <w:rPr>
          <w:lang w:val="en-US"/>
        </w:rPr>
      </w:pPr>
      <w:r w:rsidRPr="00C32178">
        <w:rPr>
          <w:lang w:val="en-US"/>
        </w:rPr>
        <w:t xml:space="preserve">    transform: rotate(90deg);</w:t>
      </w:r>
    </w:p>
    <w:p w14:paraId="0554530E" w14:textId="77777777" w:rsidR="00C32178" w:rsidRPr="00C32178" w:rsidRDefault="00C32178" w:rsidP="00C32178">
      <w:pPr>
        <w:rPr>
          <w:lang w:val="en-US"/>
        </w:rPr>
      </w:pPr>
      <w:r w:rsidRPr="00C32178">
        <w:rPr>
          <w:lang w:val="en-US"/>
        </w:rPr>
        <w:t xml:space="preserve">    transform-origin: 0 0;</w:t>
      </w:r>
    </w:p>
    <w:p w14:paraId="0F02FFDA" w14:textId="77777777" w:rsidR="00C32178" w:rsidRPr="00C32178" w:rsidRDefault="00C32178" w:rsidP="00C32178">
      <w:pPr>
        <w:rPr>
          <w:lang w:val="en-US"/>
        </w:rPr>
      </w:pPr>
      <w:r w:rsidRPr="00C32178">
        <w:rPr>
          <w:lang w:val="en-US"/>
        </w:rPr>
        <w:t>}</w:t>
      </w:r>
    </w:p>
    <w:p w14:paraId="011E17C7" w14:textId="77777777" w:rsidR="00C32178" w:rsidRPr="00C32178" w:rsidRDefault="00C32178" w:rsidP="00C32178">
      <w:pPr>
        <w:rPr>
          <w:lang w:val="en-US"/>
        </w:rPr>
      </w:pPr>
    </w:p>
    <w:p w14:paraId="7A82EF00" w14:textId="77777777" w:rsidR="00C32178" w:rsidRPr="00C32178" w:rsidRDefault="00C32178" w:rsidP="00C32178">
      <w:pPr>
        <w:rPr>
          <w:lang w:val="en-US"/>
        </w:rPr>
      </w:pPr>
      <w:r w:rsidRPr="00C32178">
        <w:rPr>
          <w:lang w:val="en-US"/>
        </w:rPr>
        <w:t>.effect-2 a::after {</w:t>
      </w:r>
    </w:p>
    <w:p w14:paraId="0C17DEAC" w14:textId="77777777" w:rsidR="00C32178" w:rsidRPr="00C32178" w:rsidRDefault="00C32178" w:rsidP="00C32178">
      <w:pPr>
        <w:rPr>
          <w:lang w:val="en-US"/>
        </w:rPr>
      </w:pPr>
      <w:r w:rsidRPr="00C32178">
        <w:rPr>
          <w:lang w:val="en-US"/>
        </w:rPr>
        <w:t xml:space="preserve">    right: 0;</w:t>
      </w:r>
    </w:p>
    <w:p w14:paraId="0AC61B51" w14:textId="77777777" w:rsidR="00C32178" w:rsidRPr="00C32178" w:rsidRDefault="00C32178" w:rsidP="00C32178">
      <w:pPr>
        <w:rPr>
          <w:lang w:val="en-US"/>
        </w:rPr>
      </w:pPr>
      <w:r w:rsidRPr="00C32178">
        <w:rPr>
          <w:lang w:val="en-US"/>
        </w:rPr>
        <w:t xml:space="preserve">    bottom: 0;</w:t>
      </w:r>
    </w:p>
    <w:p w14:paraId="6D12BA0E" w14:textId="77777777" w:rsidR="00C32178" w:rsidRPr="00C32178" w:rsidRDefault="00C32178" w:rsidP="00C32178">
      <w:pPr>
        <w:rPr>
          <w:lang w:val="en-US"/>
        </w:rPr>
      </w:pPr>
      <w:r w:rsidRPr="00C32178">
        <w:rPr>
          <w:lang w:val="en-US"/>
        </w:rPr>
        <w:t xml:space="preserve">    transform: rotate(90deg);</w:t>
      </w:r>
    </w:p>
    <w:p w14:paraId="02789DCE" w14:textId="77777777" w:rsidR="00C32178" w:rsidRPr="00C32178" w:rsidRDefault="00C32178" w:rsidP="00C32178">
      <w:pPr>
        <w:rPr>
          <w:lang w:val="en-US"/>
        </w:rPr>
      </w:pPr>
      <w:r w:rsidRPr="00C32178">
        <w:rPr>
          <w:lang w:val="en-US"/>
        </w:rPr>
        <w:t xml:space="preserve">    transform-origin: 100% 100%;</w:t>
      </w:r>
    </w:p>
    <w:p w14:paraId="684A9EE8" w14:textId="77777777" w:rsidR="00C32178" w:rsidRPr="00C32178" w:rsidRDefault="00C32178" w:rsidP="00C32178">
      <w:pPr>
        <w:rPr>
          <w:lang w:val="en-US"/>
        </w:rPr>
      </w:pPr>
      <w:r w:rsidRPr="00C32178">
        <w:rPr>
          <w:lang w:val="en-US"/>
        </w:rPr>
        <w:t>}</w:t>
      </w:r>
    </w:p>
    <w:p w14:paraId="11BF1788" w14:textId="77777777" w:rsidR="00C32178" w:rsidRPr="00C32178" w:rsidRDefault="00C32178" w:rsidP="00C32178">
      <w:pPr>
        <w:rPr>
          <w:lang w:val="en-US"/>
        </w:rPr>
      </w:pPr>
    </w:p>
    <w:p w14:paraId="6AF68070" w14:textId="77777777" w:rsidR="00C32178" w:rsidRPr="00C32178" w:rsidRDefault="00C32178" w:rsidP="00C32178">
      <w:pPr>
        <w:rPr>
          <w:lang w:val="en-US"/>
        </w:rPr>
      </w:pPr>
      <w:r w:rsidRPr="00C32178">
        <w:rPr>
          <w:lang w:val="en-US"/>
        </w:rPr>
        <w:t>.effect-2 a:hover::before {</w:t>
      </w:r>
    </w:p>
    <w:p w14:paraId="0DAA4632" w14:textId="77777777" w:rsidR="00C32178" w:rsidRPr="00C32178" w:rsidRDefault="00C32178" w:rsidP="00C32178">
      <w:pPr>
        <w:rPr>
          <w:lang w:val="en-US"/>
        </w:rPr>
      </w:pPr>
      <w:r w:rsidRPr="00C32178">
        <w:rPr>
          <w:lang w:val="en-US"/>
        </w:rPr>
        <w:t xml:space="preserve">    left: 50%;</w:t>
      </w:r>
    </w:p>
    <w:p w14:paraId="5853A93B" w14:textId="77777777" w:rsidR="00C32178" w:rsidRPr="00C32178" w:rsidRDefault="00C32178" w:rsidP="00C32178">
      <w:pPr>
        <w:rPr>
          <w:lang w:val="en-US"/>
        </w:rPr>
      </w:pPr>
      <w:r w:rsidRPr="00C32178">
        <w:rPr>
          <w:lang w:val="en-US"/>
        </w:rPr>
        <w:t xml:space="preserve">    opacity: 1;</w:t>
      </w:r>
    </w:p>
    <w:p w14:paraId="1C9017B3" w14:textId="77777777" w:rsidR="00C32178" w:rsidRPr="00C32178" w:rsidRDefault="00C32178" w:rsidP="00C32178">
      <w:pPr>
        <w:rPr>
          <w:lang w:val="en-US"/>
        </w:rPr>
      </w:pPr>
      <w:r w:rsidRPr="00C32178">
        <w:rPr>
          <w:lang w:val="en-US"/>
        </w:rPr>
        <w:t xml:space="preserve">    transform: rotate(0deg) translateX(-50%);</w:t>
      </w:r>
    </w:p>
    <w:p w14:paraId="5EE9EAA5" w14:textId="77777777" w:rsidR="00C32178" w:rsidRPr="00C32178" w:rsidRDefault="00C32178" w:rsidP="00C32178">
      <w:pPr>
        <w:rPr>
          <w:lang w:val="en-US"/>
        </w:rPr>
      </w:pPr>
      <w:r w:rsidRPr="00C32178">
        <w:rPr>
          <w:lang w:val="en-US"/>
        </w:rPr>
        <w:t>}</w:t>
      </w:r>
    </w:p>
    <w:p w14:paraId="4EDB93C2" w14:textId="77777777" w:rsidR="00C32178" w:rsidRPr="00C32178" w:rsidRDefault="00C32178" w:rsidP="00C32178">
      <w:pPr>
        <w:rPr>
          <w:lang w:val="en-US"/>
        </w:rPr>
      </w:pPr>
    </w:p>
    <w:p w14:paraId="58C04ED2" w14:textId="77777777" w:rsidR="00C32178" w:rsidRPr="00C32178" w:rsidRDefault="00C32178" w:rsidP="00C32178">
      <w:pPr>
        <w:rPr>
          <w:lang w:val="en-US"/>
        </w:rPr>
      </w:pPr>
      <w:r w:rsidRPr="00C32178">
        <w:rPr>
          <w:lang w:val="en-US"/>
        </w:rPr>
        <w:t>.effect-2 a:hover::after {</w:t>
      </w:r>
    </w:p>
    <w:p w14:paraId="649CA3DB" w14:textId="77777777" w:rsidR="00C32178" w:rsidRPr="00C32178" w:rsidRDefault="00C32178" w:rsidP="00C32178">
      <w:pPr>
        <w:rPr>
          <w:lang w:val="en-US"/>
        </w:rPr>
      </w:pPr>
      <w:r w:rsidRPr="00C32178">
        <w:rPr>
          <w:lang w:val="en-US"/>
        </w:rPr>
        <w:t xml:space="preserve">    right: 50%;</w:t>
      </w:r>
    </w:p>
    <w:p w14:paraId="6846F308" w14:textId="77777777" w:rsidR="00C32178" w:rsidRPr="00C32178" w:rsidRDefault="00C32178" w:rsidP="00C32178">
      <w:pPr>
        <w:rPr>
          <w:lang w:val="en-US"/>
        </w:rPr>
      </w:pPr>
      <w:r w:rsidRPr="00C32178">
        <w:rPr>
          <w:lang w:val="en-US"/>
        </w:rPr>
        <w:t xml:space="preserve">    opacity: 1;</w:t>
      </w:r>
    </w:p>
    <w:p w14:paraId="04E65805" w14:textId="77777777" w:rsidR="00C32178" w:rsidRPr="00C32178" w:rsidRDefault="00C32178" w:rsidP="00C32178">
      <w:pPr>
        <w:rPr>
          <w:lang w:val="en-US"/>
        </w:rPr>
      </w:pPr>
      <w:r w:rsidRPr="00C32178">
        <w:rPr>
          <w:lang w:val="en-US"/>
        </w:rPr>
        <w:t xml:space="preserve">    transform: rotate(0deg) translateX(50%);</w:t>
      </w:r>
    </w:p>
    <w:p w14:paraId="13CB70B1" w14:textId="77777777" w:rsidR="00C32178" w:rsidRPr="00C32178" w:rsidRDefault="00C32178" w:rsidP="00C32178">
      <w:pPr>
        <w:rPr>
          <w:lang w:val="en-US"/>
        </w:rPr>
      </w:pPr>
      <w:r w:rsidRPr="00C32178">
        <w:rPr>
          <w:lang w:val="en-US"/>
        </w:rPr>
        <w:t>}</w:t>
      </w:r>
    </w:p>
    <w:p w14:paraId="7EAEE49A" w14:textId="77777777" w:rsidR="00C32178" w:rsidRPr="00C32178" w:rsidRDefault="00C32178" w:rsidP="00C32178">
      <w:pPr>
        <w:rPr>
          <w:lang w:val="en-US"/>
        </w:rPr>
      </w:pPr>
    </w:p>
    <w:p w14:paraId="1684F1E4" w14:textId="77777777" w:rsidR="00C32178" w:rsidRPr="00C32178" w:rsidRDefault="00C32178" w:rsidP="00C32178">
      <w:pPr>
        <w:rPr>
          <w:lang w:val="en-US"/>
        </w:rPr>
      </w:pPr>
      <w:r w:rsidRPr="00C32178">
        <w:rPr>
          <w:lang w:val="en-US"/>
        </w:rPr>
        <w:t>.effect-3 {</w:t>
      </w:r>
    </w:p>
    <w:p w14:paraId="05407ABE" w14:textId="77777777" w:rsidR="00C32178" w:rsidRPr="00C32178" w:rsidRDefault="00C32178" w:rsidP="00C32178">
      <w:pPr>
        <w:rPr>
          <w:lang w:val="en-US"/>
        </w:rPr>
      </w:pPr>
      <w:r w:rsidRPr="00C32178">
        <w:rPr>
          <w:lang w:val="en-US"/>
        </w:rPr>
        <w:t xml:space="preserve">    background-color: #2ac56c;</w:t>
      </w:r>
    </w:p>
    <w:p w14:paraId="15B1865F" w14:textId="77777777" w:rsidR="00C32178" w:rsidRPr="00C32178" w:rsidRDefault="00C32178" w:rsidP="00C32178">
      <w:pPr>
        <w:rPr>
          <w:lang w:val="en-US"/>
        </w:rPr>
      </w:pPr>
      <w:r w:rsidRPr="00C32178">
        <w:rPr>
          <w:lang w:val="en-US"/>
        </w:rPr>
        <w:t>}</w:t>
      </w:r>
    </w:p>
    <w:p w14:paraId="567C9897" w14:textId="77777777" w:rsidR="00C32178" w:rsidRPr="00C32178" w:rsidRDefault="00C32178" w:rsidP="00C32178">
      <w:pPr>
        <w:rPr>
          <w:lang w:val="en-US"/>
        </w:rPr>
      </w:pPr>
    </w:p>
    <w:p w14:paraId="04F6CDE6" w14:textId="77777777" w:rsidR="00C32178" w:rsidRPr="00C32178" w:rsidRDefault="00C32178" w:rsidP="00C32178">
      <w:pPr>
        <w:rPr>
          <w:lang w:val="en-US"/>
        </w:rPr>
      </w:pPr>
      <w:r w:rsidRPr="00C32178">
        <w:rPr>
          <w:lang w:val="en-US"/>
        </w:rPr>
        <w:t>.effect-3 a {</w:t>
      </w:r>
    </w:p>
    <w:p w14:paraId="0B459965" w14:textId="77777777" w:rsidR="00C32178" w:rsidRPr="00C32178" w:rsidRDefault="00C32178" w:rsidP="00C32178">
      <w:pPr>
        <w:rPr>
          <w:lang w:val="en-US"/>
        </w:rPr>
      </w:pPr>
      <w:r w:rsidRPr="00C32178">
        <w:rPr>
          <w:lang w:val="en-US"/>
        </w:rPr>
        <w:t xml:space="preserve">    color: rgba(0, 0, 0, 0.2);</w:t>
      </w:r>
    </w:p>
    <w:p w14:paraId="081A6AF2" w14:textId="77777777" w:rsidR="00C32178" w:rsidRPr="00C32178" w:rsidRDefault="00C32178" w:rsidP="00C32178">
      <w:pPr>
        <w:rPr>
          <w:lang w:val="en-US"/>
        </w:rPr>
      </w:pPr>
      <w:r w:rsidRPr="00C32178">
        <w:rPr>
          <w:lang w:val="en-US"/>
        </w:rPr>
        <w:t xml:space="preserve">    font-weight: bold;</w:t>
      </w:r>
    </w:p>
    <w:p w14:paraId="788582AE" w14:textId="77777777" w:rsidR="00C32178" w:rsidRPr="00C32178" w:rsidRDefault="00C32178" w:rsidP="00C32178">
      <w:pPr>
        <w:rPr>
          <w:lang w:val="en-US"/>
        </w:rPr>
      </w:pPr>
      <w:r w:rsidRPr="00C32178">
        <w:rPr>
          <w:lang w:val="en-US"/>
        </w:rPr>
        <w:t>}</w:t>
      </w:r>
    </w:p>
    <w:p w14:paraId="34F332F7" w14:textId="77777777" w:rsidR="00C32178" w:rsidRPr="00C32178" w:rsidRDefault="00C32178" w:rsidP="00C32178">
      <w:pPr>
        <w:rPr>
          <w:lang w:val="en-US"/>
        </w:rPr>
      </w:pPr>
    </w:p>
    <w:p w14:paraId="70F6FAFB" w14:textId="77777777" w:rsidR="00C32178" w:rsidRPr="00C32178" w:rsidRDefault="00C32178" w:rsidP="00C32178">
      <w:pPr>
        <w:rPr>
          <w:lang w:val="en-US"/>
        </w:rPr>
      </w:pPr>
      <w:r w:rsidRPr="00C32178">
        <w:rPr>
          <w:lang w:val="en-US"/>
        </w:rPr>
        <w:t>.effect-3 a::before {</w:t>
      </w:r>
    </w:p>
    <w:p w14:paraId="4E075370" w14:textId="77777777" w:rsidR="00C32178" w:rsidRPr="00C32178" w:rsidRDefault="00C32178" w:rsidP="00C32178">
      <w:pPr>
        <w:rPr>
          <w:lang w:val="en-US"/>
        </w:rPr>
      </w:pPr>
      <w:r w:rsidRPr="00C32178">
        <w:rPr>
          <w:lang w:val="en-US"/>
        </w:rPr>
        <w:t xml:space="preserve">    content: attr(data-hover);</w:t>
      </w:r>
    </w:p>
    <w:p w14:paraId="0A18CB07" w14:textId="77777777" w:rsidR="00C32178" w:rsidRPr="00C32178" w:rsidRDefault="00C32178" w:rsidP="00C32178">
      <w:pPr>
        <w:rPr>
          <w:lang w:val="en-US"/>
        </w:rPr>
      </w:pPr>
      <w:r w:rsidRPr="00C32178">
        <w:rPr>
          <w:lang w:val="en-US"/>
        </w:rPr>
        <w:t xml:space="preserve">    position: absolute;</w:t>
      </w:r>
    </w:p>
    <w:p w14:paraId="74318F20" w14:textId="77777777" w:rsidR="00C32178" w:rsidRPr="00C32178" w:rsidRDefault="00C32178" w:rsidP="00C32178">
      <w:pPr>
        <w:rPr>
          <w:lang w:val="en-US"/>
        </w:rPr>
      </w:pPr>
      <w:r w:rsidRPr="00C32178">
        <w:rPr>
          <w:lang w:val="en-US"/>
        </w:rPr>
        <w:t xml:space="preserve">    color: #ffffff;</w:t>
      </w:r>
    </w:p>
    <w:p w14:paraId="2C4CB8AF" w14:textId="77777777" w:rsidR="00C32178" w:rsidRPr="00C32178" w:rsidRDefault="00C32178" w:rsidP="00C32178">
      <w:pPr>
        <w:rPr>
          <w:lang w:val="en-US"/>
        </w:rPr>
      </w:pPr>
      <w:r w:rsidRPr="00C32178">
        <w:rPr>
          <w:lang w:val="en-US"/>
        </w:rPr>
        <w:t xml:space="preserve">    transition: transform 0.3s, opacity 0.3s;</w:t>
      </w:r>
    </w:p>
    <w:p w14:paraId="1655E75F" w14:textId="77777777" w:rsidR="00C32178" w:rsidRPr="00C32178" w:rsidRDefault="00C32178" w:rsidP="00C32178">
      <w:pPr>
        <w:rPr>
          <w:lang w:val="en-US"/>
        </w:rPr>
      </w:pPr>
      <w:r w:rsidRPr="00C32178">
        <w:rPr>
          <w:lang w:val="en-US"/>
        </w:rPr>
        <w:t>}</w:t>
      </w:r>
    </w:p>
    <w:p w14:paraId="7899DA29" w14:textId="77777777" w:rsidR="00C32178" w:rsidRPr="00C32178" w:rsidRDefault="00C32178" w:rsidP="00C32178">
      <w:pPr>
        <w:rPr>
          <w:lang w:val="en-US"/>
        </w:rPr>
      </w:pPr>
    </w:p>
    <w:p w14:paraId="41534F01" w14:textId="77777777" w:rsidR="00C32178" w:rsidRPr="00C32178" w:rsidRDefault="00C32178" w:rsidP="00C32178">
      <w:pPr>
        <w:rPr>
          <w:lang w:val="en-US"/>
        </w:rPr>
      </w:pPr>
      <w:r w:rsidRPr="00C32178">
        <w:rPr>
          <w:lang w:val="en-US"/>
        </w:rPr>
        <w:t>.effect-3 a:hover::before {</w:t>
      </w:r>
    </w:p>
    <w:p w14:paraId="340AB9CC" w14:textId="77777777" w:rsidR="00C32178" w:rsidRPr="00C32178" w:rsidRDefault="00C32178" w:rsidP="00C32178">
      <w:pPr>
        <w:rPr>
          <w:lang w:val="en-US"/>
        </w:rPr>
      </w:pPr>
      <w:r w:rsidRPr="00C32178">
        <w:rPr>
          <w:lang w:val="en-US"/>
        </w:rPr>
        <w:t xml:space="preserve">    transform: scale(0.9);</w:t>
      </w:r>
    </w:p>
    <w:p w14:paraId="1A86982F" w14:textId="77777777" w:rsidR="00C32178" w:rsidRPr="00C32178" w:rsidRDefault="00C32178" w:rsidP="00C32178">
      <w:pPr>
        <w:rPr>
          <w:lang w:val="en-US"/>
        </w:rPr>
      </w:pPr>
      <w:r w:rsidRPr="00C32178">
        <w:rPr>
          <w:lang w:val="en-US"/>
        </w:rPr>
        <w:t xml:space="preserve">    opacity: 0;</w:t>
      </w:r>
    </w:p>
    <w:p w14:paraId="38890B15" w14:textId="77777777" w:rsidR="00C32178" w:rsidRPr="00C32178" w:rsidRDefault="00C32178" w:rsidP="00C32178">
      <w:pPr>
        <w:rPr>
          <w:lang w:val="en-US"/>
        </w:rPr>
      </w:pPr>
      <w:r w:rsidRPr="00C32178">
        <w:rPr>
          <w:lang w:val="en-US"/>
        </w:rPr>
        <w:t>}</w:t>
      </w:r>
    </w:p>
    <w:p w14:paraId="7C7AED75" w14:textId="77777777" w:rsidR="00C32178" w:rsidRPr="00C32178" w:rsidRDefault="00C32178" w:rsidP="00C32178">
      <w:pPr>
        <w:rPr>
          <w:lang w:val="en-US"/>
        </w:rPr>
      </w:pPr>
    </w:p>
    <w:p w14:paraId="12F490A0" w14:textId="77777777" w:rsidR="00C32178" w:rsidRPr="00C32178" w:rsidRDefault="00C32178" w:rsidP="00C32178">
      <w:pPr>
        <w:rPr>
          <w:lang w:val="en-US"/>
        </w:rPr>
      </w:pPr>
      <w:r w:rsidRPr="00C32178">
        <w:rPr>
          <w:lang w:val="en-US"/>
        </w:rPr>
        <w:t>.effect-4 {</w:t>
      </w:r>
    </w:p>
    <w:p w14:paraId="4B5D0BFD" w14:textId="77777777" w:rsidR="00C32178" w:rsidRPr="00C32178" w:rsidRDefault="00C32178" w:rsidP="00C32178">
      <w:pPr>
        <w:rPr>
          <w:lang w:val="en-US"/>
        </w:rPr>
      </w:pPr>
      <w:r w:rsidRPr="00C32178">
        <w:rPr>
          <w:lang w:val="en-US"/>
        </w:rPr>
        <w:t xml:space="preserve">    background-color: #3fa46a;</w:t>
      </w:r>
    </w:p>
    <w:p w14:paraId="4BA1B5C9" w14:textId="77777777" w:rsidR="00C32178" w:rsidRPr="00C32178" w:rsidRDefault="00C32178" w:rsidP="00C32178">
      <w:pPr>
        <w:rPr>
          <w:lang w:val="en-US"/>
        </w:rPr>
      </w:pPr>
      <w:r w:rsidRPr="00C32178">
        <w:rPr>
          <w:lang w:val="en-US"/>
        </w:rPr>
        <w:t>}</w:t>
      </w:r>
    </w:p>
    <w:p w14:paraId="15C7C7CC" w14:textId="77777777" w:rsidR="00C32178" w:rsidRPr="00C32178" w:rsidRDefault="00C32178" w:rsidP="00C32178">
      <w:pPr>
        <w:rPr>
          <w:lang w:val="en-US"/>
        </w:rPr>
      </w:pPr>
    </w:p>
    <w:p w14:paraId="2C48A68A" w14:textId="77777777" w:rsidR="00C32178" w:rsidRPr="00C32178" w:rsidRDefault="00C32178" w:rsidP="00C32178">
      <w:pPr>
        <w:rPr>
          <w:lang w:val="en-US"/>
        </w:rPr>
      </w:pPr>
      <w:r w:rsidRPr="00C32178">
        <w:rPr>
          <w:lang w:val="en-US"/>
        </w:rPr>
        <w:t>.effect-4 a {</w:t>
      </w:r>
    </w:p>
    <w:p w14:paraId="7A29D645" w14:textId="77777777" w:rsidR="00C32178" w:rsidRPr="00C32178" w:rsidRDefault="00C32178" w:rsidP="00C32178">
      <w:pPr>
        <w:rPr>
          <w:lang w:val="en-US"/>
        </w:rPr>
      </w:pPr>
      <w:r w:rsidRPr="00C32178">
        <w:rPr>
          <w:lang w:val="en-US"/>
        </w:rPr>
        <w:t xml:space="preserve">    padding: 8px;</w:t>
      </w:r>
    </w:p>
    <w:p w14:paraId="320E029D" w14:textId="77777777" w:rsidR="00C32178" w:rsidRPr="00C32178" w:rsidRDefault="00C32178" w:rsidP="00C32178">
      <w:pPr>
        <w:rPr>
          <w:lang w:val="en-US"/>
        </w:rPr>
      </w:pPr>
      <w:r w:rsidRPr="00C32178">
        <w:rPr>
          <w:lang w:val="en-US"/>
        </w:rPr>
        <w:t xml:space="preserve">    font-weight: bold;</w:t>
      </w:r>
    </w:p>
    <w:p w14:paraId="5E870A17" w14:textId="77777777" w:rsidR="00C32178" w:rsidRPr="00C32178" w:rsidRDefault="00C32178" w:rsidP="00C32178">
      <w:pPr>
        <w:rPr>
          <w:lang w:val="en-US"/>
        </w:rPr>
      </w:pPr>
      <w:r w:rsidRPr="00C32178">
        <w:rPr>
          <w:lang w:val="en-US"/>
        </w:rPr>
        <w:t xml:space="preserve">    color: #237546;</w:t>
      </w:r>
    </w:p>
    <w:p w14:paraId="7D9AF203" w14:textId="77777777" w:rsidR="00C32178" w:rsidRPr="00C32178" w:rsidRDefault="00C32178" w:rsidP="00C32178">
      <w:pPr>
        <w:rPr>
          <w:lang w:val="en-US"/>
        </w:rPr>
      </w:pPr>
      <w:r w:rsidRPr="00C32178">
        <w:rPr>
          <w:lang w:val="en-US"/>
        </w:rPr>
        <w:t>}</w:t>
      </w:r>
    </w:p>
    <w:p w14:paraId="3C435F3E" w14:textId="77777777" w:rsidR="00C32178" w:rsidRPr="00C32178" w:rsidRDefault="00C32178" w:rsidP="00C32178">
      <w:pPr>
        <w:rPr>
          <w:lang w:val="en-US"/>
        </w:rPr>
      </w:pPr>
    </w:p>
    <w:p w14:paraId="7FA994A0" w14:textId="77777777" w:rsidR="00C32178" w:rsidRPr="00C32178" w:rsidRDefault="00C32178" w:rsidP="00C32178">
      <w:pPr>
        <w:rPr>
          <w:lang w:val="en-US"/>
        </w:rPr>
      </w:pPr>
      <w:r w:rsidRPr="00C32178">
        <w:rPr>
          <w:lang w:val="en-US"/>
        </w:rPr>
        <w:t>.effect-4 a:hover {</w:t>
      </w:r>
    </w:p>
    <w:p w14:paraId="27B7CCCA" w14:textId="77777777" w:rsidR="00C32178" w:rsidRPr="00C32178" w:rsidRDefault="00C32178" w:rsidP="00C32178">
      <w:pPr>
        <w:rPr>
          <w:lang w:val="en-US"/>
        </w:rPr>
      </w:pPr>
      <w:r w:rsidRPr="00C32178">
        <w:rPr>
          <w:lang w:val="en-US"/>
        </w:rPr>
        <w:t xml:space="preserve">    color: #ffffff;</w:t>
      </w:r>
    </w:p>
    <w:p w14:paraId="5138353A" w14:textId="77777777" w:rsidR="00C32178" w:rsidRPr="00C32178" w:rsidRDefault="00C32178" w:rsidP="00C32178">
      <w:pPr>
        <w:rPr>
          <w:lang w:val="en-US"/>
        </w:rPr>
      </w:pPr>
      <w:r w:rsidRPr="00C32178">
        <w:rPr>
          <w:lang w:val="en-US"/>
        </w:rPr>
        <w:t xml:space="preserve">    transition: color 0.3s;</w:t>
      </w:r>
    </w:p>
    <w:p w14:paraId="745ED5B9" w14:textId="77777777" w:rsidR="00C32178" w:rsidRPr="00C32178" w:rsidRDefault="00C32178" w:rsidP="00C32178">
      <w:pPr>
        <w:rPr>
          <w:lang w:val="en-US"/>
        </w:rPr>
      </w:pPr>
      <w:r w:rsidRPr="00C32178">
        <w:rPr>
          <w:lang w:val="en-US"/>
        </w:rPr>
        <w:t>}</w:t>
      </w:r>
    </w:p>
    <w:p w14:paraId="753A0A5F" w14:textId="77777777" w:rsidR="00C32178" w:rsidRPr="00C32178" w:rsidRDefault="00C32178" w:rsidP="00C32178">
      <w:pPr>
        <w:rPr>
          <w:lang w:val="en-US"/>
        </w:rPr>
      </w:pPr>
    </w:p>
    <w:p w14:paraId="4EACDB91" w14:textId="77777777" w:rsidR="00C32178" w:rsidRPr="00C32178" w:rsidRDefault="00C32178" w:rsidP="00C32178">
      <w:pPr>
        <w:rPr>
          <w:lang w:val="en-US"/>
        </w:rPr>
      </w:pPr>
      <w:r w:rsidRPr="00C32178">
        <w:rPr>
          <w:lang w:val="en-US"/>
        </w:rPr>
        <w:t>.effect-4 a::before,</w:t>
      </w:r>
    </w:p>
    <w:p w14:paraId="587029A8" w14:textId="77777777" w:rsidR="00C32178" w:rsidRPr="00C32178" w:rsidRDefault="00C32178" w:rsidP="00C32178">
      <w:pPr>
        <w:rPr>
          <w:lang w:val="en-US"/>
        </w:rPr>
      </w:pPr>
      <w:r w:rsidRPr="00C32178">
        <w:rPr>
          <w:lang w:val="en-US"/>
        </w:rPr>
        <w:t>.effect-4 a::after {</w:t>
      </w:r>
    </w:p>
    <w:p w14:paraId="61FB0605" w14:textId="77777777" w:rsidR="00C32178" w:rsidRPr="00C32178" w:rsidRDefault="00C32178" w:rsidP="00C32178">
      <w:pPr>
        <w:rPr>
          <w:lang w:val="en-US"/>
        </w:rPr>
      </w:pPr>
      <w:r w:rsidRPr="00C32178">
        <w:rPr>
          <w:lang w:val="en-US"/>
        </w:rPr>
        <w:t xml:space="preserve">    content: "";</w:t>
      </w:r>
    </w:p>
    <w:p w14:paraId="7622CE8C" w14:textId="77777777" w:rsidR="00C32178" w:rsidRPr="00C32178" w:rsidRDefault="00C32178" w:rsidP="00C32178">
      <w:pPr>
        <w:rPr>
          <w:lang w:val="en-US"/>
        </w:rPr>
      </w:pPr>
      <w:r w:rsidRPr="00C32178">
        <w:rPr>
          <w:lang w:val="en-US"/>
        </w:rPr>
        <w:lastRenderedPageBreak/>
        <w:t xml:space="preserve">    position: absolute;</w:t>
      </w:r>
    </w:p>
    <w:p w14:paraId="305ABDCE" w14:textId="77777777" w:rsidR="00C32178" w:rsidRPr="00C32178" w:rsidRDefault="00C32178" w:rsidP="00C32178">
      <w:pPr>
        <w:rPr>
          <w:lang w:val="en-US"/>
        </w:rPr>
      </w:pPr>
      <w:r w:rsidRPr="00C32178">
        <w:rPr>
          <w:lang w:val="en-US"/>
        </w:rPr>
        <w:t xml:space="preserve">    left: 0;</w:t>
      </w:r>
    </w:p>
    <w:p w14:paraId="243065DF" w14:textId="77777777" w:rsidR="00C32178" w:rsidRPr="00C32178" w:rsidRDefault="00C32178" w:rsidP="00C32178">
      <w:pPr>
        <w:rPr>
          <w:lang w:val="en-US"/>
        </w:rPr>
      </w:pPr>
      <w:r w:rsidRPr="00C32178">
        <w:rPr>
          <w:lang w:val="en-US"/>
        </w:rPr>
        <w:t xml:space="preserve">    width: 100%;</w:t>
      </w:r>
    </w:p>
    <w:p w14:paraId="6FC0F446" w14:textId="77777777" w:rsidR="00C32178" w:rsidRPr="00C32178" w:rsidRDefault="00C32178" w:rsidP="00C32178">
      <w:pPr>
        <w:rPr>
          <w:lang w:val="en-US"/>
        </w:rPr>
      </w:pPr>
      <w:r w:rsidRPr="00C32178">
        <w:rPr>
          <w:lang w:val="en-US"/>
        </w:rPr>
        <w:t xml:space="preserve">    height: 2px;</w:t>
      </w:r>
    </w:p>
    <w:p w14:paraId="58682095" w14:textId="77777777" w:rsidR="00C32178" w:rsidRPr="00C32178" w:rsidRDefault="00C32178" w:rsidP="00C32178">
      <w:pPr>
        <w:rPr>
          <w:lang w:val="en-US"/>
        </w:rPr>
      </w:pPr>
      <w:r w:rsidRPr="00C32178">
        <w:rPr>
          <w:lang w:val="en-US"/>
        </w:rPr>
        <w:t xml:space="preserve">    background-color: #ffffff;</w:t>
      </w:r>
    </w:p>
    <w:p w14:paraId="2DB6D769" w14:textId="77777777" w:rsidR="00C32178" w:rsidRPr="00C32178" w:rsidRDefault="00C32178" w:rsidP="00C32178">
      <w:pPr>
        <w:rPr>
          <w:lang w:val="en-US"/>
        </w:rPr>
      </w:pPr>
      <w:r w:rsidRPr="00C32178">
        <w:rPr>
          <w:lang w:val="en-US"/>
        </w:rPr>
        <w:t xml:space="preserve">    opacity: 0;</w:t>
      </w:r>
    </w:p>
    <w:p w14:paraId="5A72A478" w14:textId="77777777" w:rsidR="00C32178" w:rsidRPr="00C32178" w:rsidRDefault="00C32178" w:rsidP="00C32178">
      <w:pPr>
        <w:rPr>
          <w:lang w:val="en-US"/>
        </w:rPr>
      </w:pPr>
      <w:r w:rsidRPr="00C32178">
        <w:rPr>
          <w:lang w:val="en-US"/>
        </w:rPr>
        <w:t xml:space="preserve">    transition: opacity 0.3s, transform 0.3s;</w:t>
      </w:r>
    </w:p>
    <w:p w14:paraId="7B1C7AD0" w14:textId="77777777" w:rsidR="00C32178" w:rsidRPr="00C32178" w:rsidRDefault="00C32178" w:rsidP="00C32178">
      <w:pPr>
        <w:rPr>
          <w:lang w:val="en-US"/>
        </w:rPr>
      </w:pPr>
      <w:r w:rsidRPr="00C32178">
        <w:rPr>
          <w:lang w:val="en-US"/>
        </w:rPr>
        <w:t>}</w:t>
      </w:r>
    </w:p>
    <w:p w14:paraId="0EA07AFF" w14:textId="77777777" w:rsidR="00C32178" w:rsidRPr="00C32178" w:rsidRDefault="00C32178" w:rsidP="00C32178">
      <w:pPr>
        <w:rPr>
          <w:lang w:val="en-US"/>
        </w:rPr>
      </w:pPr>
    </w:p>
    <w:p w14:paraId="3D9B3ECF" w14:textId="77777777" w:rsidR="00C32178" w:rsidRPr="00C32178" w:rsidRDefault="00C32178" w:rsidP="00C32178">
      <w:pPr>
        <w:rPr>
          <w:lang w:val="en-US"/>
        </w:rPr>
      </w:pPr>
      <w:r w:rsidRPr="00C32178">
        <w:rPr>
          <w:lang w:val="en-US"/>
        </w:rPr>
        <w:t>.effect-4 a::before {</w:t>
      </w:r>
    </w:p>
    <w:p w14:paraId="07C5718E" w14:textId="77777777" w:rsidR="00C32178" w:rsidRPr="00C32178" w:rsidRDefault="00C32178" w:rsidP="00C32178">
      <w:pPr>
        <w:rPr>
          <w:lang w:val="en-US"/>
        </w:rPr>
      </w:pPr>
      <w:r w:rsidRPr="00C32178">
        <w:rPr>
          <w:lang w:val="en-US"/>
        </w:rPr>
        <w:t xml:space="preserve">    top: 0;</w:t>
      </w:r>
    </w:p>
    <w:p w14:paraId="3CA20CB5" w14:textId="77777777" w:rsidR="00C32178" w:rsidRPr="00C32178" w:rsidRDefault="00C32178" w:rsidP="00C32178">
      <w:pPr>
        <w:rPr>
          <w:lang w:val="en-US"/>
        </w:rPr>
      </w:pPr>
      <w:r w:rsidRPr="00C32178">
        <w:rPr>
          <w:lang w:val="en-US"/>
        </w:rPr>
        <w:t xml:space="preserve">    transform: translateY(-10px);</w:t>
      </w:r>
    </w:p>
    <w:p w14:paraId="2FCE5778" w14:textId="77777777" w:rsidR="00C32178" w:rsidRPr="00C32178" w:rsidRDefault="00C32178" w:rsidP="00C32178">
      <w:pPr>
        <w:rPr>
          <w:lang w:val="en-US"/>
        </w:rPr>
      </w:pPr>
      <w:r w:rsidRPr="00C32178">
        <w:rPr>
          <w:lang w:val="en-US"/>
        </w:rPr>
        <w:t>}</w:t>
      </w:r>
    </w:p>
    <w:p w14:paraId="19FE56A9" w14:textId="77777777" w:rsidR="00C32178" w:rsidRPr="00C32178" w:rsidRDefault="00C32178" w:rsidP="00C32178">
      <w:pPr>
        <w:rPr>
          <w:lang w:val="en-US"/>
        </w:rPr>
      </w:pPr>
    </w:p>
    <w:p w14:paraId="4D4F507C" w14:textId="77777777" w:rsidR="00C32178" w:rsidRPr="00C32178" w:rsidRDefault="00C32178" w:rsidP="00C32178">
      <w:pPr>
        <w:rPr>
          <w:lang w:val="en-US"/>
        </w:rPr>
      </w:pPr>
      <w:r w:rsidRPr="00C32178">
        <w:rPr>
          <w:lang w:val="en-US"/>
        </w:rPr>
        <w:t>.effect-4 a::after {</w:t>
      </w:r>
    </w:p>
    <w:p w14:paraId="76CF7CA3" w14:textId="77777777" w:rsidR="00C32178" w:rsidRPr="00C32178" w:rsidRDefault="00C32178" w:rsidP="00C32178">
      <w:pPr>
        <w:rPr>
          <w:lang w:val="en-US"/>
        </w:rPr>
      </w:pPr>
      <w:r w:rsidRPr="00C32178">
        <w:rPr>
          <w:lang w:val="en-US"/>
        </w:rPr>
        <w:t xml:space="preserve">    bottom: 0;</w:t>
      </w:r>
    </w:p>
    <w:p w14:paraId="10ED6005" w14:textId="77777777" w:rsidR="00C32178" w:rsidRPr="00C32178" w:rsidRDefault="00C32178" w:rsidP="00C32178">
      <w:pPr>
        <w:rPr>
          <w:lang w:val="en-US"/>
        </w:rPr>
      </w:pPr>
      <w:r w:rsidRPr="00C32178">
        <w:rPr>
          <w:lang w:val="en-US"/>
        </w:rPr>
        <w:t xml:space="preserve">    transform: translateY(10px);</w:t>
      </w:r>
    </w:p>
    <w:p w14:paraId="7D895B62" w14:textId="77777777" w:rsidR="00C32178" w:rsidRPr="00C32178" w:rsidRDefault="00C32178" w:rsidP="00C32178">
      <w:pPr>
        <w:rPr>
          <w:lang w:val="en-US"/>
        </w:rPr>
      </w:pPr>
      <w:r w:rsidRPr="00C32178">
        <w:rPr>
          <w:lang w:val="en-US"/>
        </w:rPr>
        <w:t>}</w:t>
      </w:r>
    </w:p>
    <w:p w14:paraId="1983A7F4" w14:textId="77777777" w:rsidR="00C32178" w:rsidRPr="00C32178" w:rsidRDefault="00C32178" w:rsidP="00C32178">
      <w:pPr>
        <w:rPr>
          <w:lang w:val="en-US"/>
        </w:rPr>
      </w:pPr>
    </w:p>
    <w:p w14:paraId="6ACEFE1A" w14:textId="77777777" w:rsidR="00C32178" w:rsidRPr="00C32178" w:rsidRDefault="00C32178" w:rsidP="00C32178">
      <w:pPr>
        <w:rPr>
          <w:lang w:val="en-US"/>
        </w:rPr>
      </w:pPr>
      <w:r w:rsidRPr="00C32178">
        <w:rPr>
          <w:lang w:val="en-US"/>
        </w:rPr>
        <w:t>.effect-4 a:hover::before,</w:t>
      </w:r>
    </w:p>
    <w:p w14:paraId="21F709B5" w14:textId="77777777" w:rsidR="00C32178" w:rsidRPr="00C32178" w:rsidRDefault="00C32178" w:rsidP="00C32178">
      <w:pPr>
        <w:rPr>
          <w:lang w:val="en-US"/>
        </w:rPr>
      </w:pPr>
      <w:r w:rsidRPr="00C32178">
        <w:rPr>
          <w:lang w:val="en-US"/>
        </w:rPr>
        <w:t>.effect-4 a:hover::after {</w:t>
      </w:r>
    </w:p>
    <w:p w14:paraId="1D3C2BB7" w14:textId="77777777" w:rsidR="00C32178" w:rsidRPr="00C32178" w:rsidRDefault="00C32178" w:rsidP="00C32178">
      <w:pPr>
        <w:rPr>
          <w:lang w:val="en-US"/>
        </w:rPr>
      </w:pPr>
      <w:r w:rsidRPr="00C32178">
        <w:rPr>
          <w:lang w:val="en-US"/>
        </w:rPr>
        <w:t xml:space="preserve">    opacity: 1;</w:t>
      </w:r>
    </w:p>
    <w:p w14:paraId="2865BF7C" w14:textId="77777777" w:rsidR="00C32178" w:rsidRPr="00C32178" w:rsidRDefault="00C32178" w:rsidP="00C32178">
      <w:pPr>
        <w:rPr>
          <w:lang w:val="en-US"/>
        </w:rPr>
      </w:pPr>
      <w:r w:rsidRPr="00C32178">
        <w:rPr>
          <w:lang w:val="en-US"/>
        </w:rPr>
        <w:t xml:space="preserve">    transform: translateY(0px);</w:t>
      </w:r>
    </w:p>
    <w:p w14:paraId="070B9E99" w14:textId="716A4178" w:rsidR="00C32178" w:rsidRDefault="00C32178" w:rsidP="00C32178">
      <w:pPr>
        <w:rPr>
          <w:lang w:val="en-US"/>
        </w:rPr>
      </w:pPr>
      <w:r w:rsidRPr="00C32178">
        <w:rPr>
          <w:lang w:val="en-US"/>
        </w:rPr>
        <w:t>}</w:t>
      </w:r>
    </w:p>
    <w:p w14:paraId="145E8FCF" w14:textId="0ABFAB61" w:rsidR="00C32178" w:rsidRDefault="00C32178" w:rsidP="00C32178">
      <w:pPr>
        <w:rPr>
          <w:lang w:val="en-US"/>
        </w:rPr>
      </w:pPr>
    </w:p>
    <w:p w14:paraId="18C14217" w14:textId="77777777" w:rsidR="00C32178" w:rsidRPr="00FB59EA" w:rsidRDefault="00C32178" w:rsidP="00C32178">
      <w:pPr>
        <w:pStyle w:val="2"/>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4911245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31AB784B"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A329D8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22D30EE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15F078BC"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45548795" w14:textId="77777777" w:rsidR="00C32178" w:rsidRDefault="00C32178" w:rsidP="00C32178">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56E23D50"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0570C4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667E5D40" w14:textId="70DBB96A" w:rsidR="00C32178" w:rsidRDefault="00C32178" w:rsidP="00C32178">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6073CD3" wp14:editId="4DA5E8AB">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CC4435"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6F616491"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36481929"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06FA0D4B"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41DCB017"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4A5C44E3"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50CB8CD5"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7F225A86" w14:textId="77777777" w:rsidR="0035269D" w:rsidRDefault="0035269D" w:rsidP="0035269D">
      <w:pPr>
        <w:pStyle w:val="2"/>
      </w:pPr>
      <w:r>
        <w:t>Закруглённые внутрь углы, шаг 2 </w:t>
      </w:r>
      <w:r>
        <w:rPr>
          <w:bCs/>
          <w:color w:val="999999"/>
          <w:sz w:val="37"/>
          <w:szCs w:val="37"/>
        </w:rPr>
        <w:t>[16/31]</w:t>
      </w:r>
    </w:p>
    <w:p w14:paraId="63F7B7F8" w14:textId="77777777" w:rsidR="0035269D" w:rsidRDefault="0035269D" w:rsidP="0035269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754AD728"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532D1F94"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052148F6"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68F8B0D3"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7BC689B9" w14:textId="77777777" w:rsidR="00F22DBA" w:rsidRDefault="00F22DBA" w:rsidP="00F22DBA">
      <w:pPr>
        <w:pStyle w:val="2"/>
      </w:pPr>
      <w:r>
        <w:t>Закруглённые внутрь углы, шаг 3 </w:t>
      </w:r>
      <w:r>
        <w:rPr>
          <w:bCs/>
          <w:color w:val="999999"/>
          <w:sz w:val="37"/>
          <w:szCs w:val="37"/>
        </w:rPr>
        <w:t>[17/31]</w:t>
      </w:r>
    </w:p>
    <w:p w14:paraId="0A9E7905" w14:textId="77777777" w:rsidR="00F22DBA" w:rsidRDefault="00F22DBA" w:rsidP="00F22D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43E3159B"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79C0C734"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73A7054E"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6983856F"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04434684" w14:textId="77777777" w:rsidR="009A3769" w:rsidRDefault="009A3769" w:rsidP="009A3769">
      <w:pPr>
        <w:pStyle w:val="2"/>
      </w:pPr>
      <w:r>
        <w:t>Закруглённые внутрь углы, шаг 4 </w:t>
      </w:r>
      <w:r>
        <w:rPr>
          <w:bCs/>
          <w:color w:val="999999"/>
          <w:sz w:val="37"/>
          <w:szCs w:val="37"/>
        </w:rPr>
        <w:t>[18/31]</w:t>
      </w:r>
    </w:p>
    <w:p w14:paraId="23F4EE3A" w14:textId="77777777" w:rsidR="009A3769" w:rsidRDefault="009A3769" w:rsidP="009A3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141BEB0D"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0E150E58"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8D3F76C"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6C7BF94"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480D6655"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4368AC20" w14:textId="77777777" w:rsidR="009A3769" w:rsidRPr="009A3769" w:rsidRDefault="009A3769" w:rsidP="009A3769">
      <w:pPr>
        <w:rPr>
          <w:lang w:val="en-US"/>
        </w:rPr>
      </w:pPr>
      <w:r w:rsidRPr="009A3769">
        <w:rPr>
          <w:lang w:val="en-US"/>
        </w:rPr>
        <w:t>&lt;!DOCTYPE html&gt;</w:t>
      </w:r>
    </w:p>
    <w:p w14:paraId="21A02F41" w14:textId="77777777" w:rsidR="009A3769" w:rsidRPr="009A3769" w:rsidRDefault="009A3769" w:rsidP="009A3769">
      <w:pPr>
        <w:rPr>
          <w:lang w:val="en-US"/>
        </w:rPr>
      </w:pPr>
      <w:r w:rsidRPr="009A3769">
        <w:rPr>
          <w:lang w:val="en-US"/>
        </w:rPr>
        <w:t>&lt;html lang="ru"&gt;</w:t>
      </w:r>
    </w:p>
    <w:p w14:paraId="19418C1C" w14:textId="77777777" w:rsidR="009A3769" w:rsidRPr="009A3769" w:rsidRDefault="009A3769" w:rsidP="009A3769">
      <w:pPr>
        <w:rPr>
          <w:lang w:val="en-US"/>
        </w:rPr>
      </w:pPr>
      <w:r w:rsidRPr="009A3769">
        <w:rPr>
          <w:lang w:val="en-US"/>
        </w:rPr>
        <w:t xml:space="preserve">    &lt;head&gt;</w:t>
      </w:r>
    </w:p>
    <w:p w14:paraId="02A8CA32" w14:textId="77777777" w:rsidR="009A3769" w:rsidRPr="009A3769" w:rsidRDefault="009A3769" w:rsidP="009A3769">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2061803C" w14:textId="77777777" w:rsidR="009A3769" w:rsidRPr="009A3769" w:rsidRDefault="009A3769" w:rsidP="009A3769">
      <w:pPr>
        <w:rPr>
          <w:lang w:val="en-US"/>
        </w:rPr>
      </w:pPr>
      <w:r w:rsidRPr="009A3769">
        <w:rPr>
          <w:lang w:val="en-US"/>
        </w:rPr>
        <w:t xml:space="preserve">        &lt;meta charset="utf-8"&gt;</w:t>
      </w:r>
    </w:p>
    <w:p w14:paraId="57814DBF" w14:textId="77777777" w:rsidR="009A3769" w:rsidRPr="009A3769" w:rsidRDefault="009A3769" w:rsidP="009A3769">
      <w:pPr>
        <w:rPr>
          <w:lang w:val="en-US"/>
        </w:rPr>
      </w:pPr>
      <w:r w:rsidRPr="009A3769">
        <w:rPr>
          <w:lang w:val="en-US"/>
        </w:rPr>
        <w:t xml:space="preserve">        &lt;base href="/assets/course76/"&gt;</w:t>
      </w:r>
    </w:p>
    <w:p w14:paraId="169081F7" w14:textId="77777777" w:rsidR="009A3769" w:rsidRPr="009A3769" w:rsidRDefault="009A3769" w:rsidP="009A3769">
      <w:pPr>
        <w:rPr>
          <w:lang w:val="en-US"/>
        </w:rPr>
      </w:pPr>
      <w:r w:rsidRPr="009A3769">
        <w:rPr>
          <w:lang w:val="en-US"/>
        </w:rPr>
        <w:t xml:space="preserve">        &lt;link href="//fonts.googleapis.com/css?family=Lora:italic&amp;subset=latin,cyrillic" rel="stylesheet" type="text/css"&gt;</w:t>
      </w:r>
    </w:p>
    <w:p w14:paraId="40D69196" w14:textId="77777777" w:rsidR="009A3769" w:rsidRPr="009A3769" w:rsidRDefault="009A3769" w:rsidP="009A3769">
      <w:pPr>
        <w:rPr>
          <w:lang w:val="en-US"/>
        </w:rPr>
      </w:pPr>
      <w:r w:rsidRPr="009A3769">
        <w:rPr>
          <w:lang w:val="en-US"/>
        </w:rPr>
        <w:t xml:space="preserve">    &lt;/head&gt;</w:t>
      </w:r>
    </w:p>
    <w:p w14:paraId="029BEB75" w14:textId="77777777" w:rsidR="009A3769" w:rsidRPr="009A3769" w:rsidRDefault="009A3769" w:rsidP="009A3769">
      <w:pPr>
        <w:rPr>
          <w:lang w:val="en-US"/>
        </w:rPr>
      </w:pPr>
      <w:r w:rsidRPr="009A3769">
        <w:rPr>
          <w:lang w:val="en-US"/>
        </w:rPr>
        <w:t xml:space="preserve">    &lt;body&gt;</w:t>
      </w:r>
    </w:p>
    <w:p w14:paraId="32A49151" w14:textId="77777777" w:rsidR="009A3769" w:rsidRPr="009A3769" w:rsidRDefault="009A3769" w:rsidP="009A3769">
      <w:pPr>
        <w:rPr>
          <w:lang w:val="en-US"/>
        </w:rPr>
      </w:pPr>
      <w:r w:rsidRPr="009A3769">
        <w:rPr>
          <w:lang w:val="en-US"/>
        </w:rPr>
        <w:t xml:space="preserve">        &lt;blockquote class="outer"&gt;</w:t>
      </w:r>
    </w:p>
    <w:p w14:paraId="6E67918A" w14:textId="77777777" w:rsidR="009A3769" w:rsidRDefault="009A3769" w:rsidP="009A3769">
      <w:r w:rsidRPr="009A3769">
        <w:rPr>
          <w:lang w:val="en-US"/>
        </w:rPr>
        <w:t xml:space="preserve">            </w:t>
      </w:r>
      <w:r>
        <w:t>&lt;div class="inner"&gt;</w:t>
      </w:r>
    </w:p>
    <w:p w14:paraId="1647460F" w14:textId="77777777" w:rsidR="009A3769" w:rsidRDefault="009A3769" w:rsidP="009A3769">
      <w:r>
        <w:t xml:space="preserve">                &lt;p&gt;Любую теорию можно согласовать с любым фактом, если принять некоторые дополнительные допущения.&lt;/p&gt;</w:t>
      </w:r>
    </w:p>
    <w:p w14:paraId="475768B8" w14:textId="77777777" w:rsidR="009A3769" w:rsidRPr="009A3769" w:rsidRDefault="009A3769" w:rsidP="009A3769">
      <w:pPr>
        <w:rPr>
          <w:lang w:val="en-US"/>
        </w:rPr>
      </w:pPr>
      <w:r>
        <w:t xml:space="preserve">                </w:t>
      </w:r>
      <w:r w:rsidRPr="009A3769">
        <w:rPr>
          <w:lang w:val="en-US"/>
        </w:rPr>
        <w:t>&lt;footer&gt;</w:t>
      </w:r>
    </w:p>
    <w:p w14:paraId="7F592851" w14:textId="77777777" w:rsidR="009A3769" w:rsidRPr="009A3769" w:rsidRDefault="009A3769" w:rsidP="009A3769">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1A6CA496" w14:textId="77777777" w:rsidR="009A3769" w:rsidRPr="009A3769" w:rsidRDefault="009A3769" w:rsidP="009A3769">
      <w:pPr>
        <w:rPr>
          <w:lang w:val="en-US"/>
        </w:rPr>
      </w:pPr>
      <w:r w:rsidRPr="009A3769">
        <w:rPr>
          <w:lang w:val="en-US"/>
        </w:rPr>
        <w:t xml:space="preserve">                &lt;/footer&gt;</w:t>
      </w:r>
    </w:p>
    <w:p w14:paraId="54F2DD64" w14:textId="77777777" w:rsidR="009A3769" w:rsidRPr="009A3769" w:rsidRDefault="009A3769" w:rsidP="009A3769">
      <w:pPr>
        <w:rPr>
          <w:lang w:val="en-US"/>
        </w:rPr>
      </w:pPr>
      <w:r w:rsidRPr="009A3769">
        <w:rPr>
          <w:lang w:val="en-US"/>
        </w:rPr>
        <w:t xml:space="preserve">            &lt;/div&gt;</w:t>
      </w:r>
    </w:p>
    <w:p w14:paraId="04242970" w14:textId="77777777" w:rsidR="009A3769" w:rsidRPr="009A3769" w:rsidRDefault="009A3769" w:rsidP="009A3769">
      <w:pPr>
        <w:rPr>
          <w:lang w:val="en-US"/>
        </w:rPr>
      </w:pPr>
      <w:r w:rsidRPr="009A3769">
        <w:rPr>
          <w:lang w:val="en-US"/>
        </w:rPr>
        <w:t xml:space="preserve">        &lt;/blockquote&gt;</w:t>
      </w:r>
    </w:p>
    <w:p w14:paraId="7A565492" w14:textId="77777777" w:rsidR="009A3769" w:rsidRPr="009A3769" w:rsidRDefault="009A3769" w:rsidP="009A3769">
      <w:pPr>
        <w:rPr>
          <w:lang w:val="en-US"/>
        </w:rPr>
      </w:pPr>
      <w:r w:rsidRPr="009A3769">
        <w:rPr>
          <w:lang w:val="en-US"/>
        </w:rPr>
        <w:t xml:space="preserve">    &lt;/body&gt;</w:t>
      </w:r>
    </w:p>
    <w:p w14:paraId="761E5E09" w14:textId="1B835B5F" w:rsidR="00C32178" w:rsidRDefault="009A3769" w:rsidP="009A3769">
      <w:pPr>
        <w:rPr>
          <w:lang w:val="en-US"/>
        </w:rPr>
      </w:pPr>
      <w:r w:rsidRPr="009A3769">
        <w:rPr>
          <w:lang w:val="en-US"/>
        </w:rPr>
        <w:t>&lt;/html&gt;</w:t>
      </w:r>
    </w:p>
    <w:p w14:paraId="19550F1A" w14:textId="6F3105C6" w:rsidR="009A3769" w:rsidRDefault="009A3769" w:rsidP="009A3769">
      <w:pPr>
        <w:rPr>
          <w:lang w:val="en-US"/>
        </w:rPr>
      </w:pPr>
    </w:p>
    <w:p w14:paraId="14C1A46A" w14:textId="77777777" w:rsidR="009A3769" w:rsidRPr="009A3769" w:rsidRDefault="009A3769" w:rsidP="009A3769">
      <w:pPr>
        <w:rPr>
          <w:lang w:val="en-US"/>
        </w:rPr>
      </w:pPr>
      <w:r w:rsidRPr="009A3769">
        <w:rPr>
          <w:lang w:val="en-US"/>
        </w:rPr>
        <w:t>html,</w:t>
      </w:r>
    </w:p>
    <w:p w14:paraId="63CD226A" w14:textId="77777777" w:rsidR="009A3769" w:rsidRPr="009A3769" w:rsidRDefault="009A3769" w:rsidP="009A3769">
      <w:pPr>
        <w:rPr>
          <w:lang w:val="en-US"/>
        </w:rPr>
      </w:pPr>
      <w:r w:rsidRPr="009A3769">
        <w:rPr>
          <w:lang w:val="en-US"/>
        </w:rPr>
        <w:t>body {</w:t>
      </w:r>
    </w:p>
    <w:p w14:paraId="4FAE2748" w14:textId="77777777" w:rsidR="009A3769" w:rsidRPr="009A3769" w:rsidRDefault="009A3769" w:rsidP="009A3769">
      <w:pPr>
        <w:rPr>
          <w:lang w:val="en-US"/>
        </w:rPr>
      </w:pPr>
      <w:r w:rsidRPr="009A3769">
        <w:rPr>
          <w:lang w:val="en-US"/>
        </w:rPr>
        <w:lastRenderedPageBreak/>
        <w:t xml:space="preserve">    margin: 0;</w:t>
      </w:r>
    </w:p>
    <w:p w14:paraId="6725C8C6" w14:textId="77777777" w:rsidR="009A3769" w:rsidRPr="009A3769" w:rsidRDefault="009A3769" w:rsidP="009A3769">
      <w:pPr>
        <w:rPr>
          <w:lang w:val="en-US"/>
        </w:rPr>
      </w:pPr>
      <w:r w:rsidRPr="009A3769">
        <w:rPr>
          <w:lang w:val="en-US"/>
        </w:rPr>
        <w:t xml:space="preserve">    padding: 0;</w:t>
      </w:r>
    </w:p>
    <w:p w14:paraId="2F94490B" w14:textId="77777777" w:rsidR="009A3769" w:rsidRPr="009A3769" w:rsidRDefault="009A3769" w:rsidP="009A3769">
      <w:pPr>
        <w:rPr>
          <w:lang w:val="en-US"/>
        </w:rPr>
      </w:pPr>
      <w:r w:rsidRPr="009A3769">
        <w:rPr>
          <w:lang w:val="en-US"/>
        </w:rPr>
        <w:t xml:space="preserve">    font-family: "Lora", serif;</w:t>
      </w:r>
    </w:p>
    <w:p w14:paraId="66C30129" w14:textId="77777777" w:rsidR="009A3769" w:rsidRPr="009A3769" w:rsidRDefault="009A3769" w:rsidP="009A3769">
      <w:pPr>
        <w:rPr>
          <w:lang w:val="en-US"/>
        </w:rPr>
      </w:pPr>
      <w:r w:rsidRPr="009A3769">
        <w:rPr>
          <w:lang w:val="en-US"/>
        </w:rPr>
        <w:t xml:space="preserve">    color: #333333;</w:t>
      </w:r>
    </w:p>
    <w:p w14:paraId="62107DC0" w14:textId="77777777" w:rsidR="009A3769" w:rsidRPr="009A3769" w:rsidRDefault="009A3769" w:rsidP="009A3769">
      <w:pPr>
        <w:rPr>
          <w:lang w:val="en-US"/>
        </w:rPr>
      </w:pPr>
      <w:r w:rsidRPr="009A3769">
        <w:rPr>
          <w:lang w:val="en-US"/>
        </w:rPr>
        <w:t xml:space="preserve">    background-color: rgb(42, 113, 113);</w:t>
      </w:r>
    </w:p>
    <w:p w14:paraId="2DB51242" w14:textId="77777777" w:rsidR="009A3769" w:rsidRPr="009A3769" w:rsidRDefault="009A3769" w:rsidP="009A3769">
      <w:pPr>
        <w:rPr>
          <w:lang w:val="en-US"/>
        </w:rPr>
      </w:pPr>
      <w:r w:rsidRPr="009A3769">
        <w:rPr>
          <w:lang w:val="en-US"/>
        </w:rPr>
        <w:t>}</w:t>
      </w:r>
    </w:p>
    <w:p w14:paraId="168A29D9" w14:textId="77777777" w:rsidR="009A3769" w:rsidRPr="009A3769" w:rsidRDefault="009A3769" w:rsidP="009A3769">
      <w:pPr>
        <w:rPr>
          <w:lang w:val="en-US"/>
        </w:rPr>
      </w:pPr>
    </w:p>
    <w:p w14:paraId="4D742254" w14:textId="77777777" w:rsidR="009A3769" w:rsidRPr="009A3769" w:rsidRDefault="009A3769" w:rsidP="009A3769">
      <w:pPr>
        <w:rPr>
          <w:lang w:val="en-US"/>
        </w:rPr>
      </w:pPr>
      <w:r w:rsidRPr="009A3769">
        <w:rPr>
          <w:lang w:val="en-US"/>
        </w:rPr>
        <w:t>.outer {</w:t>
      </w:r>
    </w:p>
    <w:p w14:paraId="7B55C8B4" w14:textId="77777777" w:rsidR="009A3769" w:rsidRPr="009A3769" w:rsidRDefault="009A3769" w:rsidP="009A3769">
      <w:pPr>
        <w:rPr>
          <w:lang w:val="en-US"/>
        </w:rPr>
      </w:pPr>
      <w:r w:rsidRPr="009A3769">
        <w:rPr>
          <w:lang w:val="en-US"/>
        </w:rPr>
        <w:t xml:space="preserve">    position: relative;</w:t>
      </w:r>
    </w:p>
    <w:p w14:paraId="25019994" w14:textId="77777777" w:rsidR="009A3769" w:rsidRPr="009A3769" w:rsidRDefault="009A3769" w:rsidP="009A3769">
      <w:pPr>
        <w:rPr>
          <w:lang w:val="en-US"/>
        </w:rPr>
      </w:pPr>
      <w:r w:rsidRPr="009A3769">
        <w:rPr>
          <w:lang w:val="en-US"/>
        </w:rPr>
        <w:t xml:space="preserve">    display: block;</w:t>
      </w:r>
    </w:p>
    <w:p w14:paraId="496D83BA" w14:textId="77777777" w:rsidR="009A3769" w:rsidRPr="009A3769" w:rsidRDefault="009A3769" w:rsidP="009A3769">
      <w:pPr>
        <w:rPr>
          <w:lang w:val="en-US"/>
        </w:rPr>
      </w:pPr>
      <w:r w:rsidRPr="009A3769">
        <w:rPr>
          <w:lang w:val="en-US"/>
        </w:rPr>
        <w:t xml:space="preserve">    max-width: 320px;</w:t>
      </w:r>
    </w:p>
    <w:p w14:paraId="096362EC" w14:textId="77777777" w:rsidR="009A3769" w:rsidRPr="009A3769" w:rsidRDefault="009A3769" w:rsidP="009A3769">
      <w:pPr>
        <w:rPr>
          <w:lang w:val="en-US"/>
        </w:rPr>
      </w:pPr>
      <w:r w:rsidRPr="009A3769">
        <w:rPr>
          <w:lang w:val="en-US"/>
        </w:rPr>
        <w:t xml:space="preserve">    margin: 50px auto 0;</w:t>
      </w:r>
    </w:p>
    <w:p w14:paraId="44D69DDF" w14:textId="77777777" w:rsidR="009A3769" w:rsidRPr="009A3769" w:rsidRDefault="009A3769" w:rsidP="009A3769">
      <w:pPr>
        <w:rPr>
          <w:lang w:val="en-US"/>
        </w:rPr>
      </w:pPr>
      <w:r w:rsidRPr="009A3769">
        <w:rPr>
          <w:lang w:val="en-US"/>
        </w:rPr>
        <w:t xml:space="preserve">    padding: 20px 0;</w:t>
      </w:r>
    </w:p>
    <w:p w14:paraId="78735F4E" w14:textId="77777777" w:rsidR="009A3769" w:rsidRPr="009A3769" w:rsidRDefault="009A3769" w:rsidP="009A3769">
      <w:pPr>
        <w:rPr>
          <w:lang w:val="en-US"/>
        </w:rPr>
      </w:pPr>
      <w:r w:rsidRPr="009A3769">
        <w:rPr>
          <w:lang w:val="en-US"/>
        </w:rPr>
        <w:t xml:space="preserve">    background-color: #ffffff;</w:t>
      </w:r>
    </w:p>
    <w:p w14:paraId="7D1C37BB" w14:textId="77777777" w:rsidR="009A3769" w:rsidRPr="009A3769" w:rsidRDefault="009A3769" w:rsidP="009A3769">
      <w:pPr>
        <w:rPr>
          <w:lang w:val="en-US"/>
        </w:rPr>
      </w:pPr>
      <w:r w:rsidRPr="009A3769">
        <w:rPr>
          <w:lang w:val="en-US"/>
        </w:rPr>
        <w:t xml:space="preserve">    border: 1px solid #888888;</w:t>
      </w:r>
    </w:p>
    <w:p w14:paraId="3E92FFA3" w14:textId="77777777" w:rsidR="009A3769" w:rsidRPr="009A3769" w:rsidRDefault="009A3769" w:rsidP="009A3769">
      <w:pPr>
        <w:rPr>
          <w:lang w:val="en-US"/>
        </w:rPr>
      </w:pPr>
      <w:r w:rsidRPr="009A3769">
        <w:rPr>
          <w:lang w:val="en-US"/>
        </w:rPr>
        <w:t xml:space="preserve">    border-width: 1px 0;</w:t>
      </w:r>
    </w:p>
    <w:p w14:paraId="2865F00D" w14:textId="77777777" w:rsidR="009A3769" w:rsidRPr="009A3769" w:rsidRDefault="009A3769" w:rsidP="009A3769">
      <w:pPr>
        <w:rPr>
          <w:lang w:val="en-US"/>
        </w:rPr>
      </w:pPr>
      <w:r w:rsidRPr="009A3769">
        <w:rPr>
          <w:lang w:val="en-US"/>
        </w:rPr>
        <w:t>}</w:t>
      </w:r>
    </w:p>
    <w:p w14:paraId="69B6E269" w14:textId="77777777" w:rsidR="009A3769" w:rsidRPr="009A3769" w:rsidRDefault="009A3769" w:rsidP="009A3769">
      <w:pPr>
        <w:rPr>
          <w:lang w:val="en-US"/>
        </w:rPr>
      </w:pPr>
    </w:p>
    <w:p w14:paraId="2818BF1F" w14:textId="77777777" w:rsidR="009A3769" w:rsidRPr="009A3769" w:rsidRDefault="009A3769" w:rsidP="009A3769">
      <w:pPr>
        <w:rPr>
          <w:lang w:val="en-US"/>
        </w:rPr>
      </w:pPr>
      <w:r w:rsidRPr="009A3769">
        <w:rPr>
          <w:lang w:val="en-US"/>
        </w:rPr>
        <w:t>.inner {</w:t>
      </w:r>
    </w:p>
    <w:p w14:paraId="5868CE18" w14:textId="77777777" w:rsidR="009A3769" w:rsidRPr="009A3769" w:rsidRDefault="009A3769" w:rsidP="009A3769">
      <w:pPr>
        <w:rPr>
          <w:lang w:val="en-US"/>
        </w:rPr>
      </w:pPr>
      <w:r w:rsidRPr="009A3769">
        <w:rPr>
          <w:lang w:val="en-US"/>
        </w:rPr>
        <w:t xml:space="preserve">    position: relative;</w:t>
      </w:r>
    </w:p>
    <w:p w14:paraId="47B753A6" w14:textId="77777777" w:rsidR="009A3769" w:rsidRPr="009A3769" w:rsidRDefault="009A3769" w:rsidP="009A3769">
      <w:pPr>
        <w:rPr>
          <w:lang w:val="en-US"/>
        </w:rPr>
      </w:pPr>
      <w:r w:rsidRPr="009A3769">
        <w:rPr>
          <w:lang w:val="en-US"/>
        </w:rPr>
        <w:t xml:space="preserve">    padding: 0px 40px;</w:t>
      </w:r>
    </w:p>
    <w:p w14:paraId="5F10D47B" w14:textId="77777777" w:rsidR="009A3769" w:rsidRPr="009A3769" w:rsidRDefault="009A3769" w:rsidP="009A3769">
      <w:pPr>
        <w:rPr>
          <w:lang w:val="en-US"/>
        </w:rPr>
      </w:pPr>
      <w:r w:rsidRPr="009A3769">
        <w:rPr>
          <w:lang w:val="en-US"/>
        </w:rPr>
        <w:t xml:space="preserve">    font-style: italic;</w:t>
      </w:r>
    </w:p>
    <w:p w14:paraId="23B44FF9" w14:textId="77777777" w:rsidR="009A3769" w:rsidRPr="009A3769" w:rsidRDefault="009A3769" w:rsidP="009A3769">
      <w:pPr>
        <w:rPr>
          <w:lang w:val="en-US"/>
        </w:rPr>
      </w:pPr>
      <w:r w:rsidRPr="009A3769">
        <w:rPr>
          <w:lang w:val="en-US"/>
        </w:rPr>
        <w:t xml:space="preserve">    background-color: #ffffff;</w:t>
      </w:r>
    </w:p>
    <w:p w14:paraId="576CBC67" w14:textId="77777777" w:rsidR="009A3769" w:rsidRPr="009A3769" w:rsidRDefault="009A3769" w:rsidP="009A3769">
      <w:pPr>
        <w:rPr>
          <w:lang w:val="en-US"/>
        </w:rPr>
      </w:pPr>
      <w:r w:rsidRPr="009A3769">
        <w:rPr>
          <w:lang w:val="en-US"/>
        </w:rPr>
        <w:t>}</w:t>
      </w:r>
    </w:p>
    <w:p w14:paraId="0184970F" w14:textId="77777777" w:rsidR="009A3769" w:rsidRPr="009A3769" w:rsidRDefault="009A3769" w:rsidP="009A3769">
      <w:pPr>
        <w:rPr>
          <w:lang w:val="en-US"/>
        </w:rPr>
      </w:pPr>
    </w:p>
    <w:p w14:paraId="56A3D38B" w14:textId="77777777" w:rsidR="009A3769" w:rsidRPr="009A3769" w:rsidRDefault="009A3769" w:rsidP="009A3769">
      <w:pPr>
        <w:rPr>
          <w:lang w:val="en-US"/>
        </w:rPr>
      </w:pPr>
      <w:r w:rsidRPr="009A3769">
        <w:rPr>
          <w:lang w:val="en-US"/>
        </w:rPr>
        <w:t>.inner p {</w:t>
      </w:r>
    </w:p>
    <w:p w14:paraId="65F76512" w14:textId="77777777" w:rsidR="009A3769" w:rsidRPr="009A3769" w:rsidRDefault="009A3769" w:rsidP="009A3769">
      <w:pPr>
        <w:rPr>
          <w:lang w:val="en-US"/>
        </w:rPr>
      </w:pPr>
      <w:r w:rsidRPr="009A3769">
        <w:rPr>
          <w:lang w:val="en-US"/>
        </w:rPr>
        <w:t xml:space="preserve">    margin: 0 0 1.0em;</w:t>
      </w:r>
    </w:p>
    <w:p w14:paraId="5EED4638" w14:textId="77777777" w:rsidR="009A3769" w:rsidRPr="009A3769" w:rsidRDefault="009A3769" w:rsidP="009A3769">
      <w:pPr>
        <w:rPr>
          <w:lang w:val="en-US"/>
        </w:rPr>
      </w:pPr>
      <w:r w:rsidRPr="009A3769">
        <w:rPr>
          <w:lang w:val="en-US"/>
        </w:rPr>
        <w:t xml:space="preserve">    font-size: 1.5em;</w:t>
      </w:r>
    </w:p>
    <w:p w14:paraId="4FABB4A6" w14:textId="77777777" w:rsidR="009A3769" w:rsidRPr="009A3769" w:rsidRDefault="009A3769" w:rsidP="009A3769">
      <w:pPr>
        <w:rPr>
          <w:lang w:val="en-US"/>
        </w:rPr>
      </w:pPr>
      <w:r w:rsidRPr="009A3769">
        <w:rPr>
          <w:lang w:val="en-US"/>
        </w:rPr>
        <w:t>}</w:t>
      </w:r>
    </w:p>
    <w:p w14:paraId="093E2A23" w14:textId="77777777" w:rsidR="009A3769" w:rsidRPr="009A3769" w:rsidRDefault="009A3769" w:rsidP="009A3769">
      <w:pPr>
        <w:rPr>
          <w:lang w:val="en-US"/>
        </w:rPr>
      </w:pPr>
    </w:p>
    <w:p w14:paraId="30E32E6C" w14:textId="77777777" w:rsidR="009A3769" w:rsidRPr="009A3769" w:rsidRDefault="009A3769" w:rsidP="009A3769">
      <w:pPr>
        <w:rPr>
          <w:lang w:val="en-US"/>
        </w:rPr>
      </w:pPr>
      <w:r w:rsidRPr="009A3769">
        <w:rPr>
          <w:lang w:val="en-US"/>
        </w:rPr>
        <w:t>.inner footer {</w:t>
      </w:r>
    </w:p>
    <w:p w14:paraId="1678B76F" w14:textId="77777777" w:rsidR="009A3769" w:rsidRPr="009A3769" w:rsidRDefault="009A3769" w:rsidP="009A3769">
      <w:pPr>
        <w:rPr>
          <w:lang w:val="en-US"/>
        </w:rPr>
      </w:pPr>
      <w:r w:rsidRPr="009A3769">
        <w:rPr>
          <w:lang w:val="en-US"/>
        </w:rPr>
        <w:t xml:space="preserve">    display: block;</w:t>
      </w:r>
    </w:p>
    <w:p w14:paraId="3021DAC4" w14:textId="77777777" w:rsidR="009A3769" w:rsidRPr="009A3769" w:rsidRDefault="009A3769" w:rsidP="009A3769">
      <w:pPr>
        <w:rPr>
          <w:lang w:val="en-US"/>
        </w:rPr>
      </w:pPr>
      <w:r w:rsidRPr="009A3769">
        <w:rPr>
          <w:lang w:val="en-US"/>
        </w:rPr>
        <w:t xml:space="preserve">    text-align: right;</w:t>
      </w:r>
    </w:p>
    <w:p w14:paraId="1DD268F2" w14:textId="77777777" w:rsidR="009A3769" w:rsidRPr="009A3769" w:rsidRDefault="009A3769" w:rsidP="009A3769">
      <w:pPr>
        <w:rPr>
          <w:lang w:val="en-US"/>
        </w:rPr>
      </w:pPr>
      <w:r w:rsidRPr="009A3769">
        <w:rPr>
          <w:lang w:val="en-US"/>
        </w:rPr>
        <w:t>}</w:t>
      </w:r>
    </w:p>
    <w:p w14:paraId="2C10DA4A" w14:textId="77777777" w:rsidR="009A3769" w:rsidRPr="009A3769" w:rsidRDefault="009A3769" w:rsidP="009A3769">
      <w:pPr>
        <w:rPr>
          <w:lang w:val="en-US"/>
        </w:rPr>
      </w:pPr>
    </w:p>
    <w:p w14:paraId="1D932293" w14:textId="77777777" w:rsidR="009A3769" w:rsidRPr="009A3769" w:rsidRDefault="009A3769" w:rsidP="009A3769">
      <w:pPr>
        <w:rPr>
          <w:lang w:val="en-US"/>
        </w:rPr>
      </w:pPr>
      <w:r w:rsidRPr="009A3769">
        <w:rPr>
          <w:lang w:val="en-US"/>
        </w:rPr>
        <w:t>.inner footer a {</w:t>
      </w:r>
    </w:p>
    <w:p w14:paraId="30A22524" w14:textId="77777777" w:rsidR="009A3769" w:rsidRPr="009A3769" w:rsidRDefault="009A3769" w:rsidP="009A3769">
      <w:pPr>
        <w:rPr>
          <w:lang w:val="en-US"/>
        </w:rPr>
      </w:pPr>
      <w:r w:rsidRPr="009A3769">
        <w:rPr>
          <w:lang w:val="en-US"/>
        </w:rPr>
        <w:t xml:space="preserve">    text-decoration: none;</w:t>
      </w:r>
    </w:p>
    <w:p w14:paraId="57779158" w14:textId="77777777" w:rsidR="009A3769" w:rsidRPr="009A3769" w:rsidRDefault="009A3769" w:rsidP="009A3769">
      <w:pPr>
        <w:rPr>
          <w:lang w:val="en-US"/>
        </w:rPr>
      </w:pPr>
      <w:r w:rsidRPr="009A3769">
        <w:rPr>
          <w:lang w:val="en-US"/>
        </w:rPr>
        <w:t xml:space="preserve">    color: #333333;</w:t>
      </w:r>
    </w:p>
    <w:p w14:paraId="210FD0CF" w14:textId="77777777" w:rsidR="009A3769" w:rsidRPr="009A3769" w:rsidRDefault="009A3769" w:rsidP="009A3769">
      <w:pPr>
        <w:rPr>
          <w:lang w:val="en-US"/>
        </w:rPr>
      </w:pPr>
      <w:r w:rsidRPr="009A3769">
        <w:rPr>
          <w:lang w:val="en-US"/>
        </w:rPr>
        <w:t>}</w:t>
      </w:r>
    </w:p>
    <w:p w14:paraId="76CA67FE" w14:textId="77777777" w:rsidR="009A3769" w:rsidRPr="009A3769" w:rsidRDefault="009A3769" w:rsidP="009A3769">
      <w:pPr>
        <w:rPr>
          <w:lang w:val="en-US"/>
        </w:rPr>
      </w:pPr>
    </w:p>
    <w:p w14:paraId="4E047076" w14:textId="77777777" w:rsidR="009A3769" w:rsidRPr="009A3769" w:rsidRDefault="009A3769" w:rsidP="009A3769">
      <w:pPr>
        <w:rPr>
          <w:lang w:val="en-US"/>
        </w:rPr>
      </w:pPr>
      <w:r w:rsidRPr="009A3769">
        <w:rPr>
          <w:lang w:val="en-US"/>
        </w:rPr>
        <w:t>.inner {</w:t>
      </w:r>
    </w:p>
    <w:p w14:paraId="1B5B3C01" w14:textId="77777777" w:rsidR="009A3769" w:rsidRPr="009A3769" w:rsidRDefault="009A3769" w:rsidP="009A3769">
      <w:pPr>
        <w:rPr>
          <w:lang w:val="en-US"/>
        </w:rPr>
      </w:pPr>
      <w:r w:rsidRPr="009A3769">
        <w:rPr>
          <w:lang w:val="en-US"/>
        </w:rPr>
        <w:t xml:space="preserve">    margin: 0 -20px;</w:t>
      </w:r>
    </w:p>
    <w:p w14:paraId="1619C3BD" w14:textId="77777777" w:rsidR="009A3769" w:rsidRPr="009A3769" w:rsidRDefault="009A3769" w:rsidP="009A3769">
      <w:pPr>
        <w:rPr>
          <w:lang w:val="en-US"/>
        </w:rPr>
      </w:pPr>
      <w:r w:rsidRPr="009A3769">
        <w:rPr>
          <w:lang w:val="en-US"/>
        </w:rPr>
        <w:t>}</w:t>
      </w:r>
    </w:p>
    <w:p w14:paraId="7576E72C" w14:textId="77777777" w:rsidR="009A3769" w:rsidRPr="009A3769" w:rsidRDefault="009A3769" w:rsidP="009A3769">
      <w:pPr>
        <w:rPr>
          <w:lang w:val="en-US"/>
        </w:rPr>
      </w:pPr>
    </w:p>
    <w:p w14:paraId="6D8F880E" w14:textId="77777777" w:rsidR="009A3769" w:rsidRPr="009A3769" w:rsidRDefault="009A3769" w:rsidP="009A3769">
      <w:pPr>
        <w:rPr>
          <w:lang w:val="en-US"/>
        </w:rPr>
      </w:pPr>
      <w:r w:rsidRPr="009A3769">
        <w:rPr>
          <w:lang w:val="en-US"/>
        </w:rPr>
        <w:t>.inner::before,</w:t>
      </w:r>
    </w:p>
    <w:p w14:paraId="366371B4" w14:textId="77777777" w:rsidR="009A3769" w:rsidRPr="009A3769" w:rsidRDefault="009A3769" w:rsidP="009A3769">
      <w:pPr>
        <w:rPr>
          <w:lang w:val="en-US"/>
        </w:rPr>
      </w:pPr>
      <w:r w:rsidRPr="009A3769">
        <w:rPr>
          <w:lang w:val="en-US"/>
        </w:rPr>
        <w:t>.inner::after,</w:t>
      </w:r>
    </w:p>
    <w:p w14:paraId="200DE088" w14:textId="77777777" w:rsidR="009A3769" w:rsidRPr="009A3769" w:rsidRDefault="009A3769" w:rsidP="009A3769">
      <w:pPr>
        <w:rPr>
          <w:lang w:val="en-US"/>
        </w:rPr>
      </w:pPr>
      <w:r w:rsidRPr="009A3769">
        <w:rPr>
          <w:lang w:val="en-US"/>
        </w:rPr>
        <w:t>.outer::before,</w:t>
      </w:r>
    </w:p>
    <w:p w14:paraId="4F6B8896" w14:textId="77777777" w:rsidR="009A3769" w:rsidRPr="009A3769" w:rsidRDefault="009A3769" w:rsidP="009A3769">
      <w:pPr>
        <w:rPr>
          <w:lang w:val="en-US"/>
        </w:rPr>
      </w:pPr>
      <w:r w:rsidRPr="009A3769">
        <w:rPr>
          <w:lang w:val="en-US"/>
        </w:rPr>
        <w:t>.outer::after {</w:t>
      </w:r>
    </w:p>
    <w:p w14:paraId="6B63D1C2" w14:textId="77777777" w:rsidR="009A3769" w:rsidRPr="009A3769" w:rsidRDefault="009A3769" w:rsidP="009A3769">
      <w:pPr>
        <w:rPr>
          <w:lang w:val="en-US"/>
        </w:rPr>
      </w:pPr>
      <w:r w:rsidRPr="009A3769">
        <w:rPr>
          <w:lang w:val="en-US"/>
        </w:rPr>
        <w:t xml:space="preserve">    content: "";</w:t>
      </w:r>
    </w:p>
    <w:p w14:paraId="6F72F590" w14:textId="77777777" w:rsidR="009A3769" w:rsidRPr="009A3769" w:rsidRDefault="009A3769" w:rsidP="009A3769">
      <w:pPr>
        <w:rPr>
          <w:lang w:val="en-US"/>
        </w:rPr>
      </w:pPr>
      <w:r w:rsidRPr="009A3769">
        <w:rPr>
          <w:lang w:val="en-US"/>
        </w:rPr>
        <w:t xml:space="preserve">    position: absolute;</w:t>
      </w:r>
    </w:p>
    <w:p w14:paraId="28437958" w14:textId="77777777" w:rsidR="009A3769" w:rsidRPr="009A3769" w:rsidRDefault="009A3769" w:rsidP="009A3769">
      <w:pPr>
        <w:rPr>
          <w:lang w:val="en-US"/>
        </w:rPr>
      </w:pPr>
      <w:r w:rsidRPr="009A3769">
        <w:rPr>
          <w:lang w:val="en-US"/>
        </w:rPr>
        <w:t xml:space="preserve">    z-index: 1;</w:t>
      </w:r>
    </w:p>
    <w:p w14:paraId="3F92EB54" w14:textId="77777777" w:rsidR="009A3769" w:rsidRPr="009A3769" w:rsidRDefault="009A3769" w:rsidP="009A3769">
      <w:pPr>
        <w:rPr>
          <w:lang w:val="en-US"/>
        </w:rPr>
      </w:pPr>
      <w:r w:rsidRPr="009A3769">
        <w:rPr>
          <w:lang w:val="en-US"/>
        </w:rPr>
        <w:t xml:space="preserve">    width: 80px;</w:t>
      </w:r>
    </w:p>
    <w:p w14:paraId="025ABE80" w14:textId="77777777" w:rsidR="009A3769" w:rsidRPr="009A3769" w:rsidRDefault="009A3769" w:rsidP="009A3769">
      <w:pPr>
        <w:rPr>
          <w:lang w:val="en-US"/>
        </w:rPr>
      </w:pPr>
      <w:r w:rsidRPr="009A3769">
        <w:rPr>
          <w:lang w:val="en-US"/>
        </w:rPr>
        <w:t xml:space="preserve">    height: 80px;</w:t>
      </w:r>
    </w:p>
    <w:p w14:paraId="6E4AE4D4" w14:textId="77777777" w:rsidR="009A3769" w:rsidRPr="009A3769" w:rsidRDefault="009A3769" w:rsidP="009A3769">
      <w:pPr>
        <w:rPr>
          <w:lang w:val="en-US"/>
        </w:rPr>
      </w:pPr>
      <w:r w:rsidRPr="009A3769">
        <w:rPr>
          <w:lang w:val="en-US"/>
        </w:rPr>
        <w:t xml:space="preserve">    border: 20px solid #000000;</w:t>
      </w:r>
    </w:p>
    <w:p w14:paraId="4A3978ED" w14:textId="77777777" w:rsidR="009A3769" w:rsidRPr="009A3769" w:rsidRDefault="009A3769" w:rsidP="009A3769">
      <w:pPr>
        <w:rPr>
          <w:lang w:val="en-US"/>
        </w:rPr>
      </w:pPr>
      <w:r w:rsidRPr="009A3769">
        <w:rPr>
          <w:lang w:val="en-US"/>
        </w:rPr>
        <w:t xml:space="preserve">    border-radius: 50%;</w:t>
      </w:r>
    </w:p>
    <w:p w14:paraId="19E0F9D6" w14:textId="77777777" w:rsidR="009A3769" w:rsidRPr="009A3769" w:rsidRDefault="009A3769" w:rsidP="009A3769">
      <w:pPr>
        <w:rPr>
          <w:lang w:val="en-US"/>
        </w:rPr>
      </w:pPr>
      <w:r w:rsidRPr="009A3769">
        <w:rPr>
          <w:lang w:val="en-US"/>
        </w:rPr>
        <w:t xml:space="preserve">    box-sizing: border-box;</w:t>
      </w:r>
    </w:p>
    <w:p w14:paraId="66DD4322" w14:textId="77777777" w:rsidR="009A3769" w:rsidRPr="009A3769" w:rsidRDefault="009A3769" w:rsidP="009A3769">
      <w:pPr>
        <w:rPr>
          <w:lang w:val="en-US"/>
        </w:rPr>
      </w:pPr>
      <w:r w:rsidRPr="009A3769">
        <w:rPr>
          <w:lang w:val="en-US"/>
        </w:rPr>
        <w:t xml:space="preserve">    border-color:#ffffff;</w:t>
      </w:r>
    </w:p>
    <w:p w14:paraId="516558A0" w14:textId="77777777" w:rsidR="009A3769" w:rsidRPr="009A3769" w:rsidRDefault="009A3769" w:rsidP="009A3769">
      <w:pPr>
        <w:rPr>
          <w:lang w:val="en-US"/>
        </w:rPr>
      </w:pPr>
      <w:r w:rsidRPr="009A3769">
        <w:rPr>
          <w:lang w:val="en-US"/>
        </w:rPr>
        <w:t>}</w:t>
      </w:r>
    </w:p>
    <w:p w14:paraId="3805D3D5" w14:textId="77777777" w:rsidR="009A3769" w:rsidRPr="009A3769" w:rsidRDefault="009A3769" w:rsidP="009A3769">
      <w:pPr>
        <w:rPr>
          <w:lang w:val="en-US"/>
        </w:rPr>
      </w:pPr>
    </w:p>
    <w:p w14:paraId="529C66D3" w14:textId="77777777" w:rsidR="009A3769" w:rsidRPr="009A3769" w:rsidRDefault="009A3769" w:rsidP="009A3769">
      <w:pPr>
        <w:rPr>
          <w:lang w:val="en-US"/>
        </w:rPr>
      </w:pPr>
      <w:r w:rsidRPr="009A3769">
        <w:rPr>
          <w:lang w:val="en-US"/>
        </w:rPr>
        <w:t>.inner::before {</w:t>
      </w:r>
    </w:p>
    <w:p w14:paraId="55217B53" w14:textId="77777777" w:rsidR="009A3769" w:rsidRPr="009A3769" w:rsidRDefault="009A3769" w:rsidP="009A3769">
      <w:pPr>
        <w:rPr>
          <w:lang w:val="en-US"/>
        </w:rPr>
      </w:pPr>
      <w:r w:rsidRPr="009A3769">
        <w:rPr>
          <w:lang w:val="en-US"/>
        </w:rPr>
        <w:t xml:space="preserve">    bottom: -60px;</w:t>
      </w:r>
    </w:p>
    <w:p w14:paraId="008514B8" w14:textId="77777777" w:rsidR="009A3769" w:rsidRPr="009A3769" w:rsidRDefault="009A3769" w:rsidP="009A3769">
      <w:pPr>
        <w:rPr>
          <w:lang w:val="en-US"/>
        </w:rPr>
      </w:pPr>
      <w:r w:rsidRPr="009A3769">
        <w:rPr>
          <w:lang w:val="en-US"/>
        </w:rPr>
        <w:t xml:space="preserve">    left: -40px;</w:t>
      </w:r>
    </w:p>
    <w:p w14:paraId="0C788A19" w14:textId="77777777" w:rsidR="009A3769" w:rsidRPr="009A3769" w:rsidRDefault="009A3769" w:rsidP="009A3769">
      <w:pPr>
        <w:rPr>
          <w:lang w:val="en-US"/>
        </w:rPr>
      </w:pPr>
      <w:r w:rsidRPr="009A3769">
        <w:rPr>
          <w:lang w:val="en-US"/>
        </w:rPr>
        <w:t xml:space="preserve">    clip: rect(auto, auto, 40px, 40px);</w:t>
      </w:r>
    </w:p>
    <w:p w14:paraId="07569DDB" w14:textId="77777777" w:rsidR="009A3769" w:rsidRPr="009A3769" w:rsidRDefault="009A3769" w:rsidP="009A3769">
      <w:pPr>
        <w:rPr>
          <w:lang w:val="en-US"/>
        </w:rPr>
      </w:pPr>
      <w:r w:rsidRPr="009A3769">
        <w:rPr>
          <w:lang w:val="en-US"/>
        </w:rPr>
        <w:t>}</w:t>
      </w:r>
    </w:p>
    <w:p w14:paraId="20F27F17" w14:textId="77777777" w:rsidR="009A3769" w:rsidRPr="009A3769" w:rsidRDefault="009A3769" w:rsidP="009A3769">
      <w:pPr>
        <w:rPr>
          <w:lang w:val="en-US"/>
        </w:rPr>
      </w:pPr>
    </w:p>
    <w:p w14:paraId="12024ABF" w14:textId="77777777" w:rsidR="009A3769" w:rsidRPr="009A3769" w:rsidRDefault="009A3769" w:rsidP="009A3769">
      <w:pPr>
        <w:rPr>
          <w:lang w:val="en-US"/>
        </w:rPr>
      </w:pPr>
      <w:r w:rsidRPr="009A3769">
        <w:rPr>
          <w:lang w:val="en-US"/>
        </w:rPr>
        <w:t>.inner::after {</w:t>
      </w:r>
    </w:p>
    <w:p w14:paraId="7CFA31C0" w14:textId="77777777" w:rsidR="009A3769" w:rsidRPr="009A3769" w:rsidRDefault="009A3769" w:rsidP="009A3769">
      <w:pPr>
        <w:rPr>
          <w:lang w:val="en-US"/>
        </w:rPr>
      </w:pPr>
      <w:r w:rsidRPr="009A3769">
        <w:rPr>
          <w:lang w:val="en-US"/>
        </w:rPr>
        <w:t xml:space="preserve">    right: -40px;</w:t>
      </w:r>
    </w:p>
    <w:p w14:paraId="25538953" w14:textId="77777777" w:rsidR="009A3769" w:rsidRPr="009A3769" w:rsidRDefault="009A3769" w:rsidP="009A3769">
      <w:pPr>
        <w:rPr>
          <w:lang w:val="en-US"/>
        </w:rPr>
      </w:pPr>
      <w:r w:rsidRPr="009A3769">
        <w:rPr>
          <w:lang w:val="en-US"/>
        </w:rPr>
        <w:t xml:space="preserve">    bottom: -60px;</w:t>
      </w:r>
    </w:p>
    <w:p w14:paraId="10C80D0C" w14:textId="77777777" w:rsidR="009A3769" w:rsidRPr="009A3769" w:rsidRDefault="009A3769" w:rsidP="009A3769">
      <w:pPr>
        <w:rPr>
          <w:lang w:val="en-US"/>
        </w:rPr>
      </w:pPr>
      <w:r w:rsidRPr="009A3769">
        <w:rPr>
          <w:lang w:val="en-US"/>
        </w:rPr>
        <w:t xml:space="preserve">    clip: rect(auto, 40px, 40px, auto);</w:t>
      </w:r>
    </w:p>
    <w:p w14:paraId="65A93B4E" w14:textId="77777777" w:rsidR="009A3769" w:rsidRPr="009A3769" w:rsidRDefault="009A3769" w:rsidP="009A3769">
      <w:pPr>
        <w:rPr>
          <w:lang w:val="en-US"/>
        </w:rPr>
      </w:pPr>
      <w:r w:rsidRPr="009A3769">
        <w:rPr>
          <w:lang w:val="en-US"/>
        </w:rPr>
        <w:t>}</w:t>
      </w:r>
    </w:p>
    <w:p w14:paraId="28551726" w14:textId="77777777" w:rsidR="009A3769" w:rsidRPr="009A3769" w:rsidRDefault="009A3769" w:rsidP="009A3769">
      <w:pPr>
        <w:rPr>
          <w:lang w:val="en-US"/>
        </w:rPr>
      </w:pPr>
    </w:p>
    <w:p w14:paraId="6365D14A" w14:textId="77777777" w:rsidR="009A3769" w:rsidRPr="009A3769" w:rsidRDefault="009A3769" w:rsidP="009A3769">
      <w:pPr>
        <w:rPr>
          <w:lang w:val="en-US"/>
        </w:rPr>
      </w:pPr>
      <w:r w:rsidRPr="009A3769">
        <w:rPr>
          <w:lang w:val="en-US"/>
        </w:rPr>
        <w:t>.outer::before {</w:t>
      </w:r>
    </w:p>
    <w:p w14:paraId="541ADE78" w14:textId="77777777" w:rsidR="009A3769" w:rsidRPr="009A3769" w:rsidRDefault="009A3769" w:rsidP="009A3769">
      <w:pPr>
        <w:rPr>
          <w:lang w:val="en-US"/>
        </w:rPr>
      </w:pPr>
      <w:r w:rsidRPr="009A3769">
        <w:rPr>
          <w:lang w:val="en-US"/>
        </w:rPr>
        <w:t xml:space="preserve">    top: -40px;</w:t>
      </w:r>
    </w:p>
    <w:p w14:paraId="25D59296" w14:textId="77777777" w:rsidR="009A3769" w:rsidRPr="009A3769" w:rsidRDefault="009A3769" w:rsidP="009A3769">
      <w:pPr>
        <w:rPr>
          <w:lang w:val="en-US"/>
        </w:rPr>
      </w:pPr>
      <w:r w:rsidRPr="009A3769">
        <w:rPr>
          <w:lang w:val="en-US"/>
        </w:rPr>
        <w:t xml:space="preserve">    left: -60px;</w:t>
      </w:r>
    </w:p>
    <w:p w14:paraId="0D655B0A" w14:textId="77777777" w:rsidR="009A3769" w:rsidRPr="009A3769" w:rsidRDefault="009A3769" w:rsidP="009A3769">
      <w:pPr>
        <w:rPr>
          <w:lang w:val="en-US"/>
        </w:rPr>
      </w:pPr>
      <w:r w:rsidRPr="009A3769">
        <w:rPr>
          <w:lang w:val="en-US"/>
        </w:rPr>
        <w:t xml:space="preserve">    clip: rect(40px, auto, auto, 40px);</w:t>
      </w:r>
    </w:p>
    <w:p w14:paraId="04623A3F" w14:textId="77777777" w:rsidR="009A3769" w:rsidRPr="009A3769" w:rsidRDefault="009A3769" w:rsidP="009A3769">
      <w:pPr>
        <w:rPr>
          <w:lang w:val="en-US"/>
        </w:rPr>
      </w:pPr>
      <w:r w:rsidRPr="009A3769">
        <w:rPr>
          <w:lang w:val="en-US"/>
        </w:rPr>
        <w:t>}</w:t>
      </w:r>
    </w:p>
    <w:p w14:paraId="47612B6C" w14:textId="77777777" w:rsidR="009A3769" w:rsidRPr="009A3769" w:rsidRDefault="009A3769" w:rsidP="009A3769">
      <w:pPr>
        <w:rPr>
          <w:lang w:val="en-US"/>
        </w:rPr>
      </w:pPr>
    </w:p>
    <w:p w14:paraId="75CBB256" w14:textId="77777777" w:rsidR="009A3769" w:rsidRPr="009A3769" w:rsidRDefault="009A3769" w:rsidP="009A3769">
      <w:pPr>
        <w:rPr>
          <w:lang w:val="en-US"/>
        </w:rPr>
      </w:pPr>
    </w:p>
    <w:p w14:paraId="228580DC" w14:textId="77777777" w:rsidR="009A3769" w:rsidRPr="009A3769" w:rsidRDefault="009A3769" w:rsidP="009A3769">
      <w:pPr>
        <w:rPr>
          <w:lang w:val="en-US"/>
        </w:rPr>
      </w:pPr>
      <w:r w:rsidRPr="009A3769">
        <w:rPr>
          <w:lang w:val="en-US"/>
        </w:rPr>
        <w:t>.outer::after {</w:t>
      </w:r>
    </w:p>
    <w:p w14:paraId="76AD35E2" w14:textId="77777777" w:rsidR="009A3769" w:rsidRPr="009A3769" w:rsidRDefault="009A3769" w:rsidP="009A3769">
      <w:pPr>
        <w:rPr>
          <w:lang w:val="en-US"/>
        </w:rPr>
      </w:pPr>
      <w:r w:rsidRPr="009A3769">
        <w:rPr>
          <w:lang w:val="en-US"/>
        </w:rPr>
        <w:lastRenderedPageBreak/>
        <w:t xml:space="preserve">    content: "";</w:t>
      </w:r>
    </w:p>
    <w:p w14:paraId="6DF9279E" w14:textId="77777777" w:rsidR="009A3769" w:rsidRPr="009A3769" w:rsidRDefault="009A3769" w:rsidP="009A3769">
      <w:pPr>
        <w:rPr>
          <w:lang w:val="en-US"/>
        </w:rPr>
      </w:pPr>
      <w:r w:rsidRPr="009A3769">
        <w:rPr>
          <w:lang w:val="en-US"/>
        </w:rPr>
        <w:t xml:space="preserve">    position: absolute;</w:t>
      </w:r>
    </w:p>
    <w:p w14:paraId="0A71D6CE" w14:textId="77777777" w:rsidR="009A3769" w:rsidRPr="009A3769" w:rsidRDefault="009A3769" w:rsidP="009A3769">
      <w:pPr>
        <w:rPr>
          <w:lang w:val="en-US"/>
        </w:rPr>
      </w:pPr>
      <w:r w:rsidRPr="009A3769">
        <w:rPr>
          <w:lang w:val="en-US"/>
        </w:rPr>
        <w:t xml:space="preserve">    z-index: 1;</w:t>
      </w:r>
    </w:p>
    <w:p w14:paraId="4C4A60CC" w14:textId="77777777" w:rsidR="009A3769" w:rsidRPr="009A3769" w:rsidRDefault="009A3769" w:rsidP="009A3769">
      <w:pPr>
        <w:rPr>
          <w:lang w:val="en-US"/>
        </w:rPr>
      </w:pPr>
      <w:r w:rsidRPr="009A3769">
        <w:rPr>
          <w:lang w:val="en-US"/>
        </w:rPr>
        <w:t xml:space="preserve">    width: 80px;</w:t>
      </w:r>
    </w:p>
    <w:p w14:paraId="5C704248" w14:textId="77777777" w:rsidR="009A3769" w:rsidRPr="009A3769" w:rsidRDefault="009A3769" w:rsidP="009A3769">
      <w:pPr>
        <w:rPr>
          <w:lang w:val="en-US"/>
        </w:rPr>
      </w:pPr>
      <w:r w:rsidRPr="009A3769">
        <w:rPr>
          <w:lang w:val="en-US"/>
        </w:rPr>
        <w:t xml:space="preserve">    height: 80px;</w:t>
      </w:r>
    </w:p>
    <w:p w14:paraId="59ABABA2" w14:textId="77777777" w:rsidR="009A3769" w:rsidRPr="009A3769" w:rsidRDefault="009A3769" w:rsidP="009A3769">
      <w:pPr>
        <w:rPr>
          <w:lang w:val="en-US"/>
        </w:rPr>
      </w:pPr>
      <w:r w:rsidRPr="009A3769">
        <w:rPr>
          <w:lang w:val="en-US"/>
        </w:rPr>
        <w:t xml:space="preserve">    box-sizing: border-box;</w:t>
      </w:r>
    </w:p>
    <w:p w14:paraId="29E439C6" w14:textId="77777777" w:rsidR="009A3769" w:rsidRPr="009A3769" w:rsidRDefault="009A3769" w:rsidP="009A3769">
      <w:pPr>
        <w:rPr>
          <w:lang w:val="en-US"/>
        </w:rPr>
      </w:pPr>
      <w:r w:rsidRPr="009A3769">
        <w:rPr>
          <w:lang w:val="en-US"/>
        </w:rPr>
        <w:t xml:space="preserve">    border-radius:50%;</w:t>
      </w:r>
    </w:p>
    <w:p w14:paraId="33892531" w14:textId="77777777" w:rsidR="009A3769" w:rsidRPr="009A3769" w:rsidRDefault="009A3769" w:rsidP="009A3769">
      <w:pPr>
        <w:rPr>
          <w:lang w:val="en-US"/>
        </w:rPr>
      </w:pPr>
      <w:r w:rsidRPr="009A3769">
        <w:rPr>
          <w:lang w:val="en-US"/>
        </w:rPr>
        <w:t xml:space="preserve">    top:-40px;</w:t>
      </w:r>
    </w:p>
    <w:p w14:paraId="2F648E7C" w14:textId="77777777" w:rsidR="009A3769" w:rsidRPr="009A3769" w:rsidRDefault="009A3769" w:rsidP="009A3769">
      <w:pPr>
        <w:rPr>
          <w:lang w:val="en-US"/>
        </w:rPr>
      </w:pPr>
      <w:r w:rsidRPr="009A3769">
        <w:rPr>
          <w:lang w:val="en-US"/>
        </w:rPr>
        <w:t xml:space="preserve">    right:-60px;</w:t>
      </w:r>
    </w:p>
    <w:p w14:paraId="3FBB020A" w14:textId="77777777" w:rsidR="009A3769" w:rsidRPr="009A3769" w:rsidRDefault="009A3769" w:rsidP="009A3769">
      <w:pPr>
        <w:rPr>
          <w:lang w:val="en-US"/>
        </w:rPr>
      </w:pPr>
      <w:r w:rsidRPr="009A3769">
        <w:rPr>
          <w:lang w:val="en-US"/>
        </w:rPr>
        <w:t xml:space="preserve">    clip:rect(40px, 40px, auto, auto);</w:t>
      </w:r>
    </w:p>
    <w:p w14:paraId="46B77903" w14:textId="6379E63C" w:rsidR="009A3769" w:rsidRPr="00FB59EA" w:rsidRDefault="009A3769" w:rsidP="009A3769">
      <w:r w:rsidRPr="00FB59EA">
        <w:t>}</w:t>
      </w:r>
    </w:p>
    <w:p w14:paraId="568273B9" w14:textId="659E5792" w:rsidR="00FB59EA" w:rsidRPr="00FB59EA" w:rsidRDefault="00FB59EA" w:rsidP="009A3769"/>
    <w:p w14:paraId="2AA81D67" w14:textId="77777777" w:rsidR="00FB59EA" w:rsidRDefault="00FB59EA" w:rsidP="00FB59EA">
      <w:pPr>
        <w:pStyle w:val="2"/>
      </w:pPr>
      <w:r>
        <w:t>Слайдер на CSS, шаг 1 </w:t>
      </w:r>
      <w:r>
        <w:rPr>
          <w:bCs/>
          <w:color w:val="999999"/>
          <w:sz w:val="37"/>
          <w:szCs w:val="37"/>
        </w:rPr>
        <w:t>[20/31]</w:t>
      </w:r>
    </w:p>
    <w:p w14:paraId="0E7CBFFA"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62DD9F34"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74"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6B316F5F"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28A756A"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74C73E8B"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AB74EF0"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055C0B28"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784BD39F"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10026CF5"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481A9F96"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0D7484D5" w14:textId="77777777" w:rsidR="00FB59EA" w:rsidRDefault="00FB59EA" w:rsidP="00FB59EA">
      <w:pPr>
        <w:pStyle w:val="2"/>
      </w:pPr>
      <w:r>
        <w:t>Слайдер на CSS, шаг 2 </w:t>
      </w:r>
      <w:r>
        <w:rPr>
          <w:bCs/>
          <w:color w:val="999999"/>
          <w:sz w:val="37"/>
          <w:szCs w:val="37"/>
        </w:rPr>
        <w:t>[21/31]</w:t>
      </w:r>
    </w:p>
    <w:p w14:paraId="4A18A549"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2E89CD6B"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79A4AEC"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333293E8"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660E8E0"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3ED298B1"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3038846F"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033D70C4"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5C8BE64C" w14:textId="77777777" w:rsidR="00F946B2" w:rsidRDefault="00F946B2" w:rsidP="00F946B2">
      <w:pPr>
        <w:pStyle w:val="2"/>
      </w:pPr>
      <w:r>
        <w:t>Слайдер на CSS, шаг 3 </w:t>
      </w:r>
      <w:r>
        <w:rPr>
          <w:bCs/>
          <w:color w:val="999999"/>
          <w:sz w:val="37"/>
          <w:szCs w:val="37"/>
        </w:rPr>
        <w:t>[22/31]</w:t>
      </w:r>
    </w:p>
    <w:p w14:paraId="7E0EDDEA"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1B645C89"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743EB76D"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50FD1A0"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AE9B8D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2366235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1A09647"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08B1DAAB"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2B175AA2" w14:textId="77777777" w:rsidR="008919BC" w:rsidRPr="008919BC" w:rsidRDefault="008919BC" w:rsidP="008919BC">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75"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39FCB924" w14:textId="77777777" w:rsidR="008919BC" w:rsidRDefault="008919BC" w:rsidP="008919BC">
      <w:pPr>
        <w:pStyle w:val="2"/>
      </w:pPr>
      <w:r>
        <w:t>Слайдер на CSS, шаг 4 </w:t>
      </w:r>
      <w:r>
        <w:rPr>
          <w:bCs/>
          <w:color w:val="999999"/>
          <w:sz w:val="37"/>
          <w:szCs w:val="37"/>
        </w:rPr>
        <w:t>[23/31]</w:t>
      </w:r>
    </w:p>
    <w:p w14:paraId="2F576E13"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48269A21"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0BF3CBEB" w14:textId="77777777" w:rsidR="008919BC" w:rsidRPr="008919BC" w:rsidRDefault="008919BC" w:rsidP="008919BC">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22E2A760"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6C3BDFC5"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500476DC"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0100F3F6"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1C9BE602"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23D392B4"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06AFB64F" w14:textId="77777777" w:rsidR="00B6203A" w:rsidRPr="00B6203A" w:rsidRDefault="00B6203A" w:rsidP="00B6203A">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17432253" w14:textId="77777777" w:rsidR="00B6203A" w:rsidRPr="00B6203A" w:rsidRDefault="00B6203A" w:rsidP="00B6203A">
      <w:pPr>
        <w:rPr>
          <w:lang w:val="en-US"/>
        </w:rPr>
      </w:pPr>
      <w:r w:rsidRPr="00B6203A">
        <w:rPr>
          <w:lang w:val="en-US"/>
        </w:rPr>
        <w:t>&lt;!DOCTYPE html&gt;</w:t>
      </w:r>
    </w:p>
    <w:p w14:paraId="058886EC" w14:textId="77777777" w:rsidR="00B6203A" w:rsidRPr="00B6203A" w:rsidRDefault="00B6203A" w:rsidP="00B6203A">
      <w:pPr>
        <w:rPr>
          <w:lang w:val="en-US"/>
        </w:rPr>
      </w:pPr>
      <w:r w:rsidRPr="00B6203A">
        <w:rPr>
          <w:lang w:val="en-US"/>
        </w:rPr>
        <w:t>&lt;html lang="ru"&gt;</w:t>
      </w:r>
    </w:p>
    <w:p w14:paraId="61ACCB1F" w14:textId="77777777" w:rsidR="00B6203A" w:rsidRPr="00B6203A" w:rsidRDefault="00B6203A" w:rsidP="00B6203A">
      <w:pPr>
        <w:rPr>
          <w:lang w:val="en-US"/>
        </w:rPr>
      </w:pPr>
      <w:r w:rsidRPr="00B6203A">
        <w:rPr>
          <w:lang w:val="en-US"/>
        </w:rPr>
        <w:t xml:space="preserve">    &lt;head&gt;</w:t>
      </w:r>
    </w:p>
    <w:p w14:paraId="3CF957BA" w14:textId="77777777" w:rsidR="00B6203A" w:rsidRPr="00B6203A" w:rsidRDefault="00B6203A" w:rsidP="00B6203A">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44A750E3" w14:textId="77777777" w:rsidR="00B6203A" w:rsidRPr="00B6203A" w:rsidRDefault="00B6203A" w:rsidP="00B6203A">
      <w:pPr>
        <w:rPr>
          <w:lang w:val="en-US"/>
        </w:rPr>
      </w:pPr>
      <w:r w:rsidRPr="00B6203A">
        <w:rPr>
          <w:lang w:val="en-US"/>
        </w:rPr>
        <w:t xml:space="preserve">        &lt;meta charset="utf-8"&gt;</w:t>
      </w:r>
    </w:p>
    <w:p w14:paraId="61D6F7E5" w14:textId="77777777" w:rsidR="00B6203A" w:rsidRPr="00B6203A" w:rsidRDefault="00B6203A" w:rsidP="00B6203A">
      <w:pPr>
        <w:rPr>
          <w:lang w:val="en-US"/>
        </w:rPr>
      </w:pPr>
      <w:r w:rsidRPr="00B6203A">
        <w:rPr>
          <w:lang w:val="en-US"/>
        </w:rPr>
        <w:t xml:space="preserve">        &lt;base href="/assets/course76/"&gt;</w:t>
      </w:r>
    </w:p>
    <w:p w14:paraId="0EF0E775" w14:textId="77777777" w:rsidR="00B6203A" w:rsidRPr="00B6203A" w:rsidRDefault="00B6203A" w:rsidP="00B6203A">
      <w:pPr>
        <w:rPr>
          <w:lang w:val="en-US"/>
        </w:rPr>
      </w:pPr>
      <w:r w:rsidRPr="00B6203A">
        <w:rPr>
          <w:lang w:val="en-US"/>
        </w:rPr>
        <w:t xml:space="preserve">        &lt;link href="//fonts.googleapis.com/css?family=Open+Sans:400,800" rel="stylesheet" type="text/css"&gt;</w:t>
      </w:r>
    </w:p>
    <w:p w14:paraId="4AEC301F" w14:textId="77777777" w:rsidR="00B6203A" w:rsidRPr="00B6203A" w:rsidRDefault="00B6203A" w:rsidP="00B6203A">
      <w:pPr>
        <w:rPr>
          <w:lang w:val="en-US"/>
        </w:rPr>
      </w:pPr>
      <w:r w:rsidRPr="00B6203A">
        <w:rPr>
          <w:lang w:val="en-US"/>
        </w:rPr>
        <w:t xml:space="preserve">    &lt;/head&gt;</w:t>
      </w:r>
    </w:p>
    <w:p w14:paraId="61FEED13" w14:textId="77777777" w:rsidR="00B6203A" w:rsidRPr="00B6203A" w:rsidRDefault="00B6203A" w:rsidP="00B6203A">
      <w:pPr>
        <w:rPr>
          <w:lang w:val="en-US"/>
        </w:rPr>
      </w:pPr>
      <w:r w:rsidRPr="00B6203A">
        <w:rPr>
          <w:lang w:val="en-US"/>
        </w:rPr>
        <w:t xml:space="preserve">    &lt;body&gt;</w:t>
      </w:r>
    </w:p>
    <w:p w14:paraId="0BD9ED9D" w14:textId="77777777" w:rsidR="00B6203A" w:rsidRPr="00B6203A" w:rsidRDefault="00B6203A" w:rsidP="00B6203A">
      <w:pPr>
        <w:rPr>
          <w:lang w:val="en-US"/>
        </w:rPr>
      </w:pPr>
      <w:r w:rsidRPr="00B6203A">
        <w:rPr>
          <w:lang w:val="en-US"/>
        </w:rPr>
        <w:t xml:space="preserve">        &lt;section&gt;</w:t>
      </w:r>
    </w:p>
    <w:p w14:paraId="427D4F3D" w14:textId="77777777" w:rsidR="00B6203A" w:rsidRPr="00B6203A" w:rsidRDefault="00B6203A" w:rsidP="00B6203A">
      <w:pPr>
        <w:rPr>
          <w:lang w:val="en-US"/>
        </w:rPr>
      </w:pPr>
      <w:r w:rsidRPr="00B6203A">
        <w:rPr>
          <w:lang w:val="en-US"/>
        </w:rPr>
        <w:t xml:space="preserve">            &lt;h1&gt;</w:t>
      </w:r>
      <w:r>
        <w:t>Кексогалерея</w:t>
      </w:r>
      <w:r w:rsidRPr="00B6203A">
        <w:rPr>
          <w:lang w:val="en-US"/>
        </w:rPr>
        <w:t>&lt;/h1&gt;</w:t>
      </w:r>
    </w:p>
    <w:p w14:paraId="5C55C1A2" w14:textId="77777777" w:rsidR="00B6203A" w:rsidRPr="00B6203A" w:rsidRDefault="00B6203A" w:rsidP="00B6203A">
      <w:pPr>
        <w:rPr>
          <w:lang w:val="en-US"/>
        </w:rPr>
      </w:pPr>
      <w:r w:rsidRPr="00B6203A">
        <w:rPr>
          <w:lang w:val="en-US"/>
        </w:rPr>
        <w:t xml:space="preserve">            &lt;div class="slider"&gt;</w:t>
      </w:r>
    </w:p>
    <w:p w14:paraId="60F241F6" w14:textId="77777777" w:rsidR="00B6203A" w:rsidRPr="00B6203A" w:rsidRDefault="00B6203A" w:rsidP="00B6203A">
      <w:pPr>
        <w:rPr>
          <w:lang w:val="en-US"/>
        </w:rPr>
      </w:pPr>
      <w:r w:rsidRPr="00B6203A">
        <w:rPr>
          <w:lang w:val="en-US"/>
        </w:rPr>
        <w:t xml:space="preserve">                &lt;input type="radio" id="btn-1" name="toggle" checked&gt;</w:t>
      </w:r>
    </w:p>
    <w:p w14:paraId="48D9599A" w14:textId="77777777" w:rsidR="00B6203A" w:rsidRPr="00B6203A" w:rsidRDefault="00B6203A" w:rsidP="00B6203A">
      <w:pPr>
        <w:rPr>
          <w:lang w:val="en-US"/>
        </w:rPr>
      </w:pPr>
      <w:r w:rsidRPr="00B6203A">
        <w:rPr>
          <w:lang w:val="en-US"/>
        </w:rPr>
        <w:t xml:space="preserve">                &lt;input type="radio" id="btn-2" name="toggle"&gt;</w:t>
      </w:r>
    </w:p>
    <w:p w14:paraId="554F3D9D" w14:textId="77777777" w:rsidR="00B6203A" w:rsidRPr="00B6203A" w:rsidRDefault="00B6203A" w:rsidP="00B6203A">
      <w:pPr>
        <w:rPr>
          <w:lang w:val="en-US"/>
        </w:rPr>
      </w:pPr>
      <w:r w:rsidRPr="00B6203A">
        <w:rPr>
          <w:lang w:val="en-US"/>
        </w:rPr>
        <w:t xml:space="preserve">                &lt;input type="radio" id="btn-3" name="toggle"&gt;</w:t>
      </w:r>
    </w:p>
    <w:p w14:paraId="5BFB939D" w14:textId="77777777" w:rsidR="00B6203A" w:rsidRPr="00B6203A" w:rsidRDefault="00B6203A" w:rsidP="00B6203A">
      <w:pPr>
        <w:rPr>
          <w:lang w:val="en-US"/>
        </w:rPr>
      </w:pPr>
      <w:r w:rsidRPr="00B6203A">
        <w:rPr>
          <w:lang w:val="en-US"/>
        </w:rPr>
        <w:t xml:space="preserve">                &lt;div class="slider-controls"&gt;</w:t>
      </w:r>
    </w:p>
    <w:p w14:paraId="5D5AD73C" w14:textId="77777777" w:rsidR="00B6203A" w:rsidRPr="00B6203A" w:rsidRDefault="00B6203A" w:rsidP="00B6203A">
      <w:pPr>
        <w:rPr>
          <w:lang w:val="en-US"/>
        </w:rPr>
      </w:pPr>
      <w:r w:rsidRPr="00B6203A">
        <w:rPr>
          <w:lang w:val="en-US"/>
        </w:rPr>
        <w:t xml:space="preserve">                    &lt;label for="btn-1"&gt;&lt;/label&gt;</w:t>
      </w:r>
    </w:p>
    <w:p w14:paraId="00FFF38A" w14:textId="77777777" w:rsidR="00B6203A" w:rsidRPr="00B6203A" w:rsidRDefault="00B6203A" w:rsidP="00B6203A">
      <w:pPr>
        <w:rPr>
          <w:lang w:val="en-US"/>
        </w:rPr>
      </w:pPr>
      <w:r w:rsidRPr="00B6203A">
        <w:rPr>
          <w:lang w:val="en-US"/>
        </w:rPr>
        <w:t xml:space="preserve">                    &lt;label for="btn-2"&gt;&lt;/label&gt;</w:t>
      </w:r>
    </w:p>
    <w:p w14:paraId="762EA755" w14:textId="77777777" w:rsidR="00B6203A" w:rsidRPr="00B6203A" w:rsidRDefault="00B6203A" w:rsidP="00B6203A">
      <w:pPr>
        <w:rPr>
          <w:lang w:val="en-US"/>
        </w:rPr>
      </w:pPr>
      <w:r w:rsidRPr="00B6203A">
        <w:rPr>
          <w:lang w:val="en-US"/>
        </w:rPr>
        <w:t xml:space="preserve">                    &lt;label for="btn-3"&gt;&lt;/label&gt;</w:t>
      </w:r>
    </w:p>
    <w:p w14:paraId="76D65C8A" w14:textId="77777777" w:rsidR="00B6203A" w:rsidRPr="00B6203A" w:rsidRDefault="00B6203A" w:rsidP="00B6203A">
      <w:pPr>
        <w:rPr>
          <w:lang w:val="en-US"/>
        </w:rPr>
      </w:pPr>
      <w:r w:rsidRPr="00B6203A">
        <w:rPr>
          <w:lang w:val="en-US"/>
        </w:rPr>
        <w:t xml:space="preserve">                &lt;/div&gt;</w:t>
      </w:r>
    </w:p>
    <w:p w14:paraId="18A91ED5" w14:textId="77777777" w:rsidR="00B6203A" w:rsidRPr="00B6203A" w:rsidRDefault="00B6203A" w:rsidP="00B6203A">
      <w:pPr>
        <w:rPr>
          <w:lang w:val="en-US"/>
        </w:rPr>
      </w:pPr>
      <w:r w:rsidRPr="00B6203A">
        <w:rPr>
          <w:lang w:val="en-US"/>
        </w:rPr>
        <w:t xml:space="preserve">                &lt;div class="slider-inner"&gt;</w:t>
      </w:r>
    </w:p>
    <w:p w14:paraId="2B109F3B" w14:textId="77777777" w:rsidR="00B6203A" w:rsidRPr="00B6203A" w:rsidRDefault="00B6203A" w:rsidP="00B6203A">
      <w:pPr>
        <w:rPr>
          <w:lang w:val="en-US"/>
        </w:rPr>
      </w:pPr>
      <w:r w:rsidRPr="00B6203A">
        <w:rPr>
          <w:lang w:val="en-US"/>
        </w:rPr>
        <w:t xml:space="preserve">                    &lt;div class="slider-slides"&gt;</w:t>
      </w:r>
    </w:p>
    <w:p w14:paraId="37B969B5" w14:textId="77777777" w:rsidR="00B6203A" w:rsidRPr="00B6203A" w:rsidRDefault="00B6203A" w:rsidP="00B6203A">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5F192556" w14:textId="77777777" w:rsidR="00B6203A" w:rsidRPr="00B6203A" w:rsidRDefault="00B6203A" w:rsidP="00B6203A">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62BA3340" w14:textId="77777777" w:rsidR="00B6203A" w:rsidRDefault="00B6203A" w:rsidP="00B6203A">
      <w:r w:rsidRPr="00B6203A">
        <w:rPr>
          <w:lang w:val="en-US"/>
        </w:rPr>
        <w:t xml:space="preserve">                        </w:t>
      </w:r>
      <w:r>
        <w:t>&lt;img src="keks-3-small.jpg" alt="Кекс не хочет никуда смотреть"&gt;</w:t>
      </w:r>
    </w:p>
    <w:p w14:paraId="1C4D0461" w14:textId="77777777" w:rsidR="00B6203A" w:rsidRPr="00B6203A" w:rsidRDefault="00B6203A" w:rsidP="00B6203A">
      <w:pPr>
        <w:rPr>
          <w:lang w:val="en-US"/>
        </w:rPr>
      </w:pPr>
      <w:r>
        <w:t xml:space="preserve">                    </w:t>
      </w:r>
      <w:r w:rsidRPr="00B6203A">
        <w:rPr>
          <w:lang w:val="en-US"/>
        </w:rPr>
        <w:t>&lt;/div&gt;</w:t>
      </w:r>
    </w:p>
    <w:p w14:paraId="51ADC6D1" w14:textId="77777777" w:rsidR="00B6203A" w:rsidRPr="00B6203A" w:rsidRDefault="00B6203A" w:rsidP="00B6203A">
      <w:pPr>
        <w:rPr>
          <w:lang w:val="en-US"/>
        </w:rPr>
      </w:pPr>
      <w:r w:rsidRPr="00B6203A">
        <w:rPr>
          <w:lang w:val="en-US"/>
        </w:rPr>
        <w:t xml:space="preserve">                &lt;/div&gt;</w:t>
      </w:r>
    </w:p>
    <w:p w14:paraId="12B12801" w14:textId="77777777" w:rsidR="00B6203A" w:rsidRPr="00B6203A" w:rsidRDefault="00B6203A" w:rsidP="00B6203A">
      <w:pPr>
        <w:rPr>
          <w:lang w:val="en-US"/>
        </w:rPr>
      </w:pPr>
      <w:r w:rsidRPr="00B6203A">
        <w:rPr>
          <w:lang w:val="en-US"/>
        </w:rPr>
        <w:t xml:space="preserve">            &lt;/div&gt;</w:t>
      </w:r>
    </w:p>
    <w:p w14:paraId="31586D4E" w14:textId="77777777" w:rsidR="00B6203A" w:rsidRPr="00B6203A" w:rsidRDefault="00B6203A" w:rsidP="00B6203A">
      <w:pPr>
        <w:rPr>
          <w:lang w:val="en-US"/>
        </w:rPr>
      </w:pPr>
      <w:r w:rsidRPr="00B6203A">
        <w:rPr>
          <w:lang w:val="en-US"/>
        </w:rPr>
        <w:t xml:space="preserve">        &lt;/section&gt;</w:t>
      </w:r>
    </w:p>
    <w:p w14:paraId="286612FE" w14:textId="77777777" w:rsidR="00B6203A" w:rsidRPr="00B6203A" w:rsidRDefault="00B6203A" w:rsidP="00B6203A">
      <w:pPr>
        <w:rPr>
          <w:lang w:val="en-US"/>
        </w:rPr>
      </w:pPr>
      <w:r w:rsidRPr="00B6203A">
        <w:rPr>
          <w:lang w:val="en-US"/>
        </w:rPr>
        <w:t xml:space="preserve">    &lt;/body&gt;</w:t>
      </w:r>
    </w:p>
    <w:p w14:paraId="0692744E" w14:textId="0A280BD4" w:rsidR="00FB59EA" w:rsidRPr="00260252" w:rsidRDefault="00B6203A" w:rsidP="00B6203A">
      <w:pPr>
        <w:rPr>
          <w:lang w:val="en-US"/>
        </w:rPr>
      </w:pPr>
      <w:r w:rsidRPr="00260252">
        <w:rPr>
          <w:lang w:val="en-US"/>
        </w:rPr>
        <w:t>&lt;/html&gt;</w:t>
      </w:r>
    </w:p>
    <w:p w14:paraId="3D5A67C2" w14:textId="504B499A" w:rsidR="00B6203A" w:rsidRPr="00260252" w:rsidRDefault="00B6203A" w:rsidP="00B6203A">
      <w:pPr>
        <w:rPr>
          <w:lang w:val="en-US"/>
        </w:rPr>
      </w:pPr>
    </w:p>
    <w:p w14:paraId="6B581DFD" w14:textId="77777777" w:rsidR="00B6203A" w:rsidRPr="00B6203A" w:rsidRDefault="00B6203A" w:rsidP="00B6203A">
      <w:pPr>
        <w:rPr>
          <w:lang w:val="en-US"/>
        </w:rPr>
      </w:pPr>
      <w:r w:rsidRPr="00B6203A">
        <w:rPr>
          <w:lang w:val="en-US"/>
        </w:rPr>
        <w:t>html,</w:t>
      </w:r>
    </w:p>
    <w:p w14:paraId="2E836853" w14:textId="77777777" w:rsidR="00B6203A" w:rsidRPr="00B6203A" w:rsidRDefault="00B6203A" w:rsidP="00B6203A">
      <w:pPr>
        <w:rPr>
          <w:lang w:val="en-US"/>
        </w:rPr>
      </w:pPr>
      <w:r w:rsidRPr="00B6203A">
        <w:rPr>
          <w:lang w:val="en-US"/>
        </w:rPr>
        <w:t>body {</w:t>
      </w:r>
    </w:p>
    <w:p w14:paraId="024603E9" w14:textId="77777777" w:rsidR="00B6203A" w:rsidRPr="00B6203A" w:rsidRDefault="00B6203A" w:rsidP="00B6203A">
      <w:pPr>
        <w:rPr>
          <w:lang w:val="en-US"/>
        </w:rPr>
      </w:pPr>
      <w:r w:rsidRPr="00B6203A">
        <w:rPr>
          <w:lang w:val="en-US"/>
        </w:rPr>
        <w:t xml:space="preserve">    margin: 0;</w:t>
      </w:r>
    </w:p>
    <w:p w14:paraId="5310A742" w14:textId="77777777" w:rsidR="00B6203A" w:rsidRPr="00B6203A" w:rsidRDefault="00B6203A" w:rsidP="00B6203A">
      <w:pPr>
        <w:rPr>
          <w:lang w:val="en-US"/>
        </w:rPr>
      </w:pPr>
      <w:r w:rsidRPr="00B6203A">
        <w:rPr>
          <w:lang w:val="en-US"/>
        </w:rPr>
        <w:t xml:space="preserve">    padding: 0;</w:t>
      </w:r>
    </w:p>
    <w:p w14:paraId="40ED6FDD" w14:textId="77777777" w:rsidR="00B6203A" w:rsidRPr="00B6203A" w:rsidRDefault="00B6203A" w:rsidP="00B6203A">
      <w:pPr>
        <w:rPr>
          <w:lang w:val="en-US"/>
        </w:rPr>
      </w:pPr>
      <w:r w:rsidRPr="00B6203A">
        <w:rPr>
          <w:lang w:val="en-US"/>
        </w:rPr>
        <w:t xml:space="preserve">    font-family: "Open Sans", sans-serif;</w:t>
      </w:r>
    </w:p>
    <w:p w14:paraId="6FE93671" w14:textId="77777777" w:rsidR="00B6203A" w:rsidRPr="00B6203A" w:rsidRDefault="00B6203A" w:rsidP="00B6203A">
      <w:pPr>
        <w:rPr>
          <w:lang w:val="en-US"/>
        </w:rPr>
      </w:pPr>
      <w:r w:rsidRPr="00B6203A">
        <w:rPr>
          <w:lang w:val="en-US"/>
        </w:rPr>
        <w:t xml:space="preserve">    color: #333333;</w:t>
      </w:r>
    </w:p>
    <w:p w14:paraId="60DA7FFD" w14:textId="77777777" w:rsidR="00B6203A" w:rsidRPr="00B6203A" w:rsidRDefault="00B6203A" w:rsidP="00B6203A">
      <w:pPr>
        <w:rPr>
          <w:lang w:val="en-US"/>
        </w:rPr>
      </w:pPr>
      <w:r w:rsidRPr="00B6203A">
        <w:rPr>
          <w:lang w:val="en-US"/>
        </w:rPr>
        <w:t xml:space="preserve">    background-color: #f5f5f5;</w:t>
      </w:r>
    </w:p>
    <w:p w14:paraId="396CFF54" w14:textId="77777777" w:rsidR="00B6203A" w:rsidRPr="00B6203A" w:rsidRDefault="00B6203A" w:rsidP="00B6203A">
      <w:pPr>
        <w:rPr>
          <w:lang w:val="en-US"/>
        </w:rPr>
      </w:pPr>
      <w:r w:rsidRPr="00B6203A">
        <w:rPr>
          <w:lang w:val="en-US"/>
        </w:rPr>
        <w:t>}</w:t>
      </w:r>
    </w:p>
    <w:p w14:paraId="258BFB01" w14:textId="77777777" w:rsidR="00B6203A" w:rsidRPr="00B6203A" w:rsidRDefault="00B6203A" w:rsidP="00B6203A">
      <w:pPr>
        <w:rPr>
          <w:lang w:val="en-US"/>
        </w:rPr>
      </w:pPr>
      <w:r w:rsidRPr="00B6203A">
        <w:rPr>
          <w:lang w:val="en-US"/>
        </w:rPr>
        <w:t xml:space="preserve"> </w:t>
      </w:r>
    </w:p>
    <w:p w14:paraId="062925C4" w14:textId="77777777" w:rsidR="00B6203A" w:rsidRPr="00B6203A" w:rsidRDefault="00B6203A" w:rsidP="00B6203A">
      <w:pPr>
        <w:rPr>
          <w:lang w:val="en-US"/>
        </w:rPr>
      </w:pPr>
      <w:r w:rsidRPr="00B6203A">
        <w:rPr>
          <w:lang w:val="en-US"/>
        </w:rPr>
        <w:t>section {</w:t>
      </w:r>
    </w:p>
    <w:p w14:paraId="739A7FDB" w14:textId="77777777" w:rsidR="00B6203A" w:rsidRPr="00B6203A" w:rsidRDefault="00B6203A" w:rsidP="00B6203A">
      <w:pPr>
        <w:rPr>
          <w:lang w:val="en-US"/>
        </w:rPr>
      </w:pPr>
      <w:r w:rsidRPr="00B6203A">
        <w:rPr>
          <w:lang w:val="en-US"/>
        </w:rPr>
        <w:t xml:space="preserve">    width: 450px;</w:t>
      </w:r>
    </w:p>
    <w:p w14:paraId="0927E27B" w14:textId="77777777" w:rsidR="00B6203A" w:rsidRPr="00B6203A" w:rsidRDefault="00B6203A" w:rsidP="00B6203A">
      <w:pPr>
        <w:rPr>
          <w:lang w:val="en-US"/>
        </w:rPr>
      </w:pPr>
      <w:r w:rsidRPr="00B6203A">
        <w:rPr>
          <w:lang w:val="en-US"/>
        </w:rPr>
        <w:lastRenderedPageBreak/>
        <w:t xml:space="preserve">    margin: 40px auto;</w:t>
      </w:r>
    </w:p>
    <w:p w14:paraId="5A284E24" w14:textId="77777777" w:rsidR="00B6203A" w:rsidRPr="00B6203A" w:rsidRDefault="00B6203A" w:rsidP="00B6203A">
      <w:pPr>
        <w:rPr>
          <w:lang w:val="en-US"/>
        </w:rPr>
      </w:pPr>
      <w:r w:rsidRPr="00B6203A">
        <w:rPr>
          <w:lang w:val="en-US"/>
        </w:rPr>
        <w:t xml:space="preserve">    background-color: white;</w:t>
      </w:r>
    </w:p>
    <w:p w14:paraId="574AA387" w14:textId="77777777" w:rsidR="00B6203A" w:rsidRPr="00B6203A" w:rsidRDefault="00B6203A" w:rsidP="00B6203A">
      <w:pPr>
        <w:rPr>
          <w:lang w:val="en-US"/>
        </w:rPr>
      </w:pPr>
      <w:r w:rsidRPr="00B6203A">
        <w:rPr>
          <w:lang w:val="en-US"/>
        </w:rPr>
        <w:t xml:space="preserve">    box-shadow: 0 0 3px #cccccc;</w:t>
      </w:r>
    </w:p>
    <w:p w14:paraId="657053D3" w14:textId="77777777" w:rsidR="00B6203A" w:rsidRPr="00B6203A" w:rsidRDefault="00B6203A" w:rsidP="00B6203A">
      <w:pPr>
        <w:rPr>
          <w:lang w:val="en-US"/>
        </w:rPr>
      </w:pPr>
      <w:r w:rsidRPr="00B6203A">
        <w:rPr>
          <w:lang w:val="en-US"/>
        </w:rPr>
        <w:t>}</w:t>
      </w:r>
    </w:p>
    <w:p w14:paraId="214CA111" w14:textId="77777777" w:rsidR="00B6203A" w:rsidRPr="00B6203A" w:rsidRDefault="00B6203A" w:rsidP="00B6203A">
      <w:pPr>
        <w:rPr>
          <w:lang w:val="en-US"/>
        </w:rPr>
      </w:pPr>
    </w:p>
    <w:p w14:paraId="13CBD3BC" w14:textId="77777777" w:rsidR="00B6203A" w:rsidRPr="00B6203A" w:rsidRDefault="00B6203A" w:rsidP="00B6203A">
      <w:pPr>
        <w:rPr>
          <w:lang w:val="en-US"/>
        </w:rPr>
      </w:pPr>
      <w:r w:rsidRPr="00B6203A">
        <w:rPr>
          <w:lang w:val="en-US"/>
        </w:rPr>
        <w:t>h1 {</w:t>
      </w:r>
    </w:p>
    <w:p w14:paraId="0D867C83" w14:textId="77777777" w:rsidR="00B6203A" w:rsidRPr="00B6203A" w:rsidRDefault="00B6203A" w:rsidP="00B6203A">
      <w:pPr>
        <w:rPr>
          <w:lang w:val="en-US"/>
        </w:rPr>
      </w:pPr>
      <w:r w:rsidRPr="00B6203A">
        <w:rPr>
          <w:lang w:val="en-US"/>
        </w:rPr>
        <w:t xml:space="preserve">    margin: 0;</w:t>
      </w:r>
    </w:p>
    <w:p w14:paraId="7B635D51" w14:textId="77777777" w:rsidR="00B6203A" w:rsidRPr="00B6203A" w:rsidRDefault="00B6203A" w:rsidP="00B6203A">
      <w:pPr>
        <w:rPr>
          <w:lang w:val="en-US"/>
        </w:rPr>
      </w:pPr>
      <w:r w:rsidRPr="00B6203A">
        <w:rPr>
          <w:lang w:val="en-US"/>
        </w:rPr>
        <w:t xml:space="preserve">    padding: 10px 0;</w:t>
      </w:r>
    </w:p>
    <w:p w14:paraId="2DFFE151" w14:textId="77777777" w:rsidR="00B6203A" w:rsidRPr="00B6203A" w:rsidRDefault="00B6203A" w:rsidP="00B6203A">
      <w:pPr>
        <w:rPr>
          <w:lang w:val="en-US"/>
        </w:rPr>
      </w:pPr>
      <w:r w:rsidRPr="00B6203A">
        <w:rPr>
          <w:lang w:val="en-US"/>
        </w:rPr>
        <w:t xml:space="preserve">    font-size: 28px;</w:t>
      </w:r>
    </w:p>
    <w:p w14:paraId="4C73A1B0" w14:textId="77777777" w:rsidR="00B6203A" w:rsidRPr="00B6203A" w:rsidRDefault="00B6203A" w:rsidP="00B6203A">
      <w:pPr>
        <w:rPr>
          <w:lang w:val="en-US"/>
        </w:rPr>
      </w:pPr>
      <w:r w:rsidRPr="00B6203A">
        <w:rPr>
          <w:lang w:val="en-US"/>
        </w:rPr>
        <w:t xml:space="preserve">    font-weight: normal;</w:t>
      </w:r>
    </w:p>
    <w:p w14:paraId="0B0EBECC" w14:textId="77777777" w:rsidR="00B6203A" w:rsidRPr="00B6203A" w:rsidRDefault="00B6203A" w:rsidP="00B6203A">
      <w:pPr>
        <w:rPr>
          <w:lang w:val="en-US"/>
        </w:rPr>
      </w:pPr>
      <w:r w:rsidRPr="00B6203A">
        <w:rPr>
          <w:lang w:val="en-US"/>
        </w:rPr>
        <w:t xml:space="preserve">    text-align: center;</w:t>
      </w:r>
    </w:p>
    <w:p w14:paraId="4FBA5420" w14:textId="77777777" w:rsidR="00B6203A" w:rsidRPr="00B6203A" w:rsidRDefault="00B6203A" w:rsidP="00B6203A">
      <w:pPr>
        <w:rPr>
          <w:lang w:val="en-US"/>
        </w:rPr>
      </w:pPr>
      <w:r w:rsidRPr="00B6203A">
        <w:rPr>
          <w:lang w:val="en-US"/>
        </w:rPr>
        <w:t>}</w:t>
      </w:r>
    </w:p>
    <w:p w14:paraId="3A3A3C6C" w14:textId="77777777" w:rsidR="00B6203A" w:rsidRPr="00B6203A" w:rsidRDefault="00B6203A" w:rsidP="00B6203A">
      <w:pPr>
        <w:rPr>
          <w:lang w:val="en-US"/>
        </w:rPr>
      </w:pPr>
    </w:p>
    <w:p w14:paraId="672CCB2E" w14:textId="77777777" w:rsidR="00B6203A" w:rsidRPr="00B6203A" w:rsidRDefault="00B6203A" w:rsidP="00B6203A">
      <w:pPr>
        <w:rPr>
          <w:lang w:val="en-US"/>
        </w:rPr>
      </w:pPr>
      <w:r w:rsidRPr="00B6203A">
        <w:rPr>
          <w:lang w:val="en-US"/>
        </w:rPr>
        <w:t>.slider {</w:t>
      </w:r>
    </w:p>
    <w:p w14:paraId="3C7B9CA5" w14:textId="77777777" w:rsidR="00B6203A" w:rsidRPr="00B6203A" w:rsidRDefault="00B6203A" w:rsidP="00B6203A">
      <w:pPr>
        <w:rPr>
          <w:lang w:val="en-US"/>
        </w:rPr>
      </w:pPr>
      <w:r w:rsidRPr="00B6203A">
        <w:rPr>
          <w:lang w:val="en-US"/>
        </w:rPr>
        <w:t xml:space="preserve">    position: relative;</w:t>
      </w:r>
    </w:p>
    <w:p w14:paraId="6D354639" w14:textId="77777777" w:rsidR="00B6203A" w:rsidRPr="00B6203A" w:rsidRDefault="00B6203A" w:rsidP="00B6203A">
      <w:pPr>
        <w:rPr>
          <w:lang w:val="en-US"/>
        </w:rPr>
      </w:pPr>
      <w:r w:rsidRPr="00B6203A">
        <w:rPr>
          <w:lang w:val="en-US"/>
        </w:rPr>
        <w:t>}</w:t>
      </w:r>
    </w:p>
    <w:p w14:paraId="2FD3E235" w14:textId="77777777" w:rsidR="00B6203A" w:rsidRPr="00B6203A" w:rsidRDefault="00B6203A" w:rsidP="00B6203A">
      <w:pPr>
        <w:rPr>
          <w:lang w:val="en-US"/>
        </w:rPr>
      </w:pPr>
    </w:p>
    <w:p w14:paraId="6E99DB80" w14:textId="77777777" w:rsidR="00B6203A" w:rsidRPr="00B6203A" w:rsidRDefault="00B6203A" w:rsidP="00B6203A">
      <w:pPr>
        <w:rPr>
          <w:lang w:val="en-US"/>
        </w:rPr>
      </w:pPr>
      <w:r w:rsidRPr="00B6203A">
        <w:rPr>
          <w:lang w:val="en-US"/>
        </w:rPr>
        <w:t>.slider input[type=radio] {</w:t>
      </w:r>
    </w:p>
    <w:p w14:paraId="1F86ABF2" w14:textId="77777777" w:rsidR="00B6203A" w:rsidRPr="00B6203A" w:rsidRDefault="00B6203A" w:rsidP="00B6203A">
      <w:pPr>
        <w:rPr>
          <w:lang w:val="en-US"/>
        </w:rPr>
      </w:pPr>
      <w:r w:rsidRPr="00B6203A">
        <w:rPr>
          <w:lang w:val="en-US"/>
        </w:rPr>
        <w:t xml:space="preserve">    display: none;</w:t>
      </w:r>
    </w:p>
    <w:p w14:paraId="0C7F32DE" w14:textId="77777777" w:rsidR="00B6203A" w:rsidRPr="00B6203A" w:rsidRDefault="00B6203A" w:rsidP="00B6203A">
      <w:pPr>
        <w:rPr>
          <w:lang w:val="en-US"/>
        </w:rPr>
      </w:pPr>
      <w:r w:rsidRPr="00B6203A">
        <w:rPr>
          <w:lang w:val="en-US"/>
        </w:rPr>
        <w:t>}</w:t>
      </w:r>
    </w:p>
    <w:p w14:paraId="06CF1ADC" w14:textId="77777777" w:rsidR="00B6203A" w:rsidRPr="00B6203A" w:rsidRDefault="00B6203A" w:rsidP="00B6203A">
      <w:pPr>
        <w:rPr>
          <w:lang w:val="en-US"/>
        </w:rPr>
      </w:pPr>
    </w:p>
    <w:p w14:paraId="524623D7" w14:textId="77777777" w:rsidR="00B6203A" w:rsidRPr="00B6203A" w:rsidRDefault="00B6203A" w:rsidP="00B6203A">
      <w:pPr>
        <w:rPr>
          <w:lang w:val="en-US"/>
        </w:rPr>
      </w:pPr>
      <w:r w:rsidRPr="00B6203A">
        <w:rPr>
          <w:lang w:val="en-US"/>
        </w:rPr>
        <w:t>.slider-inner {</w:t>
      </w:r>
    </w:p>
    <w:p w14:paraId="67D9D89A" w14:textId="77777777" w:rsidR="00B6203A" w:rsidRPr="00B6203A" w:rsidRDefault="00B6203A" w:rsidP="00B6203A">
      <w:pPr>
        <w:rPr>
          <w:lang w:val="en-US"/>
        </w:rPr>
      </w:pPr>
      <w:r w:rsidRPr="00B6203A">
        <w:rPr>
          <w:lang w:val="en-US"/>
        </w:rPr>
        <w:t xml:space="preserve">    overflow: hidden;</w:t>
      </w:r>
    </w:p>
    <w:p w14:paraId="2B57828F" w14:textId="77777777" w:rsidR="00B6203A" w:rsidRPr="00B6203A" w:rsidRDefault="00B6203A" w:rsidP="00B6203A">
      <w:pPr>
        <w:rPr>
          <w:lang w:val="en-US"/>
        </w:rPr>
      </w:pPr>
      <w:r w:rsidRPr="00B6203A">
        <w:rPr>
          <w:lang w:val="en-US"/>
        </w:rPr>
        <w:t>}</w:t>
      </w:r>
    </w:p>
    <w:p w14:paraId="57387007" w14:textId="77777777" w:rsidR="00B6203A" w:rsidRPr="00B6203A" w:rsidRDefault="00B6203A" w:rsidP="00B6203A">
      <w:pPr>
        <w:rPr>
          <w:lang w:val="en-US"/>
        </w:rPr>
      </w:pPr>
    </w:p>
    <w:p w14:paraId="2B2EB2B5" w14:textId="77777777" w:rsidR="00B6203A" w:rsidRPr="00B6203A" w:rsidRDefault="00B6203A" w:rsidP="00B6203A">
      <w:pPr>
        <w:rPr>
          <w:lang w:val="en-US"/>
        </w:rPr>
      </w:pPr>
      <w:r w:rsidRPr="00B6203A">
        <w:rPr>
          <w:lang w:val="en-US"/>
        </w:rPr>
        <w:t>.slider-slides {</w:t>
      </w:r>
    </w:p>
    <w:p w14:paraId="398A8E64" w14:textId="77777777" w:rsidR="00B6203A" w:rsidRPr="00B6203A" w:rsidRDefault="00B6203A" w:rsidP="00B6203A">
      <w:pPr>
        <w:rPr>
          <w:lang w:val="en-US"/>
        </w:rPr>
      </w:pPr>
      <w:r w:rsidRPr="00B6203A">
        <w:rPr>
          <w:lang w:val="en-US"/>
        </w:rPr>
        <w:t xml:space="preserve">    width: 300%;</w:t>
      </w:r>
    </w:p>
    <w:p w14:paraId="1385547E" w14:textId="77777777" w:rsidR="00B6203A" w:rsidRPr="00B6203A" w:rsidRDefault="00B6203A" w:rsidP="00B6203A">
      <w:pPr>
        <w:rPr>
          <w:lang w:val="en-US"/>
        </w:rPr>
      </w:pPr>
      <w:r w:rsidRPr="00B6203A">
        <w:rPr>
          <w:lang w:val="en-US"/>
        </w:rPr>
        <w:t xml:space="preserve">    transition: transform 0.8s ease;</w:t>
      </w:r>
    </w:p>
    <w:p w14:paraId="7D072828" w14:textId="77777777" w:rsidR="00B6203A" w:rsidRPr="00B6203A" w:rsidRDefault="00B6203A" w:rsidP="00B6203A">
      <w:pPr>
        <w:rPr>
          <w:lang w:val="en-US"/>
        </w:rPr>
      </w:pPr>
      <w:r w:rsidRPr="00B6203A">
        <w:rPr>
          <w:lang w:val="en-US"/>
        </w:rPr>
        <w:t>}</w:t>
      </w:r>
    </w:p>
    <w:p w14:paraId="169C8430" w14:textId="77777777" w:rsidR="00B6203A" w:rsidRPr="00B6203A" w:rsidRDefault="00B6203A" w:rsidP="00B6203A">
      <w:pPr>
        <w:rPr>
          <w:lang w:val="en-US"/>
        </w:rPr>
      </w:pPr>
    </w:p>
    <w:p w14:paraId="0D87F072" w14:textId="77777777" w:rsidR="00B6203A" w:rsidRPr="00B6203A" w:rsidRDefault="00B6203A" w:rsidP="00B6203A">
      <w:pPr>
        <w:rPr>
          <w:lang w:val="en-US"/>
        </w:rPr>
      </w:pPr>
      <w:r w:rsidRPr="00B6203A">
        <w:rPr>
          <w:lang w:val="en-US"/>
        </w:rPr>
        <w:t>.slider-slides img {</w:t>
      </w:r>
    </w:p>
    <w:p w14:paraId="331FF213" w14:textId="77777777" w:rsidR="00B6203A" w:rsidRPr="00B6203A" w:rsidRDefault="00B6203A" w:rsidP="00B6203A">
      <w:pPr>
        <w:rPr>
          <w:lang w:val="en-US"/>
        </w:rPr>
      </w:pPr>
      <w:r w:rsidRPr="00B6203A">
        <w:rPr>
          <w:lang w:val="en-US"/>
        </w:rPr>
        <w:t xml:space="preserve">    float: left;</w:t>
      </w:r>
    </w:p>
    <w:p w14:paraId="6B968044" w14:textId="77777777" w:rsidR="00B6203A" w:rsidRPr="00B6203A" w:rsidRDefault="00B6203A" w:rsidP="00B6203A">
      <w:pPr>
        <w:rPr>
          <w:lang w:val="en-US"/>
        </w:rPr>
      </w:pPr>
      <w:r w:rsidRPr="00B6203A">
        <w:rPr>
          <w:lang w:val="en-US"/>
        </w:rPr>
        <w:t xml:space="preserve">    width: 450px;</w:t>
      </w:r>
    </w:p>
    <w:p w14:paraId="07C3A7D8" w14:textId="77777777" w:rsidR="00B6203A" w:rsidRPr="00B6203A" w:rsidRDefault="00B6203A" w:rsidP="00B6203A">
      <w:pPr>
        <w:rPr>
          <w:lang w:val="en-US"/>
        </w:rPr>
      </w:pPr>
      <w:r w:rsidRPr="00B6203A">
        <w:rPr>
          <w:lang w:val="en-US"/>
        </w:rPr>
        <w:t xml:space="preserve">    height: 320px;</w:t>
      </w:r>
    </w:p>
    <w:p w14:paraId="780AB5C0" w14:textId="77777777" w:rsidR="00B6203A" w:rsidRPr="00B6203A" w:rsidRDefault="00B6203A" w:rsidP="00B6203A">
      <w:pPr>
        <w:rPr>
          <w:lang w:val="en-US"/>
        </w:rPr>
      </w:pPr>
      <w:r w:rsidRPr="00B6203A">
        <w:rPr>
          <w:lang w:val="en-US"/>
        </w:rPr>
        <w:t>}</w:t>
      </w:r>
    </w:p>
    <w:p w14:paraId="4DEB6E00" w14:textId="77777777" w:rsidR="00B6203A" w:rsidRPr="00B6203A" w:rsidRDefault="00B6203A" w:rsidP="00B6203A">
      <w:pPr>
        <w:rPr>
          <w:lang w:val="en-US"/>
        </w:rPr>
      </w:pPr>
    </w:p>
    <w:p w14:paraId="5BE7DB87" w14:textId="77777777" w:rsidR="00B6203A" w:rsidRPr="00B6203A" w:rsidRDefault="00B6203A" w:rsidP="00B6203A">
      <w:pPr>
        <w:rPr>
          <w:lang w:val="en-US"/>
        </w:rPr>
      </w:pPr>
      <w:r w:rsidRPr="00B6203A">
        <w:rPr>
          <w:lang w:val="en-US"/>
        </w:rPr>
        <w:t>.slider-controls {</w:t>
      </w:r>
    </w:p>
    <w:p w14:paraId="68DDA89A" w14:textId="77777777" w:rsidR="00B6203A" w:rsidRPr="00B6203A" w:rsidRDefault="00B6203A" w:rsidP="00B6203A">
      <w:pPr>
        <w:rPr>
          <w:lang w:val="en-US"/>
        </w:rPr>
      </w:pPr>
      <w:r w:rsidRPr="00B6203A">
        <w:rPr>
          <w:lang w:val="en-US"/>
        </w:rPr>
        <w:t xml:space="preserve">    margin-bottom: 10px;</w:t>
      </w:r>
    </w:p>
    <w:p w14:paraId="1A99FEA1" w14:textId="77777777" w:rsidR="00B6203A" w:rsidRPr="00B6203A" w:rsidRDefault="00B6203A" w:rsidP="00B6203A">
      <w:pPr>
        <w:rPr>
          <w:lang w:val="en-US"/>
        </w:rPr>
      </w:pPr>
      <w:r w:rsidRPr="00B6203A">
        <w:rPr>
          <w:lang w:val="en-US"/>
        </w:rPr>
        <w:t xml:space="preserve">    text-align: center;</w:t>
      </w:r>
    </w:p>
    <w:p w14:paraId="20CA226F" w14:textId="77777777" w:rsidR="00B6203A" w:rsidRPr="00B6203A" w:rsidRDefault="00B6203A" w:rsidP="00B6203A">
      <w:pPr>
        <w:rPr>
          <w:lang w:val="en-US"/>
        </w:rPr>
      </w:pPr>
      <w:r w:rsidRPr="00B6203A">
        <w:rPr>
          <w:lang w:val="en-US"/>
        </w:rPr>
        <w:t>}</w:t>
      </w:r>
    </w:p>
    <w:p w14:paraId="0597BBCB" w14:textId="77777777" w:rsidR="00B6203A" w:rsidRPr="00B6203A" w:rsidRDefault="00B6203A" w:rsidP="00B6203A">
      <w:pPr>
        <w:rPr>
          <w:lang w:val="en-US"/>
        </w:rPr>
      </w:pPr>
    </w:p>
    <w:p w14:paraId="290C0874" w14:textId="77777777" w:rsidR="00B6203A" w:rsidRPr="00B6203A" w:rsidRDefault="00B6203A" w:rsidP="00B6203A">
      <w:pPr>
        <w:rPr>
          <w:lang w:val="en-US"/>
        </w:rPr>
      </w:pPr>
      <w:r w:rsidRPr="00B6203A">
        <w:rPr>
          <w:lang w:val="en-US"/>
        </w:rPr>
        <w:t>.slider-controls label {</w:t>
      </w:r>
    </w:p>
    <w:p w14:paraId="4DAD1C56" w14:textId="77777777" w:rsidR="00B6203A" w:rsidRPr="00B6203A" w:rsidRDefault="00B6203A" w:rsidP="00B6203A">
      <w:pPr>
        <w:rPr>
          <w:lang w:val="en-US"/>
        </w:rPr>
      </w:pPr>
      <w:r w:rsidRPr="00B6203A">
        <w:rPr>
          <w:lang w:val="en-US"/>
        </w:rPr>
        <w:t xml:space="preserve">    display: inline-block;</w:t>
      </w:r>
    </w:p>
    <w:p w14:paraId="0524F30D" w14:textId="77777777" w:rsidR="00B6203A" w:rsidRPr="00B6203A" w:rsidRDefault="00B6203A" w:rsidP="00B6203A">
      <w:pPr>
        <w:rPr>
          <w:lang w:val="en-US"/>
        </w:rPr>
      </w:pPr>
      <w:r w:rsidRPr="00B6203A">
        <w:rPr>
          <w:lang w:val="en-US"/>
        </w:rPr>
        <w:t xml:space="preserve">    width: 10px;</w:t>
      </w:r>
    </w:p>
    <w:p w14:paraId="758CEB19" w14:textId="77777777" w:rsidR="00B6203A" w:rsidRPr="00B6203A" w:rsidRDefault="00B6203A" w:rsidP="00B6203A">
      <w:pPr>
        <w:rPr>
          <w:lang w:val="en-US"/>
        </w:rPr>
      </w:pPr>
      <w:r w:rsidRPr="00B6203A">
        <w:rPr>
          <w:lang w:val="en-US"/>
        </w:rPr>
        <w:t xml:space="preserve">    height: 10px;</w:t>
      </w:r>
    </w:p>
    <w:p w14:paraId="3A2412D2" w14:textId="77777777" w:rsidR="00B6203A" w:rsidRPr="00B6203A" w:rsidRDefault="00B6203A" w:rsidP="00B6203A">
      <w:pPr>
        <w:rPr>
          <w:lang w:val="en-US"/>
        </w:rPr>
      </w:pPr>
      <w:r w:rsidRPr="00B6203A">
        <w:rPr>
          <w:lang w:val="en-US"/>
        </w:rPr>
        <w:t xml:space="preserve">    margin: 0 3px;</w:t>
      </w:r>
    </w:p>
    <w:p w14:paraId="14F2DC22" w14:textId="77777777" w:rsidR="00B6203A" w:rsidRPr="00B6203A" w:rsidRDefault="00B6203A" w:rsidP="00B6203A">
      <w:pPr>
        <w:rPr>
          <w:lang w:val="en-US"/>
        </w:rPr>
      </w:pPr>
      <w:r w:rsidRPr="00B6203A">
        <w:rPr>
          <w:lang w:val="en-US"/>
        </w:rPr>
        <w:t xml:space="preserve">    background-color: #cccccc;</w:t>
      </w:r>
    </w:p>
    <w:p w14:paraId="43F3AFA9" w14:textId="77777777" w:rsidR="00B6203A" w:rsidRPr="00B6203A" w:rsidRDefault="00B6203A" w:rsidP="00B6203A">
      <w:pPr>
        <w:rPr>
          <w:lang w:val="en-US"/>
        </w:rPr>
      </w:pPr>
      <w:r w:rsidRPr="00B6203A">
        <w:rPr>
          <w:lang w:val="en-US"/>
        </w:rPr>
        <w:t xml:space="preserve">    border: 4px solid white;</w:t>
      </w:r>
    </w:p>
    <w:p w14:paraId="76A6BFC8" w14:textId="77777777" w:rsidR="00B6203A" w:rsidRPr="00B6203A" w:rsidRDefault="00B6203A" w:rsidP="00B6203A">
      <w:pPr>
        <w:rPr>
          <w:lang w:val="en-US"/>
        </w:rPr>
      </w:pPr>
      <w:r w:rsidRPr="00B6203A">
        <w:rPr>
          <w:lang w:val="en-US"/>
        </w:rPr>
        <w:t xml:space="preserve">    border-radius: 50%;</w:t>
      </w:r>
    </w:p>
    <w:p w14:paraId="7618503E" w14:textId="77777777" w:rsidR="00B6203A" w:rsidRPr="00B6203A" w:rsidRDefault="00B6203A" w:rsidP="00B6203A">
      <w:pPr>
        <w:rPr>
          <w:lang w:val="en-US"/>
        </w:rPr>
      </w:pPr>
      <w:r w:rsidRPr="00B6203A">
        <w:rPr>
          <w:lang w:val="en-US"/>
        </w:rPr>
        <w:t xml:space="preserve">    box-shadow: 0px 0px 2px rgba(0, 0, 0, 0.8);</w:t>
      </w:r>
    </w:p>
    <w:p w14:paraId="1DCB4CA4" w14:textId="77777777" w:rsidR="00B6203A" w:rsidRPr="00B6203A" w:rsidRDefault="00B6203A" w:rsidP="00B6203A">
      <w:pPr>
        <w:rPr>
          <w:lang w:val="en-US"/>
        </w:rPr>
      </w:pPr>
      <w:r w:rsidRPr="00B6203A">
        <w:rPr>
          <w:lang w:val="en-US"/>
        </w:rPr>
        <w:t xml:space="preserve">    transition: background-color 0.2s;</w:t>
      </w:r>
    </w:p>
    <w:p w14:paraId="1B47FBA2" w14:textId="77777777" w:rsidR="00B6203A" w:rsidRPr="00B6203A" w:rsidRDefault="00B6203A" w:rsidP="00B6203A">
      <w:pPr>
        <w:rPr>
          <w:lang w:val="en-US"/>
        </w:rPr>
      </w:pPr>
      <w:r w:rsidRPr="00B6203A">
        <w:rPr>
          <w:lang w:val="en-US"/>
        </w:rPr>
        <w:t xml:space="preserve">    cursor: pointer;</w:t>
      </w:r>
    </w:p>
    <w:p w14:paraId="338D3757" w14:textId="77777777" w:rsidR="00B6203A" w:rsidRPr="00B6203A" w:rsidRDefault="00B6203A" w:rsidP="00B6203A">
      <w:pPr>
        <w:rPr>
          <w:lang w:val="en-US"/>
        </w:rPr>
      </w:pPr>
      <w:r w:rsidRPr="00B6203A">
        <w:rPr>
          <w:lang w:val="en-US"/>
        </w:rPr>
        <w:t>}</w:t>
      </w:r>
    </w:p>
    <w:p w14:paraId="4B90D501" w14:textId="77777777" w:rsidR="00B6203A" w:rsidRPr="00B6203A" w:rsidRDefault="00B6203A" w:rsidP="00B6203A">
      <w:pPr>
        <w:rPr>
          <w:lang w:val="en-US"/>
        </w:rPr>
      </w:pPr>
    </w:p>
    <w:p w14:paraId="0E485D62" w14:textId="77777777" w:rsidR="00B6203A" w:rsidRPr="00B6203A" w:rsidRDefault="00B6203A" w:rsidP="00B6203A">
      <w:pPr>
        <w:rPr>
          <w:lang w:val="en-US"/>
        </w:rPr>
      </w:pPr>
      <w:r w:rsidRPr="00B6203A">
        <w:rPr>
          <w:lang w:val="en-US"/>
        </w:rPr>
        <w:t>#btn-1:checked ~ .slider-controls label[for="btn-1"],</w:t>
      </w:r>
    </w:p>
    <w:p w14:paraId="09334029" w14:textId="77777777" w:rsidR="00B6203A" w:rsidRPr="00B6203A" w:rsidRDefault="00B6203A" w:rsidP="00B6203A">
      <w:pPr>
        <w:rPr>
          <w:lang w:val="en-US"/>
        </w:rPr>
      </w:pPr>
      <w:r w:rsidRPr="00B6203A">
        <w:rPr>
          <w:lang w:val="en-US"/>
        </w:rPr>
        <w:t>#btn-2:checked ~ .slider-controls label[for="btn-2"],</w:t>
      </w:r>
    </w:p>
    <w:p w14:paraId="0E312A48" w14:textId="77777777" w:rsidR="00B6203A" w:rsidRPr="00B6203A" w:rsidRDefault="00B6203A" w:rsidP="00B6203A">
      <w:pPr>
        <w:rPr>
          <w:lang w:val="en-US"/>
        </w:rPr>
      </w:pPr>
      <w:r w:rsidRPr="00B6203A">
        <w:rPr>
          <w:lang w:val="en-US"/>
        </w:rPr>
        <w:t>#btn-3:checked ~ .slider-controls label[for="btn-3"] {</w:t>
      </w:r>
    </w:p>
    <w:p w14:paraId="0F2FC747" w14:textId="77777777" w:rsidR="00B6203A" w:rsidRPr="00B6203A" w:rsidRDefault="00B6203A" w:rsidP="00B6203A">
      <w:pPr>
        <w:rPr>
          <w:lang w:val="en-US"/>
        </w:rPr>
      </w:pPr>
      <w:r w:rsidRPr="00B6203A">
        <w:rPr>
          <w:lang w:val="en-US"/>
        </w:rPr>
        <w:t xml:space="preserve">    background-color: #666666;</w:t>
      </w:r>
    </w:p>
    <w:p w14:paraId="36FCAE55" w14:textId="77777777" w:rsidR="00B6203A" w:rsidRPr="00B6203A" w:rsidRDefault="00B6203A" w:rsidP="00B6203A">
      <w:pPr>
        <w:rPr>
          <w:lang w:val="en-US"/>
        </w:rPr>
      </w:pPr>
      <w:r w:rsidRPr="00B6203A">
        <w:rPr>
          <w:lang w:val="en-US"/>
        </w:rPr>
        <w:t>}</w:t>
      </w:r>
    </w:p>
    <w:p w14:paraId="16B8CDEB" w14:textId="77777777" w:rsidR="00B6203A" w:rsidRPr="00B6203A" w:rsidRDefault="00B6203A" w:rsidP="00B6203A">
      <w:pPr>
        <w:rPr>
          <w:lang w:val="en-US"/>
        </w:rPr>
      </w:pPr>
      <w:r w:rsidRPr="00B6203A">
        <w:rPr>
          <w:lang w:val="en-US"/>
        </w:rPr>
        <w:t xml:space="preserve">#btn-1:checked ~ .slider-inner .slider-slides { </w:t>
      </w:r>
    </w:p>
    <w:p w14:paraId="4AC07E72" w14:textId="77777777" w:rsidR="00B6203A" w:rsidRPr="00B6203A" w:rsidRDefault="00B6203A" w:rsidP="00B6203A">
      <w:pPr>
        <w:rPr>
          <w:lang w:val="en-US"/>
        </w:rPr>
      </w:pPr>
      <w:r w:rsidRPr="00B6203A">
        <w:rPr>
          <w:lang w:val="en-US"/>
        </w:rPr>
        <w:t>transform:translate(0);</w:t>
      </w:r>
    </w:p>
    <w:p w14:paraId="55BFBF98" w14:textId="77777777" w:rsidR="00B6203A" w:rsidRPr="00B6203A" w:rsidRDefault="00B6203A" w:rsidP="00B6203A">
      <w:pPr>
        <w:rPr>
          <w:lang w:val="en-US"/>
        </w:rPr>
      </w:pPr>
      <w:r w:rsidRPr="00B6203A">
        <w:rPr>
          <w:lang w:val="en-US"/>
        </w:rPr>
        <w:t>}</w:t>
      </w:r>
    </w:p>
    <w:p w14:paraId="3825FE70" w14:textId="77777777" w:rsidR="00B6203A" w:rsidRPr="00B6203A" w:rsidRDefault="00B6203A" w:rsidP="00B6203A">
      <w:pPr>
        <w:rPr>
          <w:lang w:val="en-US"/>
        </w:rPr>
      </w:pPr>
    </w:p>
    <w:p w14:paraId="249EEED3" w14:textId="77777777" w:rsidR="00B6203A" w:rsidRPr="00B6203A" w:rsidRDefault="00B6203A" w:rsidP="00B6203A">
      <w:pPr>
        <w:rPr>
          <w:lang w:val="en-US"/>
        </w:rPr>
      </w:pPr>
      <w:r w:rsidRPr="00B6203A">
        <w:rPr>
          <w:lang w:val="en-US"/>
        </w:rPr>
        <w:t xml:space="preserve">#btn-2:checked ~ .slider-inner .slider-slides { </w:t>
      </w:r>
    </w:p>
    <w:p w14:paraId="003CC9DB" w14:textId="77777777" w:rsidR="00B6203A" w:rsidRPr="00B6203A" w:rsidRDefault="00B6203A" w:rsidP="00B6203A">
      <w:pPr>
        <w:rPr>
          <w:lang w:val="en-US"/>
        </w:rPr>
      </w:pPr>
      <w:r w:rsidRPr="00B6203A">
        <w:rPr>
          <w:lang w:val="en-US"/>
        </w:rPr>
        <w:t>transform:translate(-450px);</w:t>
      </w:r>
    </w:p>
    <w:p w14:paraId="371888B0" w14:textId="77777777" w:rsidR="00B6203A" w:rsidRPr="00B6203A" w:rsidRDefault="00B6203A" w:rsidP="00B6203A">
      <w:pPr>
        <w:rPr>
          <w:lang w:val="en-US"/>
        </w:rPr>
      </w:pPr>
      <w:r w:rsidRPr="00B6203A">
        <w:rPr>
          <w:lang w:val="en-US"/>
        </w:rPr>
        <w:t>}</w:t>
      </w:r>
    </w:p>
    <w:p w14:paraId="43408F45" w14:textId="77777777" w:rsidR="00B6203A" w:rsidRPr="00B6203A" w:rsidRDefault="00B6203A" w:rsidP="00B6203A">
      <w:pPr>
        <w:rPr>
          <w:lang w:val="en-US"/>
        </w:rPr>
      </w:pPr>
    </w:p>
    <w:p w14:paraId="1EC52F4C" w14:textId="77777777" w:rsidR="00B6203A" w:rsidRPr="00B6203A" w:rsidRDefault="00B6203A" w:rsidP="00B6203A">
      <w:pPr>
        <w:rPr>
          <w:lang w:val="en-US"/>
        </w:rPr>
      </w:pPr>
      <w:r w:rsidRPr="00B6203A">
        <w:rPr>
          <w:lang w:val="en-US"/>
        </w:rPr>
        <w:t xml:space="preserve">#btn-3:checked ~ .slider-inner .slider-slides { </w:t>
      </w:r>
    </w:p>
    <w:p w14:paraId="0DB4394D" w14:textId="77777777" w:rsidR="00B6203A" w:rsidRPr="00260252" w:rsidRDefault="00B6203A" w:rsidP="00B6203A">
      <w:pPr>
        <w:rPr>
          <w:lang w:val="en-US"/>
        </w:rPr>
      </w:pPr>
      <w:r w:rsidRPr="00260252">
        <w:rPr>
          <w:lang w:val="en-US"/>
        </w:rPr>
        <w:t>transform:translate(-900px);</w:t>
      </w:r>
    </w:p>
    <w:p w14:paraId="735387C3" w14:textId="658F2D6B" w:rsidR="00B6203A" w:rsidRPr="00260252" w:rsidRDefault="00B6203A" w:rsidP="00B6203A">
      <w:pPr>
        <w:rPr>
          <w:lang w:val="en-US"/>
        </w:rPr>
      </w:pPr>
      <w:r w:rsidRPr="00260252">
        <w:rPr>
          <w:lang w:val="en-US"/>
        </w:rPr>
        <w:t>}</w:t>
      </w:r>
    </w:p>
    <w:p w14:paraId="40CE4D78" w14:textId="457EC824" w:rsidR="00C448A3" w:rsidRPr="00260252" w:rsidRDefault="00C448A3" w:rsidP="00B6203A">
      <w:pPr>
        <w:rPr>
          <w:lang w:val="en-US"/>
        </w:rPr>
      </w:pPr>
    </w:p>
    <w:p w14:paraId="54AC6970" w14:textId="77777777" w:rsidR="00C448A3" w:rsidRPr="00260252" w:rsidRDefault="00C448A3" w:rsidP="00C448A3">
      <w:pPr>
        <w:pStyle w:val="2"/>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7555CB45"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7764113F"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54F68F67"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1E84374"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1670753C"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5368F5EA" w14:textId="77777777" w:rsidR="00260252" w:rsidRPr="00260252" w:rsidRDefault="00260252" w:rsidP="00260252">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CAEE447"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5C78629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116A286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309B9A3B"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0B5FDF04" w14:textId="77777777" w:rsidR="00260252" w:rsidRDefault="00260252" w:rsidP="00260252">
      <w:pPr>
        <w:pStyle w:val="2"/>
      </w:pPr>
      <w:r>
        <w:t>Хлебные крошки, шаг 2 </w:t>
      </w:r>
      <w:r>
        <w:rPr>
          <w:bCs/>
          <w:color w:val="999999"/>
          <w:sz w:val="37"/>
          <w:szCs w:val="37"/>
        </w:rPr>
        <w:t>[25/31]</w:t>
      </w:r>
    </w:p>
    <w:p w14:paraId="77FB57CB"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0064018F"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179C7357"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68018069"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CA8200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8E0ACF0"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5E576693"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5A070B1D"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5B423F16"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177B09E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636E33D"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62B88794"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0B1A6767" w14:textId="77777777" w:rsidR="00F24CE0" w:rsidRPr="00F24CE0" w:rsidRDefault="00F24CE0" w:rsidP="00F24CE0">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0EFD8535"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2EEBEADE"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2B9E0B5C"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6926918D"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A9B3247" w14:textId="77777777" w:rsidR="00F24CE0" w:rsidRDefault="00F24CE0" w:rsidP="00F24CE0">
      <w:pPr>
        <w:pStyle w:val="2"/>
      </w:pPr>
      <w:r>
        <w:t>Хлебные крошки, шаг 3 </w:t>
      </w:r>
      <w:r>
        <w:rPr>
          <w:bCs/>
          <w:color w:val="999999"/>
          <w:sz w:val="37"/>
          <w:szCs w:val="37"/>
        </w:rPr>
        <w:t>[26/31]</w:t>
      </w:r>
    </w:p>
    <w:p w14:paraId="4EE4889C"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3059B91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7D1D8655"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70B75DD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45970D57"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4EE7AA88"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2885FAC6"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36F24FD4"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08ED3FF3"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10BB0F2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340A4F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050C6B"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2C3C082F"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1612B5B0"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6D0E6C5"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7731F87E"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6D94451C" w14:textId="77777777" w:rsidR="00616B29" w:rsidRDefault="00616B29" w:rsidP="00616B29">
      <w:pPr>
        <w:pStyle w:val="2"/>
      </w:pPr>
      <w:r>
        <w:t>Хлебные крошки, шаг 4 </w:t>
      </w:r>
      <w:r>
        <w:rPr>
          <w:bCs/>
          <w:color w:val="999999"/>
          <w:sz w:val="37"/>
          <w:szCs w:val="37"/>
        </w:rPr>
        <w:t>[27/31]</w:t>
      </w:r>
    </w:p>
    <w:p w14:paraId="6C2C2FE4"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6362D3E"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1772A7A0"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24956198"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1CDCE1A" w14:textId="77777777" w:rsidR="00616B29" w:rsidRDefault="00616B29" w:rsidP="005F1EC4">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1F6872AB"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03DEF2"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008C8EB5"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2B4B7059"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0821E1D3"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16E11251" w14:textId="77777777" w:rsidR="00616B29" w:rsidRDefault="00616B29" w:rsidP="00616B29">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5388612A"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2045F23"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CC29FD3"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2062700E" w14:textId="77777777" w:rsidR="006A6252" w:rsidRPr="006A6252" w:rsidRDefault="006A6252" w:rsidP="006A6252">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7B718972"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4DB2DBBD"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61A4CF47"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0AB0CD09"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1827AF3A" w14:textId="77777777" w:rsidR="006A6252" w:rsidRDefault="006A6252" w:rsidP="006A6252">
      <w:pPr>
        <w:pStyle w:val="2"/>
      </w:pPr>
      <w:r>
        <w:t>Хлебные крошки, шаг 5 </w:t>
      </w:r>
      <w:r>
        <w:rPr>
          <w:bCs/>
          <w:color w:val="999999"/>
          <w:sz w:val="37"/>
          <w:szCs w:val="37"/>
        </w:rPr>
        <w:t>[28/31]</w:t>
      </w:r>
    </w:p>
    <w:p w14:paraId="4579F6F2"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73038890"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699AF6A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78F5EFC9"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0DFCE0E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94D4441"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644043E2"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2A577A5F"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78FE577D"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506F5377"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59E1DC36"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3C463826" w14:textId="77777777" w:rsidR="00CA477C" w:rsidRPr="00CA477C" w:rsidRDefault="00CA477C" w:rsidP="00CA477C">
      <w:pPr>
        <w:rPr>
          <w:lang w:val="en-US"/>
        </w:rPr>
      </w:pPr>
      <w:r w:rsidRPr="00CA477C">
        <w:rPr>
          <w:lang w:val="en-US"/>
        </w:rPr>
        <w:t>&lt;!DOCTYPE html&gt;</w:t>
      </w:r>
    </w:p>
    <w:p w14:paraId="6CE4CDD6" w14:textId="77777777" w:rsidR="00CA477C" w:rsidRPr="00CA477C" w:rsidRDefault="00CA477C" w:rsidP="00CA477C">
      <w:pPr>
        <w:rPr>
          <w:lang w:val="en-US"/>
        </w:rPr>
      </w:pPr>
      <w:r w:rsidRPr="00CA477C">
        <w:rPr>
          <w:lang w:val="en-US"/>
        </w:rPr>
        <w:t>&lt;html lang="ru"&gt;</w:t>
      </w:r>
    </w:p>
    <w:p w14:paraId="20B98840" w14:textId="77777777" w:rsidR="00CA477C" w:rsidRPr="00CA477C" w:rsidRDefault="00CA477C" w:rsidP="00CA477C">
      <w:pPr>
        <w:rPr>
          <w:lang w:val="en-US"/>
        </w:rPr>
      </w:pPr>
      <w:r w:rsidRPr="00CA477C">
        <w:rPr>
          <w:lang w:val="en-US"/>
        </w:rPr>
        <w:t xml:space="preserve">    &lt;head&gt;</w:t>
      </w:r>
    </w:p>
    <w:p w14:paraId="08ACBC52" w14:textId="77777777" w:rsidR="00CA477C" w:rsidRPr="00CA477C" w:rsidRDefault="00CA477C" w:rsidP="00CA477C">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65C14AB0" w14:textId="77777777" w:rsidR="00CA477C" w:rsidRPr="00CA477C" w:rsidRDefault="00CA477C" w:rsidP="00CA477C">
      <w:pPr>
        <w:rPr>
          <w:lang w:val="en-US"/>
        </w:rPr>
      </w:pPr>
      <w:r w:rsidRPr="00CA477C">
        <w:rPr>
          <w:lang w:val="en-US"/>
        </w:rPr>
        <w:t xml:space="preserve">        &lt;meta charset="utf-8"&gt;</w:t>
      </w:r>
    </w:p>
    <w:p w14:paraId="435B24EB" w14:textId="77777777" w:rsidR="00CA477C" w:rsidRPr="00CA477C" w:rsidRDefault="00CA477C" w:rsidP="00CA477C">
      <w:pPr>
        <w:rPr>
          <w:lang w:val="en-US"/>
        </w:rPr>
      </w:pPr>
      <w:r w:rsidRPr="00CA477C">
        <w:rPr>
          <w:lang w:val="en-US"/>
        </w:rPr>
        <w:t xml:space="preserve">        &lt;link href="//fonts.googleapis.com/css?family=PT+Sans:400&amp;subset=cyrillic" rel="stylesheet" type="text/css"&gt;</w:t>
      </w:r>
    </w:p>
    <w:p w14:paraId="1AA42331" w14:textId="77777777" w:rsidR="00CA477C" w:rsidRPr="00CA477C" w:rsidRDefault="00CA477C" w:rsidP="00CA477C">
      <w:pPr>
        <w:rPr>
          <w:lang w:val="en-US"/>
        </w:rPr>
      </w:pPr>
      <w:r w:rsidRPr="00CA477C">
        <w:rPr>
          <w:lang w:val="en-US"/>
        </w:rPr>
        <w:t xml:space="preserve">    &lt;/head&gt;</w:t>
      </w:r>
    </w:p>
    <w:p w14:paraId="25E6BDC8" w14:textId="77777777" w:rsidR="00CA477C" w:rsidRPr="00CA477C" w:rsidRDefault="00CA477C" w:rsidP="00CA477C">
      <w:pPr>
        <w:rPr>
          <w:lang w:val="en-US"/>
        </w:rPr>
      </w:pPr>
      <w:r w:rsidRPr="00CA477C">
        <w:rPr>
          <w:lang w:val="en-US"/>
        </w:rPr>
        <w:t xml:space="preserve">    &lt;body&gt;</w:t>
      </w:r>
    </w:p>
    <w:p w14:paraId="200B773A" w14:textId="77777777" w:rsidR="00CA477C" w:rsidRPr="00CA477C" w:rsidRDefault="00CA477C" w:rsidP="00CA477C">
      <w:pPr>
        <w:rPr>
          <w:lang w:val="en-US"/>
        </w:rPr>
      </w:pPr>
      <w:r w:rsidRPr="00CA477C">
        <w:rPr>
          <w:lang w:val="en-US"/>
        </w:rPr>
        <w:t xml:space="preserve">        &lt;div class="breadcrumbs"&gt;</w:t>
      </w:r>
    </w:p>
    <w:p w14:paraId="72E9B02D" w14:textId="77777777" w:rsidR="00CA477C" w:rsidRPr="00CA477C" w:rsidRDefault="00CA477C" w:rsidP="00CA477C">
      <w:pPr>
        <w:rPr>
          <w:lang w:val="en-US"/>
        </w:rPr>
      </w:pPr>
      <w:r w:rsidRPr="00CA477C">
        <w:rPr>
          <w:lang w:val="en-US"/>
        </w:rPr>
        <w:t xml:space="preserve">            &lt;a href="#"&gt;</w:t>
      </w:r>
      <w:r>
        <w:t>Главная</w:t>
      </w:r>
      <w:r w:rsidRPr="00CA477C">
        <w:rPr>
          <w:lang w:val="en-US"/>
        </w:rPr>
        <w:t>&lt;/a&gt;</w:t>
      </w:r>
    </w:p>
    <w:p w14:paraId="0A18B2D3" w14:textId="77777777" w:rsidR="00CA477C" w:rsidRPr="00CA477C" w:rsidRDefault="00CA477C" w:rsidP="00CA477C">
      <w:pPr>
        <w:rPr>
          <w:lang w:val="en-US"/>
        </w:rPr>
      </w:pPr>
      <w:r w:rsidRPr="00CA477C">
        <w:rPr>
          <w:lang w:val="en-US"/>
        </w:rPr>
        <w:t xml:space="preserve">            &lt;a class="active" href="#"&gt;</w:t>
      </w:r>
      <w:r>
        <w:t>Курсы</w:t>
      </w:r>
      <w:r w:rsidRPr="00CA477C">
        <w:rPr>
          <w:lang w:val="en-US"/>
        </w:rPr>
        <w:t>&lt;/a&gt;</w:t>
      </w:r>
    </w:p>
    <w:p w14:paraId="70910185" w14:textId="77777777" w:rsidR="00CA477C" w:rsidRPr="00CA477C" w:rsidRDefault="00CA477C" w:rsidP="00CA477C">
      <w:pPr>
        <w:rPr>
          <w:lang w:val="en-US"/>
        </w:rPr>
      </w:pPr>
      <w:r w:rsidRPr="00CA477C">
        <w:rPr>
          <w:lang w:val="en-US"/>
        </w:rPr>
        <w:t xml:space="preserve">            &lt;a href="#"&gt;</w:t>
      </w:r>
      <w:r>
        <w:t>Селекторы</w:t>
      </w:r>
      <w:r w:rsidRPr="00CA477C">
        <w:rPr>
          <w:lang w:val="en-US"/>
        </w:rPr>
        <w:t>&lt;/a&gt;</w:t>
      </w:r>
    </w:p>
    <w:p w14:paraId="05F4465A" w14:textId="77777777" w:rsidR="00CA477C" w:rsidRPr="00CA477C" w:rsidRDefault="00CA477C" w:rsidP="00CA477C">
      <w:pPr>
        <w:rPr>
          <w:lang w:val="en-US"/>
        </w:rPr>
      </w:pPr>
      <w:r w:rsidRPr="00CA477C">
        <w:rPr>
          <w:lang w:val="en-US"/>
        </w:rPr>
        <w:t xml:space="preserve">        &lt;/div&gt;</w:t>
      </w:r>
    </w:p>
    <w:p w14:paraId="073BA811" w14:textId="77777777" w:rsidR="00CA477C" w:rsidRPr="00FE7952" w:rsidRDefault="00CA477C" w:rsidP="00CA477C">
      <w:pPr>
        <w:rPr>
          <w:lang w:val="en-US"/>
        </w:rPr>
      </w:pPr>
      <w:r w:rsidRPr="00CA477C">
        <w:rPr>
          <w:lang w:val="en-US"/>
        </w:rPr>
        <w:t xml:space="preserve">    </w:t>
      </w:r>
      <w:r w:rsidRPr="00FE7952">
        <w:rPr>
          <w:lang w:val="en-US"/>
        </w:rPr>
        <w:t>&lt;/body&gt;</w:t>
      </w:r>
    </w:p>
    <w:p w14:paraId="2BD0D4DC" w14:textId="428CD2FD" w:rsidR="00C448A3" w:rsidRPr="00FE7952" w:rsidRDefault="00CA477C" w:rsidP="00CA477C">
      <w:pPr>
        <w:rPr>
          <w:lang w:val="en-US"/>
        </w:rPr>
      </w:pPr>
      <w:r w:rsidRPr="00FE7952">
        <w:rPr>
          <w:lang w:val="en-US"/>
        </w:rPr>
        <w:t>&lt;/html&gt;</w:t>
      </w:r>
    </w:p>
    <w:p w14:paraId="2F870D3A" w14:textId="6B133153" w:rsidR="00CA477C" w:rsidRPr="00FE7952" w:rsidRDefault="00CA477C" w:rsidP="00CA477C">
      <w:pPr>
        <w:rPr>
          <w:lang w:val="en-US"/>
        </w:rPr>
      </w:pPr>
    </w:p>
    <w:p w14:paraId="09F82360" w14:textId="77777777" w:rsidR="00CA477C" w:rsidRPr="00CA477C" w:rsidRDefault="00CA477C" w:rsidP="00CA477C">
      <w:pPr>
        <w:rPr>
          <w:lang w:val="en-US"/>
        </w:rPr>
      </w:pPr>
      <w:r w:rsidRPr="00CA477C">
        <w:rPr>
          <w:lang w:val="en-US"/>
        </w:rPr>
        <w:t>html,</w:t>
      </w:r>
    </w:p>
    <w:p w14:paraId="0F71C928" w14:textId="77777777" w:rsidR="00CA477C" w:rsidRPr="00CA477C" w:rsidRDefault="00CA477C" w:rsidP="00CA477C">
      <w:pPr>
        <w:rPr>
          <w:lang w:val="en-US"/>
        </w:rPr>
      </w:pPr>
      <w:r w:rsidRPr="00CA477C">
        <w:rPr>
          <w:lang w:val="en-US"/>
        </w:rPr>
        <w:t>body {</w:t>
      </w:r>
    </w:p>
    <w:p w14:paraId="1B3ECE9D" w14:textId="77777777" w:rsidR="00CA477C" w:rsidRPr="00CA477C" w:rsidRDefault="00CA477C" w:rsidP="00CA477C">
      <w:pPr>
        <w:rPr>
          <w:lang w:val="en-US"/>
        </w:rPr>
      </w:pPr>
      <w:r w:rsidRPr="00CA477C">
        <w:rPr>
          <w:lang w:val="en-US"/>
        </w:rPr>
        <w:t xml:space="preserve">    min-width: 400px;</w:t>
      </w:r>
    </w:p>
    <w:p w14:paraId="538910A9" w14:textId="77777777" w:rsidR="00CA477C" w:rsidRPr="00CA477C" w:rsidRDefault="00CA477C" w:rsidP="00CA477C">
      <w:pPr>
        <w:rPr>
          <w:lang w:val="en-US"/>
        </w:rPr>
      </w:pPr>
      <w:r w:rsidRPr="00CA477C">
        <w:rPr>
          <w:lang w:val="en-US"/>
        </w:rPr>
        <w:t xml:space="preserve">    margin: 0;</w:t>
      </w:r>
    </w:p>
    <w:p w14:paraId="4C510301" w14:textId="77777777" w:rsidR="00CA477C" w:rsidRPr="00CA477C" w:rsidRDefault="00CA477C" w:rsidP="00CA477C">
      <w:pPr>
        <w:rPr>
          <w:lang w:val="en-US"/>
        </w:rPr>
      </w:pPr>
      <w:r w:rsidRPr="00CA477C">
        <w:rPr>
          <w:lang w:val="en-US"/>
        </w:rPr>
        <w:t xml:space="preserve">    padding: 0;</w:t>
      </w:r>
    </w:p>
    <w:p w14:paraId="5AED0E82" w14:textId="77777777" w:rsidR="00CA477C" w:rsidRPr="00CA477C" w:rsidRDefault="00CA477C" w:rsidP="00CA477C">
      <w:pPr>
        <w:rPr>
          <w:lang w:val="en-US"/>
        </w:rPr>
      </w:pPr>
      <w:r w:rsidRPr="00CA477C">
        <w:rPr>
          <w:lang w:val="en-US"/>
        </w:rPr>
        <w:t xml:space="preserve">    font-family: "PT Sans", sans-serif;</w:t>
      </w:r>
    </w:p>
    <w:p w14:paraId="53528690" w14:textId="77777777" w:rsidR="00CA477C" w:rsidRPr="00CA477C" w:rsidRDefault="00CA477C" w:rsidP="00CA477C">
      <w:pPr>
        <w:rPr>
          <w:lang w:val="en-US"/>
        </w:rPr>
      </w:pPr>
      <w:r w:rsidRPr="00CA477C">
        <w:rPr>
          <w:lang w:val="en-US"/>
        </w:rPr>
        <w:t xml:space="preserve">    font-size: 14px;</w:t>
      </w:r>
    </w:p>
    <w:p w14:paraId="20012D63" w14:textId="77777777" w:rsidR="00CA477C" w:rsidRPr="00CA477C" w:rsidRDefault="00CA477C" w:rsidP="00CA477C">
      <w:pPr>
        <w:rPr>
          <w:lang w:val="en-US"/>
        </w:rPr>
      </w:pPr>
      <w:r w:rsidRPr="00CA477C">
        <w:rPr>
          <w:lang w:val="en-US"/>
        </w:rPr>
        <w:t xml:space="preserve">    text-align: center;</w:t>
      </w:r>
    </w:p>
    <w:p w14:paraId="6836F818" w14:textId="77777777" w:rsidR="00CA477C" w:rsidRPr="00CA477C" w:rsidRDefault="00CA477C" w:rsidP="00CA477C">
      <w:pPr>
        <w:rPr>
          <w:lang w:val="en-US"/>
        </w:rPr>
      </w:pPr>
      <w:r w:rsidRPr="00CA477C">
        <w:rPr>
          <w:lang w:val="en-US"/>
        </w:rPr>
        <w:t xml:space="preserve">    background-color: #f5f5f5;</w:t>
      </w:r>
    </w:p>
    <w:p w14:paraId="1FD8955A" w14:textId="77777777" w:rsidR="00CA477C" w:rsidRPr="00CA477C" w:rsidRDefault="00CA477C" w:rsidP="00CA477C">
      <w:pPr>
        <w:rPr>
          <w:lang w:val="en-US"/>
        </w:rPr>
      </w:pPr>
      <w:r w:rsidRPr="00CA477C">
        <w:rPr>
          <w:lang w:val="en-US"/>
        </w:rPr>
        <w:t>}</w:t>
      </w:r>
    </w:p>
    <w:p w14:paraId="52E64EFF" w14:textId="77777777" w:rsidR="00CA477C" w:rsidRPr="00CA477C" w:rsidRDefault="00CA477C" w:rsidP="00CA477C">
      <w:pPr>
        <w:rPr>
          <w:lang w:val="en-US"/>
        </w:rPr>
      </w:pPr>
    </w:p>
    <w:p w14:paraId="68717A68" w14:textId="77777777" w:rsidR="00CA477C" w:rsidRPr="00CA477C" w:rsidRDefault="00CA477C" w:rsidP="00CA477C">
      <w:pPr>
        <w:rPr>
          <w:lang w:val="en-US"/>
        </w:rPr>
      </w:pPr>
      <w:r w:rsidRPr="00CA477C">
        <w:rPr>
          <w:lang w:val="en-US"/>
        </w:rPr>
        <w:t>.breadcrumbs {</w:t>
      </w:r>
    </w:p>
    <w:p w14:paraId="6471C597" w14:textId="77777777" w:rsidR="00CA477C" w:rsidRPr="00CA477C" w:rsidRDefault="00CA477C" w:rsidP="00CA477C">
      <w:pPr>
        <w:rPr>
          <w:lang w:val="en-US"/>
        </w:rPr>
      </w:pPr>
      <w:r w:rsidRPr="00CA477C">
        <w:rPr>
          <w:lang w:val="en-US"/>
        </w:rPr>
        <w:t xml:space="preserve">    display: inline-block;</w:t>
      </w:r>
    </w:p>
    <w:p w14:paraId="7BB61B93" w14:textId="77777777" w:rsidR="00CA477C" w:rsidRPr="00CA477C" w:rsidRDefault="00CA477C" w:rsidP="00CA477C">
      <w:pPr>
        <w:rPr>
          <w:lang w:val="en-US"/>
        </w:rPr>
      </w:pPr>
      <w:r w:rsidRPr="00CA477C">
        <w:rPr>
          <w:lang w:val="en-US"/>
        </w:rPr>
        <w:t xml:space="preserve">    margin: 150px 0;</w:t>
      </w:r>
    </w:p>
    <w:p w14:paraId="144CE1EC" w14:textId="77777777" w:rsidR="00CA477C" w:rsidRPr="00CA477C" w:rsidRDefault="00CA477C" w:rsidP="00CA477C">
      <w:pPr>
        <w:rPr>
          <w:lang w:val="en-US"/>
        </w:rPr>
      </w:pPr>
      <w:r w:rsidRPr="00CA477C">
        <w:rPr>
          <w:lang w:val="en-US"/>
        </w:rPr>
        <w:t xml:space="preserve">    color: black;</w:t>
      </w:r>
    </w:p>
    <w:p w14:paraId="6483D69A" w14:textId="77777777" w:rsidR="00CA477C" w:rsidRPr="00CA477C" w:rsidRDefault="00CA477C" w:rsidP="00CA477C">
      <w:pPr>
        <w:rPr>
          <w:lang w:val="en-US"/>
        </w:rPr>
      </w:pPr>
      <w:r w:rsidRPr="00CA477C">
        <w:rPr>
          <w:lang w:val="en-US"/>
        </w:rPr>
        <w:t xml:space="preserve">    box-shadow: 0 0 2px #aaaaaa;</w:t>
      </w:r>
    </w:p>
    <w:p w14:paraId="30CCB0CE" w14:textId="77777777" w:rsidR="00CA477C" w:rsidRPr="00CA477C" w:rsidRDefault="00CA477C" w:rsidP="00CA477C">
      <w:pPr>
        <w:rPr>
          <w:lang w:val="en-US"/>
        </w:rPr>
      </w:pPr>
      <w:r w:rsidRPr="00CA477C">
        <w:rPr>
          <w:lang w:val="en-US"/>
        </w:rPr>
        <w:t xml:space="preserve">    counter-reset: flag;</w:t>
      </w:r>
    </w:p>
    <w:p w14:paraId="37A7A707" w14:textId="77777777" w:rsidR="00CA477C" w:rsidRPr="00CA477C" w:rsidRDefault="00CA477C" w:rsidP="00CA477C">
      <w:pPr>
        <w:rPr>
          <w:lang w:val="en-US"/>
        </w:rPr>
      </w:pPr>
      <w:r w:rsidRPr="00CA477C">
        <w:rPr>
          <w:lang w:val="en-US"/>
        </w:rPr>
        <w:t>}</w:t>
      </w:r>
    </w:p>
    <w:p w14:paraId="35BF895E" w14:textId="77777777" w:rsidR="00CA477C" w:rsidRPr="00CA477C" w:rsidRDefault="00CA477C" w:rsidP="00CA477C">
      <w:pPr>
        <w:rPr>
          <w:lang w:val="en-US"/>
        </w:rPr>
      </w:pPr>
    </w:p>
    <w:p w14:paraId="10059C1D" w14:textId="77777777" w:rsidR="00CA477C" w:rsidRPr="00CA477C" w:rsidRDefault="00CA477C" w:rsidP="00CA477C">
      <w:pPr>
        <w:rPr>
          <w:lang w:val="en-US"/>
        </w:rPr>
      </w:pPr>
      <w:r w:rsidRPr="00CA477C">
        <w:rPr>
          <w:lang w:val="en-US"/>
        </w:rPr>
        <w:t>.breadcrumbs a {</w:t>
      </w:r>
    </w:p>
    <w:p w14:paraId="4242CA85" w14:textId="77777777" w:rsidR="00CA477C" w:rsidRPr="00CA477C" w:rsidRDefault="00CA477C" w:rsidP="00CA477C">
      <w:pPr>
        <w:rPr>
          <w:lang w:val="en-US"/>
        </w:rPr>
      </w:pPr>
      <w:r w:rsidRPr="00CA477C">
        <w:rPr>
          <w:lang w:val="en-US"/>
        </w:rPr>
        <w:t xml:space="preserve">    position: relative;</w:t>
      </w:r>
    </w:p>
    <w:p w14:paraId="17601CD2" w14:textId="77777777" w:rsidR="00CA477C" w:rsidRPr="00CA477C" w:rsidRDefault="00CA477C" w:rsidP="00CA477C">
      <w:pPr>
        <w:rPr>
          <w:lang w:val="en-US"/>
        </w:rPr>
      </w:pPr>
      <w:r w:rsidRPr="00CA477C">
        <w:rPr>
          <w:lang w:val="en-US"/>
        </w:rPr>
        <w:t xml:space="preserve">    float: left;</w:t>
      </w:r>
    </w:p>
    <w:p w14:paraId="5D3E6939" w14:textId="77777777" w:rsidR="00CA477C" w:rsidRPr="00CA477C" w:rsidRDefault="00CA477C" w:rsidP="00CA477C">
      <w:pPr>
        <w:rPr>
          <w:lang w:val="en-US"/>
        </w:rPr>
      </w:pPr>
      <w:r w:rsidRPr="00CA477C">
        <w:rPr>
          <w:lang w:val="en-US"/>
        </w:rPr>
        <w:t xml:space="preserve">    padding-left: 60px;</w:t>
      </w:r>
    </w:p>
    <w:p w14:paraId="3E578DBE" w14:textId="77777777" w:rsidR="00CA477C" w:rsidRPr="00CA477C" w:rsidRDefault="00CA477C" w:rsidP="00CA477C">
      <w:pPr>
        <w:rPr>
          <w:lang w:val="en-US"/>
        </w:rPr>
      </w:pPr>
      <w:r w:rsidRPr="00CA477C">
        <w:rPr>
          <w:lang w:val="en-US"/>
        </w:rPr>
        <w:t xml:space="preserve">    padding-right: 10px;</w:t>
      </w:r>
    </w:p>
    <w:p w14:paraId="3FE58A4A" w14:textId="77777777" w:rsidR="00CA477C" w:rsidRPr="00CA477C" w:rsidRDefault="00CA477C" w:rsidP="00CA477C">
      <w:pPr>
        <w:rPr>
          <w:lang w:val="en-US"/>
        </w:rPr>
      </w:pPr>
      <w:r w:rsidRPr="00CA477C">
        <w:rPr>
          <w:lang w:val="en-US"/>
        </w:rPr>
        <w:t xml:space="preserve">    text-decoration: none;</w:t>
      </w:r>
    </w:p>
    <w:p w14:paraId="63F711AC" w14:textId="77777777" w:rsidR="00CA477C" w:rsidRPr="00CA477C" w:rsidRDefault="00CA477C" w:rsidP="00CA477C">
      <w:pPr>
        <w:rPr>
          <w:lang w:val="en-US"/>
        </w:rPr>
      </w:pPr>
      <w:r w:rsidRPr="00CA477C">
        <w:rPr>
          <w:lang w:val="en-US"/>
        </w:rPr>
        <w:t xml:space="preserve">    line-height: 36px;</w:t>
      </w:r>
    </w:p>
    <w:p w14:paraId="186DD6B1" w14:textId="77777777" w:rsidR="00CA477C" w:rsidRPr="00CA477C" w:rsidRDefault="00CA477C" w:rsidP="00CA477C">
      <w:pPr>
        <w:rPr>
          <w:lang w:val="en-US"/>
        </w:rPr>
      </w:pPr>
      <w:r w:rsidRPr="00CA477C">
        <w:rPr>
          <w:lang w:val="en-US"/>
        </w:rPr>
        <w:lastRenderedPageBreak/>
        <w:t xml:space="preserve">    color: black;</w:t>
      </w:r>
    </w:p>
    <w:p w14:paraId="48D20AA9" w14:textId="77777777" w:rsidR="00CA477C" w:rsidRPr="00CA477C" w:rsidRDefault="00CA477C" w:rsidP="00CA477C">
      <w:pPr>
        <w:rPr>
          <w:lang w:val="en-US"/>
        </w:rPr>
      </w:pPr>
      <w:r w:rsidRPr="00CA477C">
        <w:rPr>
          <w:lang w:val="en-US"/>
        </w:rPr>
        <w:t xml:space="preserve">    background-color: white;</w:t>
      </w:r>
    </w:p>
    <w:p w14:paraId="3CEFBE60" w14:textId="77777777" w:rsidR="00CA477C" w:rsidRPr="00CA477C" w:rsidRDefault="00CA477C" w:rsidP="00CA477C">
      <w:pPr>
        <w:rPr>
          <w:lang w:val="en-US"/>
        </w:rPr>
      </w:pPr>
      <w:r w:rsidRPr="00CA477C">
        <w:rPr>
          <w:lang w:val="en-US"/>
        </w:rPr>
        <w:t xml:space="preserve">    transition: background-color 0.1s;</w:t>
      </w:r>
    </w:p>
    <w:p w14:paraId="54673F91" w14:textId="77777777" w:rsidR="00CA477C" w:rsidRPr="00CA477C" w:rsidRDefault="00CA477C" w:rsidP="00CA477C">
      <w:pPr>
        <w:rPr>
          <w:lang w:val="en-US"/>
        </w:rPr>
      </w:pPr>
      <w:r w:rsidRPr="00CA477C">
        <w:rPr>
          <w:lang w:val="en-US"/>
        </w:rPr>
        <w:t>}</w:t>
      </w:r>
    </w:p>
    <w:p w14:paraId="17FE7D96" w14:textId="77777777" w:rsidR="00CA477C" w:rsidRPr="00CA477C" w:rsidRDefault="00CA477C" w:rsidP="00CA477C">
      <w:pPr>
        <w:rPr>
          <w:lang w:val="en-US"/>
        </w:rPr>
      </w:pPr>
    </w:p>
    <w:p w14:paraId="1924AA27" w14:textId="77777777" w:rsidR="00CA477C" w:rsidRPr="00CA477C" w:rsidRDefault="00CA477C" w:rsidP="00CA477C">
      <w:pPr>
        <w:rPr>
          <w:lang w:val="en-US"/>
        </w:rPr>
      </w:pPr>
      <w:r w:rsidRPr="00CA477C">
        <w:rPr>
          <w:lang w:val="en-US"/>
        </w:rPr>
        <w:t>.breadcrumbs a::after {</w:t>
      </w:r>
    </w:p>
    <w:p w14:paraId="2EA058A9" w14:textId="77777777" w:rsidR="00CA477C" w:rsidRPr="00CA477C" w:rsidRDefault="00CA477C" w:rsidP="00CA477C">
      <w:pPr>
        <w:rPr>
          <w:lang w:val="en-US"/>
        </w:rPr>
      </w:pPr>
      <w:r w:rsidRPr="00CA477C">
        <w:rPr>
          <w:lang w:val="en-US"/>
        </w:rPr>
        <w:t xml:space="preserve">    content: "";</w:t>
      </w:r>
    </w:p>
    <w:p w14:paraId="5876119A" w14:textId="77777777" w:rsidR="00CA477C" w:rsidRPr="00CA477C" w:rsidRDefault="00CA477C" w:rsidP="00CA477C">
      <w:pPr>
        <w:rPr>
          <w:lang w:val="en-US"/>
        </w:rPr>
      </w:pPr>
      <w:r w:rsidRPr="00CA477C">
        <w:rPr>
          <w:lang w:val="en-US"/>
        </w:rPr>
        <w:t xml:space="preserve">    position: absolute;</w:t>
      </w:r>
    </w:p>
    <w:p w14:paraId="448E225A" w14:textId="77777777" w:rsidR="00CA477C" w:rsidRPr="00CA477C" w:rsidRDefault="00CA477C" w:rsidP="00CA477C">
      <w:pPr>
        <w:rPr>
          <w:lang w:val="en-US"/>
        </w:rPr>
      </w:pPr>
      <w:r w:rsidRPr="00CA477C">
        <w:rPr>
          <w:lang w:val="en-US"/>
        </w:rPr>
        <w:t xml:space="preserve">    top: 0;</w:t>
      </w:r>
    </w:p>
    <w:p w14:paraId="1BC8B5A2" w14:textId="77777777" w:rsidR="00CA477C" w:rsidRPr="00CA477C" w:rsidRDefault="00CA477C" w:rsidP="00CA477C">
      <w:pPr>
        <w:rPr>
          <w:lang w:val="en-US"/>
        </w:rPr>
      </w:pPr>
      <w:r w:rsidRPr="00CA477C">
        <w:rPr>
          <w:lang w:val="en-US"/>
        </w:rPr>
        <w:t xml:space="preserve">    right: -18px;</w:t>
      </w:r>
    </w:p>
    <w:p w14:paraId="7DECC0A5" w14:textId="77777777" w:rsidR="00CA477C" w:rsidRPr="00CA477C" w:rsidRDefault="00CA477C" w:rsidP="00CA477C">
      <w:pPr>
        <w:rPr>
          <w:lang w:val="en-US"/>
        </w:rPr>
      </w:pPr>
      <w:r w:rsidRPr="00CA477C">
        <w:rPr>
          <w:lang w:val="en-US"/>
        </w:rPr>
        <w:t xml:space="preserve">    z-index: 1;</w:t>
      </w:r>
    </w:p>
    <w:p w14:paraId="7EA76E00" w14:textId="77777777" w:rsidR="00CA477C" w:rsidRPr="00CA477C" w:rsidRDefault="00CA477C" w:rsidP="00CA477C">
      <w:pPr>
        <w:rPr>
          <w:lang w:val="en-US"/>
        </w:rPr>
      </w:pPr>
      <w:r w:rsidRPr="00CA477C">
        <w:rPr>
          <w:lang w:val="en-US"/>
        </w:rPr>
        <w:t xml:space="preserve">    width: 36px;</w:t>
      </w:r>
    </w:p>
    <w:p w14:paraId="78340423" w14:textId="77777777" w:rsidR="00CA477C" w:rsidRPr="00CA477C" w:rsidRDefault="00CA477C" w:rsidP="00CA477C">
      <w:pPr>
        <w:rPr>
          <w:lang w:val="en-US"/>
        </w:rPr>
      </w:pPr>
      <w:r w:rsidRPr="00CA477C">
        <w:rPr>
          <w:lang w:val="en-US"/>
        </w:rPr>
        <w:t xml:space="preserve">    height: 36px;</w:t>
      </w:r>
    </w:p>
    <w:p w14:paraId="7E8FA294" w14:textId="77777777" w:rsidR="00CA477C" w:rsidRPr="00CA477C" w:rsidRDefault="00CA477C" w:rsidP="00CA477C">
      <w:pPr>
        <w:rPr>
          <w:lang w:val="en-US"/>
        </w:rPr>
      </w:pPr>
      <w:r w:rsidRPr="00CA477C">
        <w:rPr>
          <w:lang w:val="en-US"/>
        </w:rPr>
        <w:t xml:space="preserve">    background-color: white;</w:t>
      </w:r>
    </w:p>
    <w:p w14:paraId="675D0F4F" w14:textId="77777777" w:rsidR="00CA477C" w:rsidRPr="00CA477C" w:rsidRDefault="00CA477C" w:rsidP="00CA477C">
      <w:pPr>
        <w:rPr>
          <w:lang w:val="en-US"/>
        </w:rPr>
      </w:pPr>
      <w:r w:rsidRPr="00CA477C">
        <w:rPr>
          <w:lang w:val="en-US"/>
        </w:rPr>
        <w:t xml:space="preserve">    border-radius: 50px 0 0 0;</w:t>
      </w:r>
    </w:p>
    <w:p w14:paraId="78213A2A" w14:textId="77777777" w:rsidR="00CA477C" w:rsidRPr="00CA477C" w:rsidRDefault="00CA477C" w:rsidP="00CA477C">
      <w:pPr>
        <w:rPr>
          <w:lang w:val="en-US"/>
        </w:rPr>
      </w:pPr>
      <w:r w:rsidRPr="00CA477C">
        <w:rPr>
          <w:lang w:val="en-US"/>
        </w:rPr>
        <w:t xml:space="preserve">    box-shadow: 1px 1px 0 1px #dddddd;</w:t>
      </w:r>
    </w:p>
    <w:p w14:paraId="2DC14FC0" w14:textId="77777777" w:rsidR="00CA477C" w:rsidRPr="00CA477C" w:rsidRDefault="00CA477C" w:rsidP="00CA477C">
      <w:pPr>
        <w:rPr>
          <w:lang w:val="en-US"/>
        </w:rPr>
      </w:pPr>
      <w:r w:rsidRPr="00CA477C">
        <w:rPr>
          <w:lang w:val="en-US"/>
        </w:rPr>
        <w:t xml:space="preserve">    transform: rotate(-45deg) scale(0.73);</w:t>
      </w:r>
    </w:p>
    <w:p w14:paraId="6C1D4134" w14:textId="77777777" w:rsidR="00CA477C" w:rsidRPr="00CA477C" w:rsidRDefault="00CA477C" w:rsidP="00CA477C">
      <w:pPr>
        <w:rPr>
          <w:lang w:val="en-US"/>
        </w:rPr>
      </w:pPr>
      <w:r w:rsidRPr="00CA477C">
        <w:rPr>
          <w:lang w:val="en-US"/>
        </w:rPr>
        <w:t xml:space="preserve">    transition: background-color 0.1s;</w:t>
      </w:r>
    </w:p>
    <w:p w14:paraId="395B5A88" w14:textId="77777777" w:rsidR="00CA477C" w:rsidRPr="00CA477C" w:rsidRDefault="00CA477C" w:rsidP="00CA477C">
      <w:pPr>
        <w:rPr>
          <w:lang w:val="en-US"/>
        </w:rPr>
      </w:pPr>
      <w:r w:rsidRPr="00CA477C">
        <w:rPr>
          <w:lang w:val="en-US"/>
        </w:rPr>
        <w:t>}</w:t>
      </w:r>
    </w:p>
    <w:p w14:paraId="00ACE9F4" w14:textId="77777777" w:rsidR="00CA477C" w:rsidRPr="00CA477C" w:rsidRDefault="00CA477C" w:rsidP="00CA477C">
      <w:pPr>
        <w:rPr>
          <w:lang w:val="en-US"/>
        </w:rPr>
      </w:pPr>
    </w:p>
    <w:p w14:paraId="0497E141" w14:textId="77777777" w:rsidR="00CA477C" w:rsidRPr="00CA477C" w:rsidRDefault="00CA477C" w:rsidP="00CA477C">
      <w:pPr>
        <w:rPr>
          <w:lang w:val="en-US"/>
        </w:rPr>
      </w:pPr>
      <w:r w:rsidRPr="00CA477C">
        <w:rPr>
          <w:lang w:val="en-US"/>
        </w:rPr>
        <w:t>.breadcrumbs a:hover,</w:t>
      </w:r>
    </w:p>
    <w:p w14:paraId="51A92326" w14:textId="77777777" w:rsidR="00CA477C" w:rsidRPr="00CA477C" w:rsidRDefault="00CA477C" w:rsidP="00CA477C">
      <w:pPr>
        <w:rPr>
          <w:lang w:val="en-US"/>
        </w:rPr>
      </w:pPr>
      <w:r w:rsidRPr="00CA477C">
        <w:rPr>
          <w:lang w:val="en-US"/>
        </w:rPr>
        <w:t>.breadcrumbs a:hover::after,</w:t>
      </w:r>
    </w:p>
    <w:p w14:paraId="60B65867" w14:textId="77777777" w:rsidR="00CA477C" w:rsidRPr="00CA477C" w:rsidRDefault="00CA477C" w:rsidP="00CA477C">
      <w:pPr>
        <w:rPr>
          <w:lang w:val="en-US"/>
        </w:rPr>
      </w:pPr>
      <w:r w:rsidRPr="00CA477C">
        <w:rPr>
          <w:lang w:val="en-US"/>
        </w:rPr>
        <w:t>.breadcrumbs a.active,</w:t>
      </w:r>
    </w:p>
    <w:p w14:paraId="4E6A6213" w14:textId="77777777" w:rsidR="00CA477C" w:rsidRPr="00CA477C" w:rsidRDefault="00CA477C" w:rsidP="00CA477C">
      <w:pPr>
        <w:rPr>
          <w:lang w:val="en-US"/>
        </w:rPr>
      </w:pPr>
      <w:r w:rsidRPr="00CA477C">
        <w:rPr>
          <w:lang w:val="en-US"/>
        </w:rPr>
        <w:t>.breadcrumbs a.active::after {</w:t>
      </w:r>
    </w:p>
    <w:p w14:paraId="62415A00" w14:textId="77777777" w:rsidR="00CA477C" w:rsidRPr="00CA477C" w:rsidRDefault="00CA477C" w:rsidP="00CA477C">
      <w:pPr>
        <w:rPr>
          <w:lang w:val="en-US"/>
        </w:rPr>
      </w:pPr>
      <w:r w:rsidRPr="00CA477C">
        <w:rPr>
          <w:lang w:val="en-US"/>
        </w:rPr>
        <w:t xml:space="preserve">    background-color: #f1c40f;</w:t>
      </w:r>
    </w:p>
    <w:p w14:paraId="0026AFCF" w14:textId="77777777" w:rsidR="00CA477C" w:rsidRPr="00CA477C" w:rsidRDefault="00CA477C" w:rsidP="00CA477C">
      <w:pPr>
        <w:rPr>
          <w:lang w:val="en-US"/>
        </w:rPr>
      </w:pPr>
      <w:r w:rsidRPr="00CA477C">
        <w:rPr>
          <w:lang w:val="en-US"/>
        </w:rPr>
        <w:t>}</w:t>
      </w:r>
    </w:p>
    <w:p w14:paraId="67334AB3" w14:textId="77777777" w:rsidR="00CA477C" w:rsidRPr="00CA477C" w:rsidRDefault="00CA477C" w:rsidP="00CA477C">
      <w:pPr>
        <w:rPr>
          <w:lang w:val="en-US"/>
        </w:rPr>
      </w:pPr>
    </w:p>
    <w:p w14:paraId="35C59F34" w14:textId="77777777" w:rsidR="00CA477C" w:rsidRPr="00CA477C" w:rsidRDefault="00CA477C" w:rsidP="00CA477C">
      <w:pPr>
        <w:rPr>
          <w:lang w:val="en-US"/>
        </w:rPr>
      </w:pPr>
      <w:r w:rsidRPr="00CA477C">
        <w:rPr>
          <w:lang w:val="en-US"/>
        </w:rPr>
        <w:t>.breadcrumbs a::before {</w:t>
      </w:r>
    </w:p>
    <w:p w14:paraId="79795E83" w14:textId="77777777" w:rsidR="00CA477C" w:rsidRPr="00CA477C" w:rsidRDefault="00CA477C" w:rsidP="00CA477C">
      <w:pPr>
        <w:rPr>
          <w:lang w:val="en-US"/>
        </w:rPr>
      </w:pPr>
      <w:r w:rsidRPr="00CA477C">
        <w:rPr>
          <w:lang w:val="en-US"/>
        </w:rPr>
        <w:t xml:space="preserve">    content: counter(flag);</w:t>
      </w:r>
    </w:p>
    <w:p w14:paraId="402BB283" w14:textId="77777777" w:rsidR="00CA477C" w:rsidRPr="00CA477C" w:rsidRDefault="00CA477C" w:rsidP="00CA477C">
      <w:pPr>
        <w:rPr>
          <w:lang w:val="en-US"/>
        </w:rPr>
      </w:pPr>
      <w:r w:rsidRPr="00CA477C">
        <w:rPr>
          <w:lang w:val="en-US"/>
        </w:rPr>
        <w:t xml:space="preserve">    position: absolute;</w:t>
      </w:r>
    </w:p>
    <w:p w14:paraId="676C2D38" w14:textId="77777777" w:rsidR="00CA477C" w:rsidRPr="00CA477C" w:rsidRDefault="00CA477C" w:rsidP="00CA477C">
      <w:pPr>
        <w:rPr>
          <w:lang w:val="en-US"/>
        </w:rPr>
      </w:pPr>
      <w:r w:rsidRPr="00CA477C">
        <w:rPr>
          <w:lang w:val="en-US"/>
        </w:rPr>
        <w:t xml:space="preserve">    top: 8px;</w:t>
      </w:r>
    </w:p>
    <w:p w14:paraId="3C0FB12F" w14:textId="77777777" w:rsidR="00CA477C" w:rsidRPr="00CA477C" w:rsidRDefault="00CA477C" w:rsidP="00CA477C">
      <w:pPr>
        <w:rPr>
          <w:lang w:val="en-US"/>
        </w:rPr>
      </w:pPr>
      <w:r w:rsidRPr="00CA477C">
        <w:rPr>
          <w:lang w:val="en-US"/>
        </w:rPr>
        <w:t xml:space="preserve">    left: 30px;</w:t>
      </w:r>
    </w:p>
    <w:p w14:paraId="410D2ADF" w14:textId="77777777" w:rsidR="00CA477C" w:rsidRPr="00CA477C" w:rsidRDefault="00CA477C" w:rsidP="00CA477C">
      <w:pPr>
        <w:rPr>
          <w:lang w:val="en-US"/>
        </w:rPr>
      </w:pPr>
      <w:r w:rsidRPr="00CA477C">
        <w:rPr>
          <w:lang w:val="en-US"/>
        </w:rPr>
        <w:t xml:space="preserve">    line-height: 20px;</w:t>
      </w:r>
    </w:p>
    <w:p w14:paraId="31327BD6" w14:textId="77777777" w:rsidR="00CA477C" w:rsidRPr="00CA477C" w:rsidRDefault="00CA477C" w:rsidP="00CA477C">
      <w:pPr>
        <w:rPr>
          <w:lang w:val="en-US"/>
        </w:rPr>
      </w:pPr>
      <w:r w:rsidRPr="00CA477C">
        <w:rPr>
          <w:lang w:val="en-US"/>
        </w:rPr>
        <w:t xml:space="preserve">    box-shadow: 0 0 2px #cccccc;</w:t>
      </w:r>
    </w:p>
    <w:p w14:paraId="78C59DE0" w14:textId="77777777" w:rsidR="00CA477C" w:rsidRPr="00CA477C" w:rsidRDefault="00CA477C" w:rsidP="00CA477C">
      <w:pPr>
        <w:rPr>
          <w:lang w:val="en-US"/>
        </w:rPr>
      </w:pPr>
      <w:r w:rsidRPr="00CA477C">
        <w:rPr>
          <w:lang w:val="en-US"/>
        </w:rPr>
        <w:t xml:space="preserve">    counter-increment: flag;</w:t>
      </w:r>
    </w:p>
    <w:p w14:paraId="5046921C" w14:textId="77777777" w:rsidR="00CA477C" w:rsidRPr="00CA477C" w:rsidRDefault="00CA477C" w:rsidP="00CA477C">
      <w:pPr>
        <w:rPr>
          <w:lang w:val="en-US"/>
        </w:rPr>
      </w:pPr>
      <w:r w:rsidRPr="00CA477C">
        <w:rPr>
          <w:lang w:val="en-US"/>
        </w:rPr>
        <w:t xml:space="preserve">    width:20px;</w:t>
      </w:r>
    </w:p>
    <w:p w14:paraId="3E602034" w14:textId="77777777" w:rsidR="00CA477C" w:rsidRPr="00CA477C" w:rsidRDefault="00CA477C" w:rsidP="00CA477C">
      <w:pPr>
        <w:rPr>
          <w:lang w:val="en-US"/>
        </w:rPr>
      </w:pPr>
      <w:r w:rsidRPr="00CA477C">
        <w:rPr>
          <w:lang w:val="en-US"/>
        </w:rPr>
        <w:t xml:space="preserve">    height:20px;</w:t>
      </w:r>
    </w:p>
    <w:p w14:paraId="08C0312D" w14:textId="77777777" w:rsidR="00CA477C" w:rsidRPr="00CA477C" w:rsidRDefault="00CA477C" w:rsidP="00CA477C">
      <w:pPr>
        <w:rPr>
          <w:lang w:val="en-US"/>
        </w:rPr>
      </w:pPr>
      <w:r w:rsidRPr="00CA477C">
        <w:rPr>
          <w:lang w:val="en-US"/>
        </w:rPr>
        <w:t xml:space="preserve">    background-color:white;</w:t>
      </w:r>
    </w:p>
    <w:p w14:paraId="502B4D5C" w14:textId="77777777" w:rsidR="00CA477C" w:rsidRPr="00CA477C" w:rsidRDefault="00CA477C" w:rsidP="00CA477C">
      <w:pPr>
        <w:rPr>
          <w:lang w:val="en-US"/>
        </w:rPr>
      </w:pPr>
      <w:r w:rsidRPr="00CA477C">
        <w:rPr>
          <w:lang w:val="en-US"/>
        </w:rPr>
        <w:t xml:space="preserve">    border-radius:50%;</w:t>
      </w:r>
    </w:p>
    <w:p w14:paraId="28439D3D" w14:textId="77777777" w:rsidR="00CA477C" w:rsidRPr="00CA477C" w:rsidRDefault="00CA477C" w:rsidP="00CA477C">
      <w:pPr>
        <w:rPr>
          <w:lang w:val="en-US"/>
        </w:rPr>
      </w:pPr>
      <w:r w:rsidRPr="00CA477C">
        <w:rPr>
          <w:lang w:val="en-US"/>
        </w:rPr>
        <w:t>}</w:t>
      </w:r>
    </w:p>
    <w:p w14:paraId="44F3E655" w14:textId="77777777" w:rsidR="00CA477C" w:rsidRPr="00CA477C" w:rsidRDefault="00CA477C" w:rsidP="00CA477C">
      <w:pPr>
        <w:rPr>
          <w:lang w:val="en-US"/>
        </w:rPr>
      </w:pPr>
    </w:p>
    <w:p w14:paraId="5BD8150E" w14:textId="77777777" w:rsidR="00CA477C" w:rsidRPr="00CA477C" w:rsidRDefault="00CA477C" w:rsidP="00CA477C">
      <w:pPr>
        <w:rPr>
          <w:lang w:val="en-US"/>
        </w:rPr>
      </w:pPr>
      <w:r w:rsidRPr="00CA477C">
        <w:rPr>
          <w:lang w:val="en-US"/>
        </w:rPr>
        <w:t>.breadcrumbs a:first-child {</w:t>
      </w:r>
    </w:p>
    <w:p w14:paraId="0BACB38C" w14:textId="77777777" w:rsidR="00CA477C" w:rsidRPr="00CA477C" w:rsidRDefault="00CA477C" w:rsidP="00CA477C">
      <w:pPr>
        <w:rPr>
          <w:lang w:val="en-US"/>
        </w:rPr>
      </w:pPr>
      <w:r w:rsidRPr="00CA477C">
        <w:rPr>
          <w:lang w:val="en-US"/>
        </w:rPr>
        <w:t xml:space="preserve">    padding-left:46px;</w:t>
      </w:r>
    </w:p>
    <w:p w14:paraId="7B70C631" w14:textId="77777777" w:rsidR="00CA477C" w:rsidRPr="00CA477C" w:rsidRDefault="00CA477C" w:rsidP="00CA477C">
      <w:pPr>
        <w:rPr>
          <w:lang w:val="en-US"/>
        </w:rPr>
      </w:pPr>
      <w:r w:rsidRPr="00CA477C">
        <w:rPr>
          <w:lang w:val="en-US"/>
        </w:rPr>
        <w:t>}</w:t>
      </w:r>
    </w:p>
    <w:p w14:paraId="307038D1" w14:textId="77777777" w:rsidR="00CA477C" w:rsidRPr="00CA477C" w:rsidRDefault="00CA477C" w:rsidP="00CA477C">
      <w:pPr>
        <w:rPr>
          <w:lang w:val="en-US"/>
        </w:rPr>
      </w:pPr>
    </w:p>
    <w:p w14:paraId="5C407CDF" w14:textId="77777777" w:rsidR="00CA477C" w:rsidRPr="00CA477C" w:rsidRDefault="00CA477C" w:rsidP="00CA477C">
      <w:pPr>
        <w:rPr>
          <w:lang w:val="en-US"/>
        </w:rPr>
      </w:pPr>
      <w:r w:rsidRPr="00CA477C">
        <w:rPr>
          <w:lang w:val="en-US"/>
        </w:rPr>
        <w:t>.breadcrumbs a:first-child::before {</w:t>
      </w:r>
    </w:p>
    <w:p w14:paraId="310353C6" w14:textId="77777777" w:rsidR="00CA477C" w:rsidRDefault="00CA477C" w:rsidP="00CA477C">
      <w:r w:rsidRPr="00CA477C">
        <w:rPr>
          <w:lang w:val="en-US"/>
        </w:rPr>
        <w:t xml:space="preserve">    </w:t>
      </w:r>
      <w:r>
        <w:t>left:14px;</w:t>
      </w:r>
    </w:p>
    <w:p w14:paraId="5A583363" w14:textId="25801BC7" w:rsidR="00CA477C" w:rsidRDefault="00CA477C" w:rsidP="00CA477C">
      <w:r>
        <w:t>}</w:t>
      </w:r>
    </w:p>
    <w:p w14:paraId="3EB657C4" w14:textId="7451D610" w:rsidR="00CA477C" w:rsidRDefault="00CA477C" w:rsidP="00CA477C"/>
    <w:p w14:paraId="56AB6CBB" w14:textId="77777777" w:rsidR="00CA477C" w:rsidRDefault="00CA477C" w:rsidP="00CA477C">
      <w:pPr>
        <w:pStyle w:val="2"/>
      </w:pPr>
      <w:r>
        <w:t>Маркер на карте, шаг 1 </w:t>
      </w:r>
      <w:r>
        <w:rPr>
          <w:bCs/>
          <w:color w:val="999999"/>
          <w:sz w:val="37"/>
          <w:szCs w:val="37"/>
        </w:rPr>
        <w:t>[29/31]</w:t>
      </w:r>
    </w:p>
    <w:p w14:paraId="09771961"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391550BE"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77E2EF92" w14:textId="77777777" w:rsidR="00087EC8" w:rsidRPr="00087EC8" w:rsidRDefault="00087EC8" w:rsidP="00087EC8">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580DABD9"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1F868EC2"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081F63AC"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6B714539" w14:textId="77777777" w:rsidR="00087EC8" w:rsidRDefault="00087EC8" w:rsidP="00087EC8">
      <w:pPr>
        <w:pStyle w:val="2"/>
      </w:pPr>
      <w:r>
        <w:t>Маркер на карте, шаг 2 </w:t>
      </w:r>
      <w:r>
        <w:rPr>
          <w:bCs/>
          <w:color w:val="999999"/>
          <w:sz w:val="37"/>
          <w:szCs w:val="37"/>
        </w:rPr>
        <w:t>[30/31]</w:t>
      </w:r>
    </w:p>
    <w:p w14:paraId="737997A3"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1ABB32D7"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1A9A27DE"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0B1651EB" w14:textId="77777777" w:rsidR="00E91B4F" w:rsidRPr="00E91B4F" w:rsidRDefault="00E91B4F" w:rsidP="00E91B4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72515359"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4F77944"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14F3E9F7"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3D6C658A" w14:textId="77777777" w:rsidR="00E91B4F" w:rsidRDefault="00E91B4F" w:rsidP="00E91B4F">
      <w:r>
        <w:t>html,</w:t>
      </w:r>
    </w:p>
    <w:p w14:paraId="02803B60" w14:textId="77777777" w:rsidR="00E91B4F" w:rsidRDefault="00E91B4F" w:rsidP="00E91B4F">
      <w:r>
        <w:t>body {</w:t>
      </w:r>
    </w:p>
    <w:p w14:paraId="0C7275FE" w14:textId="77777777" w:rsidR="00E91B4F" w:rsidRDefault="00E91B4F" w:rsidP="00E91B4F">
      <w:r>
        <w:t xml:space="preserve">    margin: 0;</w:t>
      </w:r>
    </w:p>
    <w:p w14:paraId="1E2559E2" w14:textId="77777777" w:rsidR="00E91B4F" w:rsidRDefault="00E91B4F" w:rsidP="00E91B4F">
      <w:r>
        <w:t xml:space="preserve">    padding: 0;</w:t>
      </w:r>
    </w:p>
    <w:p w14:paraId="19F5FDF3" w14:textId="77777777" w:rsidR="00E91B4F" w:rsidRDefault="00E91B4F" w:rsidP="00E91B4F">
      <w:r>
        <w:t xml:space="preserve">    background-color: #f5f5f5;</w:t>
      </w:r>
    </w:p>
    <w:p w14:paraId="0D1C091E" w14:textId="77777777" w:rsidR="00E91B4F" w:rsidRDefault="00E91B4F" w:rsidP="00E91B4F">
      <w:r>
        <w:t>}</w:t>
      </w:r>
    </w:p>
    <w:p w14:paraId="079677B7" w14:textId="77777777" w:rsidR="00E91B4F" w:rsidRDefault="00E91B4F" w:rsidP="00E91B4F"/>
    <w:p w14:paraId="327B5EF7" w14:textId="77777777" w:rsidR="00E91B4F" w:rsidRDefault="00E91B4F" w:rsidP="00E91B4F">
      <w:r>
        <w:t>.map {</w:t>
      </w:r>
    </w:p>
    <w:p w14:paraId="41F703C2" w14:textId="77777777" w:rsidR="00E91B4F" w:rsidRDefault="00E91B4F" w:rsidP="00E91B4F">
      <w:r>
        <w:t xml:space="preserve">    position: relative;</w:t>
      </w:r>
    </w:p>
    <w:p w14:paraId="3C57F963" w14:textId="77777777" w:rsidR="00E91B4F" w:rsidRDefault="00E91B4F" w:rsidP="00E91B4F">
      <w:r>
        <w:t xml:space="preserve">    width: 360px;</w:t>
      </w:r>
    </w:p>
    <w:p w14:paraId="16072D46" w14:textId="77777777" w:rsidR="00E91B4F" w:rsidRDefault="00E91B4F" w:rsidP="00E91B4F">
      <w:r>
        <w:t xml:space="preserve">    height: 360px;</w:t>
      </w:r>
    </w:p>
    <w:p w14:paraId="2C6095E5" w14:textId="77777777" w:rsidR="00E91B4F" w:rsidRDefault="00E91B4F" w:rsidP="00E91B4F">
      <w:r>
        <w:t xml:space="preserve">    margin: 50px auto;</w:t>
      </w:r>
    </w:p>
    <w:p w14:paraId="10634644" w14:textId="77777777" w:rsidR="00E91B4F" w:rsidRPr="00E91B4F" w:rsidRDefault="00E91B4F" w:rsidP="00E91B4F">
      <w:pPr>
        <w:rPr>
          <w:lang w:val="en-US"/>
        </w:rPr>
      </w:pPr>
      <w:r w:rsidRPr="00E91B4F">
        <w:rPr>
          <w:lang w:val="en-US"/>
        </w:rPr>
        <w:t xml:space="preserve">    background: url("map.jpg") no-repeat 50% 50% #ffffff;</w:t>
      </w:r>
    </w:p>
    <w:p w14:paraId="4B8B4A89" w14:textId="77777777" w:rsidR="00E91B4F" w:rsidRPr="00E91B4F" w:rsidRDefault="00E91B4F" w:rsidP="00E91B4F">
      <w:pPr>
        <w:rPr>
          <w:lang w:val="en-US"/>
        </w:rPr>
      </w:pPr>
      <w:r w:rsidRPr="00E91B4F">
        <w:rPr>
          <w:lang w:val="en-US"/>
        </w:rPr>
        <w:t xml:space="preserve">    border: 20px solid white;</w:t>
      </w:r>
    </w:p>
    <w:p w14:paraId="39B74D93" w14:textId="77777777" w:rsidR="00E91B4F" w:rsidRPr="00E91B4F" w:rsidRDefault="00E91B4F" w:rsidP="00E91B4F">
      <w:pPr>
        <w:rPr>
          <w:lang w:val="en-US"/>
        </w:rPr>
      </w:pPr>
      <w:r w:rsidRPr="00E91B4F">
        <w:rPr>
          <w:lang w:val="en-US"/>
        </w:rPr>
        <w:t xml:space="preserve">    box-shadow: 0 0 3px #cccccc;</w:t>
      </w:r>
    </w:p>
    <w:p w14:paraId="4827D825" w14:textId="77777777" w:rsidR="00E91B4F" w:rsidRPr="00E91B4F" w:rsidRDefault="00E91B4F" w:rsidP="00E91B4F">
      <w:pPr>
        <w:rPr>
          <w:lang w:val="en-US"/>
        </w:rPr>
      </w:pPr>
      <w:r w:rsidRPr="00E91B4F">
        <w:rPr>
          <w:lang w:val="en-US"/>
        </w:rPr>
        <w:t>}</w:t>
      </w:r>
    </w:p>
    <w:p w14:paraId="3B9BD1D1" w14:textId="77777777" w:rsidR="00E91B4F" w:rsidRPr="00E91B4F" w:rsidRDefault="00E91B4F" w:rsidP="00E91B4F">
      <w:pPr>
        <w:rPr>
          <w:lang w:val="en-US"/>
        </w:rPr>
      </w:pPr>
    </w:p>
    <w:p w14:paraId="63CD189D" w14:textId="77777777" w:rsidR="00E91B4F" w:rsidRPr="00E91B4F" w:rsidRDefault="00E91B4F" w:rsidP="00E91B4F">
      <w:pPr>
        <w:rPr>
          <w:lang w:val="en-US"/>
        </w:rPr>
      </w:pPr>
      <w:r w:rsidRPr="00E91B4F">
        <w:rPr>
          <w:lang w:val="en-US"/>
        </w:rPr>
        <w:t>.pin {</w:t>
      </w:r>
    </w:p>
    <w:p w14:paraId="4E362922" w14:textId="77777777" w:rsidR="00E91B4F" w:rsidRPr="00E91B4F" w:rsidRDefault="00E91B4F" w:rsidP="00E91B4F">
      <w:pPr>
        <w:rPr>
          <w:lang w:val="en-US"/>
        </w:rPr>
      </w:pPr>
      <w:r w:rsidRPr="00E91B4F">
        <w:rPr>
          <w:lang w:val="en-US"/>
        </w:rPr>
        <w:t xml:space="preserve">    position: absolute;</w:t>
      </w:r>
    </w:p>
    <w:p w14:paraId="0ED4DEFD" w14:textId="77777777" w:rsidR="00E91B4F" w:rsidRPr="00E91B4F" w:rsidRDefault="00E91B4F" w:rsidP="00E91B4F">
      <w:pPr>
        <w:rPr>
          <w:lang w:val="en-US"/>
        </w:rPr>
      </w:pPr>
      <w:r w:rsidRPr="00E91B4F">
        <w:rPr>
          <w:lang w:val="en-US"/>
        </w:rPr>
        <w:t xml:space="preserve">    top: 150px;</w:t>
      </w:r>
    </w:p>
    <w:p w14:paraId="177B3707" w14:textId="77777777" w:rsidR="00E91B4F" w:rsidRPr="00E91B4F" w:rsidRDefault="00E91B4F" w:rsidP="00E91B4F">
      <w:pPr>
        <w:rPr>
          <w:lang w:val="en-US"/>
        </w:rPr>
      </w:pPr>
      <w:r w:rsidRPr="00E91B4F">
        <w:rPr>
          <w:lang w:val="en-US"/>
        </w:rPr>
        <w:t xml:space="preserve">    left: 250px;</w:t>
      </w:r>
    </w:p>
    <w:p w14:paraId="6CFAB3F9" w14:textId="77777777" w:rsidR="00E91B4F" w:rsidRPr="00E91B4F" w:rsidRDefault="00E91B4F" w:rsidP="00E91B4F">
      <w:pPr>
        <w:rPr>
          <w:lang w:val="en-US"/>
        </w:rPr>
      </w:pPr>
      <w:r w:rsidRPr="00E91B4F">
        <w:rPr>
          <w:lang w:val="en-US"/>
        </w:rPr>
        <w:t xml:space="preserve">    width: 15px;</w:t>
      </w:r>
    </w:p>
    <w:p w14:paraId="68D74CA5" w14:textId="77777777" w:rsidR="00E91B4F" w:rsidRPr="00E91B4F" w:rsidRDefault="00E91B4F" w:rsidP="00E91B4F">
      <w:pPr>
        <w:rPr>
          <w:lang w:val="en-US"/>
        </w:rPr>
      </w:pPr>
      <w:r w:rsidRPr="00E91B4F">
        <w:rPr>
          <w:lang w:val="en-US"/>
        </w:rPr>
        <w:t xml:space="preserve">    height: 15px;</w:t>
      </w:r>
    </w:p>
    <w:p w14:paraId="26A43314" w14:textId="77777777" w:rsidR="00E91B4F" w:rsidRPr="00E91B4F" w:rsidRDefault="00E91B4F" w:rsidP="00E91B4F">
      <w:pPr>
        <w:rPr>
          <w:lang w:val="en-US"/>
        </w:rPr>
      </w:pPr>
      <w:r w:rsidRPr="00E91B4F">
        <w:rPr>
          <w:lang w:val="en-US"/>
        </w:rPr>
        <w:t xml:space="preserve">    font-size: 0;</w:t>
      </w:r>
    </w:p>
    <w:p w14:paraId="044857A4" w14:textId="77777777" w:rsidR="00E91B4F" w:rsidRPr="00E91B4F" w:rsidRDefault="00E91B4F" w:rsidP="00E91B4F">
      <w:pPr>
        <w:rPr>
          <w:lang w:val="en-US"/>
        </w:rPr>
      </w:pPr>
      <w:r w:rsidRPr="00E91B4F">
        <w:rPr>
          <w:lang w:val="en-US"/>
        </w:rPr>
        <w:t xml:space="preserve">    border: 10px solid #f75850;</w:t>
      </w:r>
    </w:p>
    <w:p w14:paraId="6656EC18" w14:textId="77777777" w:rsidR="00E91B4F" w:rsidRPr="00E91B4F" w:rsidRDefault="00E91B4F" w:rsidP="00E91B4F">
      <w:pPr>
        <w:rPr>
          <w:lang w:val="en-US"/>
        </w:rPr>
      </w:pPr>
      <w:r w:rsidRPr="00E91B4F">
        <w:rPr>
          <w:lang w:val="en-US"/>
        </w:rPr>
        <w:t xml:space="preserve">    box-shadow:-2px 2px 2px 0 #aaaaaa;</w:t>
      </w:r>
    </w:p>
    <w:p w14:paraId="2FAC336E" w14:textId="77777777" w:rsidR="00E91B4F" w:rsidRPr="00E91B4F" w:rsidRDefault="00E91B4F" w:rsidP="00E91B4F">
      <w:pPr>
        <w:rPr>
          <w:lang w:val="en-US"/>
        </w:rPr>
      </w:pPr>
      <w:r w:rsidRPr="00E91B4F">
        <w:rPr>
          <w:lang w:val="en-US"/>
        </w:rPr>
        <w:t xml:space="preserve">    border-radius:50% 50% 50% 0;</w:t>
      </w:r>
    </w:p>
    <w:p w14:paraId="7C3DCD36" w14:textId="77777777" w:rsidR="00E91B4F" w:rsidRPr="00E91B4F" w:rsidRDefault="00E91B4F" w:rsidP="00E91B4F">
      <w:pPr>
        <w:rPr>
          <w:lang w:val="en-US"/>
        </w:rPr>
      </w:pPr>
      <w:r w:rsidRPr="00E91B4F">
        <w:rPr>
          <w:lang w:val="en-US"/>
        </w:rPr>
        <w:t xml:space="preserve">    transform:rotate(-45deg);</w:t>
      </w:r>
    </w:p>
    <w:p w14:paraId="028E182E" w14:textId="6BC90E6D" w:rsidR="00CA477C" w:rsidRDefault="00E91B4F" w:rsidP="00E91B4F">
      <w:r>
        <w:t>}</w:t>
      </w:r>
    </w:p>
    <w:p w14:paraId="1B3B4956" w14:textId="4C7924B5" w:rsidR="00D034B9" w:rsidRDefault="00D034B9" w:rsidP="00E91B4F"/>
    <w:p w14:paraId="7DAEE4F9" w14:textId="77777777" w:rsidR="00D034B9" w:rsidRPr="00D034B9" w:rsidRDefault="00D034B9" w:rsidP="00D034B9">
      <w:pPr>
        <w:pStyle w:val="1"/>
      </w:pPr>
      <w:r w:rsidRPr="00D034B9">
        <w:t>Таблицы на CSS</w:t>
      </w:r>
    </w:p>
    <w:p w14:paraId="0FCD0E58" w14:textId="77777777" w:rsidR="004931CA" w:rsidRDefault="004931CA" w:rsidP="004931CA">
      <w:pPr>
        <w:pStyle w:val="2"/>
      </w:pPr>
      <w:r>
        <w:t>CSS-таблица </w:t>
      </w:r>
      <w:r>
        <w:rPr>
          <w:bCs/>
          <w:color w:val="999999"/>
          <w:sz w:val="37"/>
          <w:szCs w:val="37"/>
        </w:rPr>
        <w:t>[1/18]</w:t>
      </w:r>
    </w:p>
    <w:p w14:paraId="48ABF121"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074E4A72"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не только в HTML, но и в CSS. Кстати, с HTML-таблицами познакомиться можно в курсе «</w:t>
      </w:r>
      <w:hyperlink r:id="rId276"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618AA784"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1F496452"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5D9A70C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08E698E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185B33D"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5139D74B"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24782FE3" w14:textId="77777777" w:rsidR="00B85CEA" w:rsidRDefault="00B85CEA" w:rsidP="00B85CEA">
      <w:pPr>
        <w:pStyle w:val="2"/>
      </w:pPr>
      <w:r>
        <w:lastRenderedPageBreak/>
        <w:t>Ряды и ячейки таблицы </w:t>
      </w:r>
      <w:r>
        <w:rPr>
          <w:bCs/>
          <w:color w:val="999999"/>
          <w:sz w:val="37"/>
          <w:szCs w:val="37"/>
        </w:rPr>
        <w:t>[2/18]</w:t>
      </w:r>
    </w:p>
    <w:p w14:paraId="31D1E4C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5C43049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1214856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384D9043"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12A432C2"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403BFCD7"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585F9F1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67663CA5" w14:textId="77777777" w:rsidR="00B85CEA" w:rsidRDefault="00B85CEA" w:rsidP="00B85CE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316E3E"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4636FA78" w14:textId="77777777" w:rsidR="00382801" w:rsidRDefault="00382801" w:rsidP="00E608C6">
      <w:pPr>
        <w:pStyle w:val="2"/>
      </w:pPr>
      <w:r>
        <w:t>Заголовок таблицы </w:t>
      </w:r>
      <w:r>
        <w:rPr>
          <w:bCs/>
          <w:color w:val="999999"/>
          <w:sz w:val="37"/>
          <w:szCs w:val="37"/>
        </w:rPr>
        <w:t>[3/18]</w:t>
      </w:r>
    </w:p>
    <w:p w14:paraId="4633B705" w14:textId="77777777" w:rsidR="00382801" w:rsidRPr="00382801" w:rsidRDefault="00382801" w:rsidP="003828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4901041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706FF4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727C62F1" w14:textId="77777777" w:rsidR="00382801" w:rsidRDefault="00382801" w:rsidP="003828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8ECA61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19ABD76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277"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27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70729215"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765B1468"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1D6748D0"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1E611AAC"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0E48FA6D"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4E2B4CCA" w14:textId="77777777" w:rsidR="0012050F" w:rsidRDefault="0012050F" w:rsidP="0012050F">
      <w:pPr>
        <w:pStyle w:val="2"/>
      </w:pPr>
      <w:r>
        <w:t>Группировка верхних рядов и ячеек </w:t>
      </w:r>
      <w:r>
        <w:rPr>
          <w:bCs/>
          <w:color w:val="999999"/>
          <w:sz w:val="37"/>
          <w:szCs w:val="37"/>
        </w:rPr>
        <w:t>[4/18]</w:t>
      </w:r>
    </w:p>
    <w:p w14:paraId="6E2DC6B0"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6D2C2E9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304635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6A6416FC"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0AA02BD" w14:textId="77777777" w:rsidR="00364935" w:rsidRDefault="00364935" w:rsidP="00364935">
      <w:pPr>
        <w:pStyle w:val="2"/>
      </w:pPr>
      <w:r>
        <w:t>Группировка нижних рядов и ячеек </w:t>
      </w:r>
      <w:r>
        <w:rPr>
          <w:bCs/>
          <w:color w:val="999999"/>
          <w:sz w:val="37"/>
          <w:szCs w:val="37"/>
        </w:rPr>
        <w:t>[5/18]</w:t>
      </w:r>
    </w:p>
    <w:p w14:paraId="5537D0B2"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594E13CE"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235AA931"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68199118"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4AA7653B" w14:textId="77777777" w:rsidR="0014213A" w:rsidRDefault="0014213A" w:rsidP="0014213A">
      <w:pPr>
        <w:pStyle w:val="2"/>
      </w:pPr>
      <w:r>
        <w:t>Группировка основных рядов и ячеек, часть 1 </w:t>
      </w:r>
      <w:r>
        <w:rPr>
          <w:bCs/>
          <w:color w:val="999999"/>
          <w:sz w:val="37"/>
          <w:szCs w:val="37"/>
        </w:rPr>
        <w:t>[6/18]</w:t>
      </w:r>
    </w:p>
    <w:p w14:paraId="12E36007"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37E7ACFB"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4DE3FB1D"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E2570E3"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462AA2AC" w14:textId="77777777" w:rsidR="00402D2D" w:rsidRDefault="00402D2D" w:rsidP="00A16F83">
      <w:pPr>
        <w:pStyle w:val="2"/>
      </w:pPr>
      <w:r>
        <w:t>Группировка основных рядов и ячеек, часть 2 </w:t>
      </w:r>
      <w:r>
        <w:rPr>
          <w:bCs/>
          <w:color w:val="999999"/>
          <w:sz w:val="37"/>
          <w:szCs w:val="37"/>
        </w:rPr>
        <w:t>[7/18]</w:t>
      </w:r>
    </w:p>
    <w:p w14:paraId="6CAF7321"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21E0A03E"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417029B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06FC238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11EAA1D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714EB13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2F20A4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4A8080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3ECDEE49"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D3B4D2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70C64FA"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618ABC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26DCFF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9CF23C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4A9D1B6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08304304" w14:textId="77777777" w:rsidR="00402D2D" w:rsidRDefault="00402D2D" w:rsidP="00402D2D">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3E879DB6" w14:textId="77777777" w:rsidR="00402D2D" w:rsidRDefault="00402D2D" w:rsidP="00402D2D">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30507A86" w14:textId="77777777" w:rsidR="00E2555B" w:rsidRDefault="00E2555B" w:rsidP="00E2555B">
      <w:pPr>
        <w:pStyle w:val="2"/>
      </w:pPr>
      <w:r>
        <w:t>Колонка таблицы </w:t>
      </w:r>
      <w:r>
        <w:rPr>
          <w:bCs/>
          <w:color w:val="999999"/>
          <w:sz w:val="37"/>
          <w:szCs w:val="37"/>
        </w:rPr>
        <w:t>[8/18]</w:t>
      </w:r>
    </w:p>
    <w:p w14:paraId="1A79389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377C4DB3"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36BD8DE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0F930B5"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2CE512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lastRenderedPageBreak/>
        <w:t xml:space="preserve">    &lt;col width="20%"&gt;</w:t>
      </w:r>
    </w:p>
    <w:p w14:paraId="100CA80E"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5097D4DC"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CDE977"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5582697F"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0716234D"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7755059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13C4F3D6" w14:textId="77777777" w:rsidR="00E2555B" w:rsidRDefault="00E2555B" w:rsidP="00E2555B">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05CB1B35" w14:textId="77777777" w:rsidR="00E2555B" w:rsidRDefault="00E2555B" w:rsidP="00E2555B">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BDF7826"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71136FA"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40AC8396" w14:textId="77777777" w:rsidR="00461804" w:rsidRDefault="00461804" w:rsidP="00461804">
      <w:pPr>
        <w:pStyle w:val="2"/>
      </w:pPr>
      <w:r>
        <w:t>Группировка колонок таблицы </w:t>
      </w:r>
      <w:r>
        <w:rPr>
          <w:bCs/>
          <w:color w:val="999999"/>
          <w:sz w:val="37"/>
          <w:szCs w:val="37"/>
        </w:rPr>
        <w:t>[9/18]</w:t>
      </w:r>
    </w:p>
    <w:p w14:paraId="3540ECC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16C78B19"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002FEF8A"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4A05301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44139E1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3FA5444E"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23A3DA7"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F5BF6E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161CB1F9"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65E4690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069F48D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27BABC52"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1D7698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7FF96FA2" w14:textId="77777777" w:rsidR="00461804" w:rsidRDefault="00461804" w:rsidP="00461804">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1F3C8E25" w14:textId="77777777" w:rsidR="00461804" w:rsidRDefault="00461804" w:rsidP="00461804">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7125D15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52DC1340"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339D0AEB" w14:textId="77777777" w:rsidR="00531CB0" w:rsidRPr="00531CB0" w:rsidRDefault="00531CB0" w:rsidP="00531CB0">
      <w:pPr>
        <w:rPr>
          <w:lang w:val="en-US"/>
        </w:rPr>
      </w:pPr>
      <w:r w:rsidRPr="00531CB0">
        <w:rPr>
          <w:lang w:val="en-US"/>
        </w:rPr>
        <w:t>&lt;!DOCTYPE html&gt;</w:t>
      </w:r>
    </w:p>
    <w:p w14:paraId="2AB89E75" w14:textId="77777777" w:rsidR="00531CB0" w:rsidRPr="00531CB0" w:rsidRDefault="00531CB0" w:rsidP="00531CB0">
      <w:pPr>
        <w:rPr>
          <w:lang w:val="en-US"/>
        </w:rPr>
      </w:pPr>
      <w:r w:rsidRPr="00531CB0">
        <w:rPr>
          <w:lang w:val="en-US"/>
        </w:rPr>
        <w:t>&lt;html lang="ru"&gt;</w:t>
      </w:r>
    </w:p>
    <w:p w14:paraId="07A3B41E" w14:textId="77777777" w:rsidR="00531CB0" w:rsidRPr="00531CB0" w:rsidRDefault="00531CB0" w:rsidP="00531CB0">
      <w:pPr>
        <w:rPr>
          <w:lang w:val="en-US"/>
        </w:rPr>
      </w:pPr>
      <w:r w:rsidRPr="00531CB0">
        <w:rPr>
          <w:lang w:val="en-US"/>
        </w:rPr>
        <w:t xml:space="preserve">    &lt;head&gt;</w:t>
      </w:r>
    </w:p>
    <w:p w14:paraId="2E418C8F" w14:textId="77777777" w:rsidR="00531CB0" w:rsidRPr="00531CB0" w:rsidRDefault="00531CB0" w:rsidP="00531CB0">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23BA237E" w14:textId="77777777" w:rsidR="00531CB0" w:rsidRPr="00531CB0" w:rsidRDefault="00531CB0" w:rsidP="00531CB0">
      <w:pPr>
        <w:rPr>
          <w:lang w:val="en-US"/>
        </w:rPr>
      </w:pPr>
      <w:r w:rsidRPr="00531CB0">
        <w:rPr>
          <w:lang w:val="en-US"/>
        </w:rPr>
        <w:t xml:space="preserve">        &lt;meta charset="utf-8"&gt;</w:t>
      </w:r>
    </w:p>
    <w:p w14:paraId="36F04E93" w14:textId="77777777" w:rsidR="00531CB0" w:rsidRPr="00531CB0" w:rsidRDefault="00531CB0" w:rsidP="00531CB0">
      <w:pPr>
        <w:rPr>
          <w:lang w:val="en-US"/>
        </w:rPr>
      </w:pPr>
      <w:r w:rsidRPr="00531CB0">
        <w:rPr>
          <w:lang w:val="en-US"/>
        </w:rPr>
        <w:t xml:space="preserve">        &lt;base href="/assets/course86/"&gt;</w:t>
      </w:r>
    </w:p>
    <w:p w14:paraId="3C0320EA" w14:textId="77777777" w:rsidR="00531CB0" w:rsidRPr="00531CB0" w:rsidRDefault="00531CB0" w:rsidP="00531CB0">
      <w:pPr>
        <w:rPr>
          <w:lang w:val="en-US"/>
        </w:rPr>
      </w:pPr>
      <w:r w:rsidRPr="00531CB0">
        <w:rPr>
          <w:lang w:val="en-US"/>
        </w:rPr>
        <w:t xml:space="preserve">        &lt;link href="course.css" rel="stylesheet"&gt;</w:t>
      </w:r>
    </w:p>
    <w:p w14:paraId="5F127DBC" w14:textId="77777777" w:rsidR="00531CB0" w:rsidRPr="00531CB0" w:rsidRDefault="00531CB0" w:rsidP="00531CB0">
      <w:pPr>
        <w:rPr>
          <w:lang w:val="en-US"/>
        </w:rPr>
      </w:pPr>
      <w:r w:rsidRPr="00531CB0">
        <w:rPr>
          <w:lang w:val="en-US"/>
        </w:rPr>
        <w:t xml:space="preserve">    &lt;/head&gt;</w:t>
      </w:r>
    </w:p>
    <w:p w14:paraId="636E6F22" w14:textId="77777777" w:rsidR="00531CB0" w:rsidRPr="00531CB0" w:rsidRDefault="00531CB0" w:rsidP="00531CB0">
      <w:pPr>
        <w:rPr>
          <w:lang w:val="en-US"/>
        </w:rPr>
      </w:pPr>
      <w:r w:rsidRPr="00531CB0">
        <w:rPr>
          <w:lang w:val="en-US"/>
        </w:rPr>
        <w:t xml:space="preserve">    &lt;body class="wood"&gt;</w:t>
      </w:r>
    </w:p>
    <w:p w14:paraId="1EAA6364" w14:textId="77777777" w:rsidR="00531CB0" w:rsidRPr="00531CB0" w:rsidRDefault="00531CB0" w:rsidP="00531CB0">
      <w:pPr>
        <w:rPr>
          <w:lang w:val="en-US"/>
        </w:rPr>
      </w:pPr>
      <w:r w:rsidRPr="00531CB0">
        <w:rPr>
          <w:lang w:val="en-US"/>
        </w:rPr>
        <w:t xml:space="preserve">        &lt;article class="checklist united"&gt;</w:t>
      </w:r>
    </w:p>
    <w:p w14:paraId="09B3A65C" w14:textId="77777777" w:rsidR="00531CB0" w:rsidRDefault="00531CB0" w:rsidP="00531CB0">
      <w:r w:rsidRPr="00531CB0">
        <w:rPr>
          <w:lang w:val="en-US"/>
        </w:rPr>
        <w:t xml:space="preserve">            </w:t>
      </w:r>
      <w:r>
        <w:t>&lt;h1&gt;Вещи в дорогу&lt;/h1&gt;</w:t>
      </w:r>
    </w:p>
    <w:p w14:paraId="4C01BF49" w14:textId="77777777" w:rsidR="00531CB0" w:rsidRPr="00531CB0" w:rsidRDefault="00531CB0" w:rsidP="00531CB0">
      <w:pPr>
        <w:rPr>
          <w:lang w:val="en-US"/>
        </w:rPr>
      </w:pPr>
      <w:r>
        <w:t xml:space="preserve">            </w:t>
      </w:r>
      <w:r w:rsidRPr="00531CB0">
        <w:rPr>
          <w:lang w:val="en-US"/>
        </w:rPr>
        <w:t>&lt;div class="column"&gt;&lt;/div&gt;</w:t>
      </w:r>
    </w:p>
    <w:p w14:paraId="7A141F45" w14:textId="77777777" w:rsidR="00531CB0" w:rsidRPr="00531CB0" w:rsidRDefault="00531CB0" w:rsidP="00531CB0">
      <w:pPr>
        <w:rPr>
          <w:lang w:val="en-US"/>
        </w:rPr>
      </w:pPr>
      <w:r w:rsidRPr="00531CB0">
        <w:rPr>
          <w:lang w:val="en-US"/>
        </w:rPr>
        <w:t xml:space="preserve">            </w:t>
      </w:r>
    </w:p>
    <w:p w14:paraId="71008C68" w14:textId="77777777" w:rsidR="00531CB0" w:rsidRPr="00531CB0" w:rsidRDefault="00531CB0" w:rsidP="00531CB0">
      <w:pPr>
        <w:rPr>
          <w:lang w:val="en-US"/>
        </w:rPr>
      </w:pPr>
      <w:r w:rsidRPr="00531CB0">
        <w:rPr>
          <w:lang w:val="en-US"/>
        </w:rPr>
        <w:t xml:space="preserve">            &lt;div class="column-group"&gt;</w:t>
      </w:r>
    </w:p>
    <w:p w14:paraId="3D1752D0" w14:textId="77777777" w:rsidR="00531CB0" w:rsidRPr="00531CB0" w:rsidRDefault="00531CB0" w:rsidP="00531CB0">
      <w:pPr>
        <w:rPr>
          <w:lang w:val="en-US"/>
        </w:rPr>
      </w:pPr>
      <w:r w:rsidRPr="00531CB0">
        <w:rPr>
          <w:lang w:val="en-US"/>
        </w:rPr>
        <w:t xml:space="preserve">                &lt;div class="column"&gt;&lt;/div&gt;</w:t>
      </w:r>
    </w:p>
    <w:p w14:paraId="42D0D818" w14:textId="77777777" w:rsidR="00531CB0" w:rsidRPr="00531CB0" w:rsidRDefault="00531CB0" w:rsidP="00531CB0">
      <w:pPr>
        <w:rPr>
          <w:lang w:val="en-US"/>
        </w:rPr>
      </w:pPr>
      <w:r w:rsidRPr="00531CB0">
        <w:rPr>
          <w:lang w:val="en-US"/>
        </w:rPr>
        <w:t xml:space="preserve">                &lt;div class="column"&gt;&lt;/div&gt;</w:t>
      </w:r>
    </w:p>
    <w:p w14:paraId="60FEE516" w14:textId="77777777" w:rsidR="00531CB0" w:rsidRPr="00531CB0" w:rsidRDefault="00531CB0" w:rsidP="00531CB0">
      <w:pPr>
        <w:rPr>
          <w:lang w:val="en-US"/>
        </w:rPr>
      </w:pPr>
      <w:r w:rsidRPr="00531CB0">
        <w:rPr>
          <w:lang w:val="en-US"/>
        </w:rPr>
        <w:lastRenderedPageBreak/>
        <w:t xml:space="preserve">                &lt;div class="column"&gt;&lt;/div&gt;</w:t>
      </w:r>
    </w:p>
    <w:p w14:paraId="2DA76B10" w14:textId="77777777" w:rsidR="00531CB0" w:rsidRPr="00531CB0" w:rsidRDefault="00531CB0" w:rsidP="00531CB0">
      <w:pPr>
        <w:rPr>
          <w:lang w:val="en-US"/>
        </w:rPr>
      </w:pPr>
      <w:r w:rsidRPr="00531CB0">
        <w:rPr>
          <w:lang w:val="en-US"/>
        </w:rPr>
        <w:t xml:space="preserve">            &lt;/div&gt;</w:t>
      </w:r>
    </w:p>
    <w:p w14:paraId="0AC31823" w14:textId="77777777" w:rsidR="00531CB0" w:rsidRPr="00531CB0" w:rsidRDefault="00531CB0" w:rsidP="00531CB0">
      <w:pPr>
        <w:rPr>
          <w:lang w:val="en-US"/>
        </w:rPr>
      </w:pPr>
      <w:r w:rsidRPr="00531CB0">
        <w:rPr>
          <w:lang w:val="en-US"/>
        </w:rPr>
        <w:t xml:space="preserve">            </w:t>
      </w:r>
    </w:p>
    <w:p w14:paraId="7981A997" w14:textId="77777777" w:rsidR="00531CB0" w:rsidRPr="00531CB0" w:rsidRDefault="00531CB0" w:rsidP="00531CB0">
      <w:pPr>
        <w:rPr>
          <w:lang w:val="en-US"/>
        </w:rPr>
      </w:pPr>
      <w:r w:rsidRPr="00531CB0">
        <w:rPr>
          <w:lang w:val="en-US"/>
        </w:rPr>
        <w:t xml:space="preserve">            &lt;header&gt;</w:t>
      </w:r>
    </w:p>
    <w:p w14:paraId="7E53EC81" w14:textId="77777777" w:rsidR="00531CB0" w:rsidRPr="00531CB0" w:rsidRDefault="00531CB0" w:rsidP="00531CB0">
      <w:pPr>
        <w:rPr>
          <w:lang w:val="en-US"/>
        </w:rPr>
      </w:pPr>
      <w:r w:rsidRPr="00531CB0">
        <w:rPr>
          <w:lang w:val="en-US"/>
        </w:rPr>
        <w:t xml:space="preserve">                &lt;ul&gt;</w:t>
      </w:r>
    </w:p>
    <w:p w14:paraId="74A50B5E" w14:textId="77777777" w:rsidR="00531CB0" w:rsidRPr="00531CB0" w:rsidRDefault="00531CB0" w:rsidP="00531CB0">
      <w:pPr>
        <w:rPr>
          <w:lang w:val="en-US"/>
        </w:rPr>
      </w:pPr>
      <w:r w:rsidRPr="00531CB0">
        <w:rPr>
          <w:lang w:val="en-US"/>
        </w:rPr>
        <w:t xml:space="preserve">                    &lt;li&gt;&lt;img src="img/magic-hat.svg" alt=""&gt;&lt;/li&gt;</w:t>
      </w:r>
    </w:p>
    <w:p w14:paraId="7AB214C0" w14:textId="77777777" w:rsidR="00531CB0" w:rsidRPr="00531CB0" w:rsidRDefault="00531CB0" w:rsidP="00531CB0">
      <w:pPr>
        <w:rPr>
          <w:lang w:val="en-US"/>
        </w:rPr>
      </w:pPr>
      <w:r w:rsidRPr="00531CB0">
        <w:rPr>
          <w:lang w:val="en-US"/>
        </w:rPr>
        <w:t xml:space="preserve">                    &lt;li&gt;&lt;img src="img/hunter-hat.svg" alt=""&gt;&lt;/li&gt;</w:t>
      </w:r>
    </w:p>
    <w:p w14:paraId="1CD2F07B" w14:textId="77777777" w:rsidR="00531CB0" w:rsidRPr="00531CB0" w:rsidRDefault="00531CB0" w:rsidP="00531CB0">
      <w:pPr>
        <w:rPr>
          <w:lang w:val="en-US"/>
        </w:rPr>
      </w:pPr>
      <w:r w:rsidRPr="00531CB0">
        <w:rPr>
          <w:lang w:val="en-US"/>
        </w:rPr>
        <w:t xml:space="preserve">                    &lt;li&gt;&lt;img src="img/boot.svg" alt=""&gt;&lt;/li&gt;</w:t>
      </w:r>
    </w:p>
    <w:p w14:paraId="6360535B" w14:textId="77777777" w:rsidR="00531CB0" w:rsidRPr="00531CB0" w:rsidRDefault="00531CB0" w:rsidP="00531CB0">
      <w:pPr>
        <w:rPr>
          <w:lang w:val="en-US"/>
        </w:rPr>
      </w:pPr>
      <w:r w:rsidRPr="00531CB0">
        <w:rPr>
          <w:lang w:val="en-US"/>
        </w:rPr>
        <w:t xml:space="preserve">                    &lt;li&gt;&lt;img src="img/badge.svg" alt=""&gt;&lt;/li&gt;</w:t>
      </w:r>
    </w:p>
    <w:p w14:paraId="016ABE80" w14:textId="77777777" w:rsidR="00531CB0" w:rsidRPr="00531CB0" w:rsidRDefault="00531CB0" w:rsidP="00531CB0">
      <w:pPr>
        <w:rPr>
          <w:lang w:val="en-US"/>
        </w:rPr>
      </w:pPr>
      <w:r w:rsidRPr="00531CB0">
        <w:rPr>
          <w:lang w:val="en-US"/>
        </w:rPr>
        <w:t xml:space="preserve">                &lt;/ul&gt;</w:t>
      </w:r>
    </w:p>
    <w:p w14:paraId="771AF250" w14:textId="77777777" w:rsidR="00531CB0" w:rsidRPr="00531CB0" w:rsidRDefault="00531CB0" w:rsidP="00531CB0">
      <w:pPr>
        <w:rPr>
          <w:lang w:val="en-US"/>
        </w:rPr>
      </w:pPr>
      <w:r w:rsidRPr="00531CB0">
        <w:rPr>
          <w:lang w:val="en-US"/>
        </w:rPr>
        <w:t xml:space="preserve">            &lt;/header&gt;</w:t>
      </w:r>
    </w:p>
    <w:p w14:paraId="5FCEE1A5" w14:textId="77777777" w:rsidR="00531CB0" w:rsidRPr="00531CB0" w:rsidRDefault="00531CB0" w:rsidP="00531CB0">
      <w:pPr>
        <w:rPr>
          <w:lang w:val="en-US"/>
        </w:rPr>
      </w:pPr>
      <w:r w:rsidRPr="00531CB0">
        <w:rPr>
          <w:lang w:val="en-US"/>
        </w:rPr>
        <w:t xml:space="preserve">            &lt;section class="content"&gt;</w:t>
      </w:r>
    </w:p>
    <w:p w14:paraId="1EB3629E" w14:textId="77777777" w:rsidR="00531CB0" w:rsidRPr="00531CB0" w:rsidRDefault="00531CB0" w:rsidP="00531CB0">
      <w:pPr>
        <w:rPr>
          <w:lang w:val="en-US"/>
        </w:rPr>
      </w:pPr>
      <w:r w:rsidRPr="00531CB0">
        <w:rPr>
          <w:lang w:val="en-US"/>
        </w:rPr>
        <w:t xml:space="preserve">                &lt;ul&gt;</w:t>
      </w:r>
    </w:p>
    <w:p w14:paraId="62DAFB8C" w14:textId="77777777" w:rsidR="00531CB0" w:rsidRPr="00531CB0" w:rsidRDefault="00531CB0" w:rsidP="00531CB0">
      <w:pPr>
        <w:rPr>
          <w:lang w:val="en-US"/>
        </w:rPr>
      </w:pPr>
      <w:r w:rsidRPr="00531CB0">
        <w:rPr>
          <w:lang w:val="en-US"/>
        </w:rPr>
        <w:t xml:space="preserve">                    &lt;li&gt;&lt;img src="img/sword.svg" alt=""&gt;&lt;/li&gt;</w:t>
      </w:r>
    </w:p>
    <w:p w14:paraId="05F113E3" w14:textId="77777777" w:rsidR="00531CB0" w:rsidRPr="00531CB0" w:rsidRDefault="00531CB0" w:rsidP="00531CB0">
      <w:pPr>
        <w:rPr>
          <w:lang w:val="en-US"/>
        </w:rPr>
      </w:pPr>
      <w:r w:rsidRPr="00531CB0">
        <w:rPr>
          <w:lang w:val="en-US"/>
        </w:rPr>
        <w:t xml:space="preserve">                    &lt;li&gt;&lt;img src="img/shield.svg" alt=""&gt;&lt;/li&gt;</w:t>
      </w:r>
    </w:p>
    <w:p w14:paraId="0C949FC5" w14:textId="77777777" w:rsidR="00531CB0" w:rsidRPr="00531CB0" w:rsidRDefault="00531CB0" w:rsidP="00531CB0">
      <w:pPr>
        <w:rPr>
          <w:lang w:val="en-US"/>
        </w:rPr>
      </w:pPr>
      <w:r w:rsidRPr="00531CB0">
        <w:rPr>
          <w:lang w:val="en-US"/>
        </w:rPr>
        <w:t xml:space="preserve">                    &lt;li&gt;&lt;img src="img/stick.svg" alt=""&gt;&lt;/li&gt;</w:t>
      </w:r>
    </w:p>
    <w:p w14:paraId="3CC1F3CD" w14:textId="77777777" w:rsidR="00531CB0" w:rsidRPr="00531CB0" w:rsidRDefault="00531CB0" w:rsidP="00531CB0">
      <w:pPr>
        <w:rPr>
          <w:lang w:val="en-US"/>
        </w:rPr>
      </w:pPr>
      <w:r w:rsidRPr="00531CB0">
        <w:rPr>
          <w:lang w:val="en-US"/>
        </w:rPr>
        <w:t xml:space="preserve">                    &lt;li&gt;&lt;img src="img/bow.svg" alt=""&gt;&lt;/li&gt;</w:t>
      </w:r>
    </w:p>
    <w:p w14:paraId="77B2D1E4" w14:textId="77777777" w:rsidR="00531CB0" w:rsidRPr="00531CB0" w:rsidRDefault="00531CB0" w:rsidP="00531CB0">
      <w:pPr>
        <w:rPr>
          <w:lang w:val="en-US"/>
        </w:rPr>
      </w:pPr>
      <w:r w:rsidRPr="00531CB0">
        <w:rPr>
          <w:lang w:val="en-US"/>
        </w:rPr>
        <w:t xml:space="preserve">                &lt;/ul&gt;</w:t>
      </w:r>
    </w:p>
    <w:p w14:paraId="222B108A" w14:textId="77777777" w:rsidR="00531CB0" w:rsidRPr="00531CB0" w:rsidRDefault="00531CB0" w:rsidP="00531CB0">
      <w:pPr>
        <w:rPr>
          <w:lang w:val="en-US"/>
        </w:rPr>
      </w:pPr>
      <w:r w:rsidRPr="00531CB0">
        <w:rPr>
          <w:lang w:val="en-US"/>
        </w:rPr>
        <w:t xml:space="preserve">            &lt;/section&gt;</w:t>
      </w:r>
    </w:p>
    <w:p w14:paraId="69264995" w14:textId="77777777" w:rsidR="00531CB0" w:rsidRPr="00531CB0" w:rsidRDefault="00531CB0" w:rsidP="00531CB0">
      <w:pPr>
        <w:rPr>
          <w:lang w:val="en-US"/>
        </w:rPr>
      </w:pPr>
      <w:r w:rsidRPr="00531CB0">
        <w:rPr>
          <w:lang w:val="en-US"/>
        </w:rPr>
        <w:t xml:space="preserve">            &lt;section class="content content-important"&gt;</w:t>
      </w:r>
    </w:p>
    <w:p w14:paraId="7CE1D5F5" w14:textId="77777777" w:rsidR="00531CB0" w:rsidRPr="00531CB0" w:rsidRDefault="00531CB0" w:rsidP="00531CB0">
      <w:pPr>
        <w:rPr>
          <w:lang w:val="en-US"/>
        </w:rPr>
      </w:pPr>
      <w:r w:rsidRPr="00531CB0">
        <w:rPr>
          <w:lang w:val="en-US"/>
        </w:rPr>
        <w:t xml:space="preserve">                &lt;ul&gt;</w:t>
      </w:r>
    </w:p>
    <w:p w14:paraId="7EDA095E" w14:textId="77777777" w:rsidR="00531CB0" w:rsidRPr="00531CB0" w:rsidRDefault="00531CB0" w:rsidP="00531CB0">
      <w:pPr>
        <w:rPr>
          <w:lang w:val="en-US"/>
        </w:rPr>
      </w:pPr>
      <w:r w:rsidRPr="00531CB0">
        <w:rPr>
          <w:lang w:val="en-US"/>
        </w:rPr>
        <w:t xml:space="preserve">                    &lt;li&gt;&lt;img src="img/beer.svg" alt=""&gt;&lt;/li&gt;</w:t>
      </w:r>
    </w:p>
    <w:p w14:paraId="0DA6549C" w14:textId="77777777" w:rsidR="00531CB0" w:rsidRPr="00531CB0" w:rsidRDefault="00531CB0" w:rsidP="00531CB0">
      <w:pPr>
        <w:rPr>
          <w:lang w:val="en-US"/>
        </w:rPr>
      </w:pPr>
      <w:r w:rsidRPr="00531CB0">
        <w:rPr>
          <w:lang w:val="en-US"/>
        </w:rPr>
        <w:t xml:space="preserve">                    &lt;li&gt;&lt;img src="img/meat.svg" alt=""&gt;&lt;/li&gt;</w:t>
      </w:r>
    </w:p>
    <w:p w14:paraId="4108A915" w14:textId="77777777" w:rsidR="00531CB0" w:rsidRPr="00531CB0" w:rsidRDefault="00531CB0" w:rsidP="00531CB0">
      <w:pPr>
        <w:rPr>
          <w:lang w:val="en-US"/>
        </w:rPr>
      </w:pPr>
      <w:r w:rsidRPr="00531CB0">
        <w:rPr>
          <w:lang w:val="en-US"/>
        </w:rPr>
        <w:t xml:space="preserve">                    &lt;li&gt;&lt;img src="img/wine.svg" alt=""&gt;&lt;/li&gt;</w:t>
      </w:r>
    </w:p>
    <w:p w14:paraId="044B5E41" w14:textId="77777777" w:rsidR="00531CB0" w:rsidRPr="00531CB0" w:rsidRDefault="00531CB0" w:rsidP="00531CB0">
      <w:pPr>
        <w:rPr>
          <w:lang w:val="en-US"/>
        </w:rPr>
      </w:pPr>
      <w:r w:rsidRPr="00531CB0">
        <w:rPr>
          <w:lang w:val="en-US"/>
        </w:rPr>
        <w:t xml:space="preserve">                    &lt;li&gt;&lt;img src="img/goblet.svg" alt=""&gt;&lt;/li&gt;</w:t>
      </w:r>
    </w:p>
    <w:p w14:paraId="5A6B8C00" w14:textId="77777777" w:rsidR="00531CB0" w:rsidRPr="00531CB0" w:rsidRDefault="00531CB0" w:rsidP="00531CB0">
      <w:pPr>
        <w:rPr>
          <w:lang w:val="en-US"/>
        </w:rPr>
      </w:pPr>
      <w:r w:rsidRPr="00531CB0">
        <w:rPr>
          <w:lang w:val="en-US"/>
        </w:rPr>
        <w:t xml:space="preserve">                &lt;/ul&gt;</w:t>
      </w:r>
    </w:p>
    <w:p w14:paraId="6AE6B22A" w14:textId="77777777" w:rsidR="00531CB0" w:rsidRPr="00531CB0" w:rsidRDefault="00531CB0" w:rsidP="00531CB0">
      <w:pPr>
        <w:rPr>
          <w:lang w:val="en-US"/>
        </w:rPr>
      </w:pPr>
      <w:r w:rsidRPr="00531CB0">
        <w:rPr>
          <w:lang w:val="en-US"/>
        </w:rPr>
        <w:t xml:space="preserve">            &lt;/section&gt;</w:t>
      </w:r>
    </w:p>
    <w:p w14:paraId="2F4DF11E" w14:textId="77777777" w:rsidR="00531CB0" w:rsidRPr="00531CB0" w:rsidRDefault="00531CB0" w:rsidP="00531CB0">
      <w:pPr>
        <w:rPr>
          <w:lang w:val="en-US"/>
        </w:rPr>
      </w:pPr>
      <w:r w:rsidRPr="00531CB0">
        <w:rPr>
          <w:lang w:val="en-US"/>
        </w:rPr>
        <w:t xml:space="preserve">            &lt;footer&gt;</w:t>
      </w:r>
    </w:p>
    <w:p w14:paraId="5C27C91D" w14:textId="77777777" w:rsidR="00531CB0" w:rsidRPr="00531CB0" w:rsidRDefault="00531CB0" w:rsidP="00531CB0">
      <w:pPr>
        <w:rPr>
          <w:lang w:val="en-US"/>
        </w:rPr>
      </w:pPr>
      <w:r w:rsidRPr="00531CB0">
        <w:rPr>
          <w:lang w:val="en-US"/>
        </w:rPr>
        <w:t xml:space="preserve">                &lt;ul&gt;</w:t>
      </w:r>
    </w:p>
    <w:p w14:paraId="7D5B46BB" w14:textId="77777777" w:rsidR="00531CB0" w:rsidRPr="00531CB0" w:rsidRDefault="00531CB0" w:rsidP="00531CB0">
      <w:pPr>
        <w:rPr>
          <w:lang w:val="en-US"/>
        </w:rPr>
      </w:pPr>
      <w:r w:rsidRPr="00531CB0">
        <w:rPr>
          <w:lang w:val="en-US"/>
        </w:rPr>
        <w:t xml:space="preserve">                    &lt;li&gt;&lt;img src="img/money.svg" alt=""&gt;&lt;/li&gt;</w:t>
      </w:r>
    </w:p>
    <w:p w14:paraId="31B57509" w14:textId="77777777" w:rsidR="00531CB0" w:rsidRPr="00531CB0" w:rsidRDefault="00531CB0" w:rsidP="00531CB0">
      <w:pPr>
        <w:rPr>
          <w:lang w:val="en-US"/>
        </w:rPr>
      </w:pPr>
      <w:r w:rsidRPr="00531CB0">
        <w:rPr>
          <w:lang w:val="en-US"/>
        </w:rPr>
        <w:t xml:space="preserve">                    &lt;li&gt;&lt;img src="img/blue-crystal.svg" alt=""&gt;&lt;/li&gt;</w:t>
      </w:r>
    </w:p>
    <w:p w14:paraId="1957B2EA" w14:textId="77777777" w:rsidR="00531CB0" w:rsidRPr="00531CB0" w:rsidRDefault="00531CB0" w:rsidP="00531CB0">
      <w:pPr>
        <w:rPr>
          <w:lang w:val="en-US"/>
        </w:rPr>
      </w:pPr>
      <w:r w:rsidRPr="00531CB0">
        <w:rPr>
          <w:lang w:val="en-US"/>
        </w:rPr>
        <w:t xml:space="preserve">                    &lt;li&gt;&lt;img src="img/green-crystal.svg" alt=""&gt;&lt;/li&gt;</w:t>
      </w:r>
    </w:p>
    <w:p w14:paraId="547769E9" w14:textId="77777777" w:rsidR="00531CB0" w:rsidRPr="00531CB0" w:rsidRDefault="00531CB0" w:rsidP="00531CB0">
      <w:pPr>
        <w:rPr>
          <w:lang w:val="en-US"/>
        </w:rPr>
      </w:pPr>
      <w:r w:rsidRPr="00531CB0">
        <w:rPr>
          <w:lang w:val="en-US"/>
        </w:rPr>
        <w:t xml:space="preserve">                    &lt;li&gt;&lt;img src="img/skull.svg" alt=""&gt;&lt;/li&gt;</w:t>
      </w:r>
    </w:p>
    <w:p w14:paraId="0427049D" w14:textId="77777777" w:rsidR="00531CB0" w:rsidRPr="00531CB0" w:rsidRDefault="00531CB0" w:rsidP="00531CB0">
      <w:pPr>
        <w:rPr>
          <w:lang w:val="en-US"/>
        </w:rPr>
      </w:pPr>
      <w:r w:rsidRPr="00531CB0">
        <w:rPr>
          <w:lang w:val="en-US"/>
        </w:rPr>
        <w:t xml:space="preserve">                &lt;/ul&gt;</w:t>
      </w:r>
    </w:p>
    <w:p w14:paraId="67E89CE7" w14:textId="77777777" w:rsidR="00531CB0" w:rsidRPr="00531CB0" w:rsidRDefault="00531CB0" w:rsidP="00531CB0">
      <w:pPr>
        <w:rPr>
          <w:lang w:val="en-US"/>
        </w:rPr>
      </w:pPr>
      <w:r w:rsidRPr="00531CB0">
        <w:rPr>
          <w:lang w:val="en-US"/>
        </w:rPr>
        <w:t xml:space="preserve">            &lt;/footer&gt;</w:t>
      </w:r>
    </w:p>
    <w:p w14:paraId="61D827A7" w14:textId="77777777" w:rsidR="00531CB0" w:rsidRPr="00531CB0" w:rsidRDefault="00531CB0" w:rsidP="00531CB0">
      <w:pPr>
        <w:rPr>
          <w:lang w:val="en-US"/>
        </w:rPr>
      </w:pPr>
      <w:r w:rsidRPr="00531CB0">
        <w:rPr>
          <w:lang w:val="en-US"/>
        </w:rPr>
        <w:t xml:space="preserve">        &lt;/article&gt;</w:t>
      </w:r>
    </w:p>
    <w:p w14:paraId="3C76146D" w14:textId="77777777" w:rsidR="00531CB0" w:rsidRPr="00531CB0" w:rsidRDefault="00531CB0" w:rsidP="00531CB0">
      <w:pPr>
        <w:rPr>
          <w:lang w:val="en-US"/>
        </w:rPr>
      </w:pPr>
      <w:r w:rsidRPr="00531CB0">
        <w:rPr>
          <w:lang w:val="en-US"/>
        </w:rPr>
        <w:t xml:space="preserve">    &lt;/body&gt;</w:t>
      </w:r>
    </w:p>
    <w:p w14:paraId="5E8223FF" w14:textId="57BBC8EF" w:rsidR="00D034B9" w:rsidRDefault="00531CB0" w:rsidP="00531CB0">
      <w:pPr>
        <w:rPr>
          <w:lang w:val="en-US"/>
        </w:rPr>
      </w:pPr>
      <w:r w:rsidRPr="00531CB0">
        <w:rPr>
          <w:lang w:val="en-US"/>
        </w:rPr>
        <w:t>&lt;/html&gt;</w:t>
      </w:r>
    </w:p>
    <w:p w14:paraId="5A184D44" w14:textId="71591EBD" w:rsidR="00531CB0" w:rsidRDefault="00531CB0" w:rsidP="00531CB0">
      <w:pPr>
        <w:rPr>
          <w:lang w:val="en-US"/>
        </w:rPr>
      </w:pPr>
    </w:p>
    <w:p w14:paraId="68C0B19A" w14:textId="77777777" w:rsidR="00531CB0" w:rsidRPr="00531CB0" w:rsidRDefault="00531CB0" w:rsidP="00531CB0">
      <w:pPr>
        <w:rPr>
          <w:lang w:val="en-US"/>
        </w:rPr>
      </w:pPr>
      <w:r w:rsidRPr="00531CB0">
        <w:rPr>
          <w:lang w:val="en-US"/>
        </w:rPr>
        <w:t>.checklist {</w:t>
      </w:r>
    </w:p>
    <w:p w14:paraId="436A6040" w14:textId="77777777" w:rsidR="00531CB0" w:rsidRPr="00531CB0" w:rsidRDefault="00531CB0" w:rsidP="00531CB0">
      <w:pPr>
        <w:rPr>
          <w:lang w:val="en-US"/>
        </w:rPr>
      </w:pPr>
      <w:r w:rsidRPr="00531CB0">
        <w:rPr>
          <w:lang w:val="en-US"/>
        </w:rPr>
        <w:t xml:space="preserve">    display: table;</w:t>
      </w:r>
    </w:p>
    <w:p w14:paraId="62FB4207" w14:textId="77777777" w:rsidR="00531CB0" w:rsidRPr="00531CB0" w:rsidRDefault="00531CB0" w:rsidP="00531CB0">
      <w:pPr>
        <w:rPr>
          <w:lang w:val="en-US"/>
        </w:rPr>
      </w:pPr>
      <w:r w:rsidRPr="00531CB0">
        <w:rPr>
          <w:lang w:val="en-US"/>
        </w:rPr>
        <w:t>}</w:t>
      </w:r>
    </w:p>
    <w:p w14:paraId="5C20EB05" w14:textId="77777777" w:rsidR="00531CB0" w:rsidRPr="00531CB0" w:rsidRDefault="00531CB0" w:rsidP="00531CB0">
      <w:pPr>
        <w:rPr>
          <w:lang w:val="en-US"/>
        </w:rPr>
      </w:pPr>
    </w:p>
    <w:p w14:paraId="75E50EE8" w14:textId="77777777" w:rsidR="00531CB0" w:rsidRPr="00531CB0" w:rsidRDefault="00531CB0" w:rsidP="00531CB0">
      <w:pPr>
        <w:rPr>
          <w:lang w:val="en-US"/>
        </w:rPr>
      </w:pPr>
      <w:r w:rsidRPr="00531CB0">
        <w:rPr>
          <w:lang w:val="en-US"/>
        </w:rPr>
        <w:t>.checklist ul {</w:t>
      </w:r>
    </w:p>
    <w:p w14:paraId="6F79D04A" w14:textId="77777777" w:rsidR="00531CB0" w:rsidRPr="00531CB0" w:rsidRDefault="00531CB0" w:rsidP="00531CB0">
      <w:pPr>
        <w:rPr>
          <w:lang w:val="en-US"/>
        </w:rPr>
      </w:pPr>
      <w:r w:rsidRPr="00531CB0">
        <w:rPr>
          <w:lang w:val="en-US"/>
        </w:rPr>
        <w:t xml:space="preserve">    display: table-row;</w:t>
      </w:r>
    </w:p>
    <w:p w14:paraId="2F38AA62" w14:textId="77777777" w:rsidR="00531CB0" w:rsidRPr="00531CB0" w:rsidRDefault="00531CB0" w:rsidP="00531CB0">
      <w:pPr>
        <w:rPr>
          <w:lang w:val="en-US"/>
        </w:rPr>
      </w:pPr>
      <w:r w:rsidRPr="00531CB0">
        <w:rPr>
          <w:lang w:val="en-US"/>
        </w:rPr>
        <w:t>}</w:t>
      </w:r>
    </w:p>
    <w:p w14:paraId="2BED430D" w14:textId="77777777" w:rsidR="00531CB0" w:rsidRPr="00531CB0" w:rsidRDefault="00531CB0" w:rsidP="00531CB0">
      <w:pPr>
        <w:rPr>
          <w:lang w:val="en-US"/>
        </w:rPr>
      </w:pPr>
    </w:p>
    <w:p w14:paraId="48320E35" w14:textId="77777777" w:rsidR="00531CB0" w:rsidRPr="00531CB0" w:rsidRDefault="00531CB0" w:rsidP="00531CB0">
      <w:pPr>
        <w:rPr>
          <w:lang w:val="en-US"/>
        </w:rPr>
      </w:pPr>
      <w:r w:rsidRPr="00531CB0">
        <w:rPr>
          <w:lang w:val="en-US"/>
        </w:rPr>
        <w:t>.checklist li {</w:t>
      </w:r>
    </w:p>
    <w:p w14:paraId="4357E1D8" w14:textId="77777777" w:rsidR="00531CB0" w:rsidRPr="00531CB0" w:rsidRDefault="00531CB0" w:rsidP="00531CB0">
      <w:pPr>
        <w:rPr>
          <w:lang w:val="en-US"/>
        </w:rPr>
      </w:pPr>
      <w:r w:rsidRPr="00531CB0">
        <w:rPr>
          <w:lang w:val="en-US"/>
        </w:rPr>
        <w:t xml:space="preserve">    display: table-cell;</w:t>
      </w:r>
    </w:p>
    <w:p w14:paraId="1D7FE61A" w14:textId="77777777" w:rsidR="00531CB0" w:rsidRPr="00531CB0" w:rsidRDefault="00531CB0" w:rsidP="00531CB0">
      <w:pPr>
        <w:rPr>
          <w:lang w:val="en-US"/>
        </w:rPr>
      </w:pPr>
      <w:r w:rsidRPr="00531CB0">
        <w:rPr>
          <w:lang w:val="en-US"/>
        </w:rPr>
        <w:t>}</w:t>
      </w:r>
    </w:p>
    <w:p w14:paraId="4EAB23A0" w14:textId="77777777" w:rsidR="00531CB0" w:rsidRPr="00531CB0" w:rsidRDefault="00531CB0" w:rsidP="00531CB0">
      <w:pPr>
        <w:rPr>
          <w:lang w:val="en-US"/>
        </w:rPr>
      </w:pPr>
    </w:p>
    <w:p w14:paraId="16828319" w14:textId="77777777" w:rsidR="00531CB0" w:rsidRPr="00531CB0" w:rsidRDefault="00531CB0" w:rsidP="00531CB0">
      <w:pPr>
        <w:rPr>
          <w:lang w:val="en-US"/>
        </w:rPr>
      </w:pPr>
      <w:r w:rsidRPr="00531CB0">
        <w:rPr>
          <w:lang w:val="en-US"/>
        </w:rPr>
        <w:t>.checklist h1 {</w:t>
      </w:r>
    </w:p>
    <w:p w14:paraId="27EC24FC" w14:textId="77777777" w:rsidR="00531CB0" w:rsidRPr="00531CB0" w:rsidRDefault="00531CB0" w:rsidP="00531CB0">
      <w:pPr>
        <w:rPr>
          <w:lang w:val="en-US"/>
        </w:rPr>
      </w:pPr>
      <w:r w:rsidRPr="00531CB0">
        <w:rPr>
          <w:lang w:val="en-US"/>
        </w:rPr>
        <w:t xml:space="preserve">    display: table-caption;</w:t>
      </w:r>
    </w:p>
    <w:p w14:paraId="2953954A" w14:textId="77777777" w:rsidR="00531CB0" w:rsidRPr="00531CB0" w:rsidRDefault="00531CB0" w:rsidP="00531CB0">
      <w:pPr>
        <w:rPr>
          <w:lang w:val="en-US"/>
        </w:rPr>
      </w:pPr>
      <w:r w:rsidRPr="00531CB0">
        <w:rPr>
          <w:lang w:val="en-US"/>
        </w:rPr>
        <w:t>}</w:t>
      </w:r>
    </w:p>
    <w:p w14:paraId="06930523" w14:textId="77777777" w:rsidR="00531CB0" w:rsidRPr="00531CB0" w:rsidRDefault="00531CB0" w:rsidP="00531CB0">
      <w:pPr>
        <w:rPr>
          <w:lang w:val="en-US"/>
        </w:rPr>
      </w:pPr>
    </w:p>
    <w:p w14:paraId="5138CD9B" w14:textId="77777777" w:rsidR="00531CB0" w:rsidRPr="00531CB0" w:rsidRDefault="00531CB0" w:rsidP="00531CB0">
      <w:pPr>
        <w:rPr>
          <w:lang w:val="en-US"/>
        </w:rPr>
      </w:pPr>
      <w:r w:rsidRPr="00531CB0">
        <w:rPr>
          <w:lang w:val="en-US"/>
        </w:rPr>
        <w:t>.checklist header {</w:t>
      </w:r>
    </w:p>
    <w:p w14:paraId="0B348E80" w14:textId="77777777" w:rsidR="00531CB0" w:rsidRPr="00531CB0" w:rsidRDefault="00531CB0" w:rsidP="00531CB0">
      <w:pPr>
        <w:rPr>
          <w:lang w:val="en-US"/>
        </w:rPr>
      </w:pPr>
      <w:r w:rsidRPr="00531CB0">
        <w:rPr>
          <w:lang w:val="en-US"/>
        </w:rPr>
        <w:t xml:space="preserve">    display: table-header-group;</w:t>
      </w:r>
    </w:p>
    <w:p w14:paraId="7A4B7A25" w14:textId="77777777" w:rsidR="00531CB0" w:rsidRPr="00531CB0" w:rsidRDefault="00531CB0" w:rsidP="00531CB0">
      <w:pPr>
        <w:rPr>
          <w:lang w:val="en-US"/>
        </w:rPr>
      </w:pPr>
      <w:r w:rsidRPr="00531CB0">
        <w:rPr>
          <w:lang w:val="en-US"/>
        </w:rPr>
        <w:t>}</w:t>
      </w:r>
    </w:p>
    <w:p w14:paraId="3C99DFBE" w14:textId="77777777" w:rsidR="00531CB0" w:rsidRPr="00531CB0" w:rsidRDefault="00531CB0" w:rsidP="00531CB0">
      <w:pPr>
        <w:rPr>
          <w:lang w:val="en-US"/>
        </w:rPr>
      </w:pPr>
    </w:p>
    <w:p w14:paraId="76295110" w14:textId="77777777" w:rsidR="00531CB0" w:rsidRPr="00531CB0" w:rsidRDefault="00531CB0" w:rsidP="00531CB0">
      <w:pPr>
        <w:rPr>
          <w:lang w:val="en-US"/>
        </w:rPr>
      </w:pPr>
      <w:r w:rsidRPr="00531CB0">
        <w:rPr>
          <w:lang w:val="en-US"/>
        </w:rPr>
        <w:t>.checklist header li {</w:t>
      </w:r>
    </w:p>
    <w:p w14:paraId="2A17D93C" w14:textId="77777777" w:rsidR="00531CB0" w:rsidRPr="00531CB0" w:rsidRDefault="00531CB0" w:rsidP="00531CB0">
      <w:pPr>
        <w:rPr>
          <w:lang w:val="en-US"/>
        </w:rPr>
      </w:pPr>
      <w:r w:rsidRPr="00531CB0">
        <w:rPr>
          <w:lang w:val="en-US"/>
        </w:rPr>
        <w:t xml:space="preserve">    border-color: #3d9970;</w:t>
      </w:r>
    </w:p>
    <w:p w14:paraId="6FF5A78A" w14:textId="77777777" w:rsidR="00531CB0" w:rsidRPr="00531CB0" w:rsidRDefault="00531CB0" w:rsidP="00531CB0">
      <w:pPr>
        <w:rPr>
          <w:lang w:val="en-US"/>
        </w:rPr>
      </w:pPr>
      <w:r w:rsidRPr="00531CB0">
        <w:rPr>
          <w:lang w:val="en-US"/>
        </w:rPr>
        <w:t>}</w:t>
      </w:r>
    </w:p>
    <w:p w14:paraId="3E2943AE" w14:textId="77777777" w:rsidR="00531CB0" w:rsidRPr="00531CB0" w:rsidRDefault="00531CB0" w:rsidP="00531CB0">
      <w:pPr>
        <w:rPr>
          <w:lang w:val="en-US"/>
        </w:rPr>
      </w:pPr>
    </w:p>
    <w:p w14:paraId="50164F70" w14:textId="77777777" w:rsidR="00531CB0" w:rsidRPr="00531CB0" w:rsidRDefault="00531CB0" w:rsidP="00531CB0">
      <w:pPr>
        <w:rPr>
          <w:lang w:val="en-US"/>
        </w:rPr>
      </w:pPr>
      <w:r w:rsidRPr="00531CB0">
        <w:rPr>
          <w:lang w:val="en-US"/>
        </w:rPr>
        <w:t>.checklist footer {</w:t>
      </w:r>
    </w:p>
    <w:p w14:paraId="02F264BE" w14:textId="77777777" w:rsidR="00531CB0" w:rsidRPr="00531CB0" w:rsidRDefault="00531CB0" w:rsidP="00531CB0">
      <w:pPr>
        <w:rPr>
          <w:lang w:val="en-US"/>
        </w:rPr>
      </w:pPr>
      <w:r w:rsidRPr="00531CB0">
        <w:rPr>
          <w:lang w:val="en-US"/>
        </w:rPr>
        <w:t xml:space="preserve">    display: table-footer-group;</w:t>
      </w:r>
    </w:p>
    <w:p w14:paraId="280F7377" w14:textId="77777777" w:rsidR="00531CB0" w:rsidRPr="00531CB0" w:rsidRDefault="00531CB0" w:rsidP="00531CB0">
      <w:pPr>
        <w:rPr>
          <w:lang w:val="en-US"/>
        </w:rPr>
      </w:pPr>
      <w:r w:rsidRPr="00531CB0">
        <w:rPr>
          <w:lang w:val="en-US"/>
        </w:rPr>
        <w:t>}</w:t>
      </w:r>
    </w:p>
    <w:p w14:paraId="73CD56AD" w14:textId="77777777" w:rsidR="00531CB0" w:rsidRPr="00531CB0" w:rsidRDefault="00531CB0" w:rsidP="00531CB0">
      <w:pPr>
        <w:rPr>
          <w:lang w:val="en-US"/>
        </w:rPr>
      </w:pPr>
    </w:p>
    <w:p w14:paraId="27830F67" w14:textId="77777777" w:rsidR="00531CB0" w:rsidRPr="00531CB0" w:rsidRDefault="00531CB0" w:rsidP="00531CB0">
      <w:pPr>
        <w:rPr>
          <w:lang w:val="en-US"/>
        </w:rPr>
      </w:pPr>
      <w:r w:rsidRPr="00531CB0">
        <w:rPr>
          <w:lang w:val="en-US"/>
        </w:rPr>
        <w:t>.checklist footer li {</w:t>
      </w:r>
    </w:p>
    <w:p w14:paraId="69F2B343" w14:textId="77777777" w:rsidR="00531CB0" w:rsidRPr="00531CB0" w:rsidRDefault="00531CB0" w:rsidP="00531CB0">
      <w:pPr>
        <w:rPr>
          <w:lang w:val="en-US"/>
        </w:rPr>
      </w:pPr>
      <w:r w:rsidRPr="00531CB0">
        <w:rPr>
          <w:lang w:val="en-US"/>
        </w:rPr>
        <w:t xml:space="preserve">    border-color: #0074d9;</w:t>
      </w:r>
    </w:p>
    <w:p w14:paraId="1ED4112B" w14:textId="77777777" w:rsidR="00531CB0" w:rsidRPr="00531CB0" w:rsidRDefault="00531CB0" w:rsidP="00531CB0">
      <w:pPr>
        <w:rPr>
          <w:lang w:val="en-US"/>
        </w:rPr>
      </w:pPr>
      <w:r w:rsidRPr="00531CB0">
        <w:rPr>
          <w:lang w:val="en-US"/>
        </w:rPr>
        <w:t>}</w:t>
      </w:r>
    </w:p>
    <w:p w14:paraId="48A373D0" w14:textId="77777777" w:rsidR="00531CB0" w:rsidRPr="00531CB0" w:rsidRDefault="00531CB0" w:rsidP="00531CB0">
      <w:pPr>
        <w:rPr>
          <w:lang w:val="en-US"/>
        </w:rPr>
      </w:pPr>
    </w:p>
    <w:p w14:paraId="419EE08F" w14:textId="77777777" w:rsidR="00531CB0" w:rsidRPr="00531CB0" w:rsidRDefault="00531CB0" w:rsidP="00531CB0">
      <w:pPr>
        <w:rPr>
          <w:lang w:val="en-US"/>
        </w:rPr>
      </w:pPr>
      <w:r w:rsidRPr="00531CB0">
        <w:rPr>
          <w:lang w:val="en-US"/>
        </w:rPr>
        <w:t>.checklist .content {</w:t>
      </w:r>
    </w:p>
    <w:p w14:paraId="07199A4E" w14:textId="77777777" w:rsidR="00531CB0" w:rsidRPr="00531CB0" w:rsidRDefault="00531CB0" w:rsidP="00531CB0">
      <w:pPr>
        <w:rPr>
          <w:lang w:val="en-US"/>
        </w:rPr>
      </w:pPr>
      <w:r w:rsidRPr="00531CB0">
        <w:rPr>
          <w:lang w:val="en-US"/>
        </w:rPr>
        <w:t xml:space="preserve">    display: table-row-group;</w:t>
      </w:r>
    </w:p>
    <w:p w14:paraId="7C415954" w14:textId="77777777" w:rsidR="00531CB0" w:rsidRPr="00531CB0" w:rsidRDefault="00531CB0" w:rsidP="00531CB0">
      <w:pPr>
        <w:rPr>
          <w:lang w:val="en-US"/>
        </w:rPr>
      </w:pPr>
      <w:r w:rsidRPr="00531CB0">
        <w:rPr>
          <w:lang w:val="en-US"/>
        </w:rPr>
        <w:t>}</w:t>
      </w:r>
    </w:p>
    <w:p w14:paraId="720CF827" w14:textId="77777777" w:rsidR="00531CB0" w:rsidRPr="00531CB0" w:rsidRDefault="00531CB0" w:rsidP="00531CB0">
      <w:pPr>
        <w:rPr>
          <w:lang w:val="en-US"/>
        </w:rPr>
      </w:pPr>
    </w:p>
    <w:p w14:paraId="7698EE1F" w14:textId="77777777" w:rsidR="00531CB0" w:rsidRPr="00531CB0" w:rsidRDefault="00531CB0" w:rsidP="00531CB0">
      <w:pPr>
        <w:rPr>
          <w:lang w:val="en-US"/>
        </w:rPr>
      </w:pPr>
      <w:r w:rsidRPr="00531CB0">
        <w:rPr>
          <w:lang w:val="en-US"/>
        </w:rPr>
        <w:t>.checklist .content li {</w:t>
      </w:r>
    </w:p>
    <w:p w14:paraId="63F40223" w14:textId="77777777" w:rsidR="00531CB0" w:rsidRPr="00531CB0" w:rsidRDefault="00531CB0" w:rsidP="00531CB0">
      <w:pPr>
        <w:rPr>
          <w:lang w:val="en-US"/>
        </w:rPr>
      </w:pPr>
      <w:r w:rsidRPr="00531CB0">
        <w:rPr>
          <w:lang w:val="en-US"/>
        </w:rPr>
        <w:t xml:space="preserve">    border-color: #ff851b;</w:t>
      </w:r>
    </w:p>
    <w:p w14:paraId="2302E1B1" w14:textId="77777777" w:rsidR="00531CB0" w:rsidRPr="00531CB0" w:rsidRDefault="00531CB0" w:rsidP="00531CB0">
      <w:pPr>
        <w:rPr>
          <w:lang w:val="en-US"/>
        </w:rPr>
      </w:pPr>
      <w:r w:rsidRPr="00531CB0">
        <w:rPr>
          <w:lang w:val="en-US"/>
        </w:rPr>
        <w:t>}</w:t>
      </w:r>
    </w:p>
    <w:p w14:paraId="40990922" w14:textId="77777777" w:rsidR="00531CB0" w:rsidRPr="00531CB0" w:rsidRDefault="00531CB0" w:rsidP="00531CB0">
      <w:pPr>
        <w:rPr>
          <w:lang w:val="en-US"/>
        </w:rPr>
      </w:pPr>
    </w:p>
    <w:p w14:paraId="4A004248" w14:textId="77777777" w:rsidR="00531CB0" w:rsidRPr="00531CB0" w:rsidRDefault="00531CB0" w:rsidP="00531CB0">
      <w:pPr>
        <w:rPr>
          <w:lang w:val="en-US"/>
        </w:rPr>
      </w:pPr>
      <w:r w:rsidRPr="00531CB0">
        <w:rPr>
          <w:lang w:val="en-US"/>
        </w:rPr>
        <w:lastRenderedPageBreak/>
        <w:t>.checklist .content-important li {</w:t>
      </w:r>
    </w:p>
    <w:p w14:paraId="06FB9156" w14:textId="77777777" w:rsidR="00531CB0" w:rsidRPr="00531CB0" w:rsidRDefault="00531CB0" w:rsidP="00531CB0">
      <w:pPr>
        <w:rPr>
          <w:lang w:val="en-US"/>
        </w:rPr>
      </w:pPr>
      <w:r w:rsidRPr="00531CB0">
        <w:rPr>
          <w:lang w:val="en-US"/>
        </w:rPr>
        <w:t xml:space="preserve">    border-color: #ff4136;</w:t>
      </w:r>
    </w:p>
    <w:p w14:paraId="7C034729" w14:textId="77777777" w:rsidR="00531CB0" w:rsidRPr="00531CB0" w:rsidRDefault="00531CB0" w:rsidP="00531CB0">
      <w:pPr>
        <w:rPr>
          <w:lang w:val="en-US"/>
        </w:rPr>
      </w:pPr>
      <w:r w:rsidRPr="00531CB0">
        <w:rPr>
          <w:lang w:val="en-US"/>
        </w:rPr>
        <w:t>}</w:t>
      </w:r>
    </w:p>
    <w:p w14:paraId="24CDF592" w14:textId="77777777" w:rsidR="00531CB0" w:rsidRPr="00531CB0" w:rsidRDefault="00531CB0" w:rsidP="00531CB0">
      <w:pPr>
        <w:rPr>
          <w:lang w:val="en-US"/>
        </w:rPr>
      </w:pPr>
    </w:p>
    <w:p w14:paraId="0C529751" w14:textId="77777777" w:rsidR="00531CB0" w:rsidRPr="00531CB0" w:rsidRDefault="00531CB0" w:rsidP="00531CB0">
      <w:pPr>
        <w:rPr>
          <w:lang w:val="en-US"/>
        </w:rPr>
      </w:pPr>
      <w:r w:rsidRPr="00531CB0">
        <w:rPr>
          <w:lang w:val="en-US"/>
        </w:rPr>
        <w:t>.checklist .column {</w:t>
      </w:r>
    </w:p>
    <w:p w14:paraId="5783B785" w14:textId="77777777" w:rsidR="00531CB0" w:rsidRPr="00531CB0" w:rsidRDefault="00531CB0" w:rsidP="00531CB0">
      <w:pPr>
        <w:rPr>
          <w:lang w:val="en-US"/>
        </w:rPr>
      </w:pPr>
      <w:r w:rsidRPr="00531CB0">
        <w:rPr>
          <w:lang w:val="en-US"/>
        </w:rPr>
        <w:t xml:space="preserve">    display: table-column;</w:t>
      </w:r>
    </w:p>
    <w:p w14:paraId="732452E3" w14:textId="77777777" w:rsidR="00531CB0" w:rsidRPr="00531CB0" w:rsidRDefault="00531CB0" w:rsidP="00531CB0">
      <w:pPr>
        <w:rPr>
          <w:lang w:val="en-US"/>
        </w:rPr>
      </w:pPr>
      <w:r w:rsidRPr="00531CB0">
        <w:rPr>
          <w:lang w:val="en-US"/>
        </w:rPr>
        <w:t xml:space="preserve">    background-image: url("img/wall-1.png");</w:t>
      </w:r>
    </w:p>
    <w:p w14:paraId="538CCC0B" w14:textId="77777777" w:rsidR="00531CB0" w:rsidRPr="00531CB0" w:rsidRDefault="00531CB0" w:rsidP="00531CB0">
      <w:pPr>
        <w:rPr>
          <w:lang w:val="en-US"/>
        </w:rPr>
      </w:pPr>
      <w:r w:rsidRPr="00531CB0">
        <w:rPr>
          <w:lang w:val="en-US"/>
        </w:rPr>
        <w:t>}</w:t>
      </w:r>
    </w:p>
    <w:p w14:paraId="5B7CAC51" w14:textId="77777777" w:rsidR="00531CB0" w:rsidRPr="00531CB0" w:rsidRDefault="00531CB0" w:rsidP="00531CB0">
      <w:pPr>
        <w:rPr>
          <w:lang w:val="en-US"/>
        </w:rPr>
      </w:pPr>
    </w:p>
    <w:p w14:paraId="58EB95F6" w14:textId="77777777" w:rsidR="00531CB0" w:rsidRPr="00531CB0" w:rsidRDefault="00531CB0" w:rsidP="00531CB0">
      <w:pPr>
        <w:rPr>
          <w:lang w:val="en-US"/>
        </w:rPr>
      </w:pPr>
      <w:r w:rsidRPr="00531CB0">
        <w:rPr>
          <w:lang w:val="en-US"/>
        </w:rPr>
        <w:t>.column-group {</w:t>
      </w:r>
    </w:p>
    <w:p w14:paraId="60E4E5D7" w14:textId="77777777" w:rsidR="00531CB0" w:rsidRPr="00531CB0" w:rsidRDefault="00531CB0" w:rsidP="00531CB0">
      <w:pPr>
        <w:rPr>
          <w:lang w:val="en-US"/>
        </w:rPr>
      </w:pPr>
      <w:r w:rsidRPr="00531CB0">
        <w:rPr>
          <w:lang w:val="en-US"/>
        </w:rPr>
        <w:t xml:space="preserve">    display:table-column-group </w:t>
      </w:r>
    </w:p>
    <w:p w14:paraId="48526363" w14:textId="77777777" w:rsidR="00531CB0" w:rsidRPr="00531CB0" w:rsidRDefault="00531CB0" w:rsidP="00531CB0">
      <w:pPr>
        <w:rPr>
          <w:lang w:val="en-US"/>
        </w:rPr>
      </w:pPr>
      <w:r w:rsidRPr="00531CB0">
        <w:rPr>
          <w:lang w:val="en-US"/>
        </w:rPr>
        <w:t>}</w:t>
      </w:r>
    </w:p>
    <w:p w14:paraId="1BBBB797" w14:textId="77777777" w:rsidR="00531CB0" w:rsidRPr="00531CB0" w:rsidRDefault="00531CB0" w:rsidP="00531CB0">
      <w:pPr>
        <w:rPr>
          <w:lang w:val="en-US"/>
        </w:rPr>
      </w:pPr>
    </w:p>
    <w:p w14:paraId="0B7EE18B" w14:textId="77777777" w:rsidR="00531CB0" w:rsidRPr="00531CB0" w:rsidRDefault="00531CB0" w:rsidP="00531CB0">
      <w:pPr>
        <w:rPr>
          <w:lang w:val="en-US"/>
        </w:rPr>
      </w:pPr>
      <w:r w:rsidRPr="00531CB0">
        <w:rPr>
          <w:lang w:val="en-US"/>
        </w:rPr>
        <w:t>.column-group .column {</w:t>
      </w:r>
    </w:p>
    <w:p w14:paraId="02FD2E3A" w14:textId="1977F8C5" w:rsidR="00531CB0" w:rsidRDefault="00531CB0" w:rsidP="00531CB0">
      <w:pPr>
        <w:rPr>
          <w:lang w:val="en-US"/>
        </w:rPr>
      </w:pPr>
      <w:r w:rsidRPr="00531CB0">
        <w:rPr>
          <w:lang w:val="en-US"/>
        </w:rPr>
        <w:t xml:space="preserve">    background-image:url("img/wall-2.png");</w:t>
      </w:r>
    </w:p>
    <w:p w14:paraId="2A8F5923" w14:textId="585B56B3" w:rsidR="00214A10" w:rsidRDefault="00214A10" w:rsidP="00531CB0">
      <w:pPr>
        <w:rPr>
          <w:lang w:val="en-US"/>
        </w:rPr>
      </w:pPr>
    </w:p>
    <w:p w14:paraId="10C9846A" w14:textId="77777777" w:rsidR="00214A10" w:rsidRDefault="00214A10" w:rsidP="00B57202">
      <w:pPr>
        <w:pStyle w:val="2"/>
      </w:pPr>
      <w:r>
        <w:t>Строчная таблица </w:t>
      </w:r>
      <w:r>
        <w:rPr>
          <w:bCs/>
          <w:color w:val="999999"/>
          <w:sz w:val="37"/>
          <w:szCs w:val="37"/>
        </w:rPr>
        <w:t>[11/18]</w:t>
      </w:r>
    </w:p>
    <w:p w14:paraId="1DE98A83"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23737951"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2001D4F8"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0153FEF2"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65923276" w14:textId="77777777" w:rsidR="00D36996" w:rsidRDefault="00D36996" w:rsidP="00D36996">
      <w:pPr>
        <w:pStyle w:val="2"/>
      </w:pPr>
      <w:r>
        <w:t>Горизонтальное выравнивание таблицы </w:t>
      </w:r>
      <w:r>
        <w:rPr>
          <w:bCs/>
          <w:color w:val="999999"/>
          <w:sz w:val="37"/>
          <w:szCs w:val="37"/>
        </w:rPr>
        <w:t>[12/18]</w:t>
      </w:r>
    </w:p>
    <w:p w14:paraId="34A6B2DB"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A285B2A"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793E51C4"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68BD03E3" w14:textId="77777777" w:rsidR="009B73D7" w:rsidRDefault="009B73D7" w:rsidP="009B73D7">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79"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364B135A" w14:textId="77777777" w:rsidR="009B73D7" w:rsidRDefault="009B73D7" w:rsidP="009B73D7">
      <w:pPr>
        <w:pStyle w:val="2"/>
      </w:pPr>
      <w:r>
        <w:t>Горизонтальное и вертикальное выравнивание </w:t>
      </w:r>
      <w:r>
        <w:rPr>
          <w:bCs/>
          <w:color w:val="999999"/>
          <w:sz w:val="37"/>
          <w:szCs w:val="37"/>
        </w:rPr>
        <w:t>[13/18]</w:t>
      </w:r>
    </w:p>
    <w:p w14:paraId="79322F25"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15479B4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771C9794"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1EF01017"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7AA5F7A0"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4C19BAF2"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5D59B0EA"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54E4EAE1"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6D13ACD3"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26DA1ADB"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lastRenderedPageBreak/>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0FCF4211" w14:textId="77777777" w:rsidR="009B73D7" w:rsidRDefault="009B73D7" w:rsidP="009B73D7">
      <w:pPr>
        <w:pStyle w:val="2"/>
      </w:pPr>
      <w:r>
        <w:t>Ячейки и границы таблицы </w:t>
      </w:r>
      <w:r>
        <w:rPr>
          <w:bCs/>
          <w:color w:val="999999"/>
          <w:sz w:val="37"/>
          <w:szCs w:val="37"/>
        </w:rPr>
        <w:t>[14/18]</w:t>
      </w:r>
    </w:p>
    <w:p w14:paraId="1D263981"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280"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281"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282"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E78CD99"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5B74483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75E4B9E6"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62BCA663"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7A480B4A"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4F92D0A0" w14:textId="77777777" w:rsidR="004D105F" w:rsidRDefault="004D105F" w:rsidP="004D105F">
      <w:pPr>
        <w:pStyle w:val="2"/>
      </w:pPr>
      <w:r>
        <w:t>Holy Grail, часть 1 </w:t>
      </w:r>
      <w:r>
        <w:rPr>
          <w:bCs/>
          <w:color w:val="999999"/>
          <w:sz w:val="37"/>
          <w:szCs w:val="37"/>
        </w:rPr>
        <w:t>[15/18]</w:t>
      </w:r>
    </w:p>
    <w:p w14:paraId="4E5A616A" w14:textId="49BEF35F" w:rsidR="004D105F" w:rsidRDefault="004D105F" w:rsidP="004D105F">
      <w:pPr>
        <w:rPr>
          <w:rFonts w:cs="Times New Roman"/>
          <w:sz w:val="24"/>
          <w:szCs w:val="24"/>
        </w:rPr>
      </w:pPr>
      <w:r>
        <w:rPr>
          <w:noProof/>
          <w:lang w:eastAsia="ru-RU"/>
        </w:rPr>
        <w:drawing>
          <wp:inline distT="0" distB="0" distL="0" distR="0" wp14:anchorId="49334960" wp14:editId="6BFFA738">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7C5810C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59895486"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047C809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375E91AD"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42076BBF"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31BD4652"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«отлипает», когда высота содержимого становится достаточно большой и влияет на высоту страницы.</w:t>
      </w:r>
    </w:p>
    <w:p w14:paraId="453F79A7"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2F2AC88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28495B97"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214B85E0"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0E4A43C7" w14:textId="77777777" w:rsidR="000D64CF" w:rsidRDefault="000D64CF" w:rsidP="000D64CF">
      <w:pPr>
        <w:pStyle w:val="2"/>
      </w:pPr>
      <w:r>
        <w:t>Holy Grail, часть 2 </w:t>
      </w:r>
      <w:r>
        <w:rPr>
          <w:bCs/>
          <w:color w:val="999999"/>
          <w:sz w:val="37"/>
          <w:szCs w:val="37"/>
        </w:rPr>
        <w:t>[16/18]</w:t>
      </w:r>
    </w:p>
    <w:p w14:paraId="5216EE3A"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54BE051B"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18D6B514"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2275E11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1F49D7E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4761AE9A" w14:textId="77777777" w:rsidR="00D65F36" w:rsidRPr="00D65F36" w:rsidRDefault="00D65F36" w:rsidP="00D65F36">
      <w:pPr>
        <w:pStyle w:val="2"/>
      </w:pPr>
      <w:r w:rsidRPr="00D65F36">
        <w:t>Holy Grail, часть 3 [17/18]</w:t>
      </w:r>
    </w:p>
    <w:p w14:paraId="09741507"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4557612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44378E3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017F5099"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43BE8D"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1DF1D258"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611F3E20"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2EDD47F9" w14:textId="77777777" w:rsidR="00285282" w:rsidRPr="00285282" w:rsidRDefault="00285282" w:rsidP="00285282">
      <w:pPr>
        <w:rPr>
          <w:lang w:val="en-US"/>
        </w:rPr>
      </w:pPr>
      <w:r w:rsidRPr="00285282">
        <w:rPr>
          <w:lang w:val="en-US"/>
        </w:rPr>
        <w:t>&lt;!DOCTYPE html&gt;</w:t>
      </w:r>
    </w:p>
    <w:p w14:paraId="7A1EE7CE" w14:textId="77777777" w:rsidR="00285282" w:rsidRPr="00285282" w:rsidRDefault="00285282" w:rsidP="00285282">
      <w:pPr>
        <w:rPr>
          <w:lang w:val="en-US"/>
        </w:rPr>
      </w:pPr>
      <w:r w:rsidRPr="00285282">
        <w:rPr>
          <w:lang w:val="en-US"/>
        </w:rPr>
        <w:t>&lt;html lang="ru"&gt;</w:t>
      </w:r>
    </w:p>
    <w:p w14:paraId="0EAFCD90" w14:textId="77777777" w:rsidR="00285282" w:rsidRPr="00285282" w:rsidRDefault="00285282" w:rsidP="00285282">
      <w:pPr>
        <w:rPr>
          <w:lang w:val="en-US"/>
        </w:rPr>
      </w:pPr>
      <w:r w:rsidRPr="00285282">
        <w:rPr>
          <w:lang w:val="en-US"/>
        </w:rPr>
        <w:t xml:space="preserve">    &lt;head&gt;</w:t>
      </w:r>
    </w:p>
    <w:p w14:paraId="096DCD61" w14:textId="77777777" w:rsidR="00285282" w:rsidRPr="00285282" w:rsidRDefault="00285282" w:rsidP="00285282">
      <w:pPr>
        <w:rPr>
          <w:lang w:val="en-US"/>
        </w:rPr>
      </w:pPr>
      <w:r w:rsidRPr="00285282">
        <w:rPr>
          <w:lang w:val="en-US"/>
        </w:rPr>
        <w:t xml:space="preserve">        &lt;title&gt;Holy Grail, </w:t>
      </w:r>
      <w:r>
        <w:t>часть</w:t>
      </w:r>
      <w:r w:rsidRPr="00285282">
        <w:rPr>
          <w:lang w:val="en-US"/>
        </w:rPr>
        <w:t xml:space="preserve"> 3&lt;/title&gt;</w:t>
      </w:r>
    </w:p>
    <w:p w14:paraId="546CC154" w14:textId="77777777" w:rsidR="00285282" w:rsidRPr="00285282" w:rsidRDefault="00285282" w:rsidP="00285282">
      <w:pPr>
        <w:rPr>
          <w:lang w:val="en-US"/>
        </w:rPr>
      </w:pPr>
      <w:r w:rsidRPr="00285282">
        <w:rPr>
          <w:lang w:val="en-US"/>
        </w:rPr>
        <w:t xml:space="preserve">        &lt;meta charset="utf-8"&gt;</w:t>
      </w:r>
    </w:p>
    <w:p w14:paraId="6B418B1B" w14:textId="77777777" w:rsidR="00285282" w:rsidRPr="00285282" w:rsidRDefault="00285282" w:rsidP="00285282">
      <w:pPr>
        <w:rPr>
          <w:lang w:val="en-US"/>
        </w:rPr>
      </w:pPr>
      <w:r w:rsidRPr="00285282">
        <w:rPr>
          <w:lang w:val="en-US"/>
        </w:rPr>
        <w:t xml:space="preserve">        &lt;base href="/assets/course86/"&gt;</w:t>
      </w:r>
    </w:p>
    <w:p w14:paraId="4C82719C" w14:textId="77777777" w:rsidR="00285282" w:rsidRPr="00285282" w:rsidRDefault="00285282" w:rsidP="00285282">
      <w:pPr>
        <w:rPr>
          <w:lang w:val="en-US"/>
        </w:rPr>
      </w:pPr>
      <w:r w:rsidRPr="00285282">
        <w:rPr>
          <w:lang w:val="en-US"/>
        </w:rPr>
        <w:t xml:space="preserve">        &lt;link href="course.css" rel="stylesheet"&gt;</w:t>
      </w:r>
    </w:p>
    <w:p w14:paraId="434D4F9A" w14:textId="77777777" w:rsidR="00285282" w:rsidRPr="00285282" w:rsidRDefault="00285282" w:rsidP="00285282">
      <w:pPr>
        <w:rPr>
          <w:lang w:val="en-US"/>
        </w:rPr>
      </w:pPr>
      <w:r w:rsidRPr="00285282">
        <w:rPr>
          <w:lang w:val="en-US"/>
        </w:rPr>
        <w:t xml:space="preserve">    &lt;/head&gt;</w:t>
      </w:r>
    </w:p>
    <w:p w14:paraId="07F3B04C" w14:textId="77777777" w:rsidR="00285282" w:rsidRPr="00285282" w:rsidRDefault="00285282" w:rsidP="00285282">
      <w:pPr>
        <w:rPr>
          <w:lang w:val="en-US"/>
        </w:rPr>
      </w:pPr>
      <w:r w:rsidRPr="00285282">
        <w:rPr>
          <w:lang w:val="en-US"/>
        </w:rPr>
        <w:t xml:space="preserve">    &lt;body&gt;</w:t>
      </w:r>
    </w:p>
    <w:p w14:paraId="2ABF15EC" w14:textId="77777777" w:rsidR="00285282" w:rsidRPr="00285282" w:rsidRDefault="00285282" w:rsidP="00285282">
      <w:pPr>
        <w:rPr>
          <w:lang w:val="en-US"/>
        </w:rPr>
      </w:pPr>
      <w:r w:rsidRPr="00285282">
        <w:rPr>
          <w:lang w:val="en-US"/>
        </w:rPr>
        <w:t xml:space="preserve">        &lt;div class="table-layout"&gt;</w:t>
      </w:r>
    </w:p>
    <w:p w14:paraId="7FB8CF0E" w14:textId="77777777" w:rsidR="00285282" w:rsidRPr="00285282" w:rsidRDefault="00285282" w:rsidP="00285282">
      <w:pPr>
        <w:rPr>
          <w:lang w:val="en-US"/>
        </w:rPr>
      </w:pPr>
      <w:r w:rsidRPr="00285282">
        <w:rPr>
          <w:lang w:val="en-US"/>
        </w:rPr>
        <w:t xml:space="preserve">            &lt;header&gt;</w:t>
      </w:r>
    </w:p>
    <w:p w14:paraId="6FEC417F" w14:textId="77777777" w:rsidR="00285282" w:rsidRPr="00285282" w:rsidRDefault="00285282" w:rsidP="00285282">
      <w:pPr>
        <w:rPr>
          <w:lang w:val="en-US"/>
        </w:rPr>
      </w:pPr>
      <w:r w:rsidRPr="00285282">
        <w:rPr>
          <w:lang w:val="en-US"/>
        </w:rPr>
        <w:t xml:space="preserve">                &lt;h1&gt;</w:t>
      </w:r>
      <w:r>
        <w:t>Кексогалерея</w:t>
      </w:r>
      <w:r w:rsidRPr="00285282">
        <w:rPr>
          <w:lang w:val="en-US"/>
        </w:rPr>
        <w:t>&lt;/h1&gt;</w:t>
      </w:r>
    </w:p>
    <w:p w14:paraId="55999740" w14:textId="77777777" w:rsidR="00285282" w:rsidRPr="00285282" w:rsidRDefault="00285282" w:rsidP="00285282">
      <w:pPr>
        <w:rPr>
          <w:lang w:val="en-US"/>
        </w:rPr>
      </w:pPr>
      <w:r w:rsidRPr="00285282">
        <w:rPr>
          <w:lang w:val="en-US"/>
        </w:rPr>
        <w:t xml:space="preserve">            &lt;/header&gt;</w:t>
      </w:r>
    </w:p>
    <w:p w14:paraId="004C64AB" w14:textId="77777777" w:rsidR="00285282" w:rsidRPr="00285282" w:rsidRDefault="00285282" w:rsidP="00285282">
      <w:pPr>
        <w:rPr>
          <w:lang w:val="en-US"/>
        </w:rPr>
      </w:pPr>
      <w:r w:rsidRPr="00285282">
        <w:rPr>
          <w:lang w:val="en-US"/>
        </w:rPr>
        <w:t xml:space="preserve">            &lt;main&gt;</w:t>
      </w:r>
    </w:p>
    <w:p w14:paraId="0DBEB59D" w14:textId="77777777" w:rsidR="00285282" w:rsidRPr="00285282" w:rsidRDefault="00285282" w:rsidP="00285282">
      <w:pPr>
        <w:rPr>
          <w:lang w:val="en-US"/>
        </w:rPr>
      </w:pPr>
      <w:r w:rsidRPr="00285282">
        <w:rPr>
          <w:lang w:val="en-US"/>
        </w:rPr>
        <w:t xml:space="preserve">                &lt;div class="side"&gt;</w:t>
      </w:r>
    </w:p>
    <w:p w14:paraId="6849F212" w14:textId="77777777" w:rsidR="00285282" w:rsidRPr="00285282" w:rsidRDefault="00285282" w:rsidP="00285282">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77D880EC" w14:textId="77777777" w:rsidR="00285282" w:rsidRPr="00285282" w:rsidRDefault="00285282" w:rsidP="00285282">
      <w:pPr>
        <w:rPr>
          <w:lang w:val="en-US"/>
        </w:rPr>
      </w:pPr>
      <w:r w:rsidRPr="00285282">
        <w:rPr>
          <w:lang w:val="en-US"/>
        </w:rPr>
        <w:t xml:space="preserve">                &lt;/div&gt;</w:t>
      </w:r>
    </w:p>
    <w:p w14:paraId="47D6CEBA" w14:textId="77777777" w:rsidR="00285282" w:rsidRPr="00285282" w:rsidRDefault="00285282" w:rsidP="00285282">
      <w:pPr>
        <w:rPr>
          <w:lang w:val="en-US"/>
        </w:rPr>
      </w:pPr>
      <w:r w:rsidRPr="00285282">
        <w:rPr>
          <w:lang w:val="en-US"/>
        </w:rPr>
        <w:t xml:space="preserve">                &lt;div class="content"&gt;</w:t>
      </w:r>
    </w:p>
    <w:p w14:paraId="16C58C1E" w14:textId="77777777" w:rsidR="00285282" w:rsidRPr="00285282" w:rsidRDefault="00285282" w:rsidP="00285282">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339D0682" w14:textId="77777777" w:rsidR="00285282" w:rsidRPr="00285282" w:rsidRDefault="00285282" w:rsidP="00285282">
      <w:pPr>
        <w:rPr>
          <w:lang w:val="en-US"/>
        </w:rPr>
      </w:pPr>
      <w:r w:rsidRPr="00285282">
        <w:rPr>
          <w:lang w:val="en-US"/>
        </w:rPr>
        <w:t xml:space="preserve">                &lt;/div&gt;</w:t>
      </w:r>
    </w:p>
    <w:p w14:paraId="2A0F7821" w14:textId="77777777" w:rsidR="00285282" w:rsidRPr="00285282" w:rsidRDefault="00285282" w:rsidP="00285282">
      <w:pPr>
        <w:rPr>
          <w:lang w:val="en-US"/>
        </w:rPr>
      </w:pPr>
      <w:r w:rsidRPr="00285282">
        <w:rPr>
          <w:lang w:val="en-US"/>
        </w:rPr>
        <w:t xml:space="preserve">                &lt;div class="side"&gt;</w:t>
      </w:r>
    </w:p>
    <w:p w14:paraId="2E8047BB" w14:textId="77777777" w:rsidR="00285282" w:rsidRDefault="00285282" w:rsidP="00285282">
      <w:r w:rsidRPr="00285282">
        <w:rPr>
          <w:lang w:val="en-US"/>
        </w:rPr>
        <w:t xml:space="preserve">                    </w:t>
      </w:r>
      <w:r>
        <w:t>&lt;p&gt;Правая колонка&lt;/p&gt;</w:t>
      </w:r>
    </w:p>
    <w:p w14:paraId="0A4C9E30" w14:textId="77777777" w:rsidR="00285282" w:rsidRDefault="00285282" w:rsidP="00285282">
      <w:r>
        <w:t xml:space="preserve">                &lt;/div&gt;</w:t>
      </w:r>
    </w:p>
    <w:p w14:paraId="385D5554" w14:textId="77777777" w:rsidR="00285282" w:rsidRPr="00285282" w:rsidRDefault="00285282" w:rsidP="00285282">
      <w:pPr>
        <w:rPr>
          <w:lang w:val="en-US"/>
        </w:rPr>
      </w:pPr>
      <w:r>
        <w:lastRenderedPageBreak/>
        <w:t xml:space="preserve">            </w:t>
      </w:r>
      <w:r w:rsidRPr="00285282">
        <w:rPr>
          <w:lang w:val="en-US"/>
        </w:rPr>
        <w:t>&lt;/main&gt;</w:t>
      </w:r>
    </w:p>
    <w:p w14:paraId="6F9F52B3" w14:textId="77777777" w:rsidR="00285282" w:rsidRPr="00285282" w:rsidRDefault="00285282" w:rsidP="00285282">
      <w:pPr>
        <w:rPr>
          <w:lang w:val="en-US"/>
        </w:rPr>
      </w:pPr>
      <w:r w:rsidRPr="00285282">
        <w:rPr>
          <w:lang w:val="en-US"/>
        </w:rPr>
        <w:t xml:space="preserve">            &lt;footer class="sticky-footer"&gt;</w:t>
      </w:r>
    </w:p>
    <w:p w14:paraId="4E349F67" w14:textId="77777777" w:rsidR="00285282" w:rsidRPr="00285282" w:rsidRDefault="00285282" w:rsidP="00285282">
      <w:pPr>
        <w:rPr>
          <w:lang w:val="en-US"/>
        </w:rPr>
      </w:pPr>
      <w:r w:rsidRPr="00285282">
        <w:rPr>
          <w:lang w:val="en-US"/>
        </w:rPr>
        <w:t xml:space="preserve">                &lt;img class="footer-logo" src="/assets/course74/keks.jpg" alt=""&gt;</w:t>
      </w:r>
    </w:p>
    <w:p w14:paraId="53D40E5B" w14:textId="77777777" w:rsidR="00285282" w:rsidRPr="00285282" w:rsidRDefault="00285282" w:rsidP="00285282">
      <w:pPr>
        <w:rPr>
          <w:lang w:val="en-US"/>
        </w:rPr>
      </w:pPr>
      <w:r w:rsidRPr="00285282">
        <w:rPr>
          <w:lang w:val="en-US"/>
        </w:rPr>
        <w:t xml:space="preserve">                &lt;p class="copyright"&gt;2015 Cat Energy&lt;/p&gt;</w:t>
      </w:r>
    </w:p>
    <w:p w14:paraId="09378E08" w14:textId="77777777" w:rsidR="00285282" w:rsidRPr="00285282" w:rsidRDefault="00285282" w:rsidP="00285282">
      <w:pPr>
        <w:rPr>
          <w:lang w:val="en-US"/>
        </w:rPr>
      </w:pPr>
      <w:r w:rsidRPr="00285282">
        <w:rPr>
          <w:lang w:val="en-US"/>
        </w:rPr>
        <w:t xml:space="preserve">                &lt;p class="author"&gt;Keks, keks@htmlacademy.ru&lt;/p&gt;</w:t>
      </w:r>
    </w:p>
    <w:p w14:paraId="33507BA2" w14:textId="77777777" w:rsidR="00285282" w:rsidRPr="00FE7952" w:rsidRDefault="00285282" w:rsidP="00285282">
      <w:pPr>
        <w:rPr>
          <w:lang w:val="en-US"/>
        </w:rPr>
      </w:pPr>
      <w:r w:rsidRPr="00285282">
        <w:rPr>
          <w:lang w:val="en-US"/>
        </w:rPr>
        <w:t xml:space="preserve">            </w:t>
      </w:r>
      <w:r w:rsidRPr="00FE7952">
        <w:rPr>
          <w:lang w:val="en-US"/>
        </w:rPr>
        <w:t>&lt;/footer&gt;</w:t>
      </w:r>
    </w:p>
    <w:p w14:paraId="31A3CE91" w14:textId="77777777" w:rsidR="00285282" w:rsidRPr="00FE7952" w:rsidRDefault="00285282" w:rsidP="00285282">
      <w:pPr>
        <w:rPr>
          <w:lang w:val="en-US"/>
        </w:rPr>
      </w:pPr>
      <w:r w:rsidRPr="00FE7952">
        <w:rPr>
          <w:lang w:val="en-US"/>
        </w:rPr>
        <w:t xml:space="preserve">        &lt;/div&gt;</w:t>
      </w:r>
    </w:p>
    <w:p w14:paraId="74386CE9" w14:textId="77777777" w:rsidR="00285282" w:rsidRPr="00FE7952" w:rsidRDefault="00285282" w:rsidP="00285282">
      <w:pPr>
        <w:rPr>
          <w:lang w:val="en-US"/>
        </w:rPr>
      </w:pPr>
      <w:r w:rsidRPr="00FE7952">
        <w:rPr>
          <w:lang w:val="en-US"/>
        </w:rPr>
        <w:t xml:space="preserve">    &lt;/body&gt;</w:t>
      </w:r>
    </w:p>
    <w:p w14:paraId="4319F9B4" w14:textId="120CDF2B" w:rsidR="00214A10" w:rsidRPr="00FE7952" w:rsidRDefault="00285282" w:rsidP="00285282">
      <w:pPr>
        <w:rPr>
          <w:lang w:val="en-US"/>
        </w:rPr>
      </w:pPr>
      <w:r w:rsidRPr="00FE7952">
        <w:rPr>
          <w:lang w:val="en-US"/>
        </w:rPr>
        <w:t>&lt;/html&gt;</w:t>
      </w:r>
    </w:p>
    <w:p w14:paraId="12DA3669" w14:textId="5866200D" w:rsidR="00285282" w:rsidRPr="00FE7952" w:rsidRDefault="00285282" w:rsidP="00285282">
      <w:pPr>
        <w:rPr>
          <w:lang w:val="en-US"/>
        </w:rPr>
      </w:pPr>
    </w:p>
    <w:p w14:paraId="2396DB6B" w14:textId="77777777" w:rsidR="00285282" w:rsidRPr="00285282" w:rsidRDefault="00285282" w:rsidP="00285282">
      <w:pPr>
        <w:rPr>
          <w:lang w:val="en-US"/>
        </w:rPr>
      </w:pPr>
      <w:r w:rsidRPr="00285282">
        <w:rPr>
          <w:lang w:val="en-US"/>
        </w:rPr>
        <w:t>html,</w:t>
      </w:r>
    </w:p>
    <w:p w14:paraId="6D6C4B7F" w14:textId="77777777" w:rsidR="00285282" w:rsidRPr="00285282" w:rsidRDefault="00285282" w:rsidP="00285282">
      <w:pPr>
        <w:rPr>
          <w:lang w:val="en-US"/>
        </w:rPr>
      </w:pPr>
      <w:r w:rsidRPr="00285282">
        <w:rPr>
          <w:lang w:val="en-US"/>
        </w:rPr>
        <w:t>body {</w:t>
      </w:r>
    </w:p>
    <w:p w14:paraId="6E9926BE" w14:textId="77777777" w:rsidR="00285282" w:rsidRPr="00285282" w:rsidRDefault="00285282" w:rsidP="00285282">
      <w:pPr>
        <w:rPr>
          <w:lang w:val="en-US"/>
        </w:rPr>
      </w:pPr>
      <w:r w:rsidRPr="00285282">
        <w:rPr>
          <w:lang w:val="en-US"/>
        </w:rPr>
        <w:t xml:space="preserve">    height: 100%;</w:t>
      </w:r>
    </w:p>
    <w:p w14:paraId="04703E8A" w14:textId="77777777" w:rsidR="00285282" w:rsidRPr="00285282" w:rsidRDefault="00285282" w:rsidP="00285282">
      <w:pPr>
        <w:rPr>
          <w:lang w:val="en-US"/>
        </w:rPr>
      </w:pPr>
      <w:r w:rsidRPr="00285282">
        <w:rPr>
          <w:lang w:val="en-US"/>
        </w:rPr>
        <w:t>}</w:t>
      </w:r>
    </w:p>
    <w:p w14:paraId="611BDCD1" w14:textId="77777777" w:rsidR="00285282" w:rsidRPr="00285282" w:rsidRDefault="00285282" w:rsidP="00285282">
      <w:pPr>
        <w:rPr>
          <w:lang w:val="en-US"/>
        </w:rPr>
      </w:pPr>
    </w:p>
    <w:p w14:paraId="04F32FF8" w14:textId="77777777" w:rsidR="00285282" w:rsidRPr="00285282" w:rsidRDefault="00285282" w:rsidP="00285282">
      <w:pPr>
        <w:rPr>
          <w:lang w:val="en-US"/>
        </w:rPr>
      </w:pPr>
      <w:r w:rsidRPr="00285282">
        <w:rPr>
          <w:lang w:val="en-US"/>
        </w:rPr>
        <w:t>.table-layout {</w:t>
      </w:r>
    </w:p>
    <w:p w14:paraId="0084021B" w14:textId="77777777" w:rsidR="00285282" w:rsidRPr="00285282" w:rsidRDefault="00285282" w:rsidP="00285282">
      <w:pPr>
        <w:rPr>
          <w:lang w:val="en-US"/>
        </w:rPr>
      </w:pPr>
      <w:r w:rsidRPr="00285282">
        <w:rPr>
          <w:lang w:val="en-US"/>
        </w:rPr>
        <w:t xml:space="preserve">    display: table;</w:t>
      </w:r>
    </w:p>
    <w:p w14:paraId="63518472" w14:textId="77777777" w:rsidR="00285282" w:rsidRPr="00285282" w:rsidRDefault="00285282" w:rsidP="00285282">
      <w:pPr>
        <w:rPr>
          <w:lang w:val="en-US"/>
        </w:rPr>
      </w:pPr>
      <w:r w:rsidRPr="00285282">
        <w:rPr>
          <w:lang w:val="en-US"/>
        </w:rPr>
        <w:t xml:space="preserve">    width: 100%;</w:t>
      </w:r>
    </w:p>
    <w:p w14:paraId="495303EC" w14:textId="77777777" w:rsidR="00285282" w:rsidRPr="00285282" w:rsidRDefault="00285282" w:rsidP="00285282">
      <w:pPr>
        <w:rPr>
          <w:lang w:val="en-US"/>
        </w:rPr>
      </w:pPr>
      <w:r w:rsidRPr="00285282">
        <w:rPr>
          <w:lang w:val="en-US"/>
        </w:rPr>
        <w:t xml:space="preserve">    height: 100%;</w:t>
      </w:r>
    </w:p>
    <w:p w14:paraId="10CA595E" w14:textId="77777777" w:rsidR="00285282" w:rsidRPr="00285282" w:rsidRDefault="00285282" w:rsidP="00285282">
      <w:pPr>
        <w:rPr>
          <w:lang w:val="en-US"/>
        </w:rPr>
      </w:pPr>
      <w:r w:rsidRPr="00285282">
        <w:rPr>
          <w:lang w:val="en-US"/>
        </w:rPr>
        <w:t>}</w:t>
      </w:r>
    </w:p>
    <w:p w14:paraId="3DD31C74" w14:textId="77777777" w:rsidR="00285282" w:rsidRPr="00285282" w:rsidRDefault="00285282" w:rsidP="00285282">
      <w:pPr>
        <w:rPr>
          <w:lang w:val="en-US"/>
        </w:rPr>
      </w:pPr>
    </w:p>
    <w:p w14:paraId="66F7558C" w14:textId="77777777" w:rsidR="00285282" w:rsidRPr="00285282" w:rsidRDefault="00285282" w:rsidP="00285282">
      <w:pPr>
        <w:rPr>
          <w:lang w:val="en-US"/>
        </w:rPr>
      </w:pPr>
      <w:r w:rsidRPr="00285282">
        <w:rPr>
          <w:lang w:val="en-US"/>
        </w:rPr>
        <w:t xml:space="preserve">header, </w:t>
      </w:r>
    </w:p>
    <w:p w14:paraId="3999B9AC" w14:textId="77777777" w:rsidR="00285282" w:rsidRPr="00285282" w:rsidRDefault="00285282" w:rsidP="00285282">
      <w:pPr>
        <w:rPr>
          <w:lang w:val="en-US"/>
        </w:rPr>
      </w:pPr>
      <w:r w:rsidRPr="00285282">
        <w:rPr>
          <w:lang w:val="en-US"/>
        </w:rPr>
        <w:t>footer {</w:t>
      </w:r>
    </w:p>
    <w:p w14:paraId="5974BED8" w14:textId="77777777" w:rsidR="00285282" w:rsidRPr="00285282" w:rsidRDefault="00285282" w:rsidP="00285282">
      <w:pPr>
        <w:rPr>
          <w:lang w:val="en-US"/>
        </w:rPr>
      </w:pPr>
      <w:r w:rsidRPr="00285282">
        <w:rPr>
          <w:lang w:val="en-US"/>
        </w:rPr>
        <w:t xml:space="preserve">    display: table-row;</w:t>
      </w:r>
    </w:p>
    <w:p w14:paraId="6ECA499F" w14:textId="77777777" w:rsidR="00285282" w:rsidRPr="00285282" w:rsidRDefault="00285282" w:rsidP="00285282">
      <w:pPr>
        <w:rPr>
          <w:lang w:val="en-US"/>
        </w:rPr>
      </w:pPr>
      <w:r w:rsidRPr="00285282">
        <w:rPr>
          <w:lang w:val="en-US"/>
        </w:rPr>
        <w:t xml:space="preserve">    height: 1px;</w:t>
      </w:r>
    </w:p>
    <w:p w14:paraId="61773AD7" w14:textId="77777777" w:rsidR="00285282" w:rsidRPr="00285282" w:rsidRDefault="00285282" w:rsidP="00285282">
      <w:pPr>
        <w:rPr>
          <w:lang w:val="en-US"/>
        </w:rPr>
      </w:pPr>
      <w:r w:rsidRPr="00285282">
        <w:rPr>
          <w:lang w:val="en-US"/>
        </w:rPr>
        <w:t>}</w:t>
      </w:r>
    </w:p>
    <w:p w14:paraId="36194178" w14:textId="77777777" w:rsidR="00285282" w:rsidRPr="00285282" w:rsidRDefault="00285282" w:rsidP="00285282">
      <w:pPr>
        <w:rPr>
          <w:lang w:val="en-US"/>
        </w:rPr>
      </w:pPr>
    </w:p>
    <w:p w14:paraId="01F159A3" w14:textId="77777777" w:rsidR="00285282" w:rsidRPr="00285282" w:rsidRDefault="00285282" w:rsidP="00285282">
      <w:pPr>
        <w:rPr>
          <w:lang w:val="en-US"/>
        </w:rPr>
      </w:pPr>
      <w:r w:rsidRPr="00285282">
        <w:rPr>
          <w:lang w:val="en-US"/>
        </w:rPr>
        <w:t>main {</w:t>
      </w:r>
    </w:p>
    <w:p w14:paraId="230868CE" w14:textId="77777777" w:rsidR="00285282" w:rsidRPr="00285282" w:rsidRDefault="00285282" w:rsidP="00285282">
      <w:pPr>
        <w:rPr>
          <w:lang w:val="en-US"/>
        </w:rPr>
      </w:pPr>
      <w:r w:rsidRPr="00285282">
        <w:rPr>
          <w:lang w:val="en-US"/>
        </w:rPr>
        <w:t xml:space="preserve">    border-spacing: 10px;</w:t>
      </w:r>
    </w:p>
    <w:p w14:paraId="14A96F39" w14:textId="77777777" w:rsidR="00285282" w:rsidRPr="00285282" w:rsidRDefault="00285282" w:rsidP="00285282">
      <w:pPr>
        <w:rPr>
          <w:lang w:val="en-US"/>
        </w:rPr>
      </w:pPr>
      <w:r w:rsidRPr="00285282">
        <w:rPr>
          <w:lang w:val="en-US"/>
        </w:rPr>
        <w:t xml:space="preserve">    display:table;</w:t>
      </w:r>
    </w:p>
    <w:p w14:paraId="431C93A8" w14:textId="77777777" w:rsidR="00285282" w:rsidRPr="00285282" w:rsidRDefault="00285282" w:rsidP="00285282">
      <w:pPr>
        <w:rPr>
          <w:lang w:val="en-US"/>
        </w:rPr>
      </w:pPr>
      <w:r w:rsidRPr="00285282">
        <w:rPr>
          <w:lang w:val="en-US"/>
        </w:rPr>
        <w:t xml:space="preserve">    width:100%;</w:t>
      </w:r>
    </w:p>
    <w:p w14:paraId="3A59657B" w14:textId="77777777" w:rsidR="00285282" w:rsidRPr="00285282" w:rsidRDefault="00285282" w:rsidP="00285282">
      <w:pPr>
        <w:rPr>
          <w:lang w:val="en-US"/>
        </w:rPr>
      </w:pPr>
      <w:r w:rsidRPr="00285282">
        <w:rPr>
          <w:lang w:val="en-US"/>
        </w:rPr>
        <w:t xml:space="preserve">    height:100%;</w:t>
      </w:r>
    </w:p>
    <w:p w14:paraId="1296E42C" w14:textId="77777777" w:rsidR="00285282" w:rsidRPr="00285282" w:rsidRDefault="00285282" w:rsidP="00285282">
      <w:pPr>
        <w:rPr>
          <w:lang w:val="en-US"/>
        </w:rPr>
      </w:pPr>
      <w:r w:rsidRPr="00285282">
        <w:rPr>
          <w:lang w:val="en-US"/>
        </w:rPr>
        <w:t>}</w:t>
      </w:r>
    </w:p>
    <w:p w14:paraId="41BC2036" w14:textId="77777777" w:rsidR="00285282" w:rsidRPr="00285282" w:rsidRDefault="00285282" w:rsidP="00285282">
      <w:pPr>
        <w:rPr>
          <w:lang w:val="en-US"/>
        </w:rPr>
      </w:pPr>
    </w:p>
    <w:p w14:paraId="692C823E" w14:textId="77777777" w:rsidR="00285282" w:rsidRPr="00285282" w:rsidRDefault="00285282" w:rsidP="00285282">
      <w:pPr>
        <w:rPr>
          <w:lang w:val="en-US"/>
        </w:rPr>
      </w:pPr>
      <w:r w:rsidRPr="00285282">
        <w:rPr>
          <w:lang w:val="en-US"/>
        </w:rPr>
        <w:t>.content,</w:t>
      </w:r>
    </w:p>
    <w:p w14:paraId="6B8D816D" w14:textId="77777777" w:rsidR="00285282" w:rsidRPr="00285282" w:rsidRDefault="00285282" w:rsidP="00285282">
      <w:pPr>
        <w:rPr>
          <w:lang w:val="en-US"/>
        </w:rPr>
      </w:pPr>
      <w:r w:rsidRPr="00285282">
        <w:rPr>
          <w:lang w:val="en-US"/>
        </w:rPr>
        <w:t>.side {</w:t>
      </w:r>
    </w:p>
    <w:p w14:paraId="2EAB2AEF" w14:textId="77777777" w:rsidR="00285282" w:rsidRPr="00285282" w:rsidRDefault="00285282" w:rsidP="00285282">
      <w:pPr>
        <w:rPr>
          <w:lang w:val="en-US"/>
        </w:rPr>
      </w:pPr>
      <w:r w:rsidRPr="00285282">
        <w:rPr>
          <w:lang w:val="en-US"/>
        </w:rPr>
        <w:t xml:space="preserve">    display:table-cell;</w:t>
      </w:r>
    </w:p>
    <w:p w14:paraId="779AE1DF" w14:textId="77777777" w:rsidR="00285282" w:rsidRPr="00FE7952" w:rsidRDefault="00285282" w:rsidP="00285282">
      <w:pPr>
        <w:rPr>
          <w:lang w:val="en-US"/>
        </w:rPr>
      </w:pPr>
      <w:r w:rsidRPr="00FE7952">
        <w:rPr>
          <w:lang w:val="en-US"/>
        </w:rPr>
        <w:t>}</w:t>
      </w:r>
    </w:p>
    <w:p w14:paraId="0BD81A0E" w14:textId="77777777" w:rsidR="00285282" w:rsidRPr="00FE7952" w:rsidRDefault="00285282" w:rsidP="00285282">
      <w:pPr>
        <w:rPr>
          <w:lang w:val="en-US"/>
        </w:rPr>
      </w:pPr>
    </w:p>
    <w:p w14:paraId="7C6C503E" w14:textId="77777777" w:rsidR="00285282" w:rsidRPr="00FE7952" w:rsidRDefault="00285282" w:rsidP="00285282">
      <w:pPr>
        <w:rPr>
          <w:lang w:val="en-US"/>
        </w:rPr>
      </w:pPr>
      <w:r w:rsidRPr="00FE7952">
        <w:rPr>
          <w:lang w:val="en-US"/>
        </w:rPr>
        <w:t>.side {</w:t>
      </w:r>
    </w:p>
    <w:p w14:paraId="624F4D76" w14:textId="77777777" w:rsidR="00285282" w:rsidRDefault="00285282" w:rsidP="00285282">
      <w:r w:rsidRPr="00FE7952">
        <w:rPr>
          <w:lang w:val="en-US"/>
        </w:rPr>
        <w:t xml:space="preserve">    </w:t>
      </w:r>
      <w:r>
        <w:t>width:100px;</w:t>
      </w:r>
    </w:p>
    <w:p w14:paraId="60E87E9E" w14:textId="4EBB9B35" w:rsidR="00285282" w:rsidRDefault="00285282" w:rsidP="00285282">
      <w:r>
        <w:t>}</w:t>
      </w:r>
    </w:p>
    <w:p w14:paraId="0E3E18AC" w14:textId="7F453ED8" w:rsidR="00826C35" w:rsidRDefault="00826C35" w:rsidP="00285282"/>
    <w:p w14:paraId="055CE52D" w14:textId="77777777" w:rsidR="00826C35" w:rsidRDefault="00826C35" w:rsidP="00FE7952">
      <w:pPr>
        <w:pStyle w:val="1"/>
      </w:pPr>
      <w:r>
        <w:t>Кекстаграм: Начало. CSS-фильтры</w:t>
      </w:r>
    </w:p>
    <w:p w14:paraId="4F3EBAF4" w14:textId="77777777" w:rsidR="00FE7952" w:rsidRDefault="00FE7952" w:rsidP="00FE7952">
      <w:pPr>
        <w:pStyle w:val="2"/>
      </w:pPr>
      <w:r>
        <w:t>Яркость и контрастность, brightness и contrast </w:t>
      </w:r>
      <w:r>
        <w:rPr>
          <w:bCs/>
          <w:color w:val="999999"/>
          <w:sz w:val="37"/>
          <w:szCs w:val="37"/>
        </w:rPr>
        <w:t>[1/14]</w:t>
      </w:r>
    </w:p>
    <w:p w14:paraId="34971069"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225D69F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74B69F5D"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1D0C97F1"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072DB46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7F6F4BBA"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BB91D1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379F268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brightness(150%); /* увеличивает яркость на 50% */</w:t>
      </w:r>
    </w:p>
    <w:p w14:paraId="6F95AAA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BC1EAC4"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39585053"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.effect {</w:t>
      </w:r>
    </w:p>
    <w:p w14:paraId="0C0E41F1"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1A04807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9C0F467"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A6CDC79" w14:textId="77777777" w:rsidR="00FE7952" w:rsidRDefault="00FE7952" w:rsidP="00FE795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284"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3F7EDE7D" w14:textId="77777777" w:rsidR="00FE7952" w:rsidRDefault="00FE7952" w:rsidP="00FE7952">
      <w:pPr>
        <w:pStyle w:val="2"/>
      </w:pPr>
      <w:r>
        <w:t>Бесцветность и сепия, grayscale и sepia </w:t>
      </w:r>
      <w:r>
        <w:rPr>
          <w:bCs/>
          <w:color w:val="999999"/>
          <w:sz w:val="37"/>
          <w:szCs w:val="37"/>
        </w:rPr>
        <w:t>[2/14]</w:t>
      </w:r>
    </w:p>
    <w:p w14:paraId="012A3B0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4C27384F"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17A8147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26257EB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77AB40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095A4FC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68B4800E"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A17A5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20DF52F8"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27EB53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41FA862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42FA309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D30D088" w14:textId="77777777" w:rsidR="008A3C50" w:rsidRDefault="008A3C50" w:rsidP="008A3C50">
      <w:pPr>
        <w:pStyle w:val="2"/>
      </w:pPr>
      <w:r>
        <w:t>Инверсия и насыщенность, invert и saturate </w:t>
      </w:r>
      <w:r>
        <w:rPr>
          <w:bCs/>
          <w:color w:val="999999"/>
          <w:sz w:val="37"/>
          <w:szCs w:val="37"/>
        </w:rPr>
        <w:t>[3/14]</w:t>
      </w:r>
    </w:p>
    <w:p w14:paraId="64BCC75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3938884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8D12206"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1A13214A"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6AF0D6F1"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3472CB32"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2EA0984"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577BEA50"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7D8E557"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66E3121F"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03B0F19"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64BEF1C5"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0FE8E5" w14:textId="77777777" w:rsidR="00E61453" w:rsidRDefault="00E61453" w:rsidP="00E61453">
      <w:pPr>
        <w:pStyle w:val="2"/>
      </w:pPr>
      <w:r>
        <w:lastRenderedPageBreak/>
        <w:t>Поворот цвета, hue-rotate </w:t>
      </w:r>
      <w:r>
        <w:rPr>
          <w:bCs/>
          <w:color w:val="999999"/>
          <w:sz w:val="37"/>
          <w:szCs w:val="37"/>
        </w:rPr>
        <w:t>[4/14]</w:t>
      </w:r>
    </w:p>
    <w:p w14:paraId="2066926D" w14:textId="0E8E9D43" w:rsidR="00E61453" w:rsidRDefault="00E61453" w:rsidP="00E61453">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BB6B4B" wp14:editId="420680F9">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1A0C358B"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616ED615"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286"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7417D37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5119903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5CBF83F2"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A35CA8F"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3CA89C27"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B7B5398"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A58393" w14:textId="77777777" w:rsidR="00357986" w:rsidRDefault="00357986" w:rsidP="00357986">
      <w:pPr>
        <w:pStyle w:val="2"/>
      </w:pPr>
      <w:r>
        <w:t>Размытость и непрозрачность, blur и opacity </w:t>
      </w:r>
      <w:r>
        <w:rPr>
          <w:bCs/>
          <w:color w:val="999999"/>
          <w:sz w:val="37"/>
          <w:szCs w:val="37"/>
        </w:rPr>
        <w:t>[5/14]</w:t>
      </w:r>
    </w:p>
    <w:p w14:paraId="37B55B7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382E5DB"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0FB8E58B"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434AB6F3"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24595D9F"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697255"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F53EAF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616ACA05"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58D5010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7E962463"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FEF3E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ускорение 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56411E81" w14:textId="77777777" w:rsidR="00435EBA" w:rsidRDefault="00435EBA" w:rsidP="00435EBA">
      <w:pPr>
        <w:pStyle w:val="2"/>
      </w:pPr>
      <w:r>
        <w:lastRenderedPageBreak/>
        <w:t>Тень, drop-shadow </w:t>
      </w:r>
      <w:r>
        <w:rPr>
          <w:bCs/>
          <w:color w:val="999999"/>
          <w:sz w:val="37"/>
          <w:szCs w:val="37"/>
        </w:rPr>
        <w:t>[6/14]</w:t>
      </w:r>
    </w:p>
    <w:p w14:paraId="1B3C2DF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6EBBDA7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7B98FA7"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64C8D3F4"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07783320"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294E134A"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3346CE5B"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3E67560C"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1D5CCDCC" w14:textId="77777777" w:rsidR="00435EBA" w:rsidRDefault="00435EBA" w:rsidP="00435EBA">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C4FD0DF"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0CB29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2CDBF9"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22FF961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287"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413F3AA" w14:textId="77777777" w:rsidR="00087176" w:rsidRPr="00087176" w:rsidRDefault="00087176" w:rsidP="00087176">
      <w:pPr>
        <w:pStyle w:val="2"/>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C77AAB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DCC0EA"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20E19EB6"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0A926D7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2E7DE3F7"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2E9F58FE"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1E88E5CC" w14:textId="114C0A19" w:rsidR="00826C35" w:rsidRDefault="004333F2" w:rsidP="00285282">
      <w:r>
        <w:rPr>
          <w:noProof/>
          <w:lang w:eastAsia="ru-RU"/>
        </w:rPr>
        <w:drawing>
          <wp:inline distT="0" distB="0" distL="0" distR="0" wp14:anchorId="5C7D35B6" wp14:editId="6845FA38">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535BE75F" w14:textId="77777777" w:rsidR="007B4270" w:rsidRDefault="007B4270" w:rsidP="007B4270">
      <w:pPr>
        <w:pStyle w:val="2"/>
      </w:pPr>
      <w:r>
        <w:lastRenderedPageBreak/>
        <w:t>Применение CSS-фильтров к тексту </w:t>
      </w:r>
      <w:r>
        <w:rPr>
          <w:bCs/>
          <w:color w:val="999999"/>
          <w:sz w:val="37"/>
          <w:szCs w:val="37"/>
        </w:rPr>
        <w:t>[8/14]</w:t>
      </w:r>
    </w:p>
    <w:p w14:paraId="07C8082C" w14:textId="77777777" w:rsidR="007B4270" w:rsidRDefault="007B4270" w:rsidP="007B42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03C02D79" w14:textId="77777777" w:rsidR="007E6584" w:rsidRDefault="007E6584" w:rsidP="007E6584">
      <w:pPr>
        <w:pStyle w:val="2"/>
      </w:pPr>
      <w:r>
        <w:t>Комбинация фильтров </w:t>
      </w:r>
      <w:r>
        <w:rPr>
          <w:bCs/>
          <w:color w:val="999999"/>
          <w:sz w:val="37"/>
          <w:szCs w:val="37"/>
        </w:rPr>
        <w:t>[10/14]</w:t>
      </w:r>
    </w:p>
    <w:p w14:paraId="7E9D36F9"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7052DB4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35B21C9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0CFE92F6"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1D58A842"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D3BAAFD" w14:textId="77777777" w:rsidR="007E6584" w:rsidRDefault="007E6584" w:rsidP="007E658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1BA2E6"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3045161E"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4957AF82" w14:textId="77777777" w:rsidR="00BF56B7" w:rsidRDefault="00BF56B7" w:rsidP="00BF56B7">
      <w:pPr>
        <w:pStyle w:val="2"/>
      </w:pPr>
      <w:r>
        <w:t>Комбинация фильтров drop-shadow </w:t>
      </w:r>
      <w:r>
        <w:rPr>
          <w:bCs/>
          <w:color w:val="999999"/>
          <w:sz w:val="37"/>
          <w:szCs w:val="37"/>
        </w:rPr>
        <w:t>[11/14]</w:t>
      </w:r>
    </w:p>
    <w:p w14:paraId="43F4FD58"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28A8011F"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503FC8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39EF058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21B38860"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p>
    <w:p w14:paraId="7F8382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7325ADC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07884C0A" w14:textId="77777777" w:rsidR="00BF56B7" w:rsidRDefault="00BF56B7" w:rsidP="00BF56B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D9DDA6"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28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B18DDC1"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3456A213" w14:textId="77777777" w:rsidR="00767F8F" w:rsidRDefault="00BF56B7" w:rsidP="005C29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2D2C21F9" w14:textId="7A948193" w:rsidR="007B4270" w:rsidRDefault="00BF56B7" w:rsidP="005C2934">
      <w:pPr>
        <w:pStyle w:val="a3"/>
        <w:shd w:val="clear" w:color="auto" w:fill="FFFFFF"/>
        <w:spacing w:before="0" w:beforeAutospacing="0" w:after="135" w:afterAutospacing="0"/>
      </w:pPr>
      <w:r>
        <w:rPr>
          <w:noProof/>
        </w:rPr>
        <w:lastRenderedPageBreak/>
        <w:drawing>
          <wp:inline distT="0" distB="0" distL="0" distR="0" wp14:anchorId="6AE7C9CF" wp14:editId="40A45A64">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B9B9D04" w14:textId="77777777" w:rsidR="00767F8F" w:rsidRDefault="00767F8F" w:rsidP="00767F8F">
      <w:pPr>
        <w:pStyle w:val="2"/>
      </w:pPr>
      <w:r>
        <w:t>Анимация CSS-фильтров </w:t>
      </w:r>
      <w:r>
        <w:rPr>
          <w:bCs/>
          <w:color w:val="999999"/>
          <w:sz w:val="37"/>
          <w:szCs w:val="37"/>
        </w:rPr>
        <w:t>[12/14]</w:t>
      </w:r>
    </w:p>
    <w:p w14:paraId="3BE36CB5"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1ECE35D2"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67F37980"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291"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028916E5" w14:textId="2288F0BE"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7A88614B" w14:textId="106304E0" w:rsidR="00481F7E" w:rsidRDefault="00481F7E" w:rsidP="00767F8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3E38C9A8" w14:textId="77777777" w:rsidR="00481F7E" w:rsidRPr="00A00E7C" w:rsidRDefault="00481F7E" w:rsidP="00481F7E">
      <w:pPr>
        <w:pStyle w:val="a3"/>
        <w:shd w:val="clear" w:color="auto" w:fill="FFFFFF"/>
        <w:spacing w:after="135"/>
        <w:rPr>
          <w:lang w:val="en-US"/>
        </w:rPr>
      </w:pPr>
      <w:r w:rsidRPr="00A00E7C">
        <w:rPr>
          <w:lang w:val="en-US"/>
        </w:rPr>
        <w:t xml:space="preserve">@keyframes rotate-colors { </w:t>
      </w:r>
    </w:p>
    <w:p w14:paraId="239D1769" w14:textId="77777777" w:rsidR="00481F7E" w:rsidRPr="00481F7E" w:rsidRDefault="00481F7E" w:rsidP="00481F7E">
      <w:pPr>
        <w:pStyle w:val="a3"/>
        <w:shd w:val="clear" w:color="auto" w:fill="FFFFFF"/>
        <w:spacing w:after="135"/>
        <w:rPr>
          <w:lang w:val="en-US"/>
        </w:rPr>
      </w:pPr>
      <w:r w:rsidRPr="00A00E7C">
        <w:rPr>
          <w:lang w:val="en-US"/>
        </w:rPr>
        <w:t xml:space="preserve">    </w:t>
      </w:r>
      <w:r w:rsidRPr="00481F7E">
        <w:rPr>
          <w:lang w:val="en-US"/>
        </w:rPr>
        <w:t>100% {</w:t>
      </w:r>
    </w:p>
    <w:p w14:paraId="5C97E7C4" w14:textId="77777777" w:rsidR="00481F7E" w:rsidRPr="00481F7E" w:rsidRDefault="00481F7E" w:rsidP="00481F7E">
      <w:pPr>
        <w:pStyle w:val="a3"/>
        <w:shd w:val="clear" w:color="auto" w:fill="FFFFFF"/>
        <w:spacing w:after="135"/>
        <w:rPr>
          <w:lang w:val="en-US"/>
        </w:rPr>
      </w:pPr>
      <w:r w:rsidRPr="00481F7E">
        <w:rPr>
          <w:lang w:val="en-US"/>
        </w:rPr>
        <w:t xml:space="preserve">        filter:hue-rotate(360deg);</w:t>
      </w:r>
    </w:p>
    <w:p w14:paraId="4AA33520" w14:textId="77777777" w:rsidR="00481F7E" w:rsidRPr="00481F7E" w:rsidRDefault="00481F7E" w:rsidP="00481F7E">
      <w:pPr>
        <w:pStyle w:val="a3"/>
        <w:shd w:val="clear" w:color="auto" w:fill="FFFFFF"/>
        <w:spacing w:after="135"/>
        <w:rPr>
          <w:lang w:val="en-US"/>
        </w:rPr>
      </w:pPr>
      <w:r w:rsidRPr="00481F7E">
        <w:rPr>
          <w:lang w:val="en-US"/>
        </w:rPr>
        <w:t xml:space="preserve">    }</w:t>
      </w:r>
    </w:p>
    <w:p w14:paraId="7239EE2E" w14:textId="77777777" w:rsidR="00481F7E" w:rsidRPr="00481F7E" w:rsidRDefault="00481F7E" w:rsidP="00481F7E">
      <w:pPr>
        <w:pStyle w:val="a3"/>
        <w:shd w:val="clear" w:color="auto" w:fill="FFFFFF"/>
        <w:spacing w:after="135"/>
        <w:rPr>
          <w:lang w:val="en-US"/>
        </w:rPr>
      </w:pPr>
      <w:r w:rsidRPr="00481F7E">
        <w:rPr>
          <w:lang w:val="en-US"/>
        </w:rPr>
        <w:t>}</w:t>
      </w:r>
    </w:p>
    <w:p w14:paraId="33734795" w14:textId="77777777" w:rsidR="00481F7E" w:rsidRPr="00481F7E" w:rsidRDefault="00481F7E" w:rsidP="00481F7E">
      <w:pPr>
        <w:pStyle w:val="a3"/>
        <w:shd w:val="clear" w:color="auto" w:fill="FFFFFF"/>
        <w:spacing w:after="135"/>
        <w:rPr>
          <w:lang w:val="en-US"/>
        </w:rPr>
      </w:pPr>
    </w:p>
    <w:p w14:paraId="688DF61E" w14:textId="77777777" w:rsidR="00481F7E" w:rsidRPr="00481F7E" w:rsidRDefault="00481F7E" w:rsidP="00481F7E">
      <w:pPr>
        <w:pStyle w:val="a3"/>
        <w:shd w:val="clear" w:color="auto" w:fill="FFFFFF"/>
        <w:spacing w:after="135"/>
        <w:rPr>
          <w:lang w:val="en-US"/>
        </w:rPr>
      </w:pPr>
      <w:r w:rsidRPr="00481F7E">
        <w:rPr>
          <w:lang w:val="en-US"/>
        </w:rPr>
        <w:t>.hue-animate img {</w:t>
      </w:r>
    </w:p>
    <w:p w14:paraId="2927D8AF" w14:textId="77777777" w:rsidR="00481F7E" w:rsidRPr="00481F7E" w:rsidRDefault="00481F7E" w:rsidP="00481F7E">
      <w:pPr>
        <w:pStyle w:val="a3"/>
        <w:shd w:val="clear" w:color="auto" w:fill="FFFFFF"/>
        <w:spacing w:after="135"/>
        <w:rPr>
          <w:lang w:val="en-US"/>
        </w:rPr>
      </w:pPr>
      <w:r w:rsidRPr="00481F7E">
        <w:rPr>
          <w:lang w:val="en-US"/>
        </w:rPr>
        <w:t xml:space="preserve">    animation: rotate-colors 2s linear infinite;</w:t>
      </w:r>
    </w:p>
    <w:p w14:paraId="2E3BD9F7" w14:textId="7B3B1786" w:rsidR="00767F8F" w:rsidRDefault="00481F7E" w:rsidP="00481F7E">
      <w:pPr>
        <w:pStyle w:val="a3"/>
        <w:shd w:val="clear" w:color="auto" w:fill="FFFFFF"/>
        <w:spacing w:before="0" w:beforeAutospacing="0" w:after="135" w:afterAutospacing="0"/>
      </w:pPr>
      <w:r>
        <w:t>}</w:t>
      </w:r>
    </w:p>
    <w:p w14:paraId="2502767A" w14:textId="6A87F777" w:rsidR="00481F7E" w:rsidRDefault="00481F7E" w:rsidP="00481F7E">
      <w:pPr>
        <w:pStyle w:val="a3"/>
        <w:shd w:val="clear" w:color="auto" w:fill="FFFFFF"/>
        <w:spacing w:before="0" w:beforeAutospacing="0" w:after="135" w:afterAutospacing="0"/>
      </w:pPr>
    </w:p>
    <w:p w14:paraId="20BE77CD" w14:textId="77777777" w:rsidR="00481F7E" w:rsidRDefault="00481F7E" w:rsidP="00481F7E">
      <w:pPr>
        <w:pStyle w:val="2"/>
      </w:pPr>
      <w:r>
        <w:t>Плавные переходы и CSS-фильтры </w:t>
      </w:r>
      <w:r>
        <w:rPr>
          <w:bCs/>
          <w:color w:val="999999"/>
          <w:sz w:val="37"/>
          <w:szCs w:val="37"/>
        </w:rPr>
        <w:t>[13/14]</w:t>
      </w:r>
    </w:p>
    <w:p w14:paraId="4606B9F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0B19A91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727918E4"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2ABCE9DA"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292"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567A13A6" w14:textId="77777777" w:rsidR="00186C6D" w:rsidRDefault="00186C6D" w:rsidP="00186C6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93"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2450B860" w14:textId="77777777" w:rsidR="00186C6D" w:rsidRDefault="00186C6D" w:rsidP="00186C6D">
      <w:pPr>
        <w:pStyle w:val="2"/>
      </w:pPr>
      <w:r>
        <w:t>Испытание: комбинации фильтров </w:t>
      </w:r>
      <w:r>
        <w:rPr>
          <w:bCs/>
          <w:color w:val="999999"/>
          <w:sz w:val="37"/>
          <w:szCs w:val="37"/>
        </w:rPr>
        <w:t>[14/14]</w:t>
      </w:r>
    </w:p>
    <w:p w14:paraId="47BDF206"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CFA9E07"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158D682F"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294"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1DE0D603" w14:textId="29E60558" w:rsidR="00B165F5" w:rsidRDefault="00B165F5" w:rsidP="007200C5">
      <w:pPr>
        <w:pStyle w:val="1"/>
      </w:pPr>
      <w:r>
        <w:t>Флексбокс, часть 1</w:t>
      </w:r>
    </w:p>
    <w:p w14:paraId="052BC665" w14:textId="77777777" w:rsidR="00B46E8E" w:rsidRDefault="00B46E8E" w:rsidP="00B46E8E">
      <w:pPr>
        <w:pStyle w:val="2"/>
      </w:pPr>
      <w:r>
        <w:t>Флексбокс, display: flex </w:t>
      </w:r>
      <w:r>
        <w:rPr>
          <w:bCs/>
          <w:color w:val="999999"/>
          <w:sz w:val="37"/>
          <w:szCs w:val="37"/>
        </w:rPr>
        <w:t>[1/31]</w:t>
      </w:r>
    </w:p>
    <w:p w14:paraId="7B66CDC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31F066BE"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6EA243C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620F8222"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080045F8"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D88F8FD"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5AC4B6BC"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47A3264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590180A3"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2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7D6928D6" w14:textId="77777777" w:rsidR="00B46E8E" w:rsidRDefault="00B46E8E" w:rsidP="00B46E8E">
      <w:pPr>
        <w:pStyle w:val="2"/>
      </w:pPr>
      <w:r>
        <w:t>Главная ось, flex-direction </w:t>
      </w:r>
      <w:r>
        <w:rPr>
          <w:bCs/>
          <w:color w:val="999999"/>
          <w:sz w:val="37"/>
          <w:szCs w:val="37"/>
        </w:rPr>
        <w:t>[2/31]</w:t>
      </w:r>
    </w:p>
    <w:p w14:paraId="4650A3A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1EA459D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2217BB8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03827195" w14:textId="7EBC0FDF"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5B28A1D" wp14:editId="1706E641">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3E4C09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06130341"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227087DE"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column</w:t>
      </w:r>
      <w:r>
        <w:rPr>
          <w:rFonts w:ascii="Helvetica" w:hAnsi="Helvetica" w:cs="Helvetica"/>
          <w:color w:val="333333"/>
          <w:sz w:val="20"/>
          <w:szCs w:val="20"/>
        </w:rPr>
        <w:t> — главная ось направлена сверху вниз.</w:t>
      </w:r>
    </w:p>
    <w:p w14:paraId="52190C6A"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25FE2443"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21C1EB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2772245F"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0A34D63A" w14:textId="77777777" w:rsidR="009A567C" w:rsidRDefault="009A567C" w:rsidP="009A567C">
      <w:pPr>
        <w:pStyle w:val="2"/>
      </w:pPr>
      <w:r>
        <w:t>Поперечная ось </w:t>
      </w:r>
      <w:r>
        <w:rPr>
          <w:bCs/>
          <w:color w:val="999999"/>
          <w:sz w:val="37"/>
          <w:szCs w:val="37"/>
        </w:rPr>
        <w:t>[3/31]</w:t>
      </w:r>
    </w:p>
    <w:p w14:paraId="280B1FB3"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4DCBEB72" w14:textId="5D66019D"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EE8F612" wp14:editId="2CAF553E">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31450F4"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5D7260A1"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07F1DEFA"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6503D22B"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5EA2A20C"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202F8BD1" w14:textId="77777777" w:rsidR="009A567C" w:rsidRDefault="009A567C" w:rsidP="009A567C">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5709BED6" w14:textId="77777777" w:rsidR="00DB5419" w:rsidRDefault="00DB5419" w:rsidP="00DB5419">
      <w:pPr>
        <w:pStyle w:val="2"/>
      </w:pPr>
      <w:r>
        <w:t>Распределение флекс-элементов, justify-content </w:t>
      </w:r>
      <w:r>
        <w:rPr>
          <w:bCs/>
          <w:color w:val="999999"/>
          <w:sz w:val="37"/>
          <w:szCs w:val="37"/>
        </w:rPr>
        <w:t>[4/31]</w:t>
      </w:r>
    </w:p>
    <w:p w14:paraId="2BEB00A5"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718478CE"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021B5FE4"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3A546A"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2E8E07F5" w14:textId="77777777" w:rsidR="00226A47" w:rsidRDefault="00226A47" w:rsidP="00226A47">
      <w:pPr>
        <w:pStyle w:val="2"/>
      </w:pPr>
      <w:r>
        <w:t>В начале и в конце главной оси </w:t>
      </w:r>
      <w:r>
        <w:rPr>
          <w:bCs/>
          <w:color w:val="999999"/>
          <w:sz w:val="37"/>
          <w:szCs w:val="37"/>
        </w:rPr>
        <w:t>[5/31]</w:t>
      </w:r>
    </w:p>
    <w:p w14:paraId="19D41733"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788AC728"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7F073C3E"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539F1A52" w14:textId="395D785C"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51DF386A" w14:textId="7B840FEC"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p>
    <w:p w14:paraId="1463D3A3" w14:textId="52F212E6"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BCBD0FB" wp14:editId="64D31EDD">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0425" cy="3244850"/>
                    </a:xfrm>
                    <a:prstGeom prst="rect">
                      <a:avLst/>
                    </a:prstGeom>
                  </pic:spPr>
                </pic:pic>
              </a:graphicData>
            </a:graphic>
          </wp:inline>
        </w:drawing>
      </w:r>
    </w:p>
    <w:p w14:paraId="000B4C96" w14:textId="77777777" w:rsidR="00684BBF" w:rsidRDefault="00684BBF" w:rsidP="00684BBF">
      <w:pPr>
        <w:pStyle w:val="2"/>
      </w:pPr>
      <w:r>
        <w:t>Равномерное распределение </w:t>
      </w:r>
      <w:r>
        <w:rPr>
          <w:bCs/>
          <w:color w:val="999999"/>
          <w:sz w:val="37"/>
          <w:szCs w:val="37"/>
        </w:rPr>
        <w:t>[6/31]</w:t>
      </w:r>
    </w:p>
    <w:p w14:paraId="4C85B5AA" w14:textId="77777777" w:rsidR="00684BBF" w:rsidRDefault="00684BBF" w:rsidP="00684BB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40971ACF"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7FEC6138"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2A5AA25F"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13E841"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00C20C57"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F60097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2592734"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0141C19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2AD32F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5989BD4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D2D8591" w14:textId="567566A1" w:rsidR="00481F7E" w:rsidRDefault="00E44E86" w:rsidP="00481F7E">
      <w:pPr>
        <w:pStyle w:val="a3"/>
        <w:shd w:val="clear" w:color="auto" w:fill="FFFFFF"/>
        <w:spacing w:before="0" w:beforeAutospacing="0" w:after="135" w:afterAutospacing="0"/>
      </w:pPr>
      <w:r>
        <w:rPr>
          <w:noProof/>
        </w:rPr>
        <w:lastRenderedPageBreak/>
        <w:drawing>
          <wp:inline distT="0" distB="0" distL="0" distR="0" wp14:anchorId="358D5F4C" wp14:editId="7B6C6883">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4D5C387" w14:textId="77777777" w:rsidR="00E44E86" w:rsidRDefault="00E44E86" w:rsidP="00E44E86">
      <w:pPr>
        <w:pStyle w:val="2"/>
      </w:pPr>
      <w:r>
        <w:t>Выравнивание флекс-элементов, align-items </w:t>
      </w:r>
      <w:r>
        <w:rPr>
          <w:bCs/>
          <w:color w:val="999999"/>
          <w:sz w:val="37"/>
          <w:szCs w:val="37"/>
        </w:rPr>
        <w:t>[7/31]</w:t>
      </w:r>
    </w:p>
    <w:p w14:paraId="57BAF0C0"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39B2E65E"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F3C7E37"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EC2C431"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378A9E99" w14:textId="77777777" w:rsidR="00305B39" w:rsidRDefault="00305B39" w:rsidP="00305B39">
      <w:pPr>
        <w:pStyle w:val="2"/>
      </w:pPr>
      <w:r>
        <w:t>В начале и в конце поперечной оси </w:t>
      </w:r>
      <w:r>
        <w:rPr>
          <w:bCs/>
          <w:color w:val="999999"/>
          <w:sz w:val="37"/>
          <w:szCs w:val="37"/>
        </w:rPr>
        <w:t>[8/31]</w:t>
      </w:r>
    </w:p>
    <w:p w14:paraId="5BF31DAF"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8C6B511"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1A1D15A2"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3F877E5A" w14:textId="77777777" w:rsidR="00A064EE" w:rsidRDefault="00A064EE" w:rsidP="00A064EE">
      <w:pPr>
        <w:pStyle w:val="2"/>
      </w:pPr>
      <w:r>
        <w:t>Выравнивание элементов по базовой линии </w:t>
      </w:r>
      <w:r>
        <w:rPr>
          <w:bCs/>
          <w:color w:val="999999"/>
          <w:sz w:val="37"/>
          <w:szCs w:val="37"/>
        </w:rPr>
        <w:t>[9/31]</w:t>
      </w:r>
    </w:p>
    <w:p w14:paraId="4C070A2D"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451E4520"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354EC23B"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297E109A"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644F9C24"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5D25F3C2"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4053BC9"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7D34D7C"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050621D"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baseline</w:t>
      </w:r>
      <w:r>
        <w:rPr>
          <w:rFonts w:ascii="Helvetica" w:hAnsi="Helvetica" w:cs="Helvetica"/>
          <w:color w:val="333333"/>
          <w:sz w:val="20"/>
          <w:szCs w:val="20"/>
        </w:rPr>
        <w:t>.</w:t>
      </w:r>
    </w:p>
    <w:p w14:paraId="70EF1FA1" w14:textId="42F90088" w:rsidR="00E44E86" w:rsidRDefault="00206E6A" w:rsidP="00481F7E">
      <w:pPr>
        <w:pStyle w:val="a3"/>
        <w:shd w:val="clear" w:color="auto" w:fill="FFFFFF"/>
        <w:spacing w:before="0" w:beforeAutospacing="0" w:after="135" w:afterAutospacing="0"/>
      </w:pPr>
      <w:r w:rsidRPr="00206E6A">
        <w:rPr>
          <w:noProof/>
        </w:rPr>
        <w:drawing>
          <wp:inline distT="0" distB="0" distL="0" distR="0" wp14:anchorId="4B15A746" wp14:editId="41BB214B">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3485515"/>
                    </a:xfrm>
                    <a:prstGeom prst="rect">
                      <a:avLst/>
                    </a:prstGeom>
                  </pic:spPr>
                </pic:pic>
              </a:graphicData>
            </a:graphic>
          </wp:inline>
        </w:drawing>
      </w:r>
    </w:p>
    <w:p w14:paraId="13CE06AB" w14:textId="77777777" w:rsidR="00206E6A" w:rsidRDefault="00206E6A" w:rsidP="00206E6A">
      <w:pPr>
        <w:pStyle w:val="2"/>
      </w:pPr>
      <w:r>
        <w:t>Эгоистичное выравнивание, align-self </w:t>
      </w:r>
      <w:r>
        <w:rPr>
          <w:bCs/>
          <w:color w:val="999999"/>
          <w:sz w:val="37"/>
          <w:szCs w:val="37"/>
        </w:rPr>
        <w:t>[10/31]</w:t>
      </w:r>
    </w:p>
    <w:p w14:paraId="61E2771B"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48002E5C"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49FF5A4F"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5962EE1" w14:textId="687C9060" w:rsidR="00206E6A" w:rsidRDefault="00F40C99" w:rsidP="00481F7E">
      <w:pPr>
        <w:pStyle w:val="a3"/>
        <w:shd w:val="clear" w:color="auto" w:fill="FFFFFF"/>
        <w:spacing w:before="0" w:beforeAutospacing="0" w:after="135" w:afterAutospacing="0"/>
      </w:pPr>
      <w:r>
        <w:rPr>
          <w:noProof/>
        </w:rPr>
        <w:drawing>
          <wp:inline distT="0" distB="0" distL="0" distR="0" wp14:anchorId="03346E6C" wp14:editId="176760BD">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06A2CF7A" w14:textId="77777777" w:rsidR="00694DAB" w:rsidRDefault="00694DAB" w:rsidP="00694DA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EFE4068" w14:textId="77777777" w:rsidR="00694DAB" w:rsidRDefault="00694DAB" w:rsidP="00694DAB">
      <w:pPr>
        <w:pStyle w:val="2"/>
      </w:pPr>
      <w:r>
        <w:lastRenderedPageBreak/>
        <w:t>Выравнивание одного элемента по базовой линии </w:t>
      </w:r>
      <w:r>
        <w:rPr>
          <w:bCs/>
          <w:color w:val="999999"/>
          <w:sz w:val="37"/>
          <w:szCs w:val="37"/>
        </w:rPr>
        <w:t>[11/31]</w:t>
      </w:r>
    </w:p>
    <w:p w14:paraId="6AF99B63"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04CB1B5B"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0DBB9C3A" w14:textId="70A18A46" w:rsidR="00694DAB" w:rsidRDefault="009564DD" w:rsidP="00481F7E">
      <w:pPr>
        <w:pStyle w:val="a3"/>
        <w:shd w:val="clear" w:color="auto" w:fill="FFFFFF"/>
        <w:spacing w:before="0" w:beforeAutospacing="0" w:after="135" w:afterAutospacing="0"/>
      </w:pPr>
      <w:r>
        <w:rPr>
          <w:noProof/>
        </w:rPr>
        <w:drawing>
          <wp:inline distT="0" distB="0" distL="0" distR="0" wp14:anchorId="670F8C0F" wp14:editId="55D8B6BD">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D49D25A" w14:textId="77777777" w:rsidR="003B340F" w:rsidRDefault="003B340F" w:rsidP="003B340F">
      <w:pPr>
        <w:pStyle w:val="2"/>
      </w:pPr>
      <w:r>
        <w:t>Перенос флекс-элементов, flex-wrap </w:t>
      </w:r>
      <w:r>
        <w:rPr>
          <w:bCs/>
          <w:color w:val="999999"/>
          <w:sz w:val="37"/>
          <w:szCs w:val="37"/>
        </w:rPr>
        <w:t>[13/31]</w:t>
      </w:r>
    </w:p>
    <w:p w14:paraId="4417C506"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5EEE5A9C"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Они будут сжиматься до минимально возможной ширины.</w:t>
      </w:r>
    </w:p>
    <w:p w14:paraId="7916EDEE"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7FB2CCCD"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967D2B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6F0C05F4"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3B4D606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278CF9A"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6473945F" w14:textId="77777777" w:rsidR="00D963CC" w:rsidRDefault="00D963CC" w:rsidP="00D963CC">
      <w:pPr>
        <w:pStyle w:val="2"/>
      </w:pPr>
      <w:r>
        <w:t>Перенос в обратном порядке </w:t>
      </w:r>
      <w:r>
        <w:rPr>
          <w:bCs/>
          <w:color w:val="999999"/>
          <w:sz w:val="37"/>
          <w:szCs w:val="37"/>
        </w:rPr>
        <w:t>[14/31]</w:t>
      </w:r>
    </w:p>
    <w:p w14:paraId="410FEA3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1A99E4F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1CF1205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02D8EF76" w14:textId="77777777" w:rsidR="00D963CC" w:rsidRDefault="00D963CC" w:rsidP="00D963CC">
      <w:pPr>
        <w:pStyle w:val="2"/>
      </w:pPr>
      <w:r>
        <w:lastRenderedPageBreak/>
        <w:t>Выравнивание строк флекс-контейнера, align-content </w:t>
      </w:r>
      <w:r>
        <w:rPr>
          <w:bCs/>
          <w:color w:val="999999"/>
          <w:sz w:val="37"/>
          <w:szCs w:val="37"/>
        </w:rPr>
        <w:t>[15/31]</w:t>
      </w:r>
    </w:p>
    <w:p w14:paraId="576734E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2D65036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174102A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40E9D66"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FB933C3"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039448"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775C833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321E484"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36485D3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112CE8D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2ED3C21"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285E0E"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41AD3566"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2CE673A1" w14:textId="77777777" w:rsidR="00D963CC" w:rsidRDefault="00D963CC" w:rsidP="00D963C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029FB932" w14:textId="77777777" w:rsidR="00600878" w:rsidRPr="00600878" w:rsidRDefault="00600878" w:rsidP="00600878">
      <w:pPr>
        <w:pStyle w:val="2"/>
        <w:rPr>
          <w:lang w:val="en-US"/>
        </w:rPr>
      </w:pPr>
      <w:r w:rsidRPr="00600878">
        <w:rPr>
          <w:lang w:val="en-US"/>
        </w:rPr>
        <w:t xml:space="preserve">align-content: stretch </w:t>
      </w:r>
      <w:r>
        <w:t>и</w:t>
      </w:r>
      <w:r w:rsidRPr="00600878">
        <w:rPr>
          <w:lang w:val="en-US"/>
        </w:rPr>
        <w:t xml:space="preserve"> align-items </w:t>
      </w:r>
      <w:r w:rsidRPr="00600878">
        <w:rPr>
          <w:bCs/>
          <w:color w:val="999999"/>
          <w:sz w:val="37"/>
          <w:szCs w:val="37"/>
          <w:lang w:val="en-US"/>
        </w:rPr>
        <w:t>[16/31]</w:t>
      </w:r>
    </w:p>
    <w:p w14:paraId="4490637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7245B8A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77CAEF3B"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3F48ACBC"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177D57"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A3052AA"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AE01859"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194318F8" w14:textId="77777777" w:rsidR="00600878" w:rsidRPr="00600878" w:rsidRDefault="00600878" w:rsidP="00600878">
      <w:pPr>
        <w:pStyle w:val="2"/>
        <w:rPr>
          <w:lang w:val="en-US"/>
        </w:rPr>
      </w:pPr>
      <w:r w:rsidRPr="00600878">
        <w:rPr>
          <w:lang w:val="en-US"/>
        </w:rPr>
        <w:lastRenderedPageBreak/>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E219917"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29FAEDA2"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1A7B375F"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0407F0F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3FB4B33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124CEDC6"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7AC7122D" w14:textId="77777777" w:rsidR="00B069FD" w:rsidRDefault="00B069FD" w:rsidP="00B069FD">
      <w:pPr>
        <w:pStyle w:val="2"/>
      </w:pPr>
      <w:r>
        <w:t>Остальные значения align-content </w:t>
      </w:r>
      <w:r>
        <w:rPr>
          <w:bCs/>
          <w:color w:val="999999"/>
          <w:sz w:val="37"/>
          <w:szCs w:val="37"/>
        </w:rPr>
        <w:t>[18/31]</w:t>
      </w:r>
    </w:p>
    <w:p w14:paraId="4211451A"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2B94E0E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0985757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FF8CEE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6726E20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59BA7D36"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626269D1"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48251A9"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4683BF53"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3C24EA90" w14:textId="77777777" w:rsidR="0086471C" w:rsidRDefault="0086471C" w:rsidP="0086471C">
      <w:pPr>
        <w:pStyle w:val="2"/>
      </w:pPr>
      <w:r>
        <w:t>Порядковый номер флекс-элемента, order </w:t>
      </w:r>
      <w:r>
        <w:rPr>
          <w:bCs/>
          <w:color w:val="999999"/>
          <w:sz w:val="37"/>
          <w:szCs w:val="37"/>
        </w:rPr>
        <w:t>[19/31]</w:t>
      </w:r>
    </w:p>
    <w:p w14:paraId="6F475E3E"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1FF758C0"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6F148AB3"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0219E3C7"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3643E864"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6637066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67FE094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7B75498"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00429B97" w14:textId="673FBFE8" w:rsidR="003B340F" w:rsidRDefault="000D1367" w:rsidP="00481F7E">
      <w:pPr>
        <w:pStyle w:val="a3"/>
        <w:shd w:val="clear" w:color="auto" w:fill="FFFFFF"/>
        <w:spacing w:before="0" w:beforeAutospacing="0" w:after="135" w:afterAutospacing="0"/>
      </w:pPr>
      <w:r w:rsidRPr="000D1367">
        <w:rPr>
          <w:noProof/>
        </w:rPr>
        <w:lastRenderedPageBreak/>
        <w:drawing>
          <wp:inline distT="0" distB="0" distL="0" distR="0" wp14:anchorId="1B056C63" wp14:editId="780781BC">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325495"/>
                    </a:xfrm>
                    <a:prstGeom prst="rect">
                      <a:avLst/>
                    </a:prstGeom>
                  </pic:spPr>
                </pic:pic>
              </a:graphicData>
            </a:graphic>
          </wp:inline>
        </w:drawing>
      </w:r>
    </w:p>
    <w:p w14:paraId="13B21FD8" w14:textId="337C5EE9" w:rsidR="003D5F4A" w:rsidRDefault="003D5F4A" w:rsidP="00481F7E">
      <w:pPr>
        <w:pStyle w:val="a3"/>
        <w:shd w:val="clear" w:color="auto" w:fill="FFFFFF"/>
        <w:spacing w:before="0" w:beforeAutospacing="0" w:after="135" w:afterAutospacing="0"/>
      </w:pPr>
    </w:p>
    <w:p w14:paraId="2FEE4B12" w14:textId="77777777" w:rsidR="003D5F4A" w:rsidRDefault="003D5F4A" w:rsidP="003D5F4A">
      <w:pPr>
        <w:pStyle w:val="2"/>
      </w:pPr>
      <w:r>
        <w:t>Идеальное центрирование, margin: auto </w:t>
      </w:r>
      <w:r>
        <w:rPr>
          <w:bCs/>
          <w:color w:val="999999"/>
          <w:sz w:val="37"/>
          <w:szCs w:val="37"/>
        </w:rPr>
        <w:t>[21/31]</w:t>
      </w:r>
    </w:p>
    <w:p w14:paraId="63C2C395"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41D6275C"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4FB0D4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4DD167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7578E183" w14:textId="77777777" w:rsidR="003D5F4A" w:rsidRPr="00A00E7C"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39704B89"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28DAA93D" w14:textId="77777777" w:rsidR="007B64CB" w:rsidRDefault="007B64CB" w:rsidP="007B64CB">
      <w:pPr>
        <w:pStyle w:val="2"/>
      </w:pPr>
      <w:r>
        <w:t>Идеальное центрирование, флекс-выравнивания </w:t>
      </w:r>
      <w:r>
        <w:rPr>
          <w:bCs/>
          <w:color w:val="999999"/>
          <w:sz w:val="37"/>
          <w:szCs w:val="37"/>
        </w:rPr>
        <w:t>[22/31]</w:t>
      </w:r>
    </w:p>
    <w:p w14:paraId="679B56A2"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D577E03"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7395FDD3" w14:textId="77777777" w:rsidR="00F3492B" w:rsidRDefault="00F3492B" w:rsidP="00F3492B">
      <w:pPr>
        <w:pStyle w:val="2"/>
      </w:pPr>
      <w:r>
        <w:t>«Гибкое» меню </w:t>
      </w:r>
      <w:r>
        <w:rPr>
          <w:bCs/>
          <w:color w:val="999999"/>
          <w:sz w:val="37"/>
          <w:szCs w:val="37"/>
        </w:rPr>
        <w:t>[23/31]</w:t>
      </w:r>
    </w:p>
    <w:p w14:paraId="5C37812F"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5863D9E4"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09AAD64D"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9EBEC9C" w14:textId="23EAF371"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5437AA87"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695E7BD"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078A003C" w14:textId="77777777" w:rsidR="009E166B" w:rsidRDefault="009E166B" w:rsidP="00F3492B">
      <w:pPr>
        <w:pStyle w:val="a3"/>
        <w:shd w:val="clear" w:color="auto" w:fill="FFFFFF"/>
        <w:spacing w:before="0" w:beforeAutospacing="0" w:after="135" w:afterAutospacing="0"/>
        <w:rPr>
          <w:rFonts w:ascii="Helvetica" w:hAnsi="Helvetica" w:cs="Helvetica"/>
          <w:color w:val="333333"/>
          <w:sz w:val="20"/>
          <w:szCs w:val="20"/>
        </w:rPr>
      </w:pPr>
    </w:p>
    <w:p w14:paraId="0EEF5D3E" w14:textId="77777777" w:rsidR="002618F0" w:rsidRDefault="002618F0" w:rsidP="002618F0">
      <w:pPr>
        <w:pStyle w:val="2"/>
      </w:pPr>
      <w:r>
        <w:t>«Гибкое» меню, часть 2 </w:t>
      </w:r>
      <w:r>
        <w:rPr>
          <w:bCs/>
          <w:color w:val="999999"/>
          <w:sz w:val="37"/>
          <w:szCs w:val="37"/>
        </w:rPr>
        <w:t>[24/31]</w:t>
      </w:r>
    </w:p>
    <w:p w14:paraId="0FD8DF47" w14:textId="77777777"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0DFA72C6" w14:textId="7A21224E"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642DF63B" w14:textId="51565B95"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32F1644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71A0AEB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79043EFD" w14:textId="77777777"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6248EDA2" w14:textId="77777777" w:rsidR="009E166B" w:rsidRDefault="009E166B" w:rsidP="009E166B">
      <w:pPr>
        <w:pStyle w:val="2"/>
      </w:pPr>
      <w:r>
        <w:t>Гибкое» меню, часть 3 </w:t>
      </w:r>
      <w:r>
        <w:rPr>
          <w:bCs/>
          <w:color w:val="999999"/>
          <w:sz w:val="37"/>
          <w:szCs w:val="37"/>
        </w:rPr>
        <w:t>[25/31]</w:t>
      </w:r>
    </w:p>
    <w:p w14:paraId="22D14E3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52B2A98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44D80119"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2DAEE42A"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2973EF0F"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FA6D715"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9EC3108" w14:textId="77777777" w:rsidR="009E166B" w:rsidRDefault="009E166B" w:rsidP="009E166B">
      <w:pPr>
        <w:pStyle w:val="a3"/>
        <w:shd w:val="clear" w:color="auto" w:fill="FFFFFF"/>
        <w:spacing w:after="135"/>
      </w:pPr>
      <w:r>
        <w:t>&lt;!DOCTYPE html&gt;</w:t>
      </w:r>
    </w:p>
    <w:p w14:paraId="2521E07E" w14:textId="77777777" w:rsidR="009E166B" w:rsidRDefault="009E166B" w:rsidP="009E166B">
      <w:pPr>
        <w:pStyle w:val="a3"/>
        <w:shd w:val="clear" w:color="auto" w:fill="FFFFFF"/>
        <w:spacing w:after="135"/>
      </w:pPr>
      <w:r>
        <w:t>&lt;html lang="ru"&gt;</w:t>
      </w:r>
    </w:p>
    <w:p w14:paraId="1FADFA6C" w14:textId="77777777" w:rsidR="009E166B" w:rsidRDefault="009E166B" w:rsidP="009E166B">
      <w:pPr>
        <w:pStyle w:val="a3"/>
        <w:shd w:val="clear" w:color="auto" w:fill="FFFFFF"/>
        <w:spacing w:after="135"/>
      </w:pPr>
      <w:r>
        <w:t xml:space="preserve">    &lt;head&gt;</w:t>
      </w:r>
    </w:p>
    <w:p w14:paraId="706CC0FF" w14:textId="77777777" w:rsidR="009E166B" w:rsidRDefault="009E166B" w:rsidP="009E166B">
      <w:pPr>
        <w:pStyle w:val="a3"/>
        <w:shd w:val="clear" w:color="auto" w:fill="FFFFFF"/>
        <w:spacing w:after="135"/>
      </w:pPr>
      <w:r>
        <w:t xml:space="preserve">        &lt;meta charset="utf-8"&gt;</w:t>
      </w:r>
    </w:p>
    <w:p w14:paraId="1734E695" w14:textId="77777777" w:rsidR="009E166B" w:rsidRDefault="009E166B" w:rsidP="009E166B">
      <w:pPr>
        <w:pStyle w:val="a3"/>
        <w:shd w:val="clear" w:color="auto" w:fill="FFFFFF"/>
        <w:spacing w:after="135"/>
      </w:pPr>
      <w:r>
        <w:t xml:space="preserve">        &lt;title&gt;«Гибкое» меню, часть 3&lt;/title&gt;</w:t>
      </w:r>
    </w:p>
    <w:p w14:paraId="637EA3FD" w14:textId="77777777" w:rsidR="009E166B" w:rsidRPr="009E166B" w:rsidRDefault="009E166B" w:rsidP="009E166B">
      <w:pPr>
        <w:pStyle w:val="a3"/>
        <w:shd w:val="clear" w:color="auto" w:fill="FFFFFF"/>
        <w:spacing w:after="135"/>
        <w:rPr>
          <w:lang w:val="en-US"/>
        </w:rPr>
      </w:pPr>
      <w:r>
        <w:t xml:space="preserve">        </w:t>
      </w:r>
      <w:r w:rsidRPr="009E166B">
        <w:rPr>
          <w:lang w:val="en-US"/>
        </w:rPr>
        <w:t>&lt;base href="/assets/course96/"&gt;</w:t>
      </w:r>
    </w:p>
    <w:p w14:paraId="0C661427" w14:textId="77777777" w:rsidR="009E166B" w:rsidRPr="009E166B" w:rsidRDefault="009E166B" w:rsidP="009E166B">
      <w:pPr>
        <w:pStyle w:val="a3"/>
        <w:shd w:val="clear" w:color="auto" w:fill="FFFFFF"/>
        <w:spacing w:after="135"/>
        <w:rPr>
          <w:lang w:val="en-US"/>
        </w:rPr>
      </w:pPr>
      <w:r w:rsidRPr="009E166B">
        <w:rPr>
          <w:lang w:val="en-US"/>
        </w:rPr>
        <w:t xml:space="preserve">        &lt;link href="style.css" rel="stylesheet"&gt;</w:t>
      </w:r>
    </w:p>
    <w:p w14:paraId="431FDD95" w14:textId="77777777" w:rsidR="009E166B" w:rsidRPr="009E166B" w:rsidRDefault="009E166B" w:rsidP="009E166B">
      <w:pPr>
        <w:pStyle w:val="a3"/>
        <w:shd w:val="clear" w:color="auto" w:fill="FFFFFF"/>
        <w:spacing w:after="135"/>
        <w:rPr>
          <w:lang w:val="en-US"/>
        </w:rPr>
      </w:pPr>
      <w:r w:rsidRPr="009E166B">
        <w:rPr>
          <w:lang w:val="en-US"/>
        </w:rPr>
        <w:t xml:space="preserve">        &lt;link href="course.css" rel="stylesheet"&gt;</w:t>
      </w:r>
    </w:p>
    <w:p w14:paraId="3884668F" w14:textId="77777777" w:rsidR="009E166B" w:rsidRPr="009E166B" w:rsidRDefault="009E166B" w:rsidP="009E166B">
      <w:pPr>
        <w:pStyle w:val="a3"/>
        <w:shd w:val="clear" w:color="auto" w:fill="FFFFFF"/>
        <w:spacing w:after="135"/>
        <w:rPr>
          <w:lang w:val="en-US"/>
        </w:rPr>
      </w:pPr>
      <w:r w:rsidRPr="009E166B">
        <w:rPr>
          <w:lang w:val="en-US"/>
        </w:rPr>
        <w:t xml:space="preserve">    &lt;/head&gt;</w:t>
      </w:r>
    </w:p>
    <w:p w14:paraId="4A5F5616" w14:textId="77777777" w:rsidR="009E166B" w:rsidRPr="009E166B" w:rsidRDefault="009E166B" w:rsidP="009E166B">
      <w:pPr>
        <w:pStyle w:val="a3"/>
        <w:shd w:val="clear" w:color="auto" w:fill="FFFFFF"/>
        <w:spacing w:after="135"/>
        <w:rPr>
          <w:lang w:val="en-US"/>
        </w:rPr>
      </w:pPr>
      <w:r w:rsidRPr="009E166B">
        <w:rPr>
          <w:lang w:val="en-US"/>
        </w:rPr>
        <w:t xml:space="preserve">    &lt;body class="subtle"&gt;</w:t>
      </w:r>
    </w:p>
    <w:p w14:paraId="4676778A"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49D4B20A" w14:textId="77777777" w:rsidR="009E166B" w:rsidRPr="009E166B" w:rsidRDefault="009E166B" w:rsidP="009E166B">
      <w:pPr>
        <w:pStyle w:val="a3"/>
        <w:shd w:val="clear" w:color="auto" w:fill="FFFFFF"/>
        <w:spacing w:after="135"/>
        <w:rPr>
          <w:lang w:val="en-US"/>
        </w:rPr>
      </w:pPr>
    </w:p>
    <w:p w14:paraId="7FBEF95A" w14:textId="77777777" w:rsidR="009E166B" w:rsidRPr="009E166B" w:rsidRDefault="009E166B" w:rsidP="009E166B">
      <w:pPr>
        <w:pStyle w:val="a3"/>
        <w:shd w:val="clear" w:color="auto" w:fill="FFFFFF"/>
        <w:spacing w:after="135"/>
        <w:rPr>
          <w:lang w:val="en-US"/>
        </w:rPr>
      </w:pPr>
      <w:r w:rsidRPr="009E166B">
        <w:rPr>
          <w:lang w:val="en-US"/>
        </w:rPr>
        <w:t xml:space="preserve">            &lt;div class="menu"&gt;</w:t>
      </w:r>
    </w:p>
    <w:p w14:paraId="5C70FC1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583C4B6"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5B1E697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38C0AAB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261CF99"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0D66055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DE88007" w14:textId="77777777" w:rsidR="009E166B" w:rsidRPr="009E166B" w:rsidRDefault="009E166B" w:rsidP="009E166B">
      <w:pPr>
        <w:pStyle w:val="a3"/>
        <w:shd w:val="clear" w:color="auto" w:fill="FFFFFF"/>
        <w:spacing w:after="135"/>
        <w:rPr>
          <w:lang w:val="en-US"/>
        </w:rPr>
      </w:pPr>
      <w:r w:rsidRPr="009E166B">
        <w:rPr>
          <w:lang w:val="en-US"/>
        </w:rPr>
        <w:t xml:space="preserve">            &lt;div class="logo"&gt;</w:t>
      </w:r>
    </w:p>
    <w:p w14:paraId="7B844BB4" w14:textId="77777777" w:rsidR="009E166B" w:rsidRPr="009E166B" w:rsidRDefault="009E166B" w:rsidP="009E166B">
      <w:pPr>
        <w:pStyle w:val="a3"/>
        <w:shd w:val="clear" w:color="auto" w:fill="FFFFFF"/>
        <w:spacing w:after="135"/>
        <w:rPr>
          <w:lang w:val="en-US"/>
        </w:rPr>
      </w:pPr>
      <w:r w:rsidRPr="009E166B">
        <w:rPr>
          <w:lang w:val="en-US"/>
        </w:rPr>
        <w:lastRenderedPageBreak/>
        <w:t xml:space="preserve">                &lt;img src="img/keksby.svg" alt=""&gt;</w:t>
      </w:r>
    </w:p>
    <w:p w14:paraId="1D593D5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039208E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46C0313"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0EBEA72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431E4B72"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C411F90"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Сыр</w:t>
      </w:r>
      <w:r w:rsidRPr="009E166B">
        <w:rPr>
          <w:lang w:val="en-US"/>
        </w:rPr>
        <w:t>&lt;/a&gt;</w:t>
      </w:r>
    </w:p>
    <w:p w14:paraId="6964DEA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DBDC87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4C142DE"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152F283A" w14:textId="77777777" w:rsidR="009E166B" w:rsidRPr="009E166B" w:rsidRDefault="009E166B" w:rsidP="009E166B">
      <w:pPr>
        <w:pStyle w:val="a3"/>
        <w:shd w:val="clear" w:color="auto" w:fill="FFFFFF"/>
        <w:spacing w:after="135"/>
        <w:rPr>
          <w:lang w:val="en-US"/>
        </w:rPr>
      </w:pPr>
      <w:r w:rsidRPr="009E166B">
        <w:rPr>
          <w:lang w:val="en-US"/>
        </w:rPr>
        <w:t xml:space="preserve">    &lt;/body&gt;</w:t>
      </w:r>
    </w:p>
    <w:p w14:paraId="4551E863" w14:textId="68E8ED0E" w:rsidR="003D5F4A" w:rsidRDefault="009E166B" w:rsidP="009E166B">
      <w:pPr>
        <w:pStyle w:val="a3"/>
        <w:shd w:val="clear" w:color="auto" w:fill="FFFFFF"/>
        <w:spacing w:before="0" w:beforeAutospacing="0" w:after="135" w:afterAutospacing="0"/>
        <w:rPr>
          <w:lang w:val="en-US"/>
        </w:rPr>
      </w:pPr>
      <w:r w:rsidRPr="009E166B">
        <w:rPr>
          <w:lang w:val="en-US"/>
        </w:rPr>
        <w:t>&lt;/html&gt;</w:t>
      </w:r>
    </w:p>
    <w:p w14:paraId="4ADB289F" w14:textId="54B2433D" w:rsidR="009E166B" w:rsidRDefault="009E166B" w:rsidP="009E166B">
      <w:pPr>
        <w:pStyle w:val="a3"/>
        <w:shd w:val="clear" w:color="auto" w:fill="FFFFFF"/>
        <w:spacing w:before="0" w:beforeAutospacing="0" w:after="135" w:afterAutospacing="0"/>
        <w:rPr>
          <w:lang w:val="en-US"/>
        </w:rPr>
      </w:pPr>
    </w:p>
    <w:p w14:paraId="0167F137" w14:textId="77777777" w:rsidR="009E166B" w:rsidRPr="009E166B" w:rsidRDefault="009E166B" w:rsidP="009E166B">
      <w:pPr>
        <w:pStyle w:val="a3"/>
        <w:shd w:val="clear" w:color="auto" w:fill="FFFFFF"/>
        <w:spacing w:after="135"/>
        <w:rPr>
          <w:lang w:val="en-US"/>
        </w:rPr>
      </w:pPr>
      <w:r w:rsidRPr="009E166B">
        <w:rPr>
          <w:lang w:val="en-US"/>
        </w:rPr>
        <w:t>.menu {</w:t>
      </w:r>
    </w:p>
    <w:p w14:paraId="0B9D7146" w14:textId="77777777" w:rsidR="009E166B" w:rsidRPr="009E166B" w:rsidRDefault="009E166B" w:rsidP="009E166B">
      <w:pPr>
        <w:pStyle w:val="a3"/>
        <w:shd w:val="clear" w:color="auto" w:fill="FFFFFF"/>
        <w:spacing w:after="135"/>
        <w:rPr>
          <w:lang w:val="en-US"/>
        </w:rPr>
      </w:pPr>
      <w:r w:rsidRPr="009E166B">
        <w:rPr>
          <w:lang w:val="en-US"/>
        </w:rPr>
        <w:t xml:space="preserve">    display: flex;</w:t>
      </w:r>
    </w:p>
    <w:p w14:paraId="320F36F0" w14:textId="77777777" w:rsidR="009E166B" w:rsidRPr="009E166B" w:rsidRDefault="009E166B" w:rsidP="009E166B">
      <w:pPr>
        <w:pStyle w:val="a3"/>
        <w:shd w:val="clear" w:color="auto" w:fill="FFFFFF"/>
        <w:spacing w:after="135"/>
        <w:rPr>
          <w:lang w:val="en-US"/>
        </w:rPr>
      </w:pPr>
      <w:r w:rsidRPr="009E166B">
        <w:rPr>
          <w:lang w:val="en-US"/>
        </w:rPr>
        <w:t xml:space="preserve">    justify-content: space-around;</w:t>
      </w:r>
    </w:p>
    <w:p w14:paraId="0CBB767C" w14:textId="77777777" w:rsidR="009E166B" w:rsidRPr="009E166B" w:rsidRDefault="009E166B" w:rsidP="009E166B">
      <w:pPr>
        <w:pStyle w:val="a3"/>
        <w:shd w:val="clear" w:color="auto" w:fill="FFFFFF"/>
        <w:spacing w:after="135"/>
        <w:rPr>
          <w:lang w:val="en-US"/>
        </w:rPr>
      </w:pPr>
      <w:r w:rsidRPr="009E166B">
        <w:rPr>
          <w:lang w:val="en-US"/>
        </w:rPr>
        <w:t xml:space="preserve">    align-items:center;</w:t>
      </w:r>
    </w:p>
    <w:p w14:paraId="0EBD345A" w14:textId="77777777" w:rsidR="009E166B" w:rsidRPr="009E166B" w:rsidRDefault="009E166B" w:rsidP="009E166B">
      <w:pPr>
        <w:pStyle w:val="a3"/>
        <w:shd w:val="clear" w:color="auto" w:fill="FFFFFF"/>
        <w:spacing w:after="135"/>
        <w:rPr>
          <w:lang w:val="en-US"/>
        </w:rPr>
      </w:pPr>
      <w:r w:rsidRPr="009E166B">
        <w:rPr>
          <w:lang w:val="en-US"/>
        </w:rPr>
        <w:t>}</w:t>
      </w:r>
    </w:p>
    <w:p w14:paraId="0B8E0C7F" w14:textId="77777777" w:rsidR="009E166B" w:rsidRPr="009E166B" w:rsidRDefault="009E166B" w:rsidP="009E166B">
      <w:pPr>
        <w:pStyle w:val="a3"/>
        <w:shd w:val="clear" w:color="auto" w:fill="FFFFFF"/>
        <w:spacing w:after="135"/>
        <w:rPr>
          <w:lang w:val="en-US"/>
        </w:rPr>
      </w:pPr>
    </w:p>
    <w:p w14:paraId="63820AE9" w14:textId="77777777" w:rsidR="009E166B" w:rsidRPr="009E166B" w:rsidRDefault="009E166B" w:rsidP="009E166B">
      <w:pPr>
        <w:pStyle w:val="a3"/>
        <w:shd w:val="clear" w:color="auto" w:fill="FFFFFF"/>
        <w:spacing w:after="135"/>
        <w:rPr>
          <w:lang w:val="en-US"/>
        </w:rPr>
      </w:pPr>
      <w:r w:rsidRPr="009E166B">
        <w:rPr>
          <w:lang w:val="en-US"/>
        </w:rPr>
        <w:t>.logo {</w:t>
      </w:r>
    </w:p>
    <w:p w14:paraId="0EE979A2" w14:textId="77777777" w:rsidR="009E166B" w:rsidRPr="009E166B" w:rsidRDefault="009E166B" w:rsidP="009E166B">
      <w:pPr>
        <w:pStyle w:val="a3"/>
        <w:shd w:val="clear" w:color="auto" w:fill="FFFFFF"/>
        <w:spacing w:after="135"/>
        <w:rPr>
          <w:lang w:val="en-US"/>
        </w:rPr>
      </w:pPr>
      <w:r w:rsidRPr="009E166B">
        <w:rPr>
          <w:lang w:val="en-US"/>
        </w:rPr>
        <w:t xml:space="preserve">    order:-1;</w:t>
      </w:r>
    </w:p>
    <w:p w14:paraId="1E4D0C0E" w14:textId="77777777" w:rsidR="009E166B" w:rsidRPr="009E166B" w:rsidRDefault="009E166B" w:rsidP="009E166B">
      <w:r w:rsidRPr="009E166B">
        <w:t xml:space="preserve">} </w:t>
      </w:r>
    </w:p>
    <w:p w14:paraId="37525F9F" w14:textId="5D519850" w:rsidR="009E166B" w:rsidRDefault="009E166B" w:rsidP="009E166B">
      <w:pPr>
        <w:pStyle w:val="2"/>
      </w:pPr>
      <w:r>
        <w:t>Вертикальный ряд иконок </w:t>
      </w:r>
      <w:r>
        <w:rPr>
          <w:bCs/>
          <w:color w:val="999999"/>
          <w:sz w:val="37"/>
          <w:szCs w:val="37"/>
        </w:rPr>
        <w:t>[26/31]</w:t>
      </w:r>
    </w:p>
    <w:p w14:paraId="6E2B2E33"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099859C2"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34B82B70"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186737DD"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0185C6C8" w14:textId="77777777" w:rsidR="00082996" w:rsidRDefault="00082996" w:rsidP="00082996">
      <w:pPr>
        <w:pStyle w:val="2"/>
      </w:pPr>
      <w:r>
        <w:t>Вертикальный ряд иконок, часть 2 </w:t>
      </w:r>
      <w:r>
        <w:rPr>
          <w:bCs/>
          <w:color w:val="999999"/>
          <w:sz w:val="37"/>
          <w:szCs w:val="37"/>
        </w:rPr>
        <w:t>[27/31]</w:t>
      </w:r>
    </w:p>
    <w:p w14:paraId="04278F45"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7CB00EC6"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0933BCEC"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1EB8133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16C6B56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602AB4CB"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6166B14D"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11EA688F" w14:textId="77777777" w:rsidR="00A26D08" w:rsidRPr="00A26D08" w:rsidRDefault="00A26D08" w:rsidP="00A26D08">
      <w:pPr>
        <w:rPr>
          <w:noProof/>
          <w:lang w:val="en-US"/>
        </w:rPr>
      </w:pPr>
      <w:r w:rsidRPr="00A26D08">
        <w:rPr>
          <w:noProof/>
          <w:lang w:val="en-US"/>
        </w:rPr>
        <w:t>.post {</w:t>
      </w:r>
    </w:p>
    <w:p w14:paraId="68B9FF27" w14:textId="77777777" w:rsidR="00A26D08" w:rsidRPr="00A26D08" w:rsidRDefault="00A26D08" w:rsidP="00A26D08">
      <w:pPr>
        <w:rPr>
          <w:noProof/>
          <w:lang w:val="en-US"/>
        </w:rPr>
      </w:pPr>
      <w:r w:rsidRPr="00A26D08">
        <w:rPr>
          <w:noProof/>
          <w:lang w:val="en-US"/>
        </w:rPr>
        <w:t xml:space="preserve">    display: flex;</w:t>
      </w:r>
    </w:p>
    <w:p w14:paraId="427E66C4" w14:textId="77777777" w:rsidR="00A26D08" w:rsidRPr="00A26D08" w:rsidRDefault="00A26D08" w:rsidP="00A26D08">
      <w:pPr>
        <w:rPr>
          <w:noProof/>
          <w:lang w:val="en-US"/>
        </w:rPr>
      </w:pPr>
      <w:r w:rsidRPr="00A26D08">
        <w:rPr>
          <w:noProof/>
          <w:lang w:val="en-US"/>
        </w:rPr>
        <w:t>}</w:t>
      </w:r>
    </w:p>
    <w:p w14:paraId="063940C1" w14:textId="77777777" w:rsidR="00A26D08" w:rsidRPr="00A26D08" w:rsidRDefault="00A26D08" w:rsidP="00A26D08">
      <w:pPr>
        <w:rPr>
          <w:noProof/>
          <w:lang w:val="en-US"/>
        </w:rPr>
      </w:pPr>
    </w:p>
    <w:p w14:paraId="5D75CD88" w14:textId="77777777" w:rsidR="00A26D08" w:rsidRPr="00A26D08" w:rsidRDefault="00A26D08" w:rsidP="00A26D08">
      <w:pPr>
        <w:rPr>
          <w:noProof/>
          <w:lang w:val="en-US"/>
        </w:rPr>
      </w:pPr>
      <w:r w:rsidRPr="00A26D08">
        <w:rPr>
          <w:noProof/>
          <w:lang w:val="en-US"/>
        </w:rPr>
        <w:t>.post aside {</w:t>
      </w:r>
    </w:p>
    <w:p w14:paraId="0B5AB4B3" w14:textId="77777777" w:rsidR="00A26D08" w:rsidRPr="00A26D08" w:rsidRDefault="00A26D08" w:rsidP="00A26D08">
      <w:pPr>
        <w:rPr>
          <w:noProof/>
          <w:lang w:val="en-US"/>
        </w:rPr>
      </w:pPr>
      <w:r w:rsidRPr="00A26D08">
        <w:rPr>
          <w:noProof/>
          <w:lang w:val="en-US"/>
        </w:rPr>
        <w:t xml:space="preserve">    order: -1;</w:t>
      </w:r>
    </w:p>
    <w:p w14:paraId="31D2E5C9" w14:textId="77777777" w:rsidR="00A26D08" w:rsidRPr="00A26D08" w:rsidRDefault="00A26D08" w:rsidP="00A26D08">
      <w:pPr>
        <w:rPr>
          <w:noProof/>
          <w:lang w:val="en-US"/>
        </w:rPr>
      </w:pPr>
      <w:r w:rsidRPr="00A26D08">
        <w:rPr>
          <w:noProof/>
          <w:lang w:val="en-US"/>
        </w:rPr>
        <w:t xml:space="preserve">    display:flex;</w:t>
      </w:r>
    </w:p>
    <w:p w14:paraId="02C610B0" w14:textId="77777777" w:rsidR="00A26D08" w:rsidRPr="00A26D08" w:rsidRDefault="00A26D08" w:rsidP="00A26D08">
      <w:pPr>
        <w:rPr>
          <w:noProof/>
          <w:lang w:val="en-US"/>
        </w:rPr>
      </w:pPr>
      <w:r w:rsidRPr="00A26D08">
        <w:rPr>
          <w:noProof/>
          <w:lang w:val="en-US"/>
        </w:rPr>
        <w:t xml:space="preserve">    flex-direction:column;</w:t>
      </w:r>
    </w:p>
    <w:p w14:paraId="037ADA0D" w14:textId="77777777" w:rsidR="00A26D08" w:rsidRPr="00A26D08" w:rsidRDefault="00A26D08" w:rsidP="00A26D08">
      <w:pPr>
        <w:rPr>
          <w:noProof/>
          <w:lang w:val="en-US"/>
        </w:rPr>
      </w:pPr>
      <w:r w:rsidRPr="00A26D08">
        <w:rPr>
          <w:noProof/>
          <w:lang w:val="en-US"/>
        </w:rPr>
        <w:t xml:space="preserve">    justify-content:space-between;</w:t>
      </w:r>
    </w:p>
    <w:p w14:paraId="1B0BDB5A" w14:textId="77777777" w:rsidR="00A26D08" w:rsidRPr="00A26D08" w:rsidRDefault="00A26D08" w:rsidP="00A26D08">
      <w:pPr>
        <w:rPr>
          <w:noProof/>
          <w:lang w:val="en-US"/>
        </w:rPr>
      </w:pPr>
      <w:r w:rsidRPr="00A26D08">
        <w:rPr>
          <w:noProof/>
          <w:lang w:val="en-US"/>
        </w:rPr>
        <w:t xml:space="preserve">    margin-right:20px;</w:t>
      </w:r>
    </w:p>
    <w:p w14:paraId="55CA4F14" w14:textId="0A02B8F2" w:rsidR="009E166B" w:rsidRDefault="00A26D08" w:rsidP="00A26D08">
      <w:pPr>
        <w:rPr>
          <w:noProof/>
        </w:rPr>
      </w:pPr>
      <w:r>
        <w:rPr>
          <w:noProof/>
        </w:rPr>
        <w:lastRenderedPageBreak/>
        <w:t>}</w:t>
      </w:r>
      <w:r>
        <w:rPr>
          <w:noProof/>
          <w:lang w:eastAsia="ru-RU"/>
        </w:rPr>
        <w:drawing>
          <wp:inline distT="0" distB="0" distL="0" distR="0" wp14:anchorId="2F3131B2" wp14:editId="360AD0B5">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755D6AFA" w14:textId="77777777" w:rsidR="00C849A5" w:rsidRDefault="00C849A5" w:rsidP="00C849A5">
      <w:pPr>
        <w:pStyle w:val="2"/>
      </w:pPr>
      <w:r>
        <w:t>Вертикальный ряд иконок, часть 3 </w:t>
      </w:r>
      <w:r>
        <w:rPr>
          <w:bCs/>
          <w:color w:val="999999"/>
          <w:sz w:val="37"/>
          <w:szCs w:val="37"/>
        </w:rPr>
        <w:t>[28/31]</w:t>
      </w:r>
    </w:p>
    <w:p w14:paraId="1BDE005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2EC0E041"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3867E9B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45AC75A0" w14:textId="77777777" w:rsidR="005E0183" w:rsidRDefault="005E0183" w:rsidP="005E0183">
      <w:pPr>
        <w:pStyle w:val="2"/>
      </w:pPr>
      <w:r>
        <w:t>Сортировка элементов на CSS </w:t>
      </w:r>
      <w:r>
        <w:rPr>
          <w:bCs/>
          <w:color w:val="999999"/>
          <w:sz w:val="37"/>
          <w:szCs w:val="37"/>
        </w:rPr>
        <w:t>[29/31]</w:t>
      </w:r>
    </w:p>
    <w:p w14:paraId="042951D2"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3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40349ED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3DBE3E6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466CB3E8"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21D66327"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8A69A9F"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6A869C3A"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49244E70" w14:textId="77777777" w:rsidR="00DD46C0" w:rsidRPr="00DD46C0" w:rsidRDefault="00DD46C0" w:rsidP="00DD46C0">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4559793B" w14:textId="77777777" w:rsidR="00DD46C0" w:rsidRDefault="00DD46C0" w:rsidP="00DD46C0">
      <w:pPr>
        <w:pStyle w:val="2"/>
      </w:pPr>
      <w:r>
        <w:t>Блоки одинаковой высоты </w:t>
      </w:r>
      <w:r>
        <w:rPr>
          <w:bCs/>
          <w:color w:val="999999"/>
          <w:sz w:val="37"/>
          <w:szCs w:val="37"/>
        </w:rPr>
        <w:t>[30/31]</w:t>
      </w:r>
    </w:p>
    <w:p w14:paraId="148CAC92"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73C5123C"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6A5986A6"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078F7C14"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2697C2B7"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2715A9D8"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05218243"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718F000E"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16021060"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603B6BC9" w14:textId="77777777" w:rsidR="00397A51" w:rsidRDefault="00397A51" w:rsidP="00397A51">
      <w:pPr>
        <w:pStyle w:val="1"/>
      </w:pPr>
      <w:r>
        <w:lastRenderedPageBreak/>
        <w:t>Флексбокс, часть 2</w:t>
      </w:r>
    </w:p>
    <w:p w14:paraId="578821B4" w14:textId="77777777" w:rsidR="009778CA" w:rsidRDefault="009778CA" w:rsidP="009778C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C81E3F0" w14:textId="77777777" w:rsidR="009778CA" w:rsidRDefault="009778CA" w:rsidP="009778CA">
      <w:pPr>
        <w:pStyle w:val="2"/>
      </w:pPr>
      <w:r>
        <w:t>Флекс-элементы и блочная модель </w:t>
      </w:r>
      <w:r>
        <w:rPr>
          <w:bCs/>
          <w:color w:val="999999"/>
          <w:sz w:val="37"/>
          <w:szCs w:val="37"/>
        </w:rPr>
        <w:t>[1/28]</w:t>
      </w:r>
    </w:p>
    <w:p w14:paraId="3E123718"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BD86371"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176BCA1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1D344DEA"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7A9DCC04"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12A8B6A2"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6D731E0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257DCE7E" w14:textId="284C0E0D" w:rsidR="00C849A5" w:rsidRDefault="001A0E2F" w:rsidP="00A26D08">
      <w:r>
        <w:rPr>
          <w:noProof/>
          <w:lang w:eastAsia="ru-RU"/>
        </w:rPr>
        <w:drawing>
          <wp:inline distT="0" distB="0" distL="0" distR="0" wp14:anchorId="1DD7E65A" wp14:editId="59E4598B">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3D67C172" w14:textId="77777777" w:rsidR="001A0E2F" w:rsidRDefault="001A0E2F" w:rsidP="001A0E2F">
      <w:pPr>
        <w:pStyle w:val="2"/>
      </w:pPr>
      <w:r>
        <w:t>Особенности свойства margin </w:t>
      </w:r>
      <w:r>
        <w:rPr>
          <w:bCs/>
          <w:color w:val="999999"/>
          <w:sz w:val="37"/>
          <w:szCs w:val="37"/>
        </w:rPr>
        <w:t>[2/28]</w:t>
      </w:r>
    </w:p>
    <w:p w14:paraId="5074F819"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325EAE13"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7548E451"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086BFA54"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316F289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0749B39"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64738AEF"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3FA5D9A0"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если элементов с автоматическими отступами на одном направлении несколько, то место между ними перераспределяется поровну;</w:t>
      </w:r>
    </w:p>
    <w:p w14:paraId="589AB10E"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41874F6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3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7EFF3DF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08C3D96D" w14:textId="2215B76B" w:rsidR="001A0E2F" w:rsidRDefault="001A0E2F" w:rsidP="00A26D08">
      <w:r>
        <w:rPr>
          <w:noProof/>
          <w:lang w:eastAsia="ru-RU"/>
        </w:rPr>
        <w:drawing>
          <wp:inline distT="0" distB="0" distL="0" distR="0" wp14:anchorId="13EF61EF" wp14:editId="6E5D1B21">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F98DAC0" w14:textId="77777777" w:rsidR="001A0E2F" w:rsidRDefault="001A0E2F" w:rsidP="001A0E2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60CC90D" w14:textId="77777777" w:rsidR="001A0E2F" w:rsidRDefault="001A0E2F" w:rsidP="001A0E2F">
      <w:pPr>
        <w:pStyle w:val="2"/>
      </w:pPr>
      <w:r>
        <w:t>Выравнивание и внешние отступы </w:t>
      </w:r>
      <w:r>
        <w:rPr>
          <w:bCs/>
          <w:color w:val="999999"/>
          <w:sz w:val="37"/>
          <w:szCs w:val="37"/>
        </w:rPr>
        <w:t>[3/28]</w:t>
      </w:r>
    </w:p>
    <w:p w14:paraId="0389AE46"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53EF6FE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23A49470"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BDF43E8"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687B4727" w14:textId="77777777" w:rsidR="00201E56" w:rsidRDefault="00201E56" w:rsidP="00201E56">
      <w:pPr>
        <w:pStyle w:val="2"/>
      </w:pPr>
      <w:r>
        <w:t>Направление главной оси и внешние отступы </w:t>
      </w:r>
      <w:r>
        <w:rPr>
          <w:bCs/>
          <w:color w:val="999999"/>
          <w:sz w:val="37"/>
          <w:szCs w:val="37"/>
        </w:rPr>
        <w:t>[4/28]</w:t>
      </w:r>
    </w:p>
    <w:p w14:paraId="5C65974E"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3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406A7A01" w14:textId="23BCDAD5"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5831B42" wp14:editId="263393E1">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21B99AFB" wp14:editId="58419A0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4FD75D11"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141A33D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4C4275D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2CAFE40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72CB53A7"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7D552493" w14:textId="77777777" w:rsidR="00201E56" w:rsidRDefault="00201E56" w:rsidP="00201E5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362A39AC" w14:textId="0B4419DD" w:rsidR="001A0E2F" w:rsidRDefault="00201E56" w:rsidP="00A26D08">
      <w:r w:rsidRPr="00201E56">
        <w:rPr>
          <w:noProof/>
          <w:lang w:eastAsia="ru-RU"/>
        </w:rPr>
        <w:lastRenderedPageBreak/>
        <w:drawing>
          <wp:inline distT="0" distB="0" distL="0" distR="0" wp14:anchorId="4A7B7C34" wp14:editId="1A88C040">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0425" cy="3378835"/>
                    </a:xfrm>
                    <a:prstGeom prst="rect">
                      <a:avLst/>
                    </a:prstGeom>
                  </pic:spPr>
                </pic:pic>
              </a:graphicData>
            </a:graphic>
          </wp:inline>
        </w:drawing>
      </w:r>
    </w:p>
    <w:p w14:paraId="4EA0F91E" w14:textId="1081D8D4" w:rsidR="00201E56" w:rsidRDefault="00201E56" w:rsidP="00A26D08"/>
    <w:p w14:paraId="6B22FA6B" w14:textId="77777777" w:rsidR="00201E56" w:rsidRDefault="00201E56" w:rsidP="00201E56">
      <w:pPr>
        <w:pStyle w:val="2"/>
      </w:pPr>
      <w:r>
        <w:t>Базовый размер флекс-элемента, flex-basis </w:t>
      </w:r>
      <w:r>
        <w:rPr>
          <w:bCs/>
          <w:color w:val="999999"/>
          <w:sz w:val="37"/>
          <w:szCs w:val="37"/>
        </w:rPr>
        <w:t>[5/28]</w:t>
      </w:r>
    </w:p>
    <w:p w14:paraId="37EDD8AD"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3A9E3DC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63B5392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3A5EBE6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5FBA329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53433F6"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3EBA1B11"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04AD2595"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018786C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60680A31" w14:textId="74A2329C" w:rsidR="00201E56" w:rsidRDefault="00201E56" w:rsidP="00A26D08">
      <w:r w:rsidRPr="00201E56">
        <w:rPr>
          <w:noProof/>
          <w:lang w:eastAsia="ru-RU"/>
        </w:rPr>
        <w:lastRenderedPageBreak/>
        <w:drawing>
          <wp:inline distT="0" distB="0" distL="0" distR="0" wp14:anchorId="2818E400" wp14:editId="5471A1B4">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0425" cy="3214370"/>
                    </a:xfrm>
                    <a:prstGeom prst="rect">
                      <a:avLst/>
                    </a:prstGeom>
                  </pic:spPr>
                </pic:pic>
              </a:graphicData>
            </a:graphic>
          </wp:inline>
        </w:drawing>
      </w:r>
    </w:p>
    <w:p w14:paraId="0D7C8D6D" w14:textId="7E4A40B9" w:rsidR="00AE0604" w:rsidRDefault="00AE0604" w:rsidP="00A26D08"/>
    <w:p w14:paraId="73FB1BB3" w14:textId="77777777" w:rsidR="00AE0604" w:rsidRDefault="00AE0604" w:rsidP="00AE0604">
      <w:pPr>
        <w:pStyle w:val="2"/>
      </w:pPr>
      <w:r>
        <w:t>Коэффициент растягивания элементов, flex-grow </w:t>
      </w:r>
      <w:r>
        <w:rPr>
          <w:bCs/>
          <w:color w:val="999999"/>
          <w:sz w:val="37"/>
          <w:szCs w:val="37"/>
        </w:rPr>
        <w:t>[7/28]</w:t>
      </w:r>
    </w:p>
    <w:p w14:paraId="03628E87"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7702851D"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36B9B2F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0D13199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30C8FB90"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2967910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053307CB"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BEB936" w14:textId="632E491A"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01B7657B" w14:textId="09DD4DBB" w:rsidR="005E1151" w:rsidRDefault="005B0F5F" w:rsidP="00AE0604">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7ADBB1B9" wp14:editId="4D5D283B">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3490595"/>
                    </a:xfrm>
                    <a:prstGeom prst="rect">
                      <a:avLst/>
                    </a:prstGeom>
                  </pic:spPr>
                </pic:pic>
              </a:graphicData>
            </a:graphic>
          </wp:inline>
        </w:drawing>
      </w:r>
    </w:p>
    <w:p w14:paraId="3871030C" w14:textId="77777777" w:rsidR="005B0F5F" w:rsidRDefault="005B0F5F" w:rsidP="005B0F5F">
      <w:pPr>
        <w:pStyle w:val="2"/>
      </w:pPr>
      <w:r>
        <w:t>Пропорциональное растягивание элементов </w:t>
      </w:r>
      <w:r>
        <w:rPr>
          <w:bCs/>
          <w:color w:val="999999"/>
          <w:sz w:val="37"/>
          <w:szCs w:val="37"/>
        </w:rPr>
        <w:t>[8/28]</w:t>
      </w:r>
    </w:p>
    <w:p w14:paraId="628EBE9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1933BCB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70DC9CD6"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5A79B973"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0ACC466D"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59B66850"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45CC9F0D"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55FE9555"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22B3AF07"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624E6E84"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5F2A906"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344F2300" w14:textId="77777777" w:rsidR="004E6EA2" w:rsidRDefault="004E6EA2" w:rsidP="004E6EA2">
      <w:pPr>
        <w:pStyle w:val="2"/>
      </w:pPr>
      <w:r>
        <w:t>Расчёт итогового размера с flex-grow </w:t>
      </w:r>
      <w:r>
        <w:rPr>
          <w:bCs/>
          <w:color w:val="999999"/>
          <w:sz w:val="37"/>
          <w:szCs w:val="37"/>
        </w:rPr>
        <w:t>[9/28]</w:t>
      </w:r>
    </w:p>
    <w:p w14:paraId="5AFE73C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6EAC0BF4"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5953831B"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73D97933"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790B83EC"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49D0F23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6FE9F196"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7CE6091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1FF8A708"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212C9D5F"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479E1995"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17483B5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4918C2F5" w14:textId="77777777" w:rsidR="004E6EA2" w:rsidRDefault="004E6EA2" w:rsidP="004E6EA2">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55FC08BE" w14:textId="22DFB662"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7B648545" w14:textId="5A59A6B2" w:rsidR="00B04281" w:rsidRDefault="00B04281" w:rsidP="004E6EA2">
      <w:pPr>
        <w:pStyle w:val="a3"/>
        <w:shd w:val="clear" w:color="auto" w:fill="FFFFFF"/>
        <w:spacing w:before="0" w:beforeAutospacing="0" w:after="135" w:afterAutospacing="0"/>
        <w:rPr>
          <w:rFonts w:ascii="Helvetica" w:hAnsi="Helvetica" w:cs="Helvetica"/>
          <w:color w:val="333333"/>
          <w:sz w:val="20"/>
          <w:szCs w:val="20"/>
        </w:rPr>
      </w:pPr>
    </w:p>
    <w:p w14:paraId="3C5CD39B" w14:textId="73F09880" w:rsidR="00B04281" w:rsidRDefault="00B04281" w:rsidP="00B04281">
      <w:pPr>
        <w:pStyle w:val="2"/>
      </w:pPr>
      <w:r w:rsidRPr="00B04281">
        <w:t>ПРОСТАЯ ФОРМУЛА РАСЧЁТА:</w:t>
      </w:r>
    </w:p>
    <w:p w14:paraId="196E4AB3" w14:textId="77777777" w:rsidR="00B04281" w:rsidRPr="00B04281" w:rsidRDefault="00B04281" w:rsidP="00B04281">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373468BB"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70A28E25"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273414D5" w14:textId="77777777" w:rsidR="00B04281" w:rsidRPr="00B04281" w:rsidRDefault="00B04281" w:rsidP="00B04281">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140FFEBB"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44AC0D1F"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70176D6F" w14:textId="77777777" w:rsidR="00B04281" w:rsidRPr="00B04281" w:rsidRDefault="00B04281" w:rsidP="00B04281"/>
    <w:p w14:paraId="094695E1" w14:textId="77777777" w:rsidR="00B04281" w:rsidRPr="00B04281" w:rsidRDefault="00B04281" w:rsidP="00B04281"/>
    <w:p w14:paraId="2D1EC7B0" w14:textId="77777777" w:rsidR="00131357" w:rsidRDefault="00131357" w:rsidP="00131357">
      <w:pPr>
        <w:pStyle w:val="2"/>
      </w:pPr>
      <w:r>
        <w:t>Коэффициент сжатия элементов, flex-shrink </w:t>
      </w:r>
      <w:r>
        <w:rPr>
          <w:bCs/>
          <w:color w:val="999999"/>
          <w:sz w:val="37"/>
          <w:szCs w:val="37"/>
        </w:rPr>
        <w:t>[10/28]</w:t>
      </w:r>
    </w:p>
    <w:p w14:paraId="10DF887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6A8271A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294DFCC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2FE6A56C"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E64FF3E"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3A0D3A7"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0BE4774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09FBC0CD" w14:textId="266EC2A0" w:rsidR="005B0F5F" w:rsidRDefault="007470F1"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2C256E3" wp14:editId="6CF7CE96">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022D31A5" w14:textId="1AD63F4A" w:rsidR="00373B3F" w:rsidRDefault="00373B3F" w:rsidP="00AE0604">
      <w:pPr>
        <w:pStyle w:val="a3"/>
        <w:shd w:val="clear" w:color="auto" w:fill="FFFFFF"/>
        <w:spacing w:before="0" w:beforeAutospacing="0" w:after="135" w:afterAutospacing="0"/>
        <w:rPr>
          <w:rFonts w:ascii="Helvetica" w:hAnsi="Helvetica" w:cs="Helvetica"/>
          <w:color w:val="333333"/>
          <w:sz w:val="20"/>
          <w:szCs w:val="20"/>
        </w:rPr>
      </w:pPr>
    </w:p>
    <w:p w14:paraId="71D4F614" w14:textId="77777777" w:rsidR="00373B3F" w:rsidRDefault="00373B3F" w:rsidP="00373B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1F15D8C" w14:textId="77777777" w:rsidR="00373B3F" w:rsidRDefault="00373B3F" w:rsidP="00373B3F">
      <w:pPr>
        <w:pStyle w:val="2"/>
      </w:pPr>
      <w:r>
        <w:t>Пропорциональное сжатие элементов </w:t>
      </w:r>
      <w:r>
        <w:rPr>
          <w:bCs/>
          <w:color w:val="999999"/>
          <w:sz w:val="37"/>
          <w:szCs w:val="37"/>
        </w:rPr>
        <w:t>[11/28]</w:t>
      </w:r>
    </w:p>
    <w:p w14:paraId="739E7622"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2126F1FC"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6E1E1F4B"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14A37CC8"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5EF6B3EF"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3961C944"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7730FB0"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142DD8EA"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5790231B" w14:textId="77777777" w:rsidR="00B04281" w:rsidRDefault="00B04281" w:rsidP="00B0428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9FAD81" w14:textId="77777777" w:rsidR="00B04281" w:rsidRDefault="00B04281" w:rsidP="00B04281">
      <w:pPr>
        <w:pStyle w:val="2"/>
      </w:pPr>
      <w:r>
        <w:t>Расчёт итогового размера с flex-shrink </w:t>
      </w:r>
      <w:r>
        <w:rPr>
          <w:bCs/>
          <w:color w:val="999999"/>
          <w:sz w:val="37"/>
          <w:szCs w:val="37"/>
        </w:rPr>
        <w:t>[12/28]</w:t>
      </w:r>
    </w:p>
    <w:p w14:paraId="3BD020E1"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3A8A2A9C"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61917877"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24C7463F"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BDEB0A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792B1735"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05263CBA"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26F45169"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05E3F89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15C3C133"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11D771EF"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113A9E57"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0D93225" w14:textId="693234A1"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4619F687"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p>
    <w:p w14:paraId="2FFB9F80" w14:textId="77777777" w:rsidR="0038757D" w:rsidRDefault="00B04281" w:rsidP="0038757D">
      <w:pPr>
        <w:pStyle w:val="2"/>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72099F7D" w14:textId="6D249882"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76387445"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6ED170A0"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73DAAA2D"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26BF6A86"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477FC0BB" w14:textId="77777777" w:rsidR="009E5D18" w:rsidRDefault="009E5D18" w:rsidP="009E5D18">
      <w:pPr>
        <w:pStyle w:val="2"/>
      </w:pPr>
      <w:r>
        <w:t>flex-shrink и min-width </w:t>
      </w:r>
      <w:r>
        <w:rPr>
          <w:bCs/>
          <w:color w:val="999999"/>
          <w:sz w:val="37"/>
          <w:szCs w:val="37"/>
        </w:rPr>
        <w:t>[13/28]</w:t>
      </w:r>
    </w:p>
    <w:p w14:paraId="0B11A7FB"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3F66027A"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3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4779E84C"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2AD18D9E" w14:textId="77777777" w:rsidR="009E5D18" w:rsidRDefault="009E5D18" w:rsidP="009E5D18">
      <w:pPr>
        <w:pStyle w:val="HTML0"/>
        <w:shd w:val="clear" w:color="auto" w:fill="F5F5F5"/>
        <w:wordWrap w:val="0"/>
        <w:spacing w:after="150" w:line="300" w:lineRule="atLeast"/>
        <w:rPr>
          <w:rFonts w:ascii="Consolas" w:hAnsi="Consolas"/>
          <w:color w:val="333333"/>
        </w:rPr>
      </w:pPr>
    </w:p>
    <w:p w14:paraId="4432B05A"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67A4513F" w14:textId="77777777" w:rsidR="009E5D18" w:rsidRDefault="009E5D18" w:rsidP="009E5D18">
      <w:pPr>
        <w:pStyle w:val="HTML0"/>
        <w:shd w:val="clear" w:color="auto" w:fill="F5F5F5"/>
        <w:wordWrap w:val="0"/>
        <w:spacing w:after="150" w:line="300" w:lineRule="atLeast"/>
        <w:rPr>
          <w:rFonts w:ascii="Consolas" w:hAnsi="Consolas"/>
          <w:color w:val="333333"/>
        </w:rPr>
      </w:pPr>
    </w:p>
    <w:p w14:paraId="25CDD4F3"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646F39CE"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1A097146" w14:textId="77777777" w:rsidR="009E5D18" w:rsidRDefault="009E5D18" w:rsidP="009E5D18">
      <w:pPr>
        <w:pStyle w:val="HTML0"/>
        <w:shd w:val="clear" w:color="auto" w:fill="F5F5F5"/>
        <w:wordWrap w:val="0"/>
        <w:spacing w:after="150" w:line="300" w:lineRule="atLeast"/>
        <w:rPr>
          <w:rFonts w:ascii="Consolas" w:hAnsi="Consolas"/>
          <w:color w:val="333333"/>
        </w:rPr>
      </w:pPr>
    </w:p>
    <w:p w14:paraId="774B514F"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1F7B3D76"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55F191C9"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2F72B585"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5EAA7F90"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2846C424" w14:textId="263828F6" w:rsidR="00373B3F" w:rsidRPr="00A00E7C" w:rsidRDefault="009E5D18"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sidR="00723B17">
        <w:rPr>
          <w:noProof/>
        </w:rPr>
        <w:drawing>
          <wp:inline distT="0" distB="0" distL="0" distR="0" wp14:anchorId="391C9649" wp14:editId="56E58B7B">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4F32EA55" w14:textId="77777777" w:rsidR="00BB496B" w:rsidRDefault="00BB496B" w:rsidP="00BB496B">
      <w:pPr>
        <w:pStyle w:val="2"/>
      </w:pPr>
      <w:r>
        <w:t>Сокращённое свойство flex </w:t>
      </w:r>
      <w:r>
        <w:rPr>
          <w:bCs/>
          <w:color w:val="999999"/>
          <w:sz w:val="37"/>
          <w:szCs w:val="37"/>
        </w:rPr>
        <w:t>[15/28]</w:t>
      </w:r>
    </w:p>
    <w:p w14:paraId="6F549EB6"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1C59922C"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334964B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21AAC729"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2FA7263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3A720045"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p>
    <w:p w14:paraId="42812D4F"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70B40C2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46436047"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21D1667A"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79551243"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4FAA7A2B"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5A1D97C4"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3C54135E"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0077DCD6"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115FAF7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1EDC65FE"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084191DD" w14:textId="77777777" w:rsidR="00BB496B" w:rsidRDefault="00BB496B" w:rsidP="00BB496B">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3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85792D"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56DF323C" w14:textId="77777777" w:rsidR="00A00E7C" w:rsidRDefault="00A00E7C" w:rsidP="00A00E7C">
      <w:pPr>
        <w:pStyle w:val="2"/>
      </w:pPr>
      <w:r>
        <w:lastRenderedPageBreak/>
        <w:t>Многострочный флекс-контейнер и flex-shrink </w:t>
      </w:r>
      <w:r>
        <w:rPr>
          <w:bCs/>
          <w:color w:val="999999"/>
          <w:sz w:val="37"/>
          <w:szCs w:val="37"/>
        </w:rPr>
        <w:t>[16/28]</w:t>
      </w:r>
    </w:p>
    <w:p w14:paraId="4B96FC64"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7A5D64F0"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6BF63881"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5FE2ADA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65250C55" w14:textId="4002C657" w:rsidR="00BB496B" w:rsidRDefault="00A00E7C" w:rsidP="00BB496B">
      <w:pPr>
        <w:rPr>
          <w:lang w:val="en-US"/>
        </w:rPr>
      </w:pPr>
      <w:r>
        <w:rPr>
          <w:noProof/>
          <w:lang w:eastAsia="ru-RU"/>
        </w:rPr>
        <w:drawing>
          <wp:inline distT="0" distB="0" distL="0" distR="0" wp14:anchorId="457FCF6C" wp14:editId="3D338512">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0425" cy="3074748"/>
                    </a:xfrm>
                    <a:prstGeom prst="rect">
                      <a:avLst/>
                    </a:prstGeom>
                  </pic:spPr>
                </pic:pic>
              </a:graphicData>
            </a:graphic>
          </wp:inline>
        </w:drawing>
      </w:r>
    </w:p>
    <w:p w14:paraId="5D631325" w14:textId="77777777" w:rsidR="00A00E7C" w:rsidRDefault="00A00E7C" w:rsidP="00A00E7C">
      <w:pPr>
        <w:pStyle w:val="2"/>
      </w:pPr>
      <w:r>
        <w:t>Многострочный флекс-контейнер и flex-grow </w:t>
      </w:r>
      <w:r>
        <w:rPr>
          <w:bCs/>
          <w:color w:val="999999"/>
          <w:sz w:val="37"/>
          <w:szCs w:val="37"/>
        </w:rPr>
        <w:t>[17/28]</w:t>
      </w:r>
    </w:p>
    <w:p w14:paraId="3CE256B2"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5224C5D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7C71835"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41DE93DA" w14:textId="77777777" w:rsidR="00F76819" w:rsidRPr="00F76819" w:rsidRDefault="00F76819" w:rsidP="00F76819">
      <w:pPr>
        <w:pStyle w:val="2"/>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12DAF2B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749DBB6E"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622C553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7C84D834" w14:textId="78DF8F30" w:rsidR="00A00E7C" w:rsidRDefault="00F76819" w:rsidP="00BB496B">
      <w:pPr>
        <w:rPr>
          <w:lang w:val="en-US"/>
        </w:rPr>
      </w:pPr>
      <w:r>
        <w:rPr>
          <w:noProof/>
          <w:lang w:eastAsia="ru-RU"/>
        </w:rPr>
        <w:lastRenderedPageBreak/>
        <w:drawing>
          <wp:inline distT="0" distB="0" distL="0" distR="0" wp14:anchorId="33852D12" wp14:editId="3640237E">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0425" cy="3156905"/>
                    </a:xfrm>
                    <a:prstGeom prst="rect">
                      <a:avLst/>
                    </a:prstGeom>
                  </pic:spPr>
                </pic:pic>
              </a:graphicData>
            </a:graphic>
          </wp:inline>
        </w:drawing>
      </w:r>
    </w:p>
    <w:p w14:paraId="15A55F19" w14:textId="77777777" w:rsidR="00F76819" w:rsidRDefault="00F76819" w:rsidP="00F76819">
      <w:pPr>
        <w:pStyle w:val="2"/>
      </w:pPr>
      <w:r>
        <w:t>Заголовок с описанием на флексбоксах </w:t>
      </w:r>
      <w:r>
        <w:rPr>
          <w:bCs/>
          <w:color w:val="999999"/>
          <w:sz w:val="37"/>
          <w:szCs w:val="37"/>
        </w:rPr>
        <w:t>[19/28]</w:t>
      </w:r>
    </w:p>
    <w:p w14:paraId="043DF07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573EC96A"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1EC1CC9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BD2719C"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235D1C5B"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61588C1"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40D2D711"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7391908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32624D5B"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003E6C7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559E6F17" w14:textId="588CC8E7" w:rsidR="00F76819" w:rsidRDefault="003470A9" w:rsidP="00BB496B">
      <w:pPr>
        <w:rPr>
          <w:lang w:val="en-US"/>
        </w:rPr>
      </w:pPr>
      <w:r>
        <w:rPr>
          <w:noProof/>
          <w:lang w:eastAsia="ru-RU"/>
        </w:rPr>
        <w:lastRenderedPageBreak/>
        <w:drawing>
          <wp:inline distT="0" distB="0" distL="0" distR="0" wp14:anchorId="2C043AA8" wp14:editId="03C3A706">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0425" cy="3165488"/>
                    </a:xfrm>
                    <a:prstGeom prst="rect">
                      <a:avLst/>
                    </a:prstGeom>
                  </pic:spPr>
                </pic:pic>
              </a:graphicData>
            </a:graphic>
          </wp:inline>
        </w:drawing>
      </w:r>
    </w:p>
    <w:p w14:paraId="3925E55F" w14:textId="77777777" w:rsidR="003470A9" w:rsidRDefault="003470A9" w:rsidP="003470A9">
      <w:pPr>
        <w:pStyle w:val="2"/>
      </w:pPr>
      <w:r>
        <w:t>«Гибкое» меню с переполнением </w:t>
      </w:r>
      <w:r>
        <w:rPr>
          <w:bCs/>
          <w:color w:val="999999"/>
          <w:sz w:val="37"/>
          <w:szCs w:val="37"/>
        </w:rPr>
        <w:t>[21/28]</w:t>
      </w:r>
    </w:p>
    <w:p w14:paraId="7DDD4C98"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3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2DD05051"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BA5F8E3"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49DE8E"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03EB39A5" w14:textId="7FB83E8A" w:rsidR="003470A9" w:rsidRDefault="00231DE3" w:rsidP="00BB496B">
      <w:pPr>
        <w:rPr>
          <w:lang w:val="en-US"/>
        </w:rPr>
      </w:pPr>
      <w:r>
        <w:rPr>
          <w:noProof/>
          <w:lang w:eastAsia="ru-RU"/>
        </w:rPr>
        <w:drawing>
          <wp:inline distT="0" distB="0" distL="0" distR="0" wp14:anchorId="5A442E31" wp14:editId="4345D99C">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0425" cy="3069230"/>
                    </a:xfrm>
                    <a:prstGeom prst="rect">
                      <a:avLst/>
                    </a:prstGeom>
                  </pic:spPr>
                </pic:pic>
              </a:graphicData>
            </a:graphic>
          </wp:inline>
        </w:drawing>
      </w:r>
    </w:p>
    <w:p w14:paraId="79F54AC4" w14:textId="77777777" w:rsidR="00C91FB7" w:rsidRDefault="00C91FB7" w:rsidP="00C91FB7">
      <w:pPr>
        <w:pStyle w:val="2"/>
      </w:pPr>
      <w:r>
        <w:t>«Гибкое» меню с переполнением, часть 2 </w:t>
      </w:r>
      <w:r>
        <w:rPr>
          <w:bCs/>
          <w:color w:val="999999"/>
          <w:sz w:val="37"/>
          <w:szCs w:val="37"/>
        </w:rPr>
        <w:t>[22/28]</w:t>
      </w:r>
    </w:p>
    <w:p w14:paraId="52424CB8"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54861113"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69BA04B8" w14:textId="2F6BCEC3" w:rsidR="00231DE3" w:rsidRDefault="00CA67E3" w:rsidP="00BB496B">
      <w:pPr>
        <w:rPr>
          <w:lang w:val="en-US"/>
        </w:rPr>
      </w:pPr>
      <w:r>
        <w:rPr>
          <w:noProof/>
          <w:lang w:eastAsia="ru-RU"/>
        </w:rPr>
        <w:lastRenderedPageBreak/>
        <w:drawing>
          <wp:inline distT="0" distB="0" distL="0" distR="0" wp14:anchorId="55E7CE27" wp14:editId="6AC9B836">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0425" cy="3181429"/>
                    </a:xfrm>
                    <a:prstGeom prst="rect">
                      <a:avLst/>
                    </a:prstGeom>
                  </pic:spPr>
                </pic:pic>
              </a:graphicData>
            </a:graphic>
          </wp:inline>
        </w:drawing>
      </w:r>
    </w:p>
    <w:p w14:paraId="0695C1E3" w14:textId="77777777" w:rsidR="00CA67E3" w:rsidRDefault="00CA67E3" w:rsidP="00CA67E3">
      <w:pPr>
        <w:pStyle w:val="2"/>
      </w:pPr>
      <w:r>
        <w:t>Поля ввода с динамической шириной </w:t>
      </w:r>
      <w:r>
        <w:rPr>
          <w:bCs/>
          <w:color w:val="999999"/>
          <w:sz w:val="37"/>
          <w:szCs w:val="37"/>
        </w:rPr>
        <w:t>[23/28]</w:t>
      </w:r>
    </w:p>
    <w:p w14:paraId="3A3BD5EA"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248A518B"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9670BAC"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137BEF2"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42A50E40"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512079E7"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65F165C9"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8DACC2C"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CD7B35C" w14:textId="77777777" w:rsidR="00CA67E3" w:rsidRDefault="00CA67E3" w:rsidP="00CA67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7A08C887" w14:textId="77777777" w:rsidR="00CA67E3" w:rsidRDefault="00CA67E3" w:rsidP="00CA67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F837E3B" w14:textId="77777777" w:rsidR="00603AE3" w:rsidRDefault="00603AE3" w:rsidP="00603AE3">
      <w:pPr>
        <w:pStyle w:val="2"/>
      </w:pPr>
      <w:r>
        <w:t>Поля ввода с динамической шириной </w:t>
      </w:r>
      <w:r>
        <w:rPr>
          <w:bCs/>
          <w:color w:val="999999"/>
          <w:sz w:val="37"/>
          <w:szCs w:val="37"/>
        </w:rPr>
        <w:t>[23/28]</w:t>
      </w:r>
    </w:p>
    <w:p w14:paraId="028E8CE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1C144BA"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5E766B3D"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7FFCE191"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36672C9"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2C4E4D4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52F788D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D49771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066ACF81" w14:textId="77777777" w:rsidR="00603AE3" w:rsidRDefault="00603AE3" w:rsidP="00603A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4AA73E09"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0D03C5A0"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3960DB44" wp14:editId="53C8847D">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0425" cy="3500120"/>
                    </a:xfrm>
                    <a:prstGeom prst="rect">
                      <a:avLst/>
                    </a:prstGeom>
                  </pic:spPr>
                </pic:pic>
              </a:graphicData>
            </a:graphic>
          </wp:inline>
        </w:drawing>
      </w:r>
    </w:p>
    <w:p w14:paraId="64C1433F" w14:textId="77777777" w:rsidR="00603AE3" w:rsidRDefault="00603AE3" w:rsidP="00603AE3">
      <w:pPr>
        <w:pStyle w:val="2"/>
      </w:pPr>
      <w:r>
        <w:t>Карточка курса </w:t>
      </w:r>
      <w:r>
        <w:rPr>
          <w:bCs/>
          <w:color w:val="999999"/>
          <w:sz w:val="37"/>
          <w:szCs w:val="37"/>
        </w:rPr>
        <w:t>[24/28]</w:t>
      </w:r>
    </w:p>
    <w:p w14:paraId="653DA39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08BA0B03"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644531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4D7C894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3DAC35C6" w14:textId="77777777" w:rsidR="00603AE3" w:rsidRDefault="00603AE3" w:rsidP="00603AE3">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1297CEDD" w14:textId="77777777" w:rsidR="00603AE3" w:rsidRPr="00FB1904" w:rsidRDefault="00603AE3" w:rsidP="00603AE3">
      <w:pPr>
        <w:rPr>
          <w:lang w:val="en-US"/>
        </w:rPr>
      </w:pPr>
      <w:r w:rsidRPr="00FB1904">
        <w:rPr>
          <w:lang w:val="en-US"/>
        </w:rPr>
        <w:t>&lt;!DOCTYPE html&gt;</w:t>
      </w:r>
    </w:p>
    <w:p w14:paraId="64E7B745" w14:textId="77777777" w:rsidR="00603AE3" w:rsidRPr="00FB1904" w:rsidRDefault="00603AE3" w:rsidP="00603AE3">
      <w:pPr>
        <w:rPr>
          <w:lang w:val="en-US"/>
        </w:rPr>
      </w:pPr>
      <w:r w:rsidRPr="00FB1904">
        <w:rPr>
          <w:lang w:val="en-US"/>
        </w:rPr>
        <w:t>&lt;html lang="ru"&gt;</w:t>
      </w:r>
    </w:p>
    <w:p w14:paraId="286EBABE" w14:textId="77777777" w:rsidR="00603AE3" w:rsidRPr="00FB1904" w:rsidRDefault="00603AE3" w:rsidP="00603AE3">
      <w:pPr>
        <w:rPr>
          <w:lang w:val="en-US"/>
        </w:rPr>
      </w:pPr>
      <w:r w:rsidRPr="00FB1904">
        <w:rPr>
          <w:lang w:val="en-US"/>
        </w:rPr>
        <w:t xml:space="preserve">    &lt;head&gt;</w:t>
      </w:r>
    </w:p>
    <w:p w14:paraId="3AFEDB59" w14:textId="77777777" w:rsidR="00603AE3" w:rsidRPr="00FB1904" w:rsidRDefault="00603AE3" w:rsidP="00603AE3">
      <w:pPr>
        <w:rPr>
          <w:lang w:val="en-US"/>
        </w:rPr>
      </w:pPr>
      <w:r w:rsidRPr="00FB1904">
        <w:rPr>
          <w:lang w:val="en-US"/>
        </w:rPr>
        <w:t xml:space="preserve">        &lt;meta charset="utf-8"&gt;</w:t>
      </w:r>
    </w:p>
    <w:p w14:paraId="5E31B461" w14:textId="77777777" w:rsidR="00603AE3" w:rsidRPr="00FB1904" w:rsidRDefault="00603AE3" w:rsidP="00603AE3">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33E1DF48" w14:textId="77777777" w:rsidR="00603AE3" w:rsidRPr="00FB1904" w:rsidRDefault="00603AE3" w:rsidP="00603AE3">
      <w:pPr>
        <w:rPr>
          <w:lang w:val="en-US"/>
        </w:rPr>
      </w:pPr>
      <w:r w:rsidRPr="00FB1904">
        <w:rPr>
          <w:lang w:val="en-US"/>
        </w:rPr>
        <w:t xml:space="preserve">        &lt;base href="/assets/course113/"&gt;</w:t>
      </w:r>
    </w:p>
    <w:p w14:paraId="7B3F9229" w14:textId="77777777" w:rsidR="00603AE3" w:rsidRPr="00FB1904" w:rsidRDefault="00603AE3" w:rsidP="00603AE3">
      <w:pPr>
        <w:rPr>
          <w:lang w:val="en-US"/>
        </w:rPr>
      </w:pPr>
      <w:r w:rsidRPr="00FB1904">
        <w:rPr>
          <w:lang w:val="en-US"/>
        </w:rPr>
        <w:t xml:space="preserve">        &lt;link href="style.css" rel="stylesheet"&gt;</w:t>
      </w:r>
    </w:p>
    <w:p w14:paraId="50D73A43" w14:textId="77777777" w:rsidR="00603AE3" w:rsidRPr="00FB1904" w:rsidRDefault="00603AE3" w:rsidP="00603AE3">
      <w:pPr>
        <w:rPr>
          <w:lang w:val="en-US"/>
        </w:rPr>
      </w:pPr>
      <w:r w:rsidRPr="00FB1904">
        <w:rPr>
          <w:lang w:val="en-US"/>
        </w:rPr>
        <w:t xml:space="preserve">        &lt;link href="course.css" rel="stylesheet"&gt;</w:t>
      </w:r>
    </w:p>
    <w:p w14:paraId="6BE2F07B" w14:textId="77777777" w:rsidR="00603AE3" w:rsidRPr="00FB1904" w:rsidRDefault="00603AE3" w:rsidP="00603AE3">
      <w:pPr>
        <w:rPr>
          <w:lang w:val="en-US"/>
        </w:rPr>
      </w:pPr>
      <w:r w:rsidRPr="00FB1904">
        <w:rPr>
          <w:lang w:val="en-US"/>
        </w:rPr>
        <w:lastRenderedPageBreak/>
        <w:t xml:space="preserve">    &lt;/head&gt;</w:t>
      </w:r>
    </w:p>
    <w:p w14:paraId="7C309E35" w14:textId="77777777" w:rsidR="00603AE3" w:rsidRPr="00FB1904" w:rsidRDefault="00603AE3" w:rsidP="00603AE3">
      <w:pPr>
        <w:rPr>
          <w:lang w:val="en-US"/>
        </w:rPr>
      </w:pPr>
      <w:r w:rsidRPr="00FB1904">
        <w:rPr>
          <w:lang w:val="en-US"/>
        </w:rPr>
        <w:t xml:space="preserve">    &lt;body class="subtle"&gt;</w:t>
      </w:r>
    </w:p>
    <w:p w14:paraId="70325D73" w14:textId="77777777" w:rsidR="00603AE3" w:rsidRPr="00FB1904" w:rsidRDefault="00603AE3" w:rsidP="00603AE3">
      <w:pPr>
        <w:rPr>
          <w:lang w:val="en-US"/>
        </w:rPr>
      </w:pPr>
      <w:r w:rsidRPr="00FB1904">
        <w:rPr>
          <w:lang w:val="en-US"/>
        </w:rPr>
        <w:t xml:space="preserve">        &lt;section class="cards"&gt;</w:t>
      </w:r>
    </w:p>
    <w:p w14:paraId="5737EAE7" w14:textId="77777777" w:rsidR="00603AE3" w:rsidRPr="00FB1904" w:rsidRDefault="00603AE3" w:rsidP="00603AE3">
      <w:pPr>
        <w:rPr>
          <w:lang w:val="en-US"/>
        </w:rPr>
      </w:pPr>
      <w:r w:rsidRPr="00FB1904">
        <w:rPr>
          <w:lang w:val="en-US"/>
        </w:rPr>
        <w:t xml:space="preserve">            &lt;article class="card"&gt;</w:t>
      </w:r>
    </w:p>
    <w:p w14:paraId="173B8FF0" w14:textId="77777777" w:rsidR="00603AE3" w:rsidRPr="00FB1904" w:rsidRDefault="00603AE3" w:rsidP="00603AE3">
      <w:pPr>
        <w:rPr>
          <w:lang w:val="en-US"/>
        </w:rPr>
      </w:pPr>
      <w:r w:rsidRPr="00FB1904">
        <w:rPr>
          <w:lang w:val="en-US"/>
        </w:rPr>
        <w:t xml:space="preserve">                &lt;h1 class="card-heading"&gt;2D-</w:t>
      </w:r>
      <w:r>
        <w:t>трансформации</w:t>
      </w:r>
      <w:r w:rsidRPr="00FB1904">
        <w:rPr>
          <w:lang w:val="en-US"/>
        </w:rPr>
        <w:t>&lt;/h1&gt;</w:t>
      </w:r>
    </w:p>
    <w:p w14:paraId="630DB2DE" w14:textId="77777777" w:rsidR="00603AE3" w:rsidRPr="00FB1904" w:rsidRDefault="00603AE3" w:rsidP="00603AE3">
      <w:pPr>
        <w:rPr>
          <w:lang w:val="en-US"/>
        </w:rPr>
      </w:pPr>
      <w:r w:rsidRPr="00FB1904">
        <w:rPr>
          <w:lang w:val="en-US"/>
        </w:rPr>
        <w:t xml:space="preserve">                &lt;div class="card-meta"&gt;</w:t>
      </w:r>
    </w:p>
    <w:p w14:paraId="1F93CFD5" w14:textId="77777777" w:rsidR="00603AE3" w:rsidRPr="00FB1904" w:rsidRDefault="00603AE3" w:rsidP="00603AE3">
      <w:pPr>
        <w:rPr>
          <w:lang w:val="en-US"/>
        </w:rPr>
      </w:pPr>
      <w:r w:rsidRPr="00FB1904">
        <w:rPr>
          <w:lang w:val="en-US"/>
        </w:rPr>
        <w:t xml:space="preserve">                    &lt;div class="card-category"&gt;</w:t>
      </w:r>
    </w:p>
    <w:p w14:paraId="0498E869" w14:textId="77777777" w:rsidR="00603AE3" w:rsidRPr="00FB1904" w:rsidRDefault="00603AE3" w:rsidP="00603AE3">
      <w:pPr>
        <w:rPr>
          <w:lang w:val="en-US"/>
        </w:rPr>
      </w:pPr>
      <w:r w:rsidRPr="00FB1904">
        <w:rPr>
          <w:lang w:val="en-US"/>
        </w:rPr>
        <w:t xml:space="preserve">                        &lt;span class="card-icon icon-tag"&gt;</w:t>
      </w:r>
      <w:r>
        <w:t>Категория</w:t>
      </w:r>
      <w:r w:rsidRPr="00FB1904">
        <w:rPr>
          <w:lang w:val="en-US"/>
        </w:rPr>
        <w:t>: &lt;/span&gt;</w:t>
      </w:r>
    </w:p>
    <w:p w14:paraId="7918C94D" w14:textId="77777777" w:rsidR="00603AE3" w:rsidRPr="00FB1904" w:rsidRDefault="00603AE3" w:rsidP="00603AE3">
      <w:pPr>
        <w:rPr>
          <w:lang w:val="en-US"/>
        </w:rPr>
      </w:pPr>
      <w:r w:rsidRPr="00FB1904">
        <w:rPr>
          <w:lang w:val="en-US"/>
        </w:rPr>
        <w:t xml:space="preserve">                        &lt;span&gt;HTML, CSS&lt;/span&gt;</w:t>
      </w:r>
    </w:p>
    <w:p w14:paraId="46EF81EA" w14:textId="77777777" w:rsidR="00603AE3" w:rsidRPr="00FB1904" w:rsidRDefault="00603AE3" w:rsidP="00603AE3">
      <w:pPr>
        <w:rPr>
          <w:lang w:val="en-US"/>
        </w:rPr>
      </w:pPr>
      <w:r w:rsidRPr="00FB1904">
        <w:rPr>
          <w:lang w:val="en-US"/>
        </w:rPr>
        <w:t xml:space="preserve">                    &lt;/div&gt;</w:t>
      </w:r>
    </w:p>
    <w:p w14:paraId="6D57BA0F" w14:textId="77777777" w:rsidR="00603AE3" w:rsidRPr="00FB1904" w:rsidRDefault="00603AE3" w:rsidP="00603AE3">
      <w:pPr>
        <w:rPr>
          <w:lang w:val="en-US"/>
        </w:rPr>
      </w:pPr>
      <w:r w:rsidRPr="00FB1904">
        <w:rPr>
          <w:lang w:val="en-US"/>
        </w:rPr>
        <w:t xml:space="preserve">                    &lt;div class="card-duration"&gt;</w:t>
      </w:r>
    </w:p>
    <w:p w14:paraId="5989B94C" w14:textId="77777777" w:rsidR="00603AE3" w:rsidRPr="00FB1904" w:rsidRDefault="00603AE3" w:rsidP="00603AE3">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13968F86" w14:textId="77777777" w:rsidR="00603AE3" w:rsidRPr="00FB1904" w:rsidRDefault="00603AE3" w:rsidP="00603AE3">
      <w:pPr>
        <w:rPr>
          <w:lang w:val="en-US"/>
        </w:rPr>
      </w:pPr>
      <w:r w:rsidRPr="00FB1904">
        <w:rPr>
          <w:lang w:val="en-US"/>
        </w:rPr>
        <w:t xml:space="preserve">                        &lt;span&gt;2 </w:t>
      </w:r>
      <w:r>
        <w:t>часа</w:t>
      </w:r>
      <w:r w:rsidRPr="00FB1904">
        <w:rPr>
          <w:lang w:val="en-US"/>
        </w:rPr>
        <w:t>&lt;/span&gt;</w:t>
      </w:r>
    </w:p>
    <w:p w14:paraId="120CC546" w14:textId="77777777" w:rsidR="00603AE3" w:rsidRPr="00FB1904" w:rsidRDefault="00603AE3" w:rsidP="00603AE3">
      <w:pPr>
        <w:rPr>
          <w:lang w:val="en-US"/>
        </w:rPr>
      </w:pPr>
      <w:r w:rsidRPr="00FB1904">
        <w:rPr>
          <w:lang w:val="en-US"/>
        </w:rPr>
        <w:t xml:space="preserve">                    &lt;/div&gt;</w:t>
      </w:r>
    </w:p>
    <w:p w14:paraId="0EF8CDBF" w14:textId="77777777" w:rsidR="00603AE3" w:rsidRPr="00FB1904" w:rsidRDefault="00603AE3" w:rsidP="00603AE3">
      <w:pPr>
        <w:rPr>
          <w:lang w:val="en-US"/>
        </w:rPr>
      </w:pPr>
      <w:r w:rsidRPr="00FB1904">
        <w:rPr>
          <w:lang w:val="en-US"/>
        </w:rPr>
        <w:t xml:space="preserve">                &lt;/div&gt;</w:t>
      </w:r>
    </w:p>
    <w:p w14:paraId="79F9DE84" w14:textId="77777777" w:rsidR="00603AE3" w:rsidRPr="00FB1904" w:rsidRDefault="00603AE3" w:rsidP="00603AE3">
      <w:pPr>
        <w:rPr>
          <w:lang w:val="en-US"/>
        </w:rPr>
      </w:pPr>
      <w:r w:rsidRPr="00FB1904">
        <w:rPr>
          <w:lang w:val="en-US"/>
        </w:rPr>
        <w:t xml:space="preserve">                &lt;div class="card-content"&gt;</w:t>
      </w:r>
    </w:p>
    <w:p w14:paraId="01DA6EC2" w14:textId="77777777" w:rsidR="00603AE3" w:rsidRPr="00FB1904" w:rsidRDefault="00603AE3" w:rsidP="00603AE3">
      <w:pPr>
        <w:rPr>
          <w:lang w:val="en-US"/>
        </w:rPr>
      </w:pPr>
      <w:r w:rsidRPr="00FB1904">
        <w:rPr>
          <w:lang w:val="en-US"/>
        </w:rPr>
        <w:t xml:space="preserve">                    &lt;figure class="card-figure"&gt;</w:t>
      </w:r>
    </w:p>
    <w:p w14:paraId="33D7C53F" w14:textId="77777777" w:rsidR="00603AE3" w:rsidRPr="00FB1904" w:rsidRDefault="00603AE3" w:rsidP="00603AE3">
      <w:pPr>
        <w:rPr>
          <w:lang w:val="en-US"/>
        </w:rPr>
      </w:pPr>
      <w:r w:rsidRPr="00FB1904">
        <w:rPr>
          <w:lang w:val="en-US"/>
        </w:rPr>
        <w:t xml:space="preserve">                        &lt;img src="img/course-2.png" alt="</w:t>
      </w:r>
      <w:r>
        <w:t>Кекс</w:t>
      </w:r>
      <w:r w:rsidRPr="00FB1904">
        <w:rPr>
          <w:lang w:val="en-US"/>
        </w:rPr>
        <w:t>" class="card-img"&gt;</w:t>
      </w:r>
    </w:p>
    <w:p w14:paraId="77B6C146" w14:textId="77777777" w:rsidR="00603AE3" w:rsidRDefault="00603AE3" w:rsidP="00603AE3">
      <w:r w:rsidRPr="00FB1904">
        <w:rPr>
          <w:lang w:val="en-US"/>
        </w:rPr>
        <w:t xml:space="preserve">                        </w:t>
      </w:r>
      <w:r>
        <w:t>&lt;figcaption&gt;</w:t>
      </w:r>
    </w:p>
    <w:p w14:paraId="3921A4E6" w14:textId="77777777" w:rsidR="00603AE3" w:rsidRDefault="00603AE3" w:rsidP="00603AE3">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5ABFD8CE" w14:textId="77777777" w:rsidR="00603AE3" w:rsidRPr="00FB1904" w:rsidRDefault="00603AE3" w:rsidP="00603AE3">
      <w:pPr>
        <w:rPr>
          <w:lang w:val="en-US"/>
        </w:rPr>
      </w:pPr>
      <w:r>
        <w:t xml:space="preserve">                        </w:t>
      </w:r>
      <w:r w:rsidRPr="00FB1904">
        <w:rPr>
          <w:lang w:val="en-US"/>
        </w:rPr>
        <w:t>&lt;/figcaption&gt;</w:t>
      </w:r>
    </w:p>
    <w:p w14:paraId="0CED3B18" w14:textId="77777777" w:rsidR="00603AE3" w:rsidRPr="00FB1904" w:rsidRDefault="00603AE3" w:rsidP="00603AE3">
      <w:pPr>
        <w:rPr>
          <w:lang w:val="en-US"/>
        </w:rPr>
      </w:pPr>
      <w:r w:rsidRPr="00FB1904">
        <w:rPr>
          <w:lang w:val="en-US"/>
        </w:rPr>
        <w:t xml:space="preserve">                        &lt;/figure&gt;</w:t>
      </w:r>
    </w:p>
    <w:p w14:paraId="0400BC8C" w14:textId="77777777" w:rsidR="00603AE3" w:rsidRPr="00FB1904" w:rsidRDefault="00603AE3" w:rsidP="00603AE3">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2B4DFC82" w14:textId="77777777" w:rsidR="00603AE3" w:rsidRPr="00FB1904" w:rsidRDefault="00603AE3" w:rsidP="00603AE3">
      <w:pPr>
        <w:rPr>
          <w:lang w:val="en-US"/>
        </w:rPr>
      </w:pPr>
      <w:r w:rsidRPr="00FB1904">
        <w:rPr>
          <w:lang w:val="en-US"/>
        </w:rPr>
        <w:t xml:space="preserve">                &lt;/div&gt;</w:t>
      </w:r>
    </w:p>
    <w:p w14:paraId="69DCE329" w14:textId="77777777" w:rsidR="00603AE3" w:rsidRPr="00FB1904" w:rsidRDefault="00603AE3" w:rsidP="00603AE3">
      <w:pPr>
        <w:rPr>
          <w:lang w:val="en-US"/>
        </w:rPr>
      </w:pPr>
      <w:r w:rsidRPr="00FB1904">
        <w:rPr>
          <w:lang w:val="en-US"/>
        </w:rPr>
        <w:t xml:space="preserve">            &lt;/article&gt;</w:t>
      </w:r>
    </w:p>
    <w:p w14:paraId="5A03973A" w14:textId="77777777" w:rsidR="00603AE3" w:rsidRPr="00FB1904" w:rsidRDefault="00603AE3" w:rsidP="00603AE3">
      <w:pPr>
        <w:rPr>
          <w:lang w:val="en-US"/>
        </w:rPr>
      </w:pPr>
      <w:r w:rsidRPr="00FB1904">
        <w:rPr>
          <w:lang w:val="en-US"/>
        </w:rPr>
        <w:t xml:space="preserve">        &lt;/section&gt;</w:t>
      </w:r>
    </w:p>
    <w:p w14:paraId="56CD6529" w14:textId="77777777" w:rsidR="00603AE3" w:rsidRPr="00FB1904" w:rsidRDefault="00603AE3" w:rsidP="00603AE3">
      <w:pPr>
        <w:rPr>
          <w:lang w:val="en-US"/>
        </w:rPr>
      </w:pPr>
      <w:r w:rsidRPr="00FB1904">
        <w:rPr>
          <w:lang w:val="en-US"/>
        </w:rPr>
        <w:t xml:space="preserve">    &lt;/body&gt;</w:t>
      </w:r>
    </w:p>
    <w:p w14:paraId="20AEAE9D" w14:textId="77777777" w:rsidR="00603AE3" w:rsidRDefault="00603AE3" w:rsidP="00603AE3">
      <w:pPr>
        <w:rPr>
          <w:lang w:val="en-US"/>
        </w:rPr>
      </w:pPr>
      <w:r w:rsidRPr="00FB1904">
        <w:rPr>
          <w:lang w:val="en-US"/>
        </w:rPr>
        <w:t>&lt;/html&gt;</w:t>
      </w:r>
    </w:p>
    <w:p w14:paraId="686D72E8" w14:textId="77777777" w:rsidR="00603AE3" w:rsidRDefault="00603AE3" w:rsidP="00603AE3">
      <w:pPr>
        <w:rPr>
          <w:lang w:val="en-US"/>
        </w:rPr>
      </w:pPr>
    </w:p>
    <w:p w14:paraId="49DE1F1F" w14:textId="77777777" w:rsidR="00603AE3" w:rsidRDefault="00603AE3" w:rsidP="00603AE3">
      <w:pPr>
        <w:rPr>
          <w:lang w:val="en-US"/>
        </w:rPr>
      </w:pPr>
      <w:r w:rsidRPr="00FB1904">
        <w:rPr>
          <w:noProof/>
          <w:lang w:eastAsia="ru-RU"/>
        </w:rPr>
        <w:drawing>
          <wp:inline distT="0" distB="0" distL="0" distR="0" wp14:anchorId="4E8F9683" wp14:editId="758DF707">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0425" cy="3421380"/>
                    </a:xfrm>
                    <a:prstGeom prst="rect">
                      <a:avLst/>
                    </a:prstGeom>
                  </pic:spPr>
                </pic:pic>
              </a:graphicData>
            </a:graphic>
          </wp:inline>
        </w:drawing>
      </w:r>
    </w:p>
    <w:p w14:paraId="695CD73A" w14:textId="77777777" w:rsidR="00603AE3" w:rsidRDefault="00603AE3" w:rsidP="00603AE3">
      <w:pPr>
        <w:rPr>
          <w:lang w:val="en-US"/>
        </w:rPr>
      </w:pPr>
    </w:p>
    <w:p w14:paraId="29B9CCA6" w14:textId="77777777" w:rsidR="00603AE3" w:rsidRDefault="00603AE3" w:rsidP="00603AE3">
      <w:pPr>
        <w:rPr>
          <w:lang w:val="en-US"/>
        </w:rPr>
      </w:pPr>
    </w:p>
    <w:p w14:paraId="57ECCA74" w14:textId="77777777" w:rsidR="00603AE3" w:rsidRDefault="00603AE3" w:rsidP="00603AE3">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21FAF4A" w14:textId="77777777" w:rsidR="00603AE3" w:rsidRDefault="00603AE3" w:rsidP="00603AE3">
      <w:pPr>
        <w:pStyle w:val="2"/>
      </w:pPr>
      <w:r>
        <w:t>Карточка курса, часть 2 </w:t>
      </w:r>
      <w:r>
        <w:rPr>
          <w:bCs/>
          <w:color w:val="999999"/>
          <w:sz w:val="37"/>
          <w:szCs w:val="37"/>
        </w:rPr>
        <w:t>[25/28]</w:t>
      </w:r>
    </w:p>
    <w:p w14:paraId="049479FC"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4F1872B1"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77F4C85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04B69BDC" w14:textId="77777777" w:rsidR="00603AE3" w:rsidRDefault="00603AE3" w:rsidP="00603AE3">
      <w:r w:rsidRPr="00C67548">
        <w:rPr>
          <w:noProof/>
          <w:lang w:eastAsia="ru-RU"/>
        </w:rPr>
        <w:lastRenderedPageBreak/>
        <w:drawing>
          <wp:inline distT="0" distB="0" distL="0" distR="0" wp14:anchorId="624AC6C5" wp14:editId="69B85DE3">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0425" cy="3491865"/>
                    </a:xfrm>
                    <a:prstGeom prst="rect">
                      <a:avLst/>
                    </a:prstGeom>
                  </pic:spPr>
                </pic:pic>
              </a:graphicData>
            </a:graphic>
          </wp:inline>
        </w:drawing>
      </w:r>
    </w:p>
    <w:p w14:paraId="6C85E9E9" w14:textId="77777777" w:rsidR="00603AE3" w:rsidRDefault="00603AE3" w:rsidP="00603AE3">
      <w:pPr>
        <w:pStyle w:val="2"/>
      </w:pPr>
      <w:r>
        <w:t>Карточка курса, часть 3 </w:t>
      </w:r>
      <w:r>
        <w:rPr>
          <w:bCs/>
          <w:color w:val="999999"/>
          <w:sz w:val="37"/>
          <w:szCs w:val="37"/>
        </w:rPr>
        <w:t>[26/28]</w:t>
      </w:r>
    </w:p>
    <w:p w14:paraId="686B89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007A752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74EDA2B9"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B888493"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1F52DA0A"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88374E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629398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p>
    <w:p w14:paraId="2691E2CA" w14:textId="77777777" w:rsidR="00603AE3" w:rsidRDefault="00603AE3" w:rsidP="00603AE3">
      <w:r w:rsidRPr="00AA05B7">
        <w:rPr>
          <w:noProof/>
          <w:lang w:eastAsia="ru-RU"/>
        </w:rPr>
        <w:lastRenderedPageBreak/>
        <w:drawing>
          <wp:inline distT="0" distB="0" distL="0" distR="0" wp14:anchorId="60F6C400" wp14:editId="75CA1B79">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0425" cy="3494405"/>
                    </a:xfrm>
                    <a:prstGeom prst="rect">
                      <a:avLst/>
                    </a:prstGeom>
                  </pic:spPr>
                </pic:pic>
              </a:graphicData>
            </a:graphic>
          </wp:inline>
        </w:drawing>
      </w:r>
    </w:p>
    <w:p w14:paraId="45B62FEE" w14:textId="77777777" w:rsidR="00603AE3" w:rsidRDefault="00603AE3" w:rsidP="00603AE3">
      <w:pPr>
        <w:pStyle w:val="2"/>
      </w:pPr>
      <w:r>
        <w:t>Много карточек </w:t>
      </w:r>
      <w:r>
        <w:rPr>
          <w:bCs/>
          <w:color w:val="999999"/>
          <w:sz w:val="37"/>
          <w:szCs w:val="37"/>
        </w:rPr>
        <w:t>[27/28]</w:t>
      </w:r>
    </w:p>
    <w:p w14:paraId="7959A16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E92452F"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4C7508A5"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40D9836C" w14:textId="77777777" w:rsidR="00603AE3" w:rsidRDefault="00603AE3" w:rsidP="00603AE3">
      <w:r w:rsidRPr="00A231C1">
        <w:rPr>
          <w:noProof/>
          <w:lang w:eastAsia="ru-RU"/>
        </w:rPr>
        <w:drawing>
          <wp:inline distT="0" distB="0" distL="0" distR="0" wp14:anchorId="658CEB3D" wp14:editId="6A296DC8">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0425" cy="3630930"/>
                    </a:xfrm>
                    <a:prstGeom prst="rect">
                      <a:avLst/>
                    </a:prstGeom>
                  </pic:spPr>
                </pic:pic>
              </a:graphicData>
            </a:graphic>
          </wp:inline>
        </w:drawing>
      </w:r>
    </w:p>
    <w:p w14:paraId="7393AC22" w14:textId="77777777" w:rsidR="00603AE3" w:rsidRDefault="00603AE3" w:rsidP="00603AE3"/>
    <w:p w14:paraId="033F95C2" w14:textId="77777777" w:rsidR="00603AE3" w:rsidRPr="00FB1904" w:rsidRDefault="00603AE3" w:rsidP="00603AE3"/>
    <w:p w14:paraId="57ACE2DB" w14:textId="77777777" w:rsidR="00CA67E3" w:rsidRPr="00CA67E3" w:rsidRDefault="00CA67E3" w:rsidP="00BB496B"/>
    <w:p w14:paraId="4087374C" w14:textId="77777777" w:rsidR="000C7BCF" w:rsidRDefault="00080924" w:rsidP="000C7BCF">
      <w:pPr>
        <w:pStyle w:val="1"/>
      </w:pPr>
      <w:hyperlink r:id="rId343" w:history="1">
        <w:r w:rsidR="000C7BCF" w:rsidRPr="00B21AA0">
          <w:rPr>
            <w:rStyle w:val="a6"/>
          </w:rPr>
          <w:t>Знакомство с LESS</w:t>
        </w:r>
      </w:hyperlink>
    </w:p>
    <w:p w14:paraId="1E6127AB" w14:textId="77777777" w:rsidR="000C7BCF" w:rsidRDefault="000C7BCF" w:rsidP="000C7BCF">
      <w:pPr>
        <w:pStyle w:val="2"/>
      </w:pPr>
      <w:r>
        <w:lastRenderedPageBreak/>
        <w:t>Введение </w:t>
      </w:r>
      <w:r>
        <w:rPr>
          <w:bCs/>
          <w:color w:val="999999"/>
          <w:sz w:val="37"/>
          <w:szCs w:val="37"/>
        </w:rPr>
        <w:t>[1/14]</w:t>
      </w:r>
    </w:p>
    <w:p w14:paraId="103B826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344"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345"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346"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0C7BCF">
      <w:pPr>
        <w:pStyle w:val="2"/>
      </w:pPr>
      <w:r>
        <w:t>Переменные, шаг 1 </w:t>
      </w:r>
      <w:r>
        <w:rPr>
          <w:bCs/>
          <w:color w:val="999999"/>
          <w:sz w:val="37"/>
          <w:szCs w:val="37"/>
        </w:rPr>
        <w:t>[2/14]</w:t>
      </w:r>
    </w:p>
    <w:p w14:paraId="4F1DFD10"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background-color: @navy;</w:t>
      </w:r>
    </w:p>
    <w:p w14:paraId="2321D46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0C7BCF">
      <w:pPr>
        <w:pStyle w:val="2"/>
      </w:pPr>
      <w:r>
        <w:t>Переменные, шаг 2 </w:t>
      </w:r>
      <w:r>
        <w:rPr>
          <w:bCs/>
          <w:color w:val="999999"/>
          <w:sz w:val="37"/>
          <w:szCs w:val="37"/>
        </w:rPr>
        <w:t>[3/14]</w:t>
      </w:r>
    </w:p>
    <w:p w14:paraId="124F3177"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0C7BC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0C7BCF">
      <w:pPr>
        <w:pStyle w:val="2"/>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0C7BC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0C7BC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0C7BC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0C7BC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0C7BCF">
      <w:pPr>
        <w:shd w:val="clear" w:color="auto" w:fill="FFFFFF"/>
        <w:spacing w:after="135"/>
        <w:rPr>
          <w:rFonts w:ascii="Helvetica" w:eastAsia="Times New Roman" w:hAnsi="Helvetica" w:cs="Helvetica"/>
          <w:color w:val="333333"/>
          <w:sz w:val="20"/>
          <w:szCs w:val="20"/>
          <w:lang w:val="en-US" w:eastAsia="ru-RU"/>
        </w:rPr>
      </w:pPr>
      <w:r>
        <w:rPr>
          <w:noProof/>
          <w:lang w:eastAsia="ru-RU"/>
        </w:rPr>
        <w:lastRenderedPageBreak/>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0425" cy="3321831"/>
                    </a:xfrm>
                    <a:prstGeom prst="rect">
                      <a:avLst/>
                    </a:prstGeom>
                  </pic:spPr>
                </pic:pic>
              </a:graphicData>
            </a:graphic>
          </wp:inline>
        </w:drawing>
      </w:r>
    </w:p>
    <w:p w14:paraId="575CB0CC" w14:textId="77777777" w:rsidR="000C7BCF" w:rsidRDefault="000C7BCF" w:rsidP="000C7BCF">
      <w:pPr>
        <w:pStyle w:val="2"/>
      </w:pPr>
      <w:r>
        <w:t>Вложенные правила, шаг 1 </w:t>
      </w:r>
      <w:r>
        <w:rPr>
          <w:bCs/>
          <w:color w:val="999999"/>
          <w:sz w:val="37"/>
          <w:szCs w:val="37"/>
        </w:rPr>
        <w:t>[5/14]</w:t>
      </w:r>
    </w:p>
    <w:p w14:paraId="19F76BE9" w14:textId="77777777" w:rsidR="000C7BCF" w:rsidRPr="008449C0"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0C7BC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734256E0"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0C7BCF">
      <w:pPr>
        <w:pStyle w:val="2"/>
      </w:pPr>
      <w:r>
        <w:t>Вложенные правила, шаг 2 </w:t>
      </w:r>
      <w:r>
        <w:rPr>
          <w:bCs/>
          <w:color w:val="999999"/>
          <w:sz w:val="37"/>
          <w:szCs w:val="37"/>
        </w:rPr>
        <w:t>[6/14]</w:t>
      </w:r>
    </w:p>
    <w:p w14:paraId="60E470D7" w14:textId="77777777" w:rsidR="000C7BCF" w:rsidRPr="00A63206"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.super-button-red {</w:t>
      </w:r>
    </w:p>
    <w:p w14:paraId="78AE89B7"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0C7BC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0C7BC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0425" cy="3648006"/>
                    </a:xfrm>
                    <a:prstGeom prst="rect">
                      <a:avLst/>
                    </a:prstGeom>
                  </pic:spPr>
                </pic:pic>
              </a:graphicData>
            </a:graphic>
          </wp:inline>
        </w:drawing>
      </w:r>
    </w:p>
    <w:p w14:paraId="19FFB458" w14:textId="77777777" w:rsidR="000C7BCF" w:rsidRDefault="000C7BCF" w:rsidP="000C7BCF">
      <w:pPr>
        <w:pStyle w:val="2"/>
      </w:pPr>
      <w:r>
        <w:t>Математические операции, шаг 1 </w:t>
      </w:r>
      <w:r>
        <w:rPr>
          <w:bCs/>
          <w:color w:val="999999"/>
          <w:sz w:val="37"/>
          <w:szCs w:val="37"/>
        </w:rPr>
        <w:t>[7/14]</w:t>
      </w:r>
    </w:p>
    <w:p w14:paraId="01B66113"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0C7BC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0425" cy="3033056"/>
                    </a:xfrm>
                    <a:prstGeom prst="rect">
                      <a:avLst/>
                    </a:prstGeom>
                  </pic:spPr>
                </pic:pic>
              </a:graphicData>
            </a:graphic>
          </wp:inline>
        </w:drawing>
      </w:r>
    </w:p>
    <w:p w14:paraId="42553344" w14:textId="77777777" w:rsidR="000C7BCF" w:rsidRDefault="000C7BCF" w:rsidP="000C7BCF">
      <w:pPr>
        <w:pStyle w:val="2"/>
      </w:pPr>
      <w:r>
        <w:t>Математические операции, шаг 2 </w:t>
      </w:r>
      <w:r>
        <w:rPr>
          <w:bCs/>
          <w:color w:val="999999"/>
          <w:sz w:val="37"/>
          <w:szCs w:val="37"/>
        </w:rPr>
        <w:t>[8/14]</w:t>
      </w:r>
    </w:p>
    <w:p w14:paraId="599C9969" w14:textId="77777777" w:rsidR="000C7BCF" w:rsidRDefault="000C7BCF" w:rsidP="000C7BC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0C7BCF">
      <w:pPr>
        <w:pStyle w:val="2"/>
      </w:pPr>
      <w:r>
        <w:t>Математические операции, шаг 3 </w:t>
      </w:r>
      <w:r>
        <w:rPr>
          <w:bCs/>
          <w:color w:val="999999"/>
          <w:sz w:val="37"/>
          <w:szCs w:val="37"/>
        </w:rPr>
        <w:t>[9/14]</w:t>
      </w:r>
    </w:p>
    <w:p w14:paraId="7F17FF1C"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0C7BC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0C7BC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0C7BCF">
      <w:pPr>
        <w:pStyle w:val="2"/>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0C7BC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0C7BC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0C7B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0C7BCF">
      <w:pPr>
        <w:pStyle w:val="2"/>
      </w:pPr>
      <w:r>
        <w:t>Цветовые функции, шаг 3 </w:t>
      </w:r>
      <w:r>
        <w:rPr>
          <w:bCs/>
          <w:color w:val="999999"/>
          <w:sz w:val="37"/>
          <w:szCs w:val="37"/>
        </w:rPr>
        <w:t>[11/14]</w:t>
      </w:r>
    </w:p>
    <w:p w14:paraId="357CA599"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0C7BC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0C7BC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0C7BC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0C7BC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0C7BCF">
      <w:pPr>
        <w:pStyle w:val="2"/>
      </w:pPr>
      <w:r>
        <w:t>Цветовые функции, шаг 4 </w:t>
      </w:r>
      <w:r>
        <w:rPr>
          <w:bCs/>
          <w:color w:val="999999"/>
          <w:sz w:val="37"/>
          <w:szCs w:val="37"/>
        </w:rPr>
        <w:t>[12/14]</w:t>
      </w:r>
    </w:p>
    <w:p w14:paraId="7E42BCFA"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0425" cy="3339611"/>
                    </a:xfrm>
                    <a:prstGeom prst="rect">
                      <a:avLst/>
                    </a:prstGeom>
                  </pic:spPr>
                </pic:pic>
              </a:graphicData>
            </a:graphic>
          </wp:inline>
        </w:drawing>
      </w:r>
    </w:p>
    <w:p w14:paraId="69BF07AC" w14:textId="77777777" w:rsidR="000C7BCF" w:rsidRDefault="000C7BCF" w:rsidP="000C7BCF">
      <w:pPr>
        <w:pStyle w:val="2"/>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E177D4">
      <w:pPr>
        <w:pStyle w:val="1"/>
      </w:pPr>
      <w:r w:rsidRPr="00E177D4">
        <w:t>Примеси в LESS</w:t>
      </w:r>
    </w:p>
    <w:p w14:paraId="4534C0E6" w14:textId="77777777" w:rsidR="00E177D4" w:rsidRDefault="00E177D4" w:rsidP="00E177D4">
      <w:pPr>
        <w:pStyle w:val="2"/>
      </w:pPr>
      <w:r>
        <w:lastRenderedPageBreak/>
        <w:t>Вспоминаем переменные </w:t>
      </w:r>
      <w:r>
        <w:rPr>
          <w:bCs/>
          <w:color w:val="999999"/>
          <w:sz w:val="37"/>
          <w:szCs w:val="37"/>
        </w:rPr>
        <w:t>[1/30]</w:t>
      </w:r>
    </w:p>
    <w:p w14:paraId="13D912AC"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55"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356"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pPr>
        <w:spacing w:after="160" w:line="259" w:lineRule="auto"/>
        <w:contextualSpacing w:val="0"/>
        <w:rPr>
          <w:rFonts w:asciiTheme="minorHAnsi" w:hAnsiTheme="minorHAnsi"/>
          <w:sz w:val="22"/>
        </w:rPr>
      </w:pPr>
      <w:r w:rsidRPr="00E177D4">
        <w:rPr>
          <w:rFonts w:asciiTheme="minorHAnsi" w:hAnsiTheme="minorHAnsi"/>
          <w:noProof/>
          <w:sz w:val="22"/>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604260"/>
                    </a:xfrm>
                    <a:prstGeom prst="rect">
                      <a:avLst/>
                    </a:prstGeom>
                  </pic:spPr>
                </pic:pic>
              </a:graphicData>
            </a:graphic>
          </wp:inline>
        </w:drawing>
      </w:r>
    </w:p>
    <w:p w14:paraId="06CDFE54" w14:textId="77777777" w:rsidR="00E177D4" w:rsidRDefault="00E177D4" w:rsidP="00E177D4">
      <w:pPr>
        <w:pStyle w:val="2"/>
      </w:pPr>
      <w:r>
        <w:t>Примеси </w:t>
      </w:r>
      <w:r>
        <w:rPr>
          <w:bCs/>
          <w:color w:val="999999"/>
          <w:sz w:val="37"/>
          <w:szCs w:val="37"/>
        </w:rPr>
        <w:t>[2/30]</w:t>
      </w:r>
    </w:p>
    <w:p w14:paraId="27A2A0C7"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E177D4">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E177D4">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E177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E177D4">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E177D4">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pPr>
        <w:spacing w:after="160" w:line="259" w:lineRule="auto"/>
        <w:contextualSpacing w:val="0"/>
        <w:rPr>
          <w:rFonts w:asciiTheme="minorHAnsi" w:hAnsiTheme="minorHAnsi"/>
          <w:sz w:val="22"/>
        </w:rPr>
      </w:pPr>
      <w:r w:rsidRPr="00827BEF">
        <w:rPr>
          <w:rFonts w:asciiTheme="minorHAnsi" w:hAnsiTheme="minorHAnsi"/>
          <w:noProof/>
          <w:sz w:val="22"/>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633470"/>
                    </a:xfrm>
                    <a:prstGeom prst="rect">
                      <a:avLst/>
                    </a:prstGeom>
                  </pic:spPr>
                </pic:pic>
              </a:graphicData>
            </a:graphic>
          </wp:inline>
        </w:drawing>
      </w:r>
    </w:p>
    <w:p w14:paraId="4B49E905" w14:textId="77777777" w:rsidR="00827BEF" w:rsidRDefault="00827BEF" w:rsidP="00827BEF">
      <w:pPr>
        <w:pStyle w:val="2"/>
      </w:pPr>
      <w:r>
        <w:t>Несколько примесей </w:t>
      </w:r>
      <w:r>
        <w:rPr>
          <w:bCs/>
          <w:color w:val="999999"/>
          <w:sz w:val="37"/>
          <w:szCs w:val="37"/>
        </w:rPr>
        <w:t>[3/30]</w:t>
      </w:r>
    </w:p>
    <w:p w14:paraId="6D7D5522" w14:textId="77777777" w:rsidR="00827BEF" w:rsidRDefault="00827BEF" w:rsidP="00827BE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827BE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827BE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827BE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827BE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827BE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827BE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pPr>
        <w:spacing w:after="160" w:line="259" w:lineRule="auto"/>
        <w:contextualSpacing w:val="0"/>
        <w:rPr>
          <w:rFonts w:asciiTheme="minorHAnsi" w:hAnsiTheme="minorHAnsi"/>
          <w:sz w:val="22"/>
        </w:rPr>
      </w:pPr>
      <w:r w:rsidRPr="00B06AE3">
        <w:rPr>
          <w:rFonts w:asciiTheme="minorHAnsi" w:hAnsiTheme="minorHAnsi"/>
          <w:noProof/>
          <w:sz w:val="22"/>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847465"/>
                    </a:xfrm>
                    <a:prstGeom prst="rect">
                      <a:avLst/>
                    </a:prstGeom>
                  </pic:spPr>
                </pic:pic>
              </a:graphicData>
            </a:graphic>
          </wp:inline>
        </w:drawing>
      </w:r>
    </w:p>
    <w:p w14:paraId="64745A65" w14:textId="77777777" w:rsidR="00B06AE3" w:rsidRDefault="00B06AE3" w:rsidP="00B06AE3">
      <w:pPr>
        <w:pStyle w:val="2"/>
      </w:pPr>
      <w:r>
        <w:t>Примесь с параметром </w:t>
      </w:r>
      <w:r>
        <w:rPr>
          <w:bCs/>
          <w:color w:val="999999"/>
          <w:sz w:val="37"/>
          <w:szCs w:val="37"/>
        </w:rPr>
        <w:t>[4/30]</w:t>
      </w:r>
    </w:p>
    <w:p w14:paraId="5EBCBAAB" w14:textId="77777777" w:rsidR="00B06AE3" w:rsidRDefault="00B06AE3" w:rsidP="00B06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Default="00B06AE3" w:rsidP="00B06AE3">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.margin(@value) {</w:t>
      </w:r>
    </w:p>
    <w:p w14:paraId="2CDAFFF2"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06AE3" w:rsidRDefault="00B06AE3" w:rsidP="00B06AE3">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10px;</w:t>
      </w:r>
    </w:p>
    <w:p w14:paraId="2DDD4FA4" w14:textId="77777777" w:rsidR="00B06AE3" w:rsidRDefault="00B06AE3" w:rsidP="00B06AE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06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pPr>
        <w:spacing w:after="160" w:line="259" w:lineRule="auto"/>
        <w:contextualSpacing w:val="0"/>
        <w:rPr>
          <w:rFonts w:asciiTheme="minorHAnsi" w:hAnsiTheme="minorHAnsi"/>
          <w:sz w:val="22"/>
        </w:rPr>
      </w:pPr>
      <w:r w:rsidRPr="000B3A64">
        <w:rPr>
          <w:rFonts w:asciiTheme="minorHAnsi" w:hAnsiTheme="minorHAnsi"/>
          <w:noProof/>
          <w:sz w:val="22"/>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0425" cy="3937635"/>
                    </a:xfrm>
                    <a:prstGeom prst="rect">
                      <a:avLst/>
                    </a:prstGeom>
                  </pic:spPr>
                </pic:pic>
              </a:graphicData>
            </a:graphic>
          </wp:inline>
        </w:drawing>
      </w:r>
    </w:p>
    <w:p w14:paraId="529A8D61" w14:textId="77777777" w:rsidR="000B3A64" w:rsidRDefault="000B3A64" w:rsidP="000B3A64">
      <w:pPr>
        <w:pStyle w:val="2"/>
      </w:pPr>
      <w:r>
        <w:t>Примесь с параметром, часть 2 </w:t>
      </w:r>
      <w:r>
        <w:rPr>
          <w:bCs/>
          <w:color w:val="999999"/>
          <w:sz w:val="37"/>
          <w:szCs w:val="37"/>
        </w:rPr>
        <w:t>[5/30]</w:t>
      </w:r>
    </w:p>
    <w:p w14:paraId="0E2EA11A" w14:textId="77777777" w:rsidR="000B3A64" w:rsidRDefault="000B3A64" w:rsidP="000B3A6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0B3A6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pPr>
        <w:spacing w:after="160" w:line="259" w:lineRule="auto"/>
        <w:contextualSpacing w:val="0"/>
        <w:rPr>
          <w:rFonts w:asciiTheme="minorHAnsi" w:hAnsiTheme="minorHAnsi"/>
          <w:sz w:val="22"/>
        </w:rPr>
      </w:pPr>
      <w:r w:rsidRPr="00DF60BC">
        <w:rPr>
          <w:rFonts w:asciiTheme="minorHAnsi" w:hAnsiTheme="minorHAnsi"/>
          <w:noProof/>
          <w:sz w:val="22"/>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0425" cy="3669030"/>
                    </a:xfrm>
                    <a:prstGeom prst="rect">
                      <a:avLst/>
                    </a:prstGeom>
                  </pic:spPr>
                </pic:pic>
              </a:graphicData>
            </a:graphic>
          </wp:inline>
        </w:drawing>
      </w:r>
    </w:p>
    <w:p w14:paraId="4B2CBDF7" w14:textId="77777777" w:rsidR="00DF60BC" w:rsidRDefault="00DF60BC" w:rsidP="00DF60BC">
      <w:pPr>
        <w:pStyle w:val="2"/>
      </w:pPr>
      <w:r>
        <w:t>Значение параметра примеси по умолчанию </w:t>
      </w:r>
      <w:r>
        <w:rPr>
          <w:bCs/>
          <w:color w:val="999999"/>
          <w:sz w:val="37"/>
          <w:szCs w:val="37"/>
        </w:rPr>
        <w:t>[6/30]</w:t>
      </w:r>
    </w:p>
    <w:p w14:paraId="0E808899"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DF60BC">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DF60B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DF60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DF60BC">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DF60B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pPr>
        <w:spacing w:after="160" w:line="259" w:lineRule="auto"/>
        <w:contextualSpacing w:val="0"/>
        <w:rPr>
          <w:rFonts w:asciiTheme="minorHAnsi" w:hAnsiTheme="minorHAnsi"/>
          <w:sz w:val="22"/>
        </w:rPr>
      </w:pPr>
      <w:r w:rsidRPr="006D14F0">
        <w:rPr>
          <w:rFonts w:asciiTheme="minorHAnsi" w:hAnsiTheme="minorHAnsi"/>
          <w:noProof/>
          <w:sz w:val="22"/>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0425" cy="3651885"/>
                    </a:xfrm>
                    <a:prstGeom prst="rect">
                      <a:avLst/>
                    </a:prstGeom>
                  </pic:spPr>
                </pic:pic>
              </a:graphicData>
            </a:graphic>
          </wp:inline>
        </w:drawing>
      </w:r>
    </w:p>
    <w:p w14:paraId="0F91AF6A" w14:textId="77777777" w:rsidR="00DF16F6" w:rsidRDefault="00DF16F6" w:rsidP="00DF16F6">
      <w:pPr>
        <w:pStyle w:val="2"/>
      </w:pPr>
      <w:r>
        <w:lastRenderedPageBreak/>
        <w:t>Примесь с несколькими параметрами </w:t>
      </w:r>
      <w:r>
        <w:rPr>
          <w:bCs/>
          <w:color w:val="999999"/>
          <w:sz w:val="37"/>
          <w:szCs w:val="37"/>
        </w:rPr>
        <w:t>[7/30]</w:t>
      </w:r>
    </w:p>
    <w:p w14:paraId="63033A71" w14:textId="77777777" w:rsidR="00DF16F6" w:rsidRDefault="00DF16F6" w:rsidP="00DF16F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p>
    <w:p w14:paraId="0DE5DF17" w14:textId="77777777" w:rsidR="00DF16F6" w:rsidRDefault="00DF16F6" w:rsidP="00DF16F6">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.offset(@padding; @margin) {</w:t>
      </w:r>
    </w:p>
    <w:p w14:paraId="46AC2742"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DF16F6">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DF16F6">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DF16F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DF16F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DF16F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pPr>
        <w:spacing w:after="160" w:line="259" w:lineRule="auto"/>
        <w:contextualSpacing w:val="0"/>
        <w:rPr>
          <w:rFonts w:asciiTheme="minorHAnsi" w:hAnsiTheme="minorHAnsi"/>
          <w:sz w:val="22"/>
        </w:rPr>
      </w:pPr>
      <w:r w:rsidRPr="001134B9">
        <w:rPr>
          <w:rFonts w:asciiTheme="minorHAnsi" w:hAnsiTheme="minorHAnsi"/>
          <w:noProof/>
          <w:sz w:val="22"/>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0425" cy="3689350"/>
                    </a:xfrm>
                    <a:prstGeom prst="rect">
                      <a:avLst/>
                    </a:prstGeom>
                  </pic:spPr>
                </pic:pic>
              </a:graphicData>
            </a:graphic>
          </wp:inline>
        </w:drawing>
      </w:r>
    </w:p>
    <w:p w14:paraId="0DECB360" w14:textId="77777777" w:rsidR="00014C4D" w:rsidRDefault="00014C4D" w:rsidP="00014C4D">
      <w:pPr>
        <w:pStyle w:val="2"/>
      </w:pPr>
      <w:r>
        <w:t>Шаблоны примесей </w:t>
      </w:r>
      <w:r>
        <w:rPr>
          <w:bCs/>
          <w:color w:val="999999"/>
          <w:sz w:val="37"/>
          <w:szCs w:val="37"/>
        </w:rPr>
        <w:t>[9/30]</w:t>
      </w:r>
    </w:p>
    <w:p w14:paraId="4CAA3314"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014C4D">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014C4D">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014C4D">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014C4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014C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014C4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364"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pPr>
        <w:spacing w:after="160" w:line="259" w:lineRule="auto"/>
        <w:contextualSpacing w:val="0"/>
        <w:rPr>
          <w:rFonts w:asciiTheme="minorHAnsi" w:hAnsiTheme="minorHAnsi"/>
          <w:sz w:val="22"/>
        </w:rPr>
      </w:pPr>
      <w:r w:rsidRPr="005D3174">
        <w:rPr>
          <w:rFonts w:asciiTheme="minorHAnsi" w:hAnsiTheme="minorHAnsi"/>
          <w:noProof/>
          <w:sz w:val="22"/>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725545"/>
                    </a:xfrm>
                    <a:prstGeom prst="rect">
                      <a:avLst/>
                    </a:prstGeom>
                  </pic:spPr>
                </pic:pic>
              </a:graphicData>
            </a:graphic>
          </wp:inline>
        </w:drawing>
      </w:r>
    </w:p>
    <w:p w14:paraId="52287614" w14:textId="77777777" w:rsidR="00B77048" w:rsidRDefault="00B77048" w:rsidP="00B77048">
      <w:pPr>
        <w:pStyle w:val="2"/>
      </w:pPr>
      <w:r>
        <w:lastRenderedPageBreak/>
        <w:t>Шаблоны примесей, часть 2 </w:t>
      </w:r>
      <w:r>
        <w:rPr>
          <w:bCs/>
          <w:color w:val="999999"/>
          <w:sz w:val="37"/>
          <w:szCs w:val="37"/>
        </w:rPr>
        <w:t>[10/30]</w:t>
      </w:r>
    </w:p>
    <w:p w14:paraId="7546C6E9" w14:textId="77777777" w:rsidR="00B77048" w:rsidRDefault="00B77048" w:rsidP="00B770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770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77048">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366"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pPr>
        <w:spacing w:after="160" w:line="259" w:lineRule="auto"/>
        <w:contextualSpacing w:val="0"/>
        <w:rPr>
          <w:rFonts w:asciiTheme="minorHAnsi" w:hAnsiTheme="minorHAnsi"/>
          <w:sz w:val="22"/>
        </w:rPr>
      </w:pPr>
      <w:r w:rsidRPr="000B4E56">
        <w:rPr>
          <w:rFonts w:asciiTheme="minorHAnsi" w:hAnsiTheme="minorHAnsi"/>
          <w:noProof/>
          <w:sz w:val="22"/>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3687445"/>
                    </a:xfrm>
                    <a:prstGeom prst="rect">
                      <a:avLst/>
                    </a:prstGeom>
                  </pic:spPr>
                </pic:pic>
              </a:graphicData>
            </a:graphic>
          </wp:inline>
        </w:drawing>
      </w:r>
    </w:p>
    <w:p w14:paraId="753BFEBE" w14:textId="77777777" w:rsidR="000B4E56" w:rsidRDefault="000B4E56" w:rsidP="000B4E56">
      <w:pPr>
        <w:pStyle w:val="2"/>
      </w:pPr>
      <w:r>
        <w:t>Шаблоны примесей, часть 3 </w:t>
      </w:r>
      <w:r>
        <w:rPr>
          <w:bCs/>
          <w:color w:val="999999"/>
          <w:sz w:val="37"/>
          <w:szCs w:val="37"/>
        </w:rPr>
        <w:t>[11/30]</w:t>
      </w:r>
    </w:p>
    <w:p w14:paraId="19A8AF0B"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0B4E56">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0B4E5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0B4E56">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0B4E56">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0B4E5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0B4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pPr>
        <w:spacing w:after="160" w:line="259" w:lineRule="auto"/>
        <w:contextualSpacing w:val="0"/>
        <w:rPr>
          <w:rFonts w:asciiTheme="minorHAnsi" w:hAnsiTheme="minorHAnsi"/>
          <w:sz w:val="22"/>
          <w:lang w:val="en-US"/>
        </w:rPr>
      </w:pPr>
      <w:r w:rsidRPr="00E068CD">
        <w:rPr>
          <w:rFonts w:asciiTheme="minorHAnsi" w:hAnsiTheme="minorHAnsi"/>
          <w:noProof/>
          <w:sz w:val="22"/>
          <w:lang w:val="en-US"/>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3538220"/>
                    </a:xfrm>
                    <a:prstGeom prst="rect">
                      <a:avLst/>
                    </a:prstGeom>
                  </pic:spPr>
                </pic:pic>
              </a:graphicData>
            </a:graphic>
          </wp:inline>
        </w:drawing>
      </w:r>
    </w:p>
    <w:p w14:paraId="672990EF" w14:textId="77777777" w:rsidR="002A3D5F" w:rsidRDefault="002A3D5F" w:rsidP="002A3D5F">
      <w:pPr>
        <w:pStyle w:val="2"/>
      </w:pPr>
      <w:r>
        <w:t>Примесь с условием </w:t>
      </w:r>
      <w:r>
        <w:rPr>
          <w:bCs/>
          <w:color w:val="999999"/>
          <w:sz w:val="37"/>
          <w:szCs w:val="37"/>
        </w:rPr>
        <w:t>[13/30]</w:t>
      </w:r>
    </w:p>
    <w:p w14:paraId="40AA1976"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2A3D5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2A3D5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2A3D5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2A3D5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2A3D5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2A3D5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2A3D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pPr>
        <w:spacing w:after="160" w:line="259" w:lineRule="auto"/>
        <w:contextualSpacing w:val="0"/>
        <w:rPr>
          <w:rFonts w:asciiTheme="minorHAnsi" w:hAnsiTheme="minorHAnsi"/>
          <w:sz w:val="22"/>
          <w:lang w:val="en-US"/>
        </w:rPr>
      </w:pPr>
      <w:r w:rsidRPr="00AD5D5D">
        <w:rPr>
          <w:rFonts w:asciiTheme="minorHAnsi" w:hAnsiTheme="minorHAnsi"/>
          <w:sz w:val="22"/>
          <w:lang w:val="en-US"/>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3611880"/>
                    </a:xfrm>
                    <a:prstGeom prst="rect">
                      <a:avLst/>
                    </a:prstGeom>
                  </pic:spPr>
                </pic:pic>
              </a:graphicData>
            </a:graphic>
          </wp:inline>
        </w:drawing>
      </w:r>
    </w:p>
    <w:p w14:paraId="4F6E23E7" w14:textId="77777777" w:rsidR="00AD5D5D" w:rsidRDefault="00AD5D5D" w:rsidP="00AD5D5D">
      <w:pPr>
        <w:pStyle w:val="2"/>
      </w:pPr>
      <w:r>
        <w:t>Примесь с условием, часть 2 </w:t>
      </w:r>
      <w:r>
        <w:rPr>
          <w:bCs/>
          <w:color w:val="999999"/>
          <w:sz w:val="37"/>
          <w:szCs w:val="37"/>
        </w:rPr>
        <w:t>[14/30]</w:t>
      </w:r>
    </w:p>
    <w:p w14:paraId="4F643666" w14:textId="77777777" w:rsidR="00AD5D5D" w:rsidRDefault="00AD5D5D" w:rsidP="00AD5D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AD5D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AD5D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AD5D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pPr>
        <w:spacing w:after="160" w:line="259" w:lineRule="auto"/>
        <w:contextualSpacing w:val="0"/>
        <w:rPr>
          <w:rFonts w:asciiTheme="minorHAnsi" w:hAnsiTheme="minorHAnsi"/>
          <w:sz w:val="22"/>
        </w:rPr>
      </w:pPr>
      <w:r w:rsidRPr="00F0448F">
        <w:rPr>
          <w:rFonts w:asciiTheme="minorHAnsi" w:hAnsiTheme="minorHAnsi"/>
          <w:sz w:val="22"/>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0425" cy="4011930"/>
                    </a:xfrm>
                    <a:prstGeom prst="rect">
                      <a:avLst/>
                    </a:prstGeom>
                  </pic:spPr>
                </pic:pic>
              </a:graphicData>
            </a:graphic>
          </wp:inline>
        </w:drawing>
      </w:r>
    </w:p>
    <w:p w14:paraId="31BD4ABE" w14:textId="77777777" w:rsidR="00F0448F" w:rsidRDefault="00F0448F" w:rsidP="00F0448F">
      <w:pPr>
        <w:pStyle w:val="2"/>
      </w:pPr>
      <w:r>
        <w:t>Условия и внешние переменные </w:t>
      </w:r>
      <w:r>
        <w:rPr>
          <w:bCs/>
          <w:color w:val="999999"/>
          <w:sz w:val="37"/>
          <w:szCs w:val="37"/>
        </w:rPr>
        <w:t>[15/30]</w:t>
      </w:r>
    </w:p>
    <w:p w14:paraId="45E93038" w14:textId="77777777" w:rsidR="00F0448F" w:rsidRDefault="00F0448F" w:rsidP="00F04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F0448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F04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F04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F04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F0448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F0448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F0448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F0448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F04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F04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F0448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F04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F04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F04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F04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pPr>
        <w:spacing w:after="160" w:line="259" w:lineRule="auto"/>
        <w:contextualSpacing w:val="0"/>
        <w:rPr>
          <w:rFonts w:asciiTheme="minorHAnsi" w:hAnsiTheme="minorHAnsi"/>
          <w:sz w:val="22"/>
        </w:rPr>
      </w:pPr>
      <w:r w:rsidRPr="000049BE">
        <w:rPr>
          <w:rFonts w:asciiTheme="minorHAnsi" w:hAnsiTheme="minorHAnsi"/>
          <w:sz w:val="22"/>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0425" cy="3652520"/>
                    </a:xfrm>
                    <a:prstGeom prst="rect">
                      <a:avLst/>
                    </a:prstGeom>
                  </pic:spPr>
                </pic:pic>
              </a:graphicData>
            </a:graphic>
          </wp:inline>
        </w:drawing>
      </w:r>
    </w:p>
    <w:p w14:paraId="0C386587" w14:textId="77777777" w:rsidR="004A375F" w:rsidRDefault="004A375F" w:rsidP="004A375F">
      <w:pPr>
        <w:pStyle w:val="2"/>
      </w:pPr>
      <w:bookmarkStart w:id="3" w:name="_GoBack"/>
      <w:r>
        <w:t>Условия и типы параметров </w:t>
      </w:r>
      <w:r>
        <w:rPr>
          <w:bCs/>
          <w:color w:val="999999"/>
          <w:sz w:val="37"/>
          <w:szCs w:val="37"/>
        </w:rPr>
        <w:t>[16/30]</w:t>
      </w:r>
    </w:p>
    <w:bookmarkEnd w:id="3"/>
    <w:p w14:paraId="6A9BAAE8" w14:textId="77777777" w:rsidR="004A375F" w:rsidRDefault="004A375F" w:rsidP="004A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4A375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4A375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4A375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4A375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4A375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4A375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4A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4A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4A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22A0D5F0" w:rsidR="004A375F" w:rsidRPr="004A375F" w:rsidRDefault="004A375F">
      <w:pPr>
        <w:spacing w:after="160" w:line="259" w:lineRule="auto"/>
        <w:contextualSpacing w:val="0"/>
        <w:rPr>
          <w:rFonts w:asciiTheme="minorHAnsi" w:hAnsiTheme="minorHAnsi"/>
          <w:sz w:val="22"/>
        </w:rPr>
      </w:pPr>
    </w:p>
    <w:sectPr w:rsidR="004A375F" w:rsidRPr="004A375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0E3B9" w14:textId="77777777" w:rsidR="00080924" w:rsidRDefault="00080924" w:rsidP="00B4161D">
      <w:r>
        <w:separator/>
      </w:r>
    </w:p>
  </w:endnote>
  <w:endnote w:type="continuationSeparator" w:id="0">
    <w:p w14:paraId="1B4F8020" w14:textId="77777777" w:rsidR="00080924" w:rsidRDefault="00080924"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8ADC7" w14:textId="77777777" w:rsidR="00080924" w:rsidRDefault="00080924" w:rsidP="00B4161D">
      <w:r>
        <w:separator/>
      </w:r>
    </w:p>
  </w:footnote>
  <w:footnote w:type="continuationSeparator" w:id="0">
    <w:p w14:paraId="7BFC3C0E" w14:textId="77777777" w:rsidR="00080924" w:rsidRDefault="00080924"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8"/>
  </w:num>
  <w:num w:numId="2">
    <w:abstractNumId w:val="221"/>
  </w:num>
  <w:num w:numId="3">
    <w:abstractNumId w:val="194"/>
  </w:num>
  <w:num w:numId="4">
    <w:abstractNumId w:val="136"/>
  </w:num>
  <w:num w:numId="5">
    <w:abstractNumId w:val="131"/>
  </w:num>
  <w:num w:numId="6">
    <w:abstractNumId w:val="75"/>
  </w:num>
  <w:num w:numId="7">
    <w:abstractNumId w:val="18"/>
  </w:num>
  <w:num w:numId="8">
    <w:abstractNumId w:val="43"/>
  </w:num>
  <w:num w:numId="9">
    <w:abstractNumId w:val="72"/>
  </w:num>
  <w:num w:numId="10">
    <w:abstractNumId w:val="141"/>
  </w:num>
  <w:num w:numId="11">
    <w:abstractNumId w:val="64"/>
  </w:num>
  <w:num w:numId="12">
    <w:abstractNumId w:val="54"/>
  </w:num>
  <w:num w:numId="13">
    <w:abstractNumId w:val="205"/>
  </w:num>
  <w:num w:numId="14">
    <w:abstractNumId w:val="186"/>
  </w:num>
  <w:num w:numId="15">
    <w:abstractNumId w:val="2"/>
  </w:num>
  <w:num w:numId="16">
    <w:abstractNumId w:val="10"/>
  </w:num>
  <w:num w:numId="17">
    <w:abstractNumId w:val="68"/>
  </w:num>
  <w:num w:numId="18">
    <w:abstractNumId w:val="33"/>
  </w:num>
  <w:num w:numId="19">
    <w:abstractNumId w:val="208"/>
  </w:num>
  <w:num w:numId="20">
    <w:abstractNumId w:val="223"/>
  </w:num>
  <w:num w:numId="21">
    <w:abstractNumId w:val="112"/>
  </w:num>
  <w:num w:numId="22">
    <w:abstractNumId w:val="200"/>
  </w:num>
  <w:num w:numId="23">
    <w:abstractNumId w:val="34"/>
  </w:num>
  <w:num w:numId="24">
    <w:abstractNumId w:val="57"/>
  </w:num>
  <w:num w:numId="25">
    <w:abstractNumId w:val="180"/>
  </w:num>
  <w:num w:numId="26">
    <w:abstractNumId w:val="139"/>
  </w:num>
  <w:num w:numId="27">
    <w:abstractNumId w:val="109"/>
  </w:num>
  <w:num w:numId="28">
    <w:abstractNumId w:val="4"/>
  </w:num>
  <w:num w:numId="29">
    <w:abstractNumId w:val="74"/>
  </w:num>
  <w:num w:numId="30">
    <w:abstractNumId w:val="17"/>
  </w:num>
  <w:num w:numId="31">
    <w:abstractNumId w:val="100"/>
  </w:num>
  <w:num w:numId="32">
    <w:abstractNumId w:val="81"/>
  </w:num>
  <w:num w:numId="33">
    <w:abstractNumId w:val="229"/>
  </w:num>
  <w:num w:numId="34">
    <w:abstractNumId w:val="161"/>
  </w:num>
  <w:num w:numId="35">
    <w:abstractNumId w:val="45"/>
  </w:num>
  <w:num w:numId="36">
    <w:abstractNumId w:val="70"/>
  </w:num>
  <w:num w:numId="37">
    <w:abstractNumId w:val="8"/>
  </w:num>
  <w:num w:numId="38">
    <w:abstractNumId w:val="78"/>
  </w:num>
  <w:num w:numId="39">
    <w:abstractNumId w:val="14"/>
  </w:num>
  <w:num w:numId="40">
    <w:abstractNumId w:val="36"/>
  </w:num>
  <w:num w:numId="41">
    <w:abstractNumId w:val="191"/>
  </w:num>
  <w:num w:numId="42">
    <w:abstractNumId w:val="95"/>
  </w:num>
  <w:num w:numId="43">
    <w:abstractNumId w:val="159"/>
  </w:num>
  <w:num w:numId="44">
    <w:abstractNumId w:val="234"/>
  </w:num>
  <w:num w:numId="45">
    <w:abstractNumId w:val="201"/>
  </w:num>
  <w:num w:numId="46">
    <w:abstractNumId w:val="21"/>
  </w:num>
  <w:num w:numId="47">
    <w:abstractNumId w:val="23"/>
  </w:num>
  <w:num w:numId="48">
    <w:abstractNumId w:val="219"/>
  </w:num>
  <w:num w:numId="49">
    <w:abstractNumId w:val="233"/>
  </w:num>
  <w:num w:numId="50">
    <w:abstractNumId w:val="86"/>
  </w:num>
  <w:num w:numId="51">
    <w:abstractNumId w:val="193"/>
  </w:num>
  <w:num w:numId="52">
    <w:abstractNumId w:val="135"/>
  </w:num>
  <w:num w:numId="53">
    <w:abstractNumId w:val="69"/>
  </w:num>
  <w:num w:numId="54">
    <w:abstractNumId w:val="106"/>
  </w:num>
  <w:num w:numId="55">
    <w:abstractNumId w:val="76"/>
  </w:num>
  <w:num w:numId="56">
    <w:abstractNumId w:val="202"/>
  </w:num>
  <w:num w:numId="57">
    <w:abstractNumId w:val="174"/>
  </w:num>
  <w:num w:numId="58">
    <w:abstractNumId w:val="108"/>
  </w:num>
  <w:num w:numId="59">
    <w:abstractNumId w:val="110"/>
  </w:num>
  <w:num w:numId="60">
    <w:abstractNumId w:val="187"/>
  </w:num>
  <w:num w:numId="61">
    <w:abstractNumId w:val="203"/>
  </w:num>
  <w:num w:numId="62">
    <w:abstractNumId w:val="28"/>
  </w:num>
  <w:num w:numId="63">
    <w:abstractNumId w:val="101"/>
  </w:num>
  <w:num w:numId="64">
    <w:abstractNumId w:val="92"/>
  </w:num>
  <w:num w:numId="65">
    <w:abstractNumId w:val="128"/>
  </w:num>
  <w:num w:numId="66">
    <w:abstractNumId w:val="105"/>
  </w:num>
  <w:num w:numId="67">
    <w:abstractNumId w:val="9"/>
  </w:num>
  <w:num w:numId="68">
    <w:abstractNumId w:val="209"/>
  </w:num>
  <w:num w:numId="69">
    <w:abstractNumId w:val="218"/>
  </w:num>
  <w:num w:numId="70">
    <w:abstractNumId w:val="50"/>
  </w:num>
  <w:num w:numId="71">
    <w:abstractNumId w:val="148"/>
  </w:num>
  <w:num w:numId="72">
    <w:abstractNumId w:val="171"/>
  </w:num>
  <w:num w:numId="73">
    <w:abstractNumId w:val="224"/>
  </w:num>
  <w:num w:numId="74">
    <w:abstractNumId w:val="162"/>
  </w:num>
  <w:num w:numId="75">
    <w:abstractNumId w:val="127"/>
  </w:num>
  <w:num w:numId="76">
    <w:abstractNumId w:val="206"/>
  </w:num>
  <w:num w:numId="77">
    <w:abstractNumId w:val="94"/>
  </w:num>
  <w:num w:numId="78">
    <w:abstractNumId w:val="138"/>
  </w:num>
  <w:num w:numId="79">
    <w:abstractNumId w:val="235"/>
  </w:num>
  <w:num w:numId="80">
    <w:abstractNumId w:val="222"/>
  </w:num>
  <w:num w:numId="81">
    <w:abstractNumId w:val="63"/>
  </w:num>
  <w:num w:numId="82">
    <w:abstractNumId w:val="149"/>
  </w:num>
  <w:num w:numId="83">
    <w:abstractNumId w:val="210"/>
  </w:num>
  <w:num w:numId="84">
    <w:abstractNumId w:val="6"/>
  </w:num>
  <w:num w:numId="85">
    <w:abstractNumId w:val="190"/>
  </w:num>
  <w:num w:numId="86">
    <w:abstractNumId w:val="119"/>
  </w:num>
  <w:num w:numId="87">
    <w:abstractNumId w:val="65"/>
  </w:num>
  <w:num w:numId="88">
    <w:abstractNumId w:val="67"/>
  </w:num>
  <w:num w:numId="89">
    <w:abstractNumId w:val="80"/>
  </w:num>
  <w:num w:numId="90">
    <w:abstractNumId w:val="181"/>
  </w:num>
  <w:num w:numId="91">
    <w:abstractNumId w:val="172"/>
  </w:num>
  <w:num w:numId="92">
    <w:abstractNumId w:val="30"/>
  </w:num>
  <w:num w:numId="93">
    <w:abstractNumId w:val="104"/>
  </w:num>
  <w:num w:numId="94">
    <w:abstractNumId w:val="230"/>
  </w:num>
  <w:num w:numId="95">
    <w:abstractNumId w:val="199"/>
  </w:num>
  <w:num w:numId="96">
    <w:abstractNumId w:val="129"/>
  </w:num>
  <w:num w:numId="97">
    <w:abstractNumId w:val="13"/>
  </w:num>
  <w:num w:numId="98">
    <w:abstractNumId w:val="216"/>
  </w:num>
  <w:num w:numId="99">
    <w:abstractNumId w:val="231"/>
  </w:num>
  <w:num w:numId="100">
    <w:abstractNumId w:val="46"/>
  </w:num>
  <w:num w:numId="101">
    <w:abstractNumId w:val="130"/>
  </w:num>
  <w:num w:numId="102">
    <w:abstractNumId w:val="189"/>
  </w:num>
  <w:num w:numId="103">
    <w:abstractNumId w:val="41"/>
  </w:num>
  <w:num w:numId="104">
    <w:abstractNumId w:val="1"/>
  </w:num>
  <w:num w:numId="105">
    <w:abstractNumId w:val="97"/>
  </w:num>
  <w:num w:numId="106">
    <w:abstractNumId w:val="55"/>
  </w:num>
  <w:num w:numId="107">
    <w:abstractNumId w:val="114"/>
  </w:num>
  <w:num w:numId="108">
    <w:abstractNumId w:val="44"/>
  </w:num>
  <w:num w:numId="109">
    <w:abstractNumId w:val="24"/>
  </w:num>
  <w:num w:numId="110">
    <w:abstractNumId w:val="26"/>
  </w:num>
  <w:num w:numId="111">
    <w:abstractNumId w:val="102"/>
  </w:num>
  <w:num w:numId="112">
    <w:abstractNumId w:val="124"/>
  </w:num>
  <w:num w:numId="113">
    <w:abstractNumId w:val="83"/>
  </w:num>
  <w:num w:numId="114">
    <w:abstractNumId w:val="31"/>
  </w:num>
  <w:num w:numId="115">
    <w:abstractNumId w:val="7"/>
  </w:num>
  <w:num w:numId="116">
    <w:abstractNumId w:val="197"/>
  </w:num>
  <w:num w:numId="117">
    <w:abstractNumId w:val="176"/>
  </w:num>
  <w:num w:numId="118">
    <w:abstractNumId w:val="29"/>
  </w:num>
  <w:num w:numId="119">
    <w:abstractNumId w:val="228"/>
  </w:num>
  <w:num w:numId="120">
    <w:abstractNumId w:val="182"/>
  </w:num>
  <w:num w:numId="121">
    <w:abstractNumId w:val="156"/>
  </w:num>
  <w:num w:numId="122">
    <w:abstractNumId w:val="39"/>
  </w:num>
  <w:num w:numId="123">
    <w:abstractNumId w:val="140"/>
  </w:num>
  <w:num w:numId="124">
    <w:abstractNumId w:val="185"/>
  </w:num>
  <w:num w:numId="125">
    <w:abstractNumId w:val="142"/>
  </w:num>
  <w:num w:numId="126">
    <w:abstractNumId w:val="25"/>
  </w:num>
  <w:num w:numId="127">
    <w:abstractNumId w:val="51"/>
  </w:num>
  <w:num w:numId="128">
    <w:abstractNumId w:val="165"/>
  </w:num>
  <w:num w:numId="129">
    <w:abstractNumId w:val="188"/>
  </w:num>
  <w:num w:numId="130">
    <w:abstractNumId w:val="60"/>
  </w:num>
  <w:num w:numId="131">
    <w:abstractNumId w:val="192"/>
  </w:num>
  <w:num w:numId="132">
    <w:abstractNumId w:val="111"/>
  </w:num>
  <w:num w:numId="133">
    <w:abstractNumId w:val="215"/>
  </w:num>
  <w:num w:numId="134">
    <w:abstractNumId w:val="178"/>
  </w:num>
  <w:num w:numId="135">
    <w:abstractNumId w:val="144"/>
  </w:num>
  <w:num w:numId="136">
    <w:abstractNumId w:val="143"/>
  </w:num>
  <w:num w:numId="137">
    <w:abstractNumId w:val="61"/>
  </w:num>
  <w:num w:numId="138">
    <w:abstractNumId w:val="220"/>
  </w:num>
  <w:num w:numId="139">
    <w:abstractNumId w:val="22"/>
  </w:num>
  <w:num w:numId="140">
    <w:abstractNumId w:val="98"/>
  </w:num>
  <w:num w:numId="141">
    <w:abstractNumId w:val="91"/>
  </w:num>
  <w:num w:numId="142">
    <w:abstractNumId w:val="117"/>
  </w:num>
  <w:num w:numId="143">
    <w:abstractNumId w:val="96"/>
  </w:num>
  <w:num w:numId="144">
    <w:abstractNumId w:val="177"/>
  </w:num>
  <w:num w:numId="145">
    <w:abstractNumId w:val="82"/>
  </w:num>
  <w:num w:numId="146">
    <w:abstractNumId w:val="90"/>
  </w:num>
  <w:num w:numId="147">
    <w:abstractNumId w:val="71"/>
  </w:num>
  <w:num w:numId="148">
    <w:abstractNumId w:val="93"/>
  </w:num>
  <w:num w:numId="149">
    <w:abstractNumId w:val="56"/>
  </w:num>
  <w:num w:numId="150">
    <w:abstractNumId w:val="84"/>
  </w:num>
  <w:num w:numId="151">
    <w:abstractNumId w:val="214"/>
  </w:num>
  <w:num w:numId="152">
    <w:abstractNumId w:val="48"/>
  </w:num>
  <w:num w:numId="153">
    <w:abstractNumId w:val="59"/>
  </w:num>
  <w:num w:numId="154">
    <w:abstractNumId w:val="169"/>
  </w:num>
  <w:num w:numId="155">
    <w:abstractNumId w:val="32"/>
  </w:num>
  <w:num w:numId="156">
    <w:abstractNumId w:val="125"/>
  </w:num>
  <w:num w:numId="157">
    <w:abstractNumId w:val="12"/>
  </w:num>
  <w:num w:numId="158">
    <w:abstractNumId w:val="116"/>
  </w:num>
  <w:num w:numId="159">
    <w:abstractNumId w:val="164"/>
  </w:num>
  <w:num w:numId="160">
    <w:abstractNumId w:val="134"/>
  </w:num>
  <w:num w:numId="161">
    <w:abstractNumId w:val="89"/>
  </w:num>
  <w:num w:numId="162">
    <w:abstractNumId w:val="3"/>
  </w:num>
  <w:num w:numId="163">
    <w:abstractNumId w:val="153"/>
  </w:num>
  <w:num w:numId="164">
    <w:abstractNumId w:val="163"/>
  </w:num>
  <w:num w:numId="165">
    <w:abstractNumId w:val="226"/>
  </w:num>
  <w:num w:numId="166">
    <w:abstractNumId w:val="184"/>
  </w:num>
  <w:num w:numId="167">
    <w:abstractNumId w:val="175"/>
  </w:num>
  <w:num w:numId="168">
    <w:abstractNumId w:val="20"/>
  </w:num>
  <w:num w:numId="169">
    <w:abstractNumId w:val="123"/>
  </w:num>
  <w:num w:numId="170">
    <w:abstractNumId w:val="120"/>
  </w:num>
  <w:num w:numId="171">
    <w:abstractNumId w:val="73"/>
  </w:num>
  <w:num w:numId="172">
    <w:abstractNumId w:val="49"/>
  </w:num>
  <w:num w:numId="173">
    <w:abstractNumId w:val="168"/>
  </w:num>
  <w:num w:numId="174">
    <w:abstractNumId w:val="87"/>
  </w:num>
  <w:num w:numId="175">
    <w:abstractNumId w:val="158"/>
  </w:num>
  <w:num w:numId="176">
    <w:abstractNumId w:val="207"/>
  </w:num>
  <w:num w:numId="177">
    <w:abstractNumId w:val="225"/>
  </w:num>
  <w:num w:numId="178">
    <w:abstractNumId w:val="0"/>
  </w:num>
  <w:num w:numId="179">
    <w:abstractNumId w:val="113"/>
  </w:num>
  <w:num w:numId="180">
    <w:abstractNumId w:val="42"/>
  </w:num>
  <w:num w:numId="181">
    <w:abstractNumId w:val="237"/>
  </w:num>
  <w:num w:numId="182">
    <w:abstractNumId w:val="62"/>
  </w:num>
  <w:num w:numId="183">
    <w:abstractNumId w:val="37"/>
  </w:num>
  <w:num w:numId="184">
    <w:abstractNumId w:val="66"/>
  </w:num>
  <w:num w:numId="185">
    <w:abstractNumId w:val="151"/>
  </w:num>
  <w:num w:numId="186">
    <w:abstractNumId w:val="166"/>
  </w:num>
  <w:num w:numId="187">
    <w:abstractNumId w:val="132"/>
  </w:num>
  <w:num w:numId="188">
    <w:abstractNumId w:val="122"/>
  </w:num>
  <w:num w:numId="189">
    <w:abstractNumId w:val="53"/>
  </w:num>
  <w:num w:numId="190">
    <w:abstractNumId w:val="236"/>
  </w:num>
  <w:num w:numId="191">
    <w:abstractNumId w:val="79"/>
  </w:num>
  <w:num w:numId="192">
    <w:abstractNumId w:val="150"/>
  </w:num>
  <w:num w:numId="193">
    <w:abstractNumId w:val="85"/>
  </w:num>
  <w:num w:numId="194">
    <w:abstractNumId w:val="147"/>
  </w:num>
  <w:num w:numId="195">
    <w:abstractNumId w:val="15"/>
  </w:num>
  <w:num w:numId="196">
    <w:abstractNumId w:val="121"/>
  </w:num>
  <w:num w:numId="197">
    <w:abstractNumId w:val="183"/>
  </w:num>
  <w:num w:numId="198">
    <w:abstractNumId w:val="227"/>
  </w:num>
  <w:num w:numId="199">
    <w:abstractNumId w:val="173"/>
  </w:num>
  <w:num w:numId="200">
    <w:abstractNumId w:val="204"/>
  </w:num>
  <w:num w:numId="201">
    <w:abstractNumId w:val="211"/>
  </w:num>
  <w:num w:numId="202">
    <w:abstractNumId w:val="19"/>
  </w:num>
  <w:num w:numId="203">
    <w:abstractNumId w:val="170"/>
  </w:num>
  <w:num w:numId="204">
    <w:abstractNumId w:val="88"/>
  </w:num>
  <w:num w:numId="205">
    <w:abstractNumId w:val="58"/>
  </w:num>
  <w:num w:numId="206">
    <w:abstractNumId w:val="232"/>
  </w:num>
  <w:num w:numId="207">
    <w:abstractNumId w:val="99"/>
  </w:num>
  <w:num w:numId="208">
    <w:abstractNumId w:val="160"/>
  </w:num>
  <w:num w:numId="209">
    <w:abstractNumId w:val="154"/>
  </w:num>
  <w:num w:numId="210">
    <w:abstractNumId w:val="196"/>
  </w:num>
  <w:num w:numId="211">
    <w:abstractNumId w:val="52"/>
  </w:num>
  <w:num w:numId="212">
    <w:abstractNumId w:val="77"/>
  </w:num>
  <w:num w:numId="213">
    <w:abstractNumId w:val="38"/>
  </w:num>
  <w:num w:numId="214">
    <w:abstractNumId w:val="145"/>
  </w:num>
  <w:num w:numId="215">
    <w:abstractNumId w:val="157"/>
  </w:num>
  <w:num w:numId="216">
    <w:abstractNumId w:val="107"/>
  </w:num>
  <w:num w:numId="217">
    <w:abstractNumId w:val="137"/>
  </w:num>
  <w:num w:numId="218">
    <w:abstractNumId w:val="35"/>
  </w:num>
  <w:num w:numId="219">
    <w:abstractNumId w:val="179"/>
  </w:num>
  <w:num w:numId="220">
    <w:abstractNumId w:val="198"/>
  </w:num>
  <w:num w:numId="221">
    <w:abstractNumId w:val="115"/>
  </w:num>
  <w:num w:numId="222">
    <w:abstractNumId w:val="40"/>
  </w:num>
  <w:num w:numId="223">
    <w:abstractNumId w:val="27"/>
  </w:num>
  <w:num w:numId="224">
    <w:abstractNumId w:val="47"/>
  </w:num>
  <w:num w:numId="225">
    <w:abstractNumId w:val="212"/>
  </w:num>
  <w:num w:numId="226">
    <w:abstractNumId w:val="195"/>
  </w:num>
  <w:num w:numId="227">
    <w:abstractNumId w:val="213"/>
  </w:num>
  <w:num w:numId="228">
    <w:abstractNumId w:val="11"/>
  </w:num>
  <w:num w:numId="229">
    <w:abstractNumId w:val="5"/>
  </w:num>
  <w:num w:numId="230">
    <w:abstractNumId w:val="103"/>
  </w:num>
  <w:num w:numId="231">
    <w:abstractNumId w:val="152"/>
  </w:num>
  <w:num w:numId="232">
    <w:abstractNumId w:val="133"/>
  </w:num>
  <w:num w:numId="233">
    <w:abstractNumId w:val="126"/>
  </w:num>
  <w:num w:numId="234">
    <w:abstractNumId w:val="167"/>
  </w:num>
  <w:num w:numId="235">
    <w:abstractNumId w:val="217"/>
  </w:num>
  <w:num w:numId="236">
    <w:abstractNumId w:val="146"/>
  </w:num>
  <w:num w:numId="237">
    <w:abstractNumId w:val="16"/>
  </w:num>
  <w:num w:numId="238">
    <w:abstractNumId w:val="155"/>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80924"/>
    <w:rsid w:val="00082996"/>
    <w:rsid w:val="0008603F"/>
    <w:rsid w:val="00087176"/>
    <w:rsid w:val="00087EC8"/>
    <w:rsid w:val="00092B18"/>
    <w:rsid w:val="00095707"/>
    <w:rsid w:val="000A32DD"/>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5309"/>
    <w:rsid w:val="001B0C15"/>
    <w:rsid w:val="001C1448"/>
    <w:rsid w:val="001C2AA4"/>
    <w:rsid w:val="001C4915"/>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3D5F"/>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269D"/>
    <w:rsid w:val="00354A83"/>
    <w:rsid w:val="003553C2"/>
    <w:rsid w:val="0035798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F50E2"/>
    <w:rsid w:val="004000D5"/>
    <w:rsid w:val="004023F5"/>
    <w:rsid w:val="00402D2D"/>
    <w:rsid w:val="00406E3E"/>
    <w:rsid w:val="00407B98"/>
    <w:rsid w:val="004114C8"/>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A375F"/>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D3174"/>
    <w:rsid w:val="005E0183"/>
    <w:rsid w:val="005E060B"/>
    <w:rsid w:val="005E1151"/>
    <w:rsid w:val="005E316F"/>
    <w:rsid w:val="005E4EF7"/>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D14F0"/>
    <w:rsid w:val="006D2894"/>
    <w:rsid w:val="006D5346"/>
    <w:rsid w:val="006D5C60"/>
    <w:rsid w:val="00700331"/>
    <w:rsid w:val="00701FB6"/>
    <w:rsid w:val="00703C45"/>
    <w:rsid w:val="0070431B"/>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15E12"/>
    <w:rsid w:val="00826C35"/>
    <w:rsid w:val="00827BEF"/>
    <w:rsid w:val="00834AA2"/>
    <w:rsid w:val="00837842"/>
    <w:rsid w:val="008449C0"/>
    <w:rsid w:val="00846CE1"/>
    <w:rsid w:val="0086471C"/>
    <w:rsid w:val="00870C3B"/>
    <w:rsid w:val="00871A7A"/>
    <w:rsid w:val="00872272"/>
    <w:rsid w:val="008821A4"/>
    <w:rsid w:val="00885990"/>
    <w:rsid w:val="008919BC"/>
    <w:rsid w:val="00894952"/>
    <w:rsid w:val="008A3C50"/>
    <w:rsid w:val="008A4667"/>
    <w:rsid w:val="008A4EB2"/>
    <w:rsid w:val="008A6534"/>
    <w:rsid w:val="008B650B"/>
    <w:rsid w:val="008C067E"/>
    <w:rsid w:val="008D3DA6"/>
    <w:rsid w:val="008D71F6"/>
    <w:rsid w:val="008E2504"/>
    <w:rsid w:val="008F4030"/>
    <w:rsid w:val="009010F5"/>
    <w:rsid w:val="00901D82"/>
    <w:rsid w:val="00902044"/>
    <w:rsid w:val="009117E9"/>
    <w:rsid w:val="00912C62"/>
    <w:rsid w:val="00920FE1"/>
    <w:rsid w:val="00921D01"/>
    <w:rsid w:val="00922B8D"/>
    <w:rsid w:val="009379DD"/>
    <w:rsid w:val="00953E75"/>
    <w:rsid w:val="009564DD"/>
    <w:rsid w:val="00964A17"/>
    <w:rsid w:val="00967787"/>
    <w:rsid w:val="0097403D"/>
    <w:rsid w:val="00974095"/>
    <w:rsid w:val="009778CA"/>
    <w:rsid w:val="00981E01"/>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10DF7"/>
    <w:rsid w:val="00A16F83"/>
    <w:rsid w:val="00A17070"/>
    <w:rsid w:val="00A17C5F"/>
    <w:rsid w:val="00A214C6"/>
    <w:rsid w:val="00A246DC"/>
    <w:rsid w:val="00A26A18"/>
    <w:rsid w:val="00A26D08"/>
    <w:rsid w:val="00A2739E"/>
    <w:rsid w:val="00A3217A"/>
    <w:rsid w:val="00A326BC"/>
    <w:rsid w:val="00A40BDE"/>
    <w:rsid w:val="00A46888"/>
    <w:rsid w:val="00A47962"/>
    <w:rsid w:val="00A53A49"/>
    <w:rsid w:val="00A62AEB"/>
    <w:rsid w:val="00A63206"/>
    <w:rsid w:val="00A63D3B"/>
    <w:rsid w:val="00A66638"/>
    <w:rsid w:val="00A66AAD"/>
    <w:rsid w:val="00A736FA"/>
    <w:rsid w:val="00A74301"/>
    <w:rsid w:val="00A84705"/>
    <w:rsid w:val="00A85095"/>
    <w:rsid w:val="00AA0807"/>
    <w:rsid w:val="00AA642B"/>
    <w:rsid w:val="00AB2DA3"/>
    <w:rsid w:val="00AB4BA2"/>
    <w:rsid w:val="00AB6835"/>
    <w:rsid w:val="00AC1976"/>
    <w:rsid w:val="00AC3EE3"/>
    <w:rsid w:val="00AC4AF2"/>
    <w:rsid w:val="00AD598B"/>
    <w:rsid w:val="00AD5D5D"/>
    <w:rsid w:val="00AE0604"/>
    <w:rsid w:val="00AE17BA"/>
    <w:rsid w:val="00AE3345"/>
    <w:rsid w:val="00AE562B"/>
    <w:rsid w:val="00AF071C"/>
    <w:rsid w:val="00AF07E2"/>
    <w:rsid w:val="00AF43FF"/>
    <w:rsid w:val="00AF6955"/>
    <w:rsid w:val="00B04281"/>
    <w:rsid w:val="00B069FD"/>
    <w:rsid w:val="00B06A73"/>
    <w:rsid w:val="00B06AE3"/>
    <w:rsid w:val="00B10FEC"/>
    <w:rsid w:val="00B13A79"/>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77048"/>
    <w:rsid w:val="00B83D0D"/>
    <w:rsid w:val="00B85CEA"/>
    <w:rsid w:val="00B93079"/>
    <w:rsid w:val="00B933C0"/>
    <w:rsid w:val="00B939B0"/>
    <w:rsid w:val="00BA045C"/>
    <w:rsid w:val="00BA0B4A"/>
    <w:rsid w:val="00BA7EED"/>
    <w:rsid w:val="00BB38EE"/>
    <w:rsid w:val="00BB496B"/>
    <w:rsid w:val="00BB6C48"/>
    <w:rsid w:val="00BB7F77"/>
    <w:rsid w:val="00BC38C1"/>
    <w:rsid w:val="00BC3E1E"/>
    <w:rsid w:val="00BC5CC6"/>
    <w:rsid w:val="00BE31C2"/>
    <w:rsid w:val="00BE567E"/>
    <w:rsid w:val="00BF2240"/>
    <w:rsid w:val="00BF56B7"/>
    <w:rsid w:val="00BF7DBA"/>
    <w:rsid w:val="00C13CEC"/>
    <w:rsid w:val="00C14570"/>
    <w:rsid w:val="00C14676"/>
    <w:rsid w:val="00C15B18"/>
    <w:rsid w:val="00C24183"/>
    <w:rsid w:val="00C32178"/>
    <w:rsid w:val="00C448A3"/>
    <w:rsid w:val="00C44D3B"/>
    <w:rsid w:val="00C45C3C"/>
    <w:rsid w:val="00C46709"/>
    <w:rsid w:val="00C46BA4"/>
    <w:rsid w:val="00C47ED7"/>
    <w:rsid w:val="00C54631"/>
    <w:rsid w:val="00C63C9A"/>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DF16F6"/>
    <w:rsid w:val="00DF60BC"/>
    <w:rsid w:val="00E047A4"/>
    <w:rsid w:val="00E0662B"/>
    <w:rsid w:val="00E068CD"/>
    <w:rsid w:val="00E177D4"/>
    <w:rsid w:val="00E179DB"/>
    <w:rsid w:val="00E2555B"/>
    <w:rsid w:val="00E309D7"/>
    <w:rsid w:val="00E33716"/>
    <w:rsid w:val="00E40A07"/>
    <w:rsid w:val="00E44E86"/>
    <w:rsid w:val="00E466F7"/>
    <w:rsid w:val="00E4778F"/>
    <w:rsid w:val="00E51C43"/>
    <w:rsid w:val="00E578CE"/>
    <w:rsid w:val="00E608C6"/>
    <w:rsid w:val="00E61453"/>
    <w:rsid w:val="00E63B2C"/>
    <w:rsid w:val="00E65737"/>
    <w:rsid w:val="00E66D9F"/>
    <w:rsid w:val="00E67DDF"/>
    <w:rsid w:val="00E74987"/>
    <w:rsid w:val="00E755F0"/>
    <w:rsid w:val="00E832C4"/>
    <w:rsid w:val="00E85F67"/>
    <w:rsid w:val="00E862C4"/>
    <w:rsid w:val="00E86F2F"/>
    <w:rsid w:val="00E91B4F"/>
    <w:rsid w:val="00E956AC"/>
    <w:rsid w:val="00E972F5"/>
    <w:rsid w:val="00EA1967"/>
    <w:rsid w:val="00EA44E1"/>
    <w:rsid w:val="00EA453F"/>
    <w:rsid w:val="00EA5AAA"/>
    <w:rsid w:val="00EA79A1"/>
    <w:rsid w:val="00EC0957"/>
    <w:rsid w:val="00EC5D9F"/>
    <w:rsid w:val="00ED1B11"/>
    <w:rsid w:val="00EF3AF2"/>
    <w:rsid w:val="00F01009"/>
    <w:rsid w:val="00F035B5"/>
    <w:rsid w:val="00F03AF3"/>
    <w:rsid w:val="00F042EA"/>
    <w:rsid w:val="00F0448F"/>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626E"/>
    <w:rsid w:val="00F61392"/>
    <w:rsid w:val="00F6171B"/>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5F7574BB-0DC7-492E-9F76-F19DA3C2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53/run/4" TargetMode="External"/><Relationship Id="rId299" Type="http://schemas.openxmlformats.org/officeDocument/2006/relationships/hyperlink" Target="https://htmlacademy.ru/courses/43/run/11" TargetMode="External"/><Relationship Id="rId303" Type="http://schemas.openxmlformats.org/officeDocument/2006/relationships/hyperlink" Target="https://htmlacademy.ru/courses/96" TargetMode="External"/><Relationship Id="rId21" Type="http://schemas.openxmlformats.org/officeDocument/2006/relationships/hyperlink" Target="https://htmlacademy.ru/courses/40/run/6" TargetMode="External"/><Relationship Id="rId42" Type="http://schemas.openxmlformats.org/officeDocument/2006/relationships/hyperlink" Target="https://peredelka.wordpress.com/2013/10/29/%D0%BE-%D0%B2%D0%B5%D1%80%D1%81%D1%82%D0%BA%D0%B5-%D0%B2%D0%B5%D1%80%D1%82%D0%B8%D0%BA%D0%B0%D0%BB%D1%8C%D0%BD%D0%BE%D0%B3%D0%BE-%D1%80%D0%B8%D1%82%D0%BC%D0%B0/" TargetMode="External"/><Relationship Id="rId63" Type="http://schemas.openxmlformats.org/officeDocument/2006/relationships/hyperlink" Target="https://htmlacademy.ru/courses/86" TargetMode="External"/><Relationship Id="rId84" Type="http://schemas.openxmlformats.org/officeDocument/2006/relationships/hyperlink" Target="https://htmlacademy.ru/courses/44/run/6" TargetMode="External"/><Relationship Id="rId138" Type="http://schemas.openxmlformats.org/officeDocument/2006/relationships/hyperlink" Target="https://htmlacademy.ru/courses/187/run/12" TargetMode="External"/><Relationship Id="rId159" Type="http://schemas.openxmlformats.org/officeDocument/2006/relationships/image" Target="media/image23.jpeg"/><Relationship Id="rId324" Type="http://schemas.openxmlformats.org/officeDocument/2006/relationships/hyperlink" Target="https://htmlacademy.ru/courses/113" TargetMode="External"/><Relationship Id="rId345" Type="http://schemas.openxmlformats.org/officeDocument/2006/relationships/hyperlink" Target="http://sass-lang.com/" TargetMode="External"/><Relationship Id="rId366" Type="http://schemas.openxmlformats.org/officeDocument/2006/relationships/hyperlink" Target="https://htmlacademy.ru/courses/85/run/10" TargetMode="External"/><Relationship Id="rId170" Type="http://schemas.openxmlformats.org/officeDocument/2006/relationships/image" Target="media/image29.jpeg"/><Relationship Id="rId191" Type="http://schemas.openxmlformats.org/officeDocument/2006/relationships/hyperlink" Target="https://htmlacademy.ru/courses/42/" TargetMode="External"/><Relationship Id="rId205" Type="http://schemas.openxmlformats.org/officeDocument/2006/relationships/image" Target="media/image40.jpeg"/><Relationship Id="rId226" Type="http://schemas.openxmlformats.org/officeDocument/2006/relationships/hyperlink" Target="https://htmlacademy.ru/courses/71" TargetMode="External"/><Relationship Id="rId247" Type="http://schemas.openxmlformats.org/officeDocument/2006/relationships/hyperlink" Target="http://caniuse.com/" TargetMode="External"/><Relationship Id="rId107" Type="http://schemas.openxmlformats.org/officeDocument/2006/relationships/hyperlink" Target="https://htmlacademy.ru/courses/55" TargetMode="External"/><Relationship Id="rId268" Type="http://schemas.openxmlformats.org/officeDocument/2006/relationships/hyperlink" Target="https://htmlacademy.ru/courses/58/run/17" TargetMode="External"/><Relationship Id="rId289" Type="http://schemas.openxmlformats.org/officeDocument/2006/relationships/hyperlink" Target="https://htmlacademy.ru/courses/51/run/12" TargetMode="External"/><Relationship Id="rId11" Type="http://schemas.openxmlformats.org/officeDocument/2006/relationships/hyperlink" Target="https://htmlacademy.ru/courses/4/run/10" TargetMode="External"/><Relationship Id="rId32" Type="http://schemas.openxmlformats.org/officeDocument/2006/relationships/hyperlink" Target="https://htmlacademy.ru/courses/42/run/4" TargetMode="External"/><Relationship Id="rId53" Type="http://schemas.openxmlformats.org/officeDocument/2006/relationships/hyperlink" Target="https://htmlacademy.ru/courses/88" TargetMode="External"/><Relationship Id="rId74" Type="http://schemas.openxmlformats.org/officeDocument/2006/relationships/hyperlink" Target="https://htmlacademy.ru/blog/21" TargetMode="External"/><Relationship Id="rId128" Type="http://schemas.openxmlformats.org/officeDocument/2006/relationships/hyperlink" Target="http://caniuse.com/" TargetMode="External"/><Relationship Id="rId149" Type="http://schemas.openxmlformats.org/officeDocument/2006/relationships/image" Target="media/image17.jpeg"/><Relationship Id="rId314" Type="http://schemas.openxmlformats.org/officeDocument/2006/relationships/hyperlink" Target="https://htmlacademy.ru/courses/113" TargetMode="External"/><Relationship Id="rId335" Type="http://schemas.openxmlformats.org/officeDocument/2006/relationships/hyperlink" Target="https://htmlacademy.ru/courses/57/run/2" TargetMode="External"/><Relationship Id="rId356" Type="http://schemas.openxmlformats.org/officeDocument/2006/relationships/hyperlink" Target="https://htmlacademy.ru/courses/85/run/2" TargetMode="External"/><Relationship Id="rId5" Type="http://schemas.openxmlformats.org/officeDocument/2006/relationships/footnotes" Target="footnotes.xml"/><Relationship Id="rId95" Type="http://schemas.openxmlformats.org/officeDocument/2006/relationships/hyperlink" Target="https://htmlacademy.ru/courses/42/run/8" TargetMode="External"/><Relationship Id="rId160" Type="http://schemas.openxmlformats.org/officeDocument/2006/relationships/image" Target="media/image24.jpeg"/><Relationship Id="rId181" Type="http://schemas.openxmlformats.org/officeDocument/2006/relationships/hyperlink" Target="https://htmlacademy.ru/courses/57/run/14" TargetMode="External"/><Relationship Id="rId216" Type="http://schemas.openxmlformats.org/officeDocument/2006/relationships/image" Target="media/image48.png"/><Relationship Id="rId237" Type="http://schemas.openxmlformats.org/officeDocument/2006/relationships/hyperlink" Target="https://htmlacademy.ru/courses/79" TargetMode="External"/><Relationship Id="rId258" Type="http://schemas.openxmlformats.org/officeDocument/2006/relationships/image" Target="media/image68.gif"/><Relationship Id="rId279" Type="http://schemas.openxmlformats.org/officeDocument/2006/relationships/hyperlink" Target="https://htmlacademy.ru/courses/86" TargetMode="External"/><Relationship Id="rId22" Type="http://schemas.openxmlformats.org/officeDocument/2006/relationships/hyperlink" Target="http://ru.wikipedia.org/wiki/JPEG" TargetMode="External"/><Relationship Id="rId43" Type="http://schemas.openxmlformats.org/officeDocument/2006/relationships/hyperlink" Target="https://24ways.org/2006/compose-to-a-vertical-rhythm/" TargetMode="External"/><Relationship Id="rId64" Type="http://schemas.openxmlformats.org/officeDocument/2006/relationships/hyperlink" Target="https://htmlacademy.ru/courses/96" TargetMode="External"/><Relationship Id="rId118" Type="http://schemas.openxmlformats.org/officeDocument/2006/relationships/hyperlink" Target="https://htmlacademy.ru/courses/53/run/15" TargetMode="External"/><Relationship Id="rId139" Type="http://schemas.openxmlformats.org/officeDocument/2006/relationships/image" Target="media/image15.png"/><Relationship Id="rId290" Type="http://schemas.openxmlformats.org/officeDocument/2006/relationships/image" Target="media/image74.png"/><Relationship Id="rId304" Type="http://schemas.openxmlformats.org/officeDocument/2006/relationships/image" Target="media/image81.png"/><Relationship Id="rId325" Type="http://schemas.openxmlformats.org/officeDocument/2006/relationships/hyperlink" Target="https://htmlacademy.ru/courses/113" TargetMode="External"/><Relationship Id="rId346" Type="http://schemas.openxmlformats.org/officeDocument/2006/relationships/hyperlink" Target="http://learnboost.github.io/stylus/" TargetMode="External"/><Relationship Id="rId367" Type="http://schemas.openxmlformats.org/officeDocument/2006/relationships/image" Target="media/image119.png"/><Relationship Id="rId85" Type="http://schemas.openxmlformats.org/officeDocument/2006/relationships/hyperlink" Target="https://htmlacademy.ru/courses/44/run/3" TargetMode="External"/><Relationship Id="rId150" Type="http://schemas.openxmlformats.org/officeDocument/2006/relationships/image" Target="media/image18.jpeg"/><Relationship Id="rId171" Type="http://schemas.openxmlformats.org/officeDocument/2006/relationships/hyperlink" Target="http://ru.wikipedia.org/wiki/%D0%A0%D0%B5%D0%B3%D1%83%D0%BB%D1%8F%D1%80%D0%BD%D1%8B%D0%B5_%D0%B2%D1%8B%D1%80%D0%B0%D0%B6%D0%B5%D0%BD%D0%B8%D1%8F" TargetMode="External"/><Relationship Id="rId192" Type="http://schemas.openxmlformats.org/officeDocument/2006/relationships/hyperlink" Target="https://htmlacademy.ru/courses/58" TargetMode="External"/><Relationship Id="rId206" Type="http://schemas.openxmlformats.org/officeDocument/2006/relationships/image" Target="media/image41.png"/><Relationship Id="rId227" Type="http://schemas.openxmlformats.org/officeDocument/2006/relationships/image" Target="media/image55.png"/><Relationship Id="rId248" Type="http://schemas.openxmlformats.org/officeDocument/2006/relationships/hyperlink" Target="https://htmlacademy.ru/courses/80/run/2" TargetMode="External"/><Relationship Id="rId269" Type="http://schemas.openxmlformats.org/officeDocument/2006/relationships/hyperlink" Target="https://htmlacademy.ru/courses/71" TargetMode="External"/><Relationship Id="rId12" Type="http://schemas.openxmlformats.org/officeDocument/2006/relationships/hyperlink" Target="https://htmlacademy.ru/courses/4/run/10" TargetMode="External"/><Relationship Id="rId33" Type="http://schemas.openxmlformats.org/officeDocument/2006/relationships/hyperlink" Target="https://htmlacademy.ru/demos/2" TargetMode="External"/><Relationship Id="rId108" Type="http://schemas.openxmlformats.org/officeDocument/2006/relationships/hyperlink" Target="https://htmlacademy.ru/courses/40/run/1" TargetMode="External"/><Relationship Id="rId129" Type="http://schemas.openxmlformats.org/officeDocument/2006/relationships/hyperlink" Target="https://htmlacademy.ru/courses/88/run/12" TargetMode="External"/><Relationship Id="rId280" Type="http://schemas.openxmlformats.org/officeDocument/2006/relationships/hyperlink" Target="https://htmlacademy.ru/courses/39/run/5" TargetMode="External"/><Relationship Id="rId315" Type="http://schemas.openxmlformats.org/officeDocument/2006/relationships/hyperlink" Target="https://htmlacademy.ru/courses/113/run/2" TargetMode="External"/><Relationship Id="rId336" Type="http://schemas.openxmlformats.org/officeDocument/2006/relationships/hyperlink" Target="https://htmlacademy.ru/courses/57/run/2" TargetMode="External"/><Relationship Id="rId357" Type="http://schemas.openxmlformats.org/officeDocument/2006/relationships/image" Target="media/image111.png"/><Relationship Id="rId54" Type="http://schemas.openxmlformats.org/officeDocument/2006/relationships/hyperlink" Target="https://htmlacademy.ru/assets/courses/53/bootstrap-sprites.png" TargetMode="External"/><Relationship Id="rId75" Type="http://schemas.openxmlformats.org/officeDocument/2006/relationships/hyperlink" Target="http://css-live.ru/articles/zagadochnye-otstupy-mezhdu-inlajn-blokami.html" TargetMode="External"/><Relationship Id="rId96" Type="http://schemas.openxmlformats.org/officeDocument/2006/relationships/hyperlink" Target="https://htmlacademy.ru/courses/44/run/17" TargetMode="External"/><Relationship Id="rId140" Type="http://schemas.openxmlformats.org/officeDocument/2006/relationships/hyperlink" Target="https://www.google.com/fonts" TargetMode="External"/><Relationship Id="rId161" Type="http://schemas.openxmlformats.org/officeDocument/2006/relationships/hyperlink" Target="http://caniuse.com/" TargetMode="External"/><Relationship Id="rId182" Type="http://schemas.openxmlformats.org/officeDocument/2006/relationships/hyperlink" Target="https://htmlacademy.ru/demos/2" TargetMode="External"/><Relationship Id="rId217" Type="http://schemas.openxmlformats.org/officeDocument/2006/relationships/image" Target="media/image49.png"/><Relationship Id="rId6" Type="http://schemas.openxmlformats.org/officeDocument/2006/relationships/endnotes" Target="endnotes.xml"/><Relationship Id="rId238" Type="http://schemas.openxmlformats.org/officeDocument/2006/relationships/hyperlink" Target="https://htmlacademy.ru/courses/79" TargetMode="External"/><Relationship Id="rId259" Type="http://schemas.openxmlformats.org/officeDocument/2006/relationships/hyperlink" Target="https://htmlacademy.ru/courses/80" TargetMode="External"/><Relationship Id="rId23" Type="http://schemas.openxmlformats.org/officeDocument/2006/relationships/hyperlink" Target="http://ru.wikipedia.org/wiki/PNG" TargetMode="External"/><Relationship Id="rId119" Type="http://schemas.openxmlformats.org/officeDocument/2006/relationships/hyperlink" Target="https://htmlacademy.ru/courses/41/run/11" TargetMode="External"/><Relationship Id="rId270" Type="http://schemas.openxmlformats.org/officeDocument/2006/relationships/hyperlink" Target="https://htmlacademy.ru/courses/71" TargetMode="External"/><Relationship Id="rId291" Type="http://schemas.openxmlformats.org/officeDocument/2006/relationships/hyperlink" Target="https://htmlacademy.ru/courses/80" TargetMode="External"/><Relationship Id="rId305" Type="http://schemas.openxmlformats.org/officeDocument/2006/relationships/image" Target="media/image82.png"/><Relationship Id="rId326" Type="http://schemas.openxmlformats.org/officeDocument/2006/relationships/hyperlink" Target="https://htmlacademy.ru/courses/113/run/12" TargetMode="External"/><Relationship Id="rId347" Type="http://schemas.openxmlformats.org/officeDocument/2006/relationships/image" Target="media/image103.png"/><Relationship Id="rId44" Type="http://schemas.openxmlformats.org/officeDocument/2006/relationships/hyperlink" Target="http://pixelgene.ru/articles/vertical-rhythm.html" TargetMode="External"/><Relationship Id="rId65" Type="http://schemas.openxmlformats.org/officeDocument/2006/relationships/hyperlink" Target="https://htmlacademy.ru/courses/113" TargetMode="External"/><Relationship Id="rId86" Type="http://schemas.openxmlformats.org/officeDocument/2006/relationships/hyperlink" Target="https://htmlacademy.ru/courses/53/run/1" TargetMode="External"/><Relationship Id="rId130" Type="http://schemas.openxmlformats.org/officeDocument/2006/relationships/hyperlink" Target="https://htmlacademy.ru/courses/187" TargetMode="External"/><Relationship Id="rId151" Type="http://schemas.openxmlformats.org/officeDocument/2006/relationships/hyperlink" Target="http://caniuse.com/" TargetMode="External"/><Relationship Id="rId368" Type="http://schemas.openxmlformats.org/officeDocument/2006/relationships/image" Target="media/image120.png"/><Relationship Id="rId172" Type="http://schemas.openxmlformats.org/officeDocument/2006/relationships/image" Target="media/image30.jpeg"/><Relationship Id="rId193" Type="http://schemas.openxmlformats.org/officeDocument/2006/relationships/hyperlink" Target="https://htmlacademy.ru/courses/58" TargetMode="External"/><Relationship Id="rId207" Type="http://schemas.openxmlformats.org/officeDocument/2006/relationships/hyperlink" Target="https://htmlacademy.ru/courses/88" TargetMode="External"/><Relationship Id="rId228" Type="http://schemas.openxmlformats.org/officeDocument/2006/relationships/image" Target="media/image56.png"/><Relationship Id="rId249" Type="http://schemas.openxmlformats.org/officeDocument/2006/relationships/hyperlink" Target="https://htmlacademy.ru/courses/80/run/5" TargetMode="External"/><Relationship Id="rId13" Type="http://schemas.openxmlformats.org/officeDocument/2006/relationships/image" Target="media/image1.png"/><Relationship Id="rId109" Type="http://schemas.openxmlformats.org/officeDocument/2006/relationships/hyperlink" Target="https://htmlacademy.ru/courses/41/run/12" TargetMode="External"/><Relationship Id="rId260" Type="http://schemas.openxmlformats.org/officeDocument/2006/relationships/hyperlink" Target="https://htmlacademy.ru/courses/84" TargetMode="External"/><Relationship Id="rId281" Type="http://schemas.openxmlformats.org/officeDocument/2006/relationships/hyperlink" Target="https://htmlacademy.ru/courses/39/run/8" TargetMode="External"/><Relationship Id="rId316" Type="http://schemas.openxmlformats.org/officeDocument/2006/relationships/hyperlink" Target="https://htmlacademy.ru/courses/113/run/3" TargetMode="External"/><Relationship Id="rId337" Type="http://schemas.openxmlformats.org/officeDocument/2006/relationships/image" Target="media/image98.png"/><Relationship Id="rId34" Type="http://schemas.openxmlformats.org/officeDocument/2006/relationships/hyperlink" Target="https://htmlacademy.ru/courses/42/run/5" TargetMode="External"/><Relationship Id="rId55" Type="http://schemas.openxmlformats.org/officeDocument/2006/relationships/hyperlink" Target="https://spritepad.wearekiss.com/" TargetMode="External"/><Relationship Id="rId76" Type="http://schemas.openxmlformats.org/officeDocument/2006/relationships/hyperlink" Target="https://htmlacademy.ru/courses/44" TargetMode="External"/><Relationship Id="rId97" Type="http://schemas.openxmlformats.org/officeDocument/2006/relationships/hyperlink" Target="https://htmlacademy.ru/courses/43/run/10" TargetMode="External"/><Relationship Id="rId120" Type="http://schemas.openxmlformats.org/officeDocument/2006/relationships/hyperlink" Target="https://htmlacademy.ru/courses/44/run/4" TargetMode="External"/><Relationship Id="rId141" Type="http://schemas.openxmlformats.org/officeDocument/2006/relationships/hyperlink" Target="https://fontstorage.com/ru/" TargetMode="External"/><Relationship Id="rId358" Type="http://schemas.openxmlformats.org/officeDocument/2006/relationships/image" Target="media/image112.png"/><Relationship Id="rId7" Type="http://schemas.openxmlformats.org/officeDocument/2006/relationships/hyperlink" Target="https://htmlacademy.ru/courses/4" TargetMode="External"/><Relationship Id="rId162" Type="http://schemas.openxmlformats.org/officeDocument/2006/relationships/hyperlink" Target="http://caniuse.com/" TargetMode="External"/><Relationship Id="rId183" Type="http://schemas.openxmlformats.org/officeDocument/2006/relationships/hyperlink" Target="https://htmlacademy.ru/courses/57/run/5" TargetMode="External"/><Relationship Id="rId218" Type="http://schemas.openxmlformats.org/officeDocument/2006/relationships/image" Target="media/image50.png"/><Relationship Id="rId239" Type="http://schemas.openxmlformats.org/officeDocument/2006/relationships/hyperlink" Target="https://htmlacademy.ru/courses/79" TargetMode="External"/><Relationship Id="rId250" Type="http://schemas.openxmlformats.org/officeDocument/2006/relationships/image" Target="media/image63.png"/><Relationship Id="rId271" Type="http://schemas.openxmlformats.org/officeDocument/2006/relationships/image" Target="media/image69.png"/><Relationship Id="rId292" Type="http://schemas.openxmlformats.org/officeDocument/2006/relationships/hyperlink" Target="https://htmlacademy.ru/courses/84" TargetMode="External"/><Relationship Id="rId306" Type="http://schemas.openxmlformats.org/officeDocument/2006/relationships/image" Target="media/image83.png"/><Relationship Id="rId24" Type="http://schemas.openxmlformats.org/officeDocument/2006/relationships/hyperlink" Target="https://htmlacademy.ru/courses/104/run/9" TargetMode="External"/><Relationship Id="rId45" Type="http://schemas.openxmlformats.org/officeDocument/2006/relationships/hyperlink" Target="https://www.gridlover.net/try" TargetMode="External"/><Relationship Id="rId66" Type="http://schemas.openxmlformats.org/officeDocument/2006/relationships/hyperlink" Target="http://softwaremaniacs.org/blog/2005/12/01/css-layout-float/" TargetMode="External"/><Relationship Id="rId87" Type="http://schemas.openxmlformats.org/officeDocument/2006/relationships/hyperlink" Target="https://htmlacademy.ru/courses/42/run/14" TargetMode="External"/><Relationship Id="rId110" Type="http://schemas.openxmlformats.org/officeDocument/2006/relationships/hyperlink" Target="https://htmlacademy.ru/courses/44/run/18" TargetMode="External"/><Relationship Id="rId131" Type="http://schemas.openxmlformats.org/officeDocument/2006/relationships/hyperlink" Target="https://htmlacademy.ru/courses/130" TargetMode="External"/><Relationship Id="rId327" Type="http://schemas.openxmlformats.org/officeDocument/2006/relationships/image" Target="media/image92.png"/><Relationship Id="rId348" Type="http://schemas.openxmlformats.org/officeDocument/2006/relationships/image" Target="media/image104.png"/><Relationship Id="rId369" Type="http://schemas.openxmlformats.org/officeDocument/2006/relationships/image" Target="media/image121.png"/><Relationship Id="rId152" Type="http://schemas.openxmlformats.org/officeDocument/2006/relationships/image" Target="media/image19.jpeg"/><Relationship Id="rId173" Type="http://schemas.openxmlformats.org/officeDocument/2006/relationships/hyperlink" Target="http://html5test.com/compare/feature/form.email.element/form-email-validation.html" TargetMode="External"/><Relationship Id="rId194" Type="http://schemas.openxmlformats.org/officeDocument/2006/relationships/hyperlink" Target="https://htmlacademy.ru/courses/74" TargetMode="External"/><Relationship Id="rId208" Type="http://schemas.openxmlformats.org/officeDocument/2006/relationships/image" Target="media/image42.png"/><Relationship Id="rId229" Type="http://schemas.openxmlformats.org/officeDocument/2006/relationships/image" Target="media/image57.jpeg"/><Relationship Id="rId240" Type="http://schemas.openxmlformats.org/officeDocument/2006/relationships/hyperlink" Target="https://htmlacademy.ru/courses/73/run/8%22" TargetMode="External"/><Relationship Id="rId261" Type="http://schemas.openxmlformats.org/officeDocument/2006/relationships/hyperlink" Target="https://developer.mozilla.org/en-US/docs/Web/CSS/CSS_animated_properties" TargetMode="External"/><Relationship Id="rId14" Type="http://schemas.openxmlformats.org/officeDocument/2006/relationships/hyperlink" Target="https://help.yandex.ru/webmaster/recommendations/using-meta-desc.xml" TargetMode="External"/><Relationship Id="rId35" Type="http://schemas.openxmlformats.org/officeDocument/2006/relationships/hyperlink" Target="https://htmlacademy.ru/courses/50" TargetMode="External"/><Relationship Id="rId56" Type="http://schemas.openxmlformats.org/officeDocument/2006/relationships/image" Target="media/image4.png"/><Relationship Id="rId77" Type="http://schemas.openxmlformats.org/officeDocument/2006/relationships/hyperlink" Target="https://htmlacademy.ru/courses/38/run/3" TargetMode="External"/><Relationship Id="rId100" Type="http://schemas.openxmlformats.org/officeDocument/2006/relationships/hyperlink" Target="https://htmlacademy.ru/courses/45/run/8" TargetMode="External"/><Relationship Id="rId282" Type="http://schemas.openxmlformats.org/officeDocument/2006/relationships/hyperlink" Target="https://htmlacademy.ru/courses/39" TargetMode="External"/><Relationship Id="rId317" Type="http://schemas.openxmlformats.org/officeDocument/2006/relationships/image" Target="media/image86.png"/><Relationship Id="rId338" Type="http://schemas.openxmlformats.org/officeDocument/2006/relationships/image" Target="media/image99.png"/><Relationship Id="rId359" Type="http://schemas.openxmlformats.org/officeDocument/2006/relationships/image" Target="media/image113.png"/><Relationship Id="rId8" Type="http://schemas.openxmlformats.org/officeDocument/2006/relationships/hyperlink" Target="https://htmlacademy.ru/courses/4/run/4" TargetMode="External"/><Relationship Id="rId98" Type="http://schemas.openxmlformats.org/officeDocument/2006/relationships/hyperlink" Target="https://htmlacademy.ru/courses/44/run/18" TargetMode="External"/><Relationship Id="rId121" Type="http://schemas.openxmlformats.org/officeDocument/2006/relationships/hyperlink" Target="https://htmlacademy.ru/courses/43/run/11" TargetMode="External"/><Relationship Id="rId142" Type="http://schemas.openxmlformats.org/officeDocument/2006/relationships/hyperlink" Target="http://webfont.ru/blog/about-font-face-part-one/" TargetMode="External"/><Relationship Id="rId163" Type="http://schemas.openxmlformats.org/officeDocument/2006/relationships/image" Target="media/image25.jpeg"/><Relationship Id="rId184" Type="http://schemas.openxmlformats.org/officeDocument/2006/relationships/hyperlink" Target="https://htmlacademy.ru/courses/42/run/10" TargetMode="External"/><Relationship Id="rId219" Type="http://schemas.openxmlformats.org/officeDocument/2006/relationships/image" Target="media/image51.png"/><Relationship Id="rId370" Type="http://schemas.openxmlformats.org/officeDocument/2006/relationships/image" Target="media/image122.png"/><Relationship Id="rId230" Type="http://schemas.openxmlformats.org/officeDocument/2006/relationships/hyperlink" Target="http://css-tricks.com/quick-css-trick-how-to-center-an-object-exactly-in-the-center/" TargetMode="External"/><Relationship Id="rId251" Type="http://schemas.openxmlformats.org/officeDocument/2006/relationships/image" Target="media/image64.png"/><Relationship Id="rId25"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hyperlink" Target="https://htmlacademy.ru/courses/53" TargetMode="External"/><Relationship Id="rId67" Type="http://schemas.openxmlformats.org/officeDocument/2006/relationships/image" Target="media/image7.png"/><Relationship Id="rId272" Type="http://schemas.openxmlformats.org/officeDocument/2006/relationships/hyperlink" Target="https://htmlacademy.ru/courses/58" TargetMode="External"/><Relationship Id="rId293" Type="http://schemas.openxmlformats.org/officeDocument/2006/relationships/hyperlink" Target="https://htmlacademy.ru/courses/97" TargetMode="External"/><Relationship Id="rId307" Type="http://schemas.openxmlformats.org/officeDocument/2006/relationships/hyperlink" Target="https://htmlacademy.ru/courses/58/run/17" TargetMode="External"/><Relationship Id="rId328" Type="http://schemas.openxmlformats.org/officeDocument/2006/relationships/hyperlink" Target="https://github.com/philipwalton/flexbugs" TargetMode="External"/><Relationship Id="rId349" Type="http://schemas.openxmlformats.org/officeDocument/2006/relationships/image" Target="media/image105.png"/><Relationship Id="rId88" Type="http://schemas.openxmlformats.org/officeDocument/2006/relationships/hyperlink" Target="https://htmlacademy.ru/courses/42/run/5" TargetMode="External"/><Relationship Id="rId111" Type="http://schemas.openxmlformats.org/officeDocument/2006/relationships/hyperlink" Target="https://htmlacademy.ru/courses/44/run/3" TargetMode="External"/><Relationship Id="rId132" Type="http://schemas.openxmlformats.org/officeDocument/2006/relationships/image" Target="media/image11.png"/><Relationship Id="rId153" Type="http://schemas.openxmlformats.org/officeDocument/2006/relationships/hyperlink" Target="http://caniuse.com/" TargetMode="External"/><Relationship Id="rId174" Type="http://schemas.openxmlformats.org/officeDocument/2006/relationships/hyperlink" Target="http://html5test.com/compare/feature/form.url.element/form-url-validation.html" TargetMode="External"/><Relationship Id="rId195" Type="http://schemas.openxmlformats.org/officeDocument/2006/relationships/hyperlink" Target="https://htmlacademy.ru/courses/58" TargetMode="External"/><Relationship Id="rId209" Type="http://schemas.openxmlformats.org/officeDocument/2006/relationships/image" Target="media/image43.png"/><Relationship Id="rId360" Type="http://schemas.openxmlformats.org/officeDocument/2006/relationships/image" Target="media/image114.png"/><Relationship Id="rId220" Type="http://schemas.openxmlformats.org/officeDocument/2006/relationships/image" Target="media/image52.png"/><Relationship Id="rId241" Type="http://schemas.openxmlformats.org/officeDocument/2006/relationships/hyperlink" Target="https://icomoon.io/app/" TargetMode="External"/><Relationship Id="rId15" Type="http://schemas.openxmlformats.org/officeDocument/2006/relationships/hyperlink" Target="https://htmlacademy.ru/assets/courses/26/external.css" TargetMode="External"/><Relationship Id="rId36" Type="http://schemas.openxmlformats.org/officeDocument/2006/relationships/image" Target="media/image3.png"/><Relationship Id="rId57" Type="http://schemas.openxmlformats.org/officeDocument/2006/relationships/hyperlink" Target="http://simonenko.su/32197993404/use-css3-box-sizing" TargetMode="External"/><Relationship Id="rId262" Type="http://schemas.openxmlformats.org/officeDocument/2006/relationships/hyperlink" Target="https://htmlacademy.ru/courses/71" TargetMode="External"/><Relationship Id="rId283" Type="http://schemas.openxmlformats.org/officeDocument/2006/relationships/image" Target="media/image71.jpeg"/><Relationship Id="rId318" Type="http://schemas.openxmlformats.org/officeDocument/2006/relationships/image" Target="media/image87.png"/><Relationship Id="rId339" Type="http://schemas.openxmlformats.org/officeDocument/2006/relationships/hyperlink" Target="https://htmlacademy.ru/courses/113" TargetMode="External"/><Relationship Id="rId78" Type="http://schemas.openxmlformats.org/officeDocument/2006/relationships/hyperlink" Target="https://htmlacademy.ru/courses/40/run/1" TargetMode="External"/><Relationship Id="rId99" Type="http://schemas.openxmlformats.org/officeDocument/2006/relationships/hyperlink" Target="https://htmlacademy.ru/courses/45/run/2" TargetMode="External"/><Relationship Id="rId101" Type="http://schemas.openxmlformats.org/officeDocument/2006/relationships/hyperlink" Target="https://htmlacademy.ru/courses/45/run/14" TargetMode="External"/><Relationship Id="rId122" Type="http://schemas.openxmlformats.org/officeDocument/2006/relationships/hyperlink" Target="https://htmlacademy.ru/courses/43/run/12" TargetMode="External"/><Relationship Id="rId143" Type="http://schemas.openxmlformats.org/officeDocument/2006/relationships/hyperlink" Target="http://webfont.ru/blog/about-font-face-part-two/" TargetMode="External"/><Relationship Id="rId164" Type="http://schemas.openxmlformats.org/officeDocument/2006/relationships/hyperlink" Target="http://caniuse.com/" TargetMode="External"/><Relationship Id="rId185" Type="http://schemas.openxmlformats.org/officeDocument/2006/relationships/hyperlink" Target="https://css-tricks.com/the-difference-between-nth-child-and-nth-of-type/" TargetMode="External"/><Relationship Id="rId350" Type="http://schemas.openxmlformats.org/officeDocument/2006/relationships/image" Target="media/image106.png"/><Relationship Id="rId371"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htmlacademy.ru/courses/4/run/5" TargetMode="External"/><Relationship Id="rId180" Type="http://schemas.openxmlformats.org/officeDocument/2006/relationships/hyperlink" Target="http://simonenko.su/38146501854/improving-ux-for-web-form" TargetMode="External"/><Relationship Id="rId210" Type="http://schemas.openxmlformats.org/officeDocument/2006/relationships/image" Target="media/image44.png"/><Relationship Id="rId215" Type="http://schemas.openxmlformats.org/officeDocument/2006/relationships/image" Target="media/image47.png"/><Relationship Id="rId236" Type="http://schemas.openxmlformats.org/officeDocument/2006/relationships/hyperlink" Target="https://htmlacademy.ru/courses/51" TargetMode="External"/><Relationship Id="rId257" Type="http://schemas.openxmlformats.org/officeDocument/2006/relationships/hyperlink" Target="https://easings.net/ru" TargetMode="External"/><Relationship Id="rId278" Type="http://schemas.openxmlformats.org/officeDocument/2006/relationships/hyperlink" Target="https://htmlacademy.ru/courses/39" TargetMode="External"/><Relationship Id="rId26" Type="http://schemas.openxmlformats.org/officeDocument/2006/relationships/image" Target="media/image2.jpeg"/><Relationship Id="rId231" Type="http://schemas.openxmlformats.org/officeDocument/2006/relationships/image" Target="media/image58.png"/><Relationship Id="rId252" Type="http://schemas.openxmlformats.org/officeDocument/2006/relationships/image" Target="media/image65.png"/><Relationship Id="rId273" Type="http://schemas.openxmlformats.org/officeDocument/2006/relationships/image" Target="media/image70.jpeg"/><Relationship Id="rId294" Type="http://schemas.openxmlformats.org/officeDocument/2006/relationships/hyperlink" Target="https://htmlacademy.ru/courses/98" TargetMode="External"/><Relationship Id="rId308" Type="http://schemas.openxmlformats.org/officeDocument/2006/relationships/hyperlink" Target="https://htmlacademy.ru/courses/113" TargetMode="External"/><Relationship Id="rId329" Type="http://schemas.openxmlformats.org/officeDocument/2006/relationships/image" Target="media/image93.png"/><Relationship Id="rId47" Type="http://schemas.openxmlformats.org/officeDocument/2006/relationships/hyperlink" Target="https://www.w3schools.com/html/html_colors.asp" TargetMode="External"/><Relationship Id="rId68" Type="http://schemas.openxmlformats.org/officeDocument/2006/relationships/hyperlink" Target="https://htmlacademy.ru/courses/45" TargetMode="External"/><Relationship Id="rId89" Type="http://schemas.openxmlformats.org/officeDocument/2006/relationships/hyperlink" Target="https://htmlacademy.ru/courses/44/run/17" TargetMode="External"/><Relationship Id="rId112" Type="http://schemas.openxmlformats.org/officeDocument/2006/relationships/hyperlink" Target="https://htmlacademy.ru/courses/44/run/5" TargetMode="External"/><Relationship Id="rId133" Type="http://schemas.openxmlformats.org/officeDocument/2006/relationships/hyperlink" Target="https://htmlacademy.ru/courses/187/run/9" TargetMode="External"/><Relationship Id="rId154" Type="http://schemas.openxmlformats.org/officeDocument/2006/relationships/image" Target="media/image20.jpeg"/><Relationship Id="rId175" Type="http://schemas.openxmlformats.org/officeDocument/2006/relationships/image" Target="media/image31.jpeg"/><Relationship Id="rId340" Type="http://schemas.openxmlformats.org/officeDocument/2006/relationships/image" Target="media/image100.png"/><Relationship Id="rId361" Type="http://schemas.openxmlformats.org/officeDocument/2006/relationships/image" Target="media/image115.png"/><Relationship Id="rId196" Type="http://schemas.openxmlformats.org/officeDocument/2006/relationships/hyperlink" Target="https://htmlacademy.ru/courses/74" TargetMode="External"/><Relationship Id="rId200" Type="http://schemas.openxmlformats.org/officeDocument/2006/relationships/image" Target="media/image36.jpeg"/><Relationship Id="rId16" Type="http://schemas.openxmlformats.org/officeDocument/2006/relationships/hyperlink" Target="https://htmlacademy.ru/assets/courses/26/external.js" TargetMode="External"/><Relationship Id="rId221" Type="http://schemas.openxmlformats.org/officeDocument/2006/relationships/hyperlink" Target="http://css-tricks.com/fluid-width-equal-height-columns" TargetMode="External"/><Relationship Id="rId242" Type="http://schemas.openxmlformats.org/officeDocument/2006/relationships/hyperlink" Target="http://fontastic.me/" TargetMode="External"/><Relationship Id="rId263" Type="http://schemas.openxmlformats.org/officeDocument/2006/relationships/hyperlink" Target="https://htmlacademy.ru/courses/80/run/23" TargetMode="External"/><Relationship Id="rId284" Type="http://schemas.openxmlformats.org/officeDocument/2006/relationships/hyperlink" Target="http://caniuse.com/css-filters" TargetMode="External"/><Relationship Id="rId319" Type="http://schemas.openxmlformats.org/officeDocument/2006/relationships/image" Target="media/image88.png"/><Relationship Id="rId37" Type="http://schemas.openxmlformats.org/officeDocument/2006/relationships/hyperlink" Target="https://www.w3.org/TR/CSS21/propidx.html" TargetMode="External"/><Relationship Id="rId58" Type="http://schemas.openxmlformats.org/officeDocument/2006/relationships/hyperlink" Target="https://htmlacademy.ru/courses/39" TargetMode="External"/><Relationship Id="rId79" Type="http://schemas.openxmlformats.org/officeDocument/2006/relationships/hyperlink" Target="https://htmlacademy.ru/courses/40/run/2" TargetMode="External"/><Relationship Id="rId102" Type="http://schemas.openxmlformats.org/officeDocument/2006/relationships/hyperlink" Target="https://htmlacademy.ru/courses/45/run/15" TargetMode="External"/><Relationship Id="rId123" Type="http://schemas.openxmlformats.org/officeDocument/2006/relationships/hyperlink" Target="https://htmlacademy.ru/courses/43/run/14" TargetMode="External"/><Relationship Id="rId144" Type="http://schemas.openxmlformats.org/officeDocument/2006/relationships/hyperlink" Target="http://www.fontsquirrel.com/tools/webfont-generator" TargetMode="External"/><Relationship Id="rId330" Type="http://schemas.openxmlformats.org/officeDocument/2006/relationships/image" Target="media/image94.png"/><Relationship Id="rId90" Type="http://schemas.openxmlformats.org/officeDocument/2006/relationships/hyperlink" Target="https://htmlacademy.ru/courses/44/run/7" TargetMode="External"/><Relationship Id="rId165" Type="http://schemas.openxmlformats.org/officeDocument/2006/relationships/image" Target="media/image26.jpeg"/><Relationship Id="rId186" Type="http://schemas.openxmlformats.org/officeDocument/2006/relationships/hyperlink" Target="http://habrahabr.ru/post/119139/" TargetMode="External"/><Relationship Id="rId351" Type="http://schemas.openxmlformats.org/officeDocument/2006/relationships/image" Target="media/image107.png"/><Relationship Id="rId372" Type="http://schemas.openxmlformats.org/officeDocument/2006/relationships/fontTable" Target="fontTable.xml"/><Relationship Id="rId211" Type="http://schemas.openxmlformats.org/officeDocument/2006/relationships/image" Target="media/image45.png"/><Relationship Id="rId232" Type="http://schemas.openxmlformats.org/officeDocument/2006/relationships/image" Target="media/image59.png"/><Relationship Id="rId253" Type="http://schemas.openxmlformats.org/officeDocument/2006/relationships/image" Target="media/image66.png"/><Relationship Id="rId274" Type="http://schemas.openxmlformats.org/officeDocument/2006/relationships/hyperlink" Target="https://htmlacademy.ru/courses/58/run/17" TargetMode="External"/><Relationship Id="rId295" Type="http://schemas.openxmlformats.org/officeDocument/2006/relationships/hyperlink" Target="http://caniuse.com/" TargetMode="External"/><Relationship Id="rId309" Type="http://schemas.openxmlformats.org/officeDocument/2006/relationships/hyperlink" Target="https://htmlacademy.ru/courses/96" TargetMode="External"/><Relationship Id="rId27" Type="http://schemas.openxmlformats.org/officeDocument/2006/relationships/hyperlink" Target="https://developer.mozilla.org/en/docs/Web/CSS/color_value" TargetMode="External"/><Relationship Id="rId48" Type="http://schemas.openxmlformats.org/officeDocument/2006/relationships/hyperlink" Target="https://habr.com/post/189766/" TargetMode="External"/><Relationship Id="rId69" Type="http://schemas.openxmlformats.org/officeDocument/2006/relationships/image" Target="media/image8.png"/><Relationship Id="rId113" Type="http://schemas.openxmlformats.org/officeDocument/2006/relationships/hyperlink" Target="https://htmlacademy.ru/courses/53/run/1" TargetMode="External"/><Relationship Id="rId134" Type="http://schemas.openxmlformats.org/officeDocument/2006/relationships/image" Target="media/image12.png"/><Relationship Id="rId320" Type="http://schemas.openxmlformats.org/officeDocument/2006/relationships/image" Target="media/image89.png"/><Relationship Id="rId80" Type="http://schemas.openxmlformats.org/officeDocument/2006/relationships/hyperlink" Target="https://htmlacademy.ru/courses/40/run/7" TargetMode="External"/><Relationship Id="rId155" Type="http://schemas.openxmlformats.org/officeDocument/2006/relationships/hyperlink" Target="http://caniuse.com/" TargetMode="External"/><Relationship Id="rId176" Type="http://schemas.openxmlformats.org/officeDocument/2006/relationships/image" Target="media/image32.jpeg"/><Relationship Id="rId197" Type="http://schemas.openxmlformats.org/officeDocument/2006/relationships/image" Target="media/image35.jpeg"/><Relationship Id="rId341" Type="http://schemas.openxmlformats.org/officeDocument/2006/relationships/image" Target="media/image101.png"/><Relationship Id="rId362" Type="http://schemas.openxmlformats.org/officeDocument/2006/relationships/image" Target="media/image116.png"/><Relationship Id="rId201" Type="http://schemas.openxmlformats.org/officeDocument/2006/relationships/image" Target="media/image37.jpeg"/><Relationship Id="rId222" Type="http://schemas.openxmlformats.org/officeDocument/2006/relationships/image" Target="media/image53.png"/><Relationship Id="rId243" Type="http://schemas.openxmlformats.org/officeDocument/2006/relationships/hyperlink" Target="http://glyphter.com/" TargetMode="External"/><Relationship Id="rId264" Type="http://schemas.openxmlformats.org/officeDocument/2006/relationships/hyperlink" Target="https://ru.wikipedia.org/wiki/%D0%9A%D1%80%D0%B8%D0%B2%D0%B0%D1%8F_%D0%91%D0%B5%D0%B7%D1%8C%D0%B5" TargetMode="External"/><Relationship Id="rId285" Type="http://schemas.openxmlformats.org/officeDocument/2006/relationships/image" Target="media/image72.png"/><Relationship Id="rId17" Type="http://schemas.openxmlformats.org/officeDocument/2006/relationships/hyperlink" Target="http://ru.wikipedia.org/wiki/MathML" TargetMode="External"/><Relationship Id="rId38" Type="http://schemas.openxmlformats.org/officeDocument/2006/relationships/hyperlink" Target="https://www.w3.org/TR/CSS21/propidx.html" TargetMode="External"/><Relationship Id="rId59" Type="http://schemas.openxmlformats.org/officeDocument/2006/relationships/hyperlink" Target="https://htmlacademy.ru/courses/45/run/1" TargetMode="External"/><Relationship Id="rId103" Type="http://schemas.openxmlformats.org/officeDocument/2006/relationships/hyperlink" Target="https://htmlacademy.ru/courses/45/run/19" TargetMode="External"/><Relationship Id="rId124" Type="http://schemas.openxmlformats.org/officeDocument/2006/relationships/hyperlink" Target="https://htmlacademy.ru/courses/43/run/7" TargetMode="External"/><Relationship Id="rId310" Type="http://schemas.openxmlformats.org/officeDocument/2006/relationships/image" Target="media/image84.png"/><Relationship Id="rId70" Type="http://schemas.openxmlformats.org/officeDocument/2006/relationships/hyperlink" Target="https://htmlacademy.ru/courses/42/run/9" TargetMode="External"/><Relationship Id="rId91" Type="http://schemas.openxmlformats.org/officeDocument/2006/relationships/hyperlink" Target="https://htmlacademy.ru/courses/43/run/7" TargetMode="External"/><Relationship Id="rId145" Type="http://schemas.openxmlformats.org/officeDocument/2006/relationships/hyperlink" Target="http://caniuse.com/mpeg4" TargetMode="External"/><Relationship Id="rId166" Type="http://schemas.openxmlformats.org/officeDocument/2006/relationships/image" Target="media/image27.jpeg"/><Relationship Id="rId187" Type="http://schemas.openxmlformats.org/officeDocument/2006/relationships/hyperlink" Target="https://htmlacademy.ru/courses/42/run/6" TargetMode="External"/><Relationship Id="rId331" Type="http://schemas.openxmlformats.org/officeDocument/2006/relationships/image" Target="media/image95.png"/><Relationship Id="rId352" Type="http://schemas.openxmlformats.org/officeDocument/2006/relationships/image" Target="media/image108.png"/><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htmlacademy.ru/courses/88" TargetMode="External"/><Relationship Id="rId233" Type="http://schemas.openxmlformats.org/officeDocument/2006/relationships/hyperlink" Target="http://tympanus.net/codrops/2013/08/09/building-a-circular-navigation-with-css-transforms/" TargetMode="External"/><Relationship Id="rId254" Type="http://schemas.openxmlformats.org/officeDocument/2006/relationships/image" Target="media/image67.png"/><Relationship Id="rId28" Type="http://schemas.openxmlformats.org/officeDocument/2006/relationships/hyperlink" Target="https://htmlacademy.ru/courses/41" TargetMode="External"/><Relationship Id="rId49" Type="http://schemas.openxmlformats.org/officeDocument/2006/relationships/hyperlink" Target="https://htmlacademy.ru/courses/40" TargetMode="External"/><Relationship Id="rId114" Type="http://schemas.openxmlformats.org/officeDocument/2006/relationships/hyperlink" Target="https://htmlacademy.ru/courses/43/run/12" TargetMode="External"/><Relationship Id="rId275" Type="http://schemas.openxmlformats.org/officeDocument/2006/relationships/hyperlink" Target="https://htmlacademy.ru/courses/76" TargetMode="External"/><Relationship Id="rId296" Type="http://schemas.openxmlformats.org/officeDocument/2006/relationships/image" Target="media/image75.png"/><Relationship Id="rId300" Type="http://schemas.openxmlformats.org/officeDocument/2006/relationships/image" Target="media/image78.png"/><Relationship Id="rId60" Type="http://schemas.openxmlformats.org/officeDocument/2006/relationships/image" Target="media/image5.png"/><Relationship Id="rId81" Type="http://schemas.openxmlformats.org/officeDocument/2006/relationships/hyperlink" Target="https://htmlacademy.ru/courses/42/run/3" TargetMode="External"/><Relationship Id="rId135" Type="http://schemas.openxmlformats.org/officeDocument/2006/relationships/image" Target="media/image13.png"/><Relationship Id="rId156" Type="http://schemas.openxmlformats.org/officeDocument/2006/relationships/image" Target="media/image21.jpeg"/><Relationship Id="rId177" Type="http://schemas.openxmlformats.org/officeDocument/2006/relationships/hyperlink" Target="http://caniuse.com/" TargetMode="External"/><Relationship Id="rId198" Type="http://schemas.openxmlformats.org/officeDocument/2006/relationships/hyperlink" Target="http://caniuse.com/" TargetMode="External"/><Relationship Id="rId321" Type="http://schemas.openxmlformats.org/officeDocument/2006/relationships/hyperlink" Target="https://htmlacademy.ru/courses/113/run/5" TargetMode="External"/><Relationship Id="rId342" Type="http://schemas.openxmlformats.org/officeDocument/2006/relationships/image" Target="media/image102.png"/><Relationship Id="rId363" Type="http://schemas.openxmlformats.org/officeDocument/2006/relationships/image" Target="media/image117.png"/><Relationship Id="rId202" Type="http://schemas.openxmlformats.org/officeDocument/2006/relationships/image" Target="media/image38.jpeg"/><Relationship Id="rId223" Type="http://schemas.openxmlformats.org/officeDocument/2006/relationships/hyperlink" Target="http://forum.academy/t/ispytanie-ornament-iz-syurikenov-22-23/3740" TargetMode="External"/><Relationship Id="rId244" Type="http://schemas.openxmlformats.org/officeDocument/2006/relationships/image" Target="media/image60.png"/><Relationship Id="rId18" Type="http://schemas.openxmlformats.org/officeDocument/2006/relationships/hyperlink" Target="http://ru.wikipedia.org/wiki/URL" TargetMode="External"/><Relationship Id="rId39" Type="http://schemas.openxmlformats.org/officeDocument/2006/relationships/hyperlink" Target="https://htmlacademy.ru/courses/38/run/14" TargetMode="External"/><Relationship Id="rId265" Type="http://schemas.openxmlformats.org/officeDocument/2006/relationships/hyperlink" Target="http://cubic-bezier.com/" TargetMode="External"/><Relationship Id="rId286" Type="http://schemas.openxmlformats.org/officeDocument/2006/relationships/hyperlink" Target="https://htmlacademy.ru/courses/85/run/4" TargetMode="External"/><Relationship Id="rId50" Type="http://schemas.openxmlformats.org/officeDocument/2006/relationships/hyperlink" Target="http://iconka.com/ru/" TargetMode="External"/><Relationship Id="rId104" Type="http://schemas.openxmlformats.org/officeDocument/2006/relationships/hyperlink" Target="https://htmlacademy.ru/courses/44/run/22" TargetMode="External"/><Relationship Id="rId125" Type="http://schemas.openxmlformats.org/officeDocument/2006/relationships/hyperlink" Target="https://htmlacademy.ru/courses/43/run/3" TargetMode="External"/><Relationship Id="rId146" Type="http://schemas.openxmlformats.org/officeDocument/2006/relationships/hyperlink" Target="http://caniuse.com/ogv" TargetMode="External"/><Relationship Id="rId167" Type="http://schemas.openxmlformats.org/officeDocument/2006/relationships/hyperlink" Target="http://html5test.com/compare/feature/form.output.element/form-output-element.html" TargetMode="External"/><Relationship Id="rId188" Type="http://schemas.openxmlformats.org/officeDocument/2006/relationships/hyperlink" Target="https://htmlacademy.ru/courses/71" TargetMode="External"/><Relationship Id="rId311" Type="http://schemas.openxmlformats.org/officeDocument/2006/relationships/hyperlink" Target="https://htmlacademy.ru/courses/113/run/1" TargetMode="External"/><Relationship Id="rId332" Type="http://schemas.openxmlformats.org/officeDocument/2006/relationships/hyperlink" Target="https://htmlacademy.ru/courses/96/run/23" TargetMode="External"/><Relationship Id="rId353" Type="http://schemas.openxmlformats.org/officeDocument/2006/relationships/image" Target="media/image109.png"/><Relationship Id="rId71" Type="http://schemas.openxmlformats.org/officeDocument/2006/relationships/image" Target="media/image9.png"/><Relationship Id="rId92" Type="http://schemas.openxmlformats.org/officeDocument/2006/relationships/hyperlink" Target="https://htmlacademy.ru/courses/42/run/12" TargetMode="External"/><Relationship Id="rId213" Type="http://schemas.openxmlformats.org/officeDocument/2006/relationships/hyperlink" Target="https://htmlacademy.ru/courses/70" TargetMode="External"/><Relationship Id="rId234" Type="http://schemas.openxmlformats.org/officeDocument/2006/relationships/hyperlink" Target="https://htmlacademy.ru/courses/43" TargetMode="External"/><Relationship Id="rId2" Type="http://schemas.openxmlformats.org/officeDocument/2006/relationships/styles" Target="styles.xml"/><Relationship Id="rId29" Type="http://schemas.openxmlformats.org/officeDocument/2006/relationships/hyperlink" Target="https://htmlacademy.ru/courses/66" TargetMode="External"/><Relationship Id="rId255" Type="http://schemas.openxmlformats.org/officeDocument/2006/relationships/hyperlink" Target="https://ru.wikipedia.org/wiki/%D0%9A%D1%80%D0%B8%D0%B2%D0%B0%D1%8F_%D0%91%D0%B5%D0%B7%D1%8C%D0%B5" TargetMode="External"/><Relationship Id="rId276" Type="http://schemas.openxmlformats.org/officeDocument/2006/relationships/hyperlink" Target="https://htmlacademy.ru/courses/39" TargetMode="External"/><Relationship Id="rId297" Type="http://schemas.openxmlformats.org/officeDocument/2006/relationships/image" Target="media/image76.png"/><Relationship Id="rId40" Type="http://schemas.openxmlformats.org/officeDocument/2006/relationships/hyperlink" Target="https://htmlacademy.ru/courses/39/run/18" TargetMode="External"/><Relationship Id="rId115" Type="http://schemas.openxmlformats.org/officeDocument/2006/relationships/hyperlink" Target="https://htmlacademy.ru/courses/53/run/2" TargetMode="External"/><Relationship Id="rId136" Type="http://schemas.openxmlformats.org/officeDocument/2006/relationships/image" Target="media/image14.png"/><Relationship Id="rId157" Type="http://schemas.openxmlformats.org/officeDocument/2006/relationships/hyperlink" Target="http://caniuse.com/" TargetMode="External"/><Relationship Id="rId178" Type="http://schemas.openxmlformats.org/officeDocument/2006/relationships/image" Target="media/image33.jpeg"/><Relationship Id="rId301" Type="http://schemas.openxmlformats.org/officeDocument/2006/relationships/image" Target="media/image79.png"/><Relationship Id="rId322" Type="http://schemas.openxmlformats.org/officeDocument/2006/relationships/image" Target="media/image90.png"/><Relationship Id="rId343" Type="http://schemas.openxmlformats.org/officeDocument/2006/relationships/hyperlink" Target="https://htmlacademy.ru/courses/85" TargetMode="External"/><Relationship Id="rId364" Type="http://schemas.openxmlformats.org/officeDocument/2006/relationships/hyperlink" Target="https://htmlacademy.ru/courses/85/run/10" TargetMode="External"/><Relationship Id="rId61" Type="http://schemas.openxmlformats.org/officeDocument/2006/relationships/image" Target="media/image6.png"/><Relationship Id="rId82" Type="http://schemas.openxmlformats.org/officeDocument/2006/relationships/hyperlink" Target="https://htmlacademy.ru/courses/44/run/4" TargetMode="External"/><Relationship Id="rId199" Type="http://schemas.openxmlformats.org/officeDocument/2006/relationships/hyperlink" Target="https://htmlacademy.ru/courses/88" TargetMode="External"/><Relationship Id="rId203" Type="http://schemas.openxmlformats.org/officeDocument/2006/relationships/hyperlink" Target="http://caniuse.com/" TargetMode="External"/><Relationship Id="rId19" Type="http://schemas.openxmlformats.org/officeDocument/2006/relationships/hyperlink" Target="https://htmlacademy.ru/courses/26/run/9" TargetMode="External"/><Relationship Id="rId224" Type="http://schemas.openxmlformats.org/officeDocument/2006/relationships/image" Target="media/image54.png"/><Relationship Id="rId245" Type="http://schemas.openxmlformats.org/officeDocument/2006/relationships/image" Target="media/image61.jpeg"/><Relationship Id="rId266" Type="http://schemas.openxmlformats.org/officeDocument/2006/relationships/hyperlink" Target="http://easings.net/ru" TargetMode="External"/><Relationship Id="rId287" Type="http://schemas.openxmlformats.org/officeDocument/2006/relationships/hyperlink" Target="https://htmlacademy.ru/courses/51/run/5" TargetMode="External"/><Relationship Id="rId30" Type="http://schemas.openxmlformats.org/officeDocument/2006/relationships/hyperlink" Target="https://htmlacademy.ru/courses/66" TargetMode="External"/><Relationship Id="rId105" Type="http://schemas.openxmlformats.org/officeDocument/2006/relationships/hyperlink" Target="https://htmlacademy.ru/courses/42/run/13" TargetMode="External"/><Relationship Id="rId126" Type="http://schemas.openxmlformats.org/officeDocument/2006/relationships/hyperlink" Target="https://htmlacademy.ru/courses/50/run/5" TargetMode="External"/><Relationship Id="rId147" Type="http://schemas.openxmlformats.org/officeDocument/2006/relationships/hyperlink" Target="http://caniuse.com/webm" TargetMode="External"/><Relationship Id="rId168" Type="http://schemas.openxmlformats.org/officeDocument/2006/relationships/hyperlink" Target="http://caniuse.com/" TargetMode="External"/><Relationship Id="rId312" Type="http://schemas.openxmlformats.org/officeDocument/2006/relationships/hyperlink" Target="https://htmlacademy.ru/courses/96/run/4" TargetMode="External"/><Relationship Id="rId333" Type="http://schemas.openxmlformats.org/officeDocument/2006/relationships/image" Target="media/image96.png"/><Relationship Id="rId354" Type="http://schemas.openxmlformats.org/officeDocument/2006/relationships/image" Target="media/image110.png"/><Relationship Id="rId51" Type="http://schemas.openxmlformats.org/officeDocument/2006/relationships/hyperlink" Target="https://ru.wikipedia.org/wiki/JPEG" TargetMode="External"/><Relationship Id="rId72" Type="http://schemas.openxmlformats.org/officeDocument/2006/relationships/hyperlink" Target="https://htmlacademy.ru/courses/44/run/18" TargetMode="External"/><Relationship Id="rId93" Type="http://schemas.openxmlformats.org/officeDocument/2006/relationships/hyperlink" Target="https://htmlacademy.ru/courses/38/run/5" TargetMode="External"/><Relationship Id="rId189" Type="http://schemas.openxmlformats.org/officeDocument/2006/relationships/hyperlink" Target="https://htmlacademy.ru/courses/88" TargetMode="External"/><Relationship Id="rId3" Type="http://schemas.openxmlformats.org/officeDocument/2006/relationships/settings" Target="settings.xml"/><Relationship Id="rId214" Type="http://schemas.openxmlformats.org/officeDocument/2006/relationships/image" Target="media/image46.png"/><Relationship Id="rId235" Type="http://schemas.openxmlformats.org/officeDocument/2006/relationships/hyperlink" Target="http://copypastecharacter.com/" TargetMode="External"/><Relationship Id="rId256" Type="http://schemas.openxmlformats.org/officeDocument/2006/relationships/hyperlink" Target="http://cubic-bezier.com/" TargetMode="External"/><Relationship Id="rId277" Type="http://schemas.openxmlformats.org/officeDocument/2006/relationships/hyperlink" Target="https://htmlacademy.ru/courses/39/run/11" TargetMode="External"/><Relationship Id="rId298" Type="http://schemas.openxmlformats.org/officeDocument/2006/relationships/image" Target="media/image77.png"/><Relationship Id="rId116" Type="http://schemas.openxmlformats.org/officeDocument/2006/relationships/hyperlink" Target="https://htmlacademy.ru/courses/53/run/3" TargetMode="External"/><Relationship Id="rId137" Type="http://schemas.openxmlformats.org/officeDocument/2006/relationships/hyperlink" Target="https://htmlacademy.ru/courses/130/run/8" TargetMode="External"/><Relationship Id="rId158" Type="http://schemas.openxmlformats.org/officeDocument/2006/relationships/image" Target="media/image22.jpeg"/><Relationship Id="rId302" Type="http://schemas.openxmlformats.org/officeDocument/2006/relationships/image" Target="media/image80.png"/><Relationship Id="rId323" Type="http://schemas.openxmlformats.org/officeDocument/2006/relationships/image" Target="media/image91.png"/><Relationship Id="rId344" Type="http://schemas.openxmlformats.org/officeDocument/2006/relationships/hyperlink" Target="http://lesscss.org/" TargetMode="External"/><Relationship Id="rId20" Type="http://schemas.openxmlformats.org/officeDocument/2006/relationships/hyperlink" Target="https://htmlacademy.ru/intensive/ecmascript" TargetMode="External"/><Relationship Id="rId41" Type="http://schemas.openxmlformats.org/officeDocument/2006/relationships/hyperlink" Target="https://htmlacademy.ru/courses/38/run/12" TargetMode="External"/><Relationship Id="rId62" Type="http://schemas.openxmlformats.org/officeDocument/2006/relationships/hyperlink" Target="https://htmlacademy.ru/courses/44" TargetMode="External"/><Relationship Id="rId83" Type="http://schemas.openxmlformats.org/officeDocument/2006/relationships/hyperlink" Target="https://htmlacademy.ru/courses/44/run/5" TargetMode="External"/><Relationship Id="rId179" Type="http://schemas.openxmlformats.org/officeDocument/2006/relationships/image" Target="media/image34.jpeg"/><Relationship Id="rId365" Type="http://schemas.openxmlformats.org/officeDocument/2006/relationships/image" Target="media/image118.png"/><Relationship Id="rId190" Type="http://schemas.openxmlformats.org/officeDocument/2006/relationships/hyperlink" Target="https://htmlacademy.ru/courses/58" TargetMode="External"/><Relationship Id="rId204" Type="http://schemas.openxmlformats.org/officeDocument/2006/relationships/image" Target="media/image39.png"/><Relationship Id="rId225" Type="http://schemas.openxmlformats.org/officeDocument/2006/relationships/hyperlink" Target="http://ru.wikipedia.org/wiki/%D0%9F%D1%80%D1%8F%D0%BC%D0%BE%D1%83%D0%B3%D0%BE%D0%BB%D1%8C%D0%BD%D0%B0%D1%8F_%D1%81%D0%B8%D1%81%D1%82%D0%B5%D0%BC%D0%B0_%D0%BA%D0%BE%D0%BE%D1%80%D0%B4%D0%B8%D0%BD%D0%B0%D1%82" TargetMode="External"/><Relationship Id="rId246" Type="http://schemas.openxmlformats.org/officeDocument/2006/relationships/image" Target="media/image62.png"/><Relationship Id="rId267" Type="http://schemas.openxmlformats.org/officeDocument/2006/relationships/hyperlink" Target="https://htmlacademy.ru/courses/58/run/17" TargetMode="External"/><Relationship Id="rId288" Type="http://schemas.openxmlformats.org/officeDocument/2006/relationships/image" Target="media/image73.png"/><Relationship Id="rId106" Type="http://schemas.openxmlformats.org/officeDocument/2006/relationships/hyperlink" Target="https://htmlacademy.ru/courses/50/run/23" TargetMode="External"/><Relationship Id="rId127" Type="http://schemas.openxmlformats.org/officeDocument/2006/relationships/hyperlink" Target="https://htmlacademy.ru/courses/130" TargetMode="External"/><Relationship Id="rId313" Type="http://schemas.openxmlformats.org/officeDocument/2006/relationships/image" Target="media/image85.png"/><Relationship Id="rId10" Type="http://schemas.openxmlformats.org/officeDocument/2006/relationships/hyperlink" Target="https://htmlacademy.ru/courses/4/run/9" TargetMode="External"/><Relationship Id="rId31" Type="http://schemas.openxmlformats.org/officeDocument/2006/relationships/hyperlink" Target="https://htmlacademy.ru/courses/38/run/5" TargetMode="External"/><Relationship Id="rId52" Type="http://schemas.openxmlformats.org/officeDocument/2006/relationships/hyperlink" Target="https://ru.wikipedia.org/wiki/PNG" TargetMode="External"/><Relationship Id="rId73" Type="http://schemas.openxmlformats.org/officeDocument/2006/relationships/image" Target="media/image10.png"/><Relationship Id="rId94" Type="http://schemas.openxmlformats.org/officeDocument/2006/relationships/hyperlink" Target="https://htmlacademy.ru/courses/50/run/3" TargetMode="External"/><Relationship Id="rId148" Type="http://schemas.openxmlformats.org/officeDocument/2006/relationships/image" Target="media/image16.jpeg"/><Relationship Id="rId169" Type="http://schemas.openxmlformats.org/officeDocument/2006/relationships/image" Target="media/image28.jpeg"/><Relationship Id="rId334" Type="http://schemas.openxmlformats.org/officeDocument/2006/relationships/image" Target="media/image97.png"/><Relationship Id="rId355" Type="http://schemas.openxmlformats.org/officeDocument/2006/relationships/hyperlink" Target="https://htmlacademy.ru/courses/8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30483</TotalTime>
  <Pages>285</Pages>
  <Words>75740</Words>
  <Characters>431718</Characters>
  <Application>Microsoft Office Word</Application>
  <DocSecurity>0</DocSecurity>
  <Lines>3597</Lines>
  <Paragraphs>1012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519</cp:revision>
  <dcterms:created xsi:type="dcterms:W3CDTF">2018-01-24T06:25:00Z</dcterms:created>
  <dcterms:modified xsi:type="dcterms:W3CDTF">2018-10-18T15:09:00Z</dcterms:modified>
</cp:coreProperties>
</file>