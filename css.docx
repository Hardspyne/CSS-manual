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70BAAE" w14:textId="2F1DDB88" w:rsidR="006636F8" w:rsidRDefault="006D2894" w:rsidP="006636F8">
      <w:pPr>
        <w:pStyle w:val="1"/>
      </w:pPr>
      <w:hyperlink r:id="rId8" w:history="1">
        <w:r w:rsidR="006636F8" w:rsidRPr="00A46888">
          <w:rPr>
            <w:rStyle w:val="a6"/>
          </w:rPr>
          <w:t>Знакомство</w:t>
        </w:r>
      </w:hyperlink>
    </w:p>
    <w:p w14:paraId="4EB65397" w14:textId="77777777" w:rsidR="006636F8" w:rsidRDefault="006636F8" w:rsidP="006636F8">
      <w:pPr>
        <w:pStyle w:val="2"/>
      </w:pPr>
      <w:r>
        <w:t>Одиночные HTML-теги </w:t>
      </w:r>
      <w:r>
        <w:rPr>
          <w:bCs/>
          <w:color w:val="999999"/>
          <w:sz w:val="37"/>
          <w:szCs w:val="37"/>
        </w:rPr>
        <w:t>[5/14]</w:t>
      </w:r>
    </w:p>
    <w:p w14:paraId="43B1B267"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некоторыми </w:t>
      </w:r>
      <w:hyperlink r:id="rId9" w:history="1">
        <w:r>
          <w:rPr>
            <w:rStyle w:val="a6"/>
            <w:rFonts w:ascii="Helvetica" w:hAnsi="Helvetica" w:cs="Helvetica"/>
            <w:color w:val="0088CC"/>
            <w:sz w:val="20"/>
            <w:szCs w:val="20"/>
          </w:rPr>
          <w:t>парными тегами</w:t>
        </w:r>
      </w:hyperlink>
      <w:r>
        <w:rPr>
          <w:rFonts w:ascii="Helvetica" w:hAnsi="Helvetica" w:cs="Helvetica"/>
          <w:color w:val="333333"/>
          <w:sz w:val="20"/>
          <w:szCs w:val="20"/>
        </w:rPr>
        <w:t> мы познакомились. А что же за одиночные теги?</w:t>
      </w:r>
    </w:p>
    <w:p w14:paraId="1315FE80"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Парные теги обычно нужны, чтобы оформить некоторый участок текста. Благодаря паре тегов вы можете указать начало и конец этого участка. Но ведь есть теги, которые не предназначены для оформления фрагментов текста.</w:t>
      </w:r>
    </w:p>
    <w:p w14:paraId="4DD12940"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тег для вставки изображения или тег для вставки разделительной полосы. Такие теги добавляют на страницу одиночный объект, и им не нужно для этого заключать в себя какой-то текст. Поэтому их называют одиночными.</w:t>
      </w:r>
    </w:p>
    <w:p w14:paraId="6C28514B"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таких тегов: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&lt;hr&gt;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w:t>
      </w:r>
    </w:p>
    <w:p w14:paraId="61C38A4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 HTML-редакторе вы увидите такие фрагменты кода: </w:t>
      </w:r>
      <w:r>
        <w:rPr>
          <w:rStyle w:val="HTML"/>
          <w:rFonts w:ascii="Consolas" w:hAnsi="Consolas"/>
          <w:color w:val="DD1144"/>
          <w:sz w:val="18"/>
          <w:szCs w:val="18"/>
          <w:bdr w:val="single" w:sz="6" w:space="2" w:color="E1E1E8" w:frame="1"/>
          <w:shd w:val="clear" w:color="auto" w:fill="F7F7F9"/>
        </w:rPr>
        <w:t>&lt;!-- текст --&gt;</w:t>
      </w:r>
      <w:r>
        <w:rPr>
          <w:rFonts w:ascii="Helvetica" w:hAnsi="Helvetica" w:cs="Helvetica"/>
          <w:color w:val="333333"/>
          <w:sz w:val="20"/>
          <w:szCs w:val="20"/>
        </w:rPr>
        <w:t>. Они называются «комментарии», и браузер не отображает их на странице.</w:t>
      </w:r>
    </w:p>
    <w:p w14:paraId="259DA715" w14:textId="77777777" w:rsidR="006636F8" w:rsidRDefault="006636F8" w:rsidP="006636F8">
      <w:pPr>
        <w:shd w:val="clear" w:color="auto" w:fill="D9EDF7"/>
        <w:rPr>
          <w:rFonts w:ascii="Helvetica" w:hAnsi="Helvetica" w:cs="Helvetica"/>
          <w:color w:val="3A87AD"/>
          <w:sz w:val="20"/>
          <w:szCs w:val="20"/>
        </w:rPr>
      </w:pPr>
      <w:r>
        <w:rPr>
          <w:rFonts w:ascii="Helvetica" w:hAnsi="Helvetica" w:cs="Helvetica"/>
          <w:color w:val="3A87AD"/>
          <w:sz w:val="20"/>
          <w:szCs w:val="20"/>
        </w:rPr>
        <w:t>Раньше одиночные теги писались с закрывающим слешом перед закрывающей скобкой. Например: </w:t>
      </w:r>
      <w:r>
        <w:rPr>
          <w:rStyle w:val="HTML"/>
          <w:rFonts w:ascii="Consolas" w:eastAsiaTheme="minorHAnsi" w:hAnsi="Consolas"/>
          <w:color w:val="DD1144"/>
          <w:sz w:val="18"/>
          <w:szCs w:val="18"/>
          <w:bdr w:val="single" w:sz="6" w:space="2" w:color="E1E1E8" w:frame="1"/>
          <w:shd w:val="clear" w:color="auto" w:fill="F7F7F9"/>
        </w:rPr>
        <w:t>&lt;br/&gt;</w:t>
      </w:r>
      <w:r>
        <w:rPr>
          <w:rFonts w:ascii="Helvetica" w:hAnsi="Helvetica" w:cs="Helvetica"/>
          <w:color w:val="3A87AD"/>
          <w:sz w:val="20"/>
          <w:szCs w:val="20"/>
        </w:rPr>
        <w:t>.</w:t>
      </w:r>
      <w:r>
        <w:rPr>
          <w:rFonts w:ascii="Helvetica" w:hAnsi="Helvetica" w:cs="Helvetica"/>
          <w:color w:val="3A87AD"/>
          <w:sz w:val="20"/>
          <w:szCs w:val="20"/>
        </w:rPr>
        <w:br/>
        <w:t>В новом стандарте HTML5 использование закрывающего слеша в одиночных тегах необязательно.</w:t>
      </w:r>
    </w:p>
    <w:p w14:paraId="2C1F94D1" w14:textId="77777777" w:rsidR="006636F8" w:rsidRDefault="006636F8" w:rsidP="006636F8">
      <w:pPr>
        <w:shd w:val="clear" w:color="auto" w:fill="D9EDF7"/>
        <w:rPr>
          <w:rFonts w:ascii="Helvetica" w:hAnsi="Helvetica" w:cs="Helvetica"/>
          <w:color w:val="3A87AD"/>
          <w:sz w:val="20"/>
          <w:szCs w:val="20"/>
        </w:rPr>
      </w:pPr>
    </w:p>
    <w:p w14:paraId="529CD4A4" w14:textId="77777777" w:rsidR="006636F8" w:rsidRDefault="006636F8" w:rsidP="006636F8">
      <w:pPr>
        <w:pStyle w:val="2"/>
      </w:pPr>
      <w:r>
        <w:t>Атрибуты HTML-тегов </w:t>
      </w:r>
      <w:r>
        <w:rPr>
          <w:bCs/>
          <w:color w:val="999999"/>
          <w:sz w:val="37"/>
          <w:szCs w:val="37"/>
        </w:rPr>
        <w:t>[6/14]</w:t>
      </w:r>
    </w:p>
    <w:p w14:paraId="659672B0" w14:textId="77777777" w:rsidR="006636F8" w:rsidRDefault="006D2894" w:rsidP="006636F8">
      <w:pPr>
        <w:pStyle w:val="a3"/>
        <w:shd w:val="clear" w:color="auto" w:fill="FFFFFF"/>
        <w:spacing w:before="0" w:beforeAutospacing="0" w:after="135" w:afterAutospacing="0"/>
        <w:rPr>
          <w:rFonts w:ascii="Helvetica" w:hAnsi="Helvetica" w:cs="Helvetica"/>
          <w:color w:val="333333"/>
          <w:sz w:val="20"/>
          <w:szCs w:val="20"/>
        </w:rPr>
      </w:pPr>
      <w:hyperlink r:id="rId10" w:history="1">
        <w:r w:rsidR="006636F8">
          <w:rPr>
            <w:rStyle w:val="a6"/>
            <w:rFonts w:ascii="Helvetica" w:hAnsi="Helvetica" w:cs="Helvetica"/>
            <w:color w:val="0088CC"/>
            <w:sz w:val="20"/>
            <w:szCs w:val="20"/>
          </w:rPr>
          <w:t>В предыдущем задании</w:t>
        </w:r>
      </w:hyperlink>
      <w:r w:rsidR="006636F8">
        <w:rPr>
          <w:rFonts w:ascii="Helvetica" w:hAnsi="Helvetica" w:cs="Helvetica"/>
          <w:color w:val="333333"/>
          <w:sz w:val="20"/>
          <w:szCs w:val="20"/>
        </w:rPr>
        <w:t>, как вы заметили, после вставки в код тега </w:t>
      </w:r>
      <w:r w:rsidR="006636F8">
        <w:rPr>
          <w:rStyle w:val="HTML"/>
          <w:rFonts w:ascii="Consolas" w:hAnsi="Consolas"/>
          <w:color w:val="DD1144"/>
          <w:sz w:val="18"/>
          <w:szCs w:val="18"/>
          <w:bdr w:val="single" w:sz="6" w:space="2" w:color="E1E1E8" w:frame="1"/>
          <w:shd w:val="clear" w:color="auto" w:fill="F7F7F9"/>
        </w:rPr>
        <w:t>&lt;img&gt;</w:t>
      </w:r>
      <w:r w:rsidR="006636F8">
        <w:rPr>
          <w:rFonts w:ascii="Helvetica" w:hAnsi="Helvetica" w:cs="Helvetica"/>
          <w:color w:val="333333"/>
          <w:sz w:val="20"/>
          <w:szCs w:val="20"/>
        </w:rPr>
        <w:t> ничего не произошло. Почему же так вышло?</w:t>
      </w:r>
    </w:p>
    <w:p w14:paraId="57BAC558"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Теги могут иметь атрибуты. Некоторые теги есть смысл использовать только с атрибутами. Наиболее яркий пример — тег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 обозначающий изображение. Для него обязательно нужно указывать атрибут </w:t>
      </w:r>
      <w:r>
        <w:rPr>
          <w:rStyle w:val="HTML"/>
          <w:rFonts w:ascii="Consolas" w:hAnsi="Consolas"/>
          <w:color w:val="DD1144"/>
          <w:sz w:val="18"/>
          <w:szCs w:val="18"/>
          <w:bdr w:val="single" w:sz="6" w:space="2" w:color="E1E1E8" w:frame="1"/>
          <w:shd w:val="clear" w:color="auto" w:fill="F7F7F9"/>
        </w:rPr>
        <w:t>src</w:t>
      </w:r>
      <w:r>
        <w:rPr>
          <w:rFonts w:ascii="Helvetica" w:hAnsi="Helvetica" w:cs="Helvetica"/>
          <w:color w:val="333333"/>
          <w:sz w:val="20"/>
          <w:szCs w:val="20"/>
        </w:rPr>
        <w:t>, который задаёт адрес картинки (иначе браузер не сможет загрузить её).</w:t>
      </w:r>
    </w:p>
    <w:p w14:paraId="3331A107"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случае тег записывается следующим образом:</w:t>
      </w:r>
    </w:p>
    <w:p w14:paraId="11FB5E24"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&lt;имя-тега атрибут1="значение1" атрибут2="значение2" ...&gt;</w:t>
      </w:r>
    </w:p>
    <w:p w14:paraId="73574153"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Атрибутов может быть несколько, вот примеры:</w:t>
      </w:r>
    </w:p>
    <w:p w14:paraId="7571FA78"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30A2CE66"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&lt;a class="external" href="https://htmlacademy.ru"&gt;...&lt;/a&gt;</w:t>
      </w:r>
    </w:p>
    <w:p w14:paraId="70D4DBD2"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&lt;img class="avatar" src="keks.png"&gt;</w:t>
      </w:r>
    </w:p>
    <w:p w14:paraId="3101ED0B"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использовать атрибуты тегов.</w:t>
      </w:r>
    </w:p>
    <w:p w14:paraId="31EF8C40" w14:textId="77777777" w:rsidR="006636F8" w:rsidRDefault="006636F8" w:rsidP="006636F8">
      <w:pPr>
        <w:shd w:val="clear" w:color="auto" w:fill="D9EDF7"/>
        <w:rPr>
          <w:rFonts w:ascii="Helvetica" w:hAnsi="Helvetica" w:cs="Helvetica"/>
          <w:color w:val="3A87AD"/>
          <w:sz w:val="20"/>
          <w:szCs w:val="20"/>
        </w:rPr>
      </w:pPr>
      <w:r>
        <w:rPr>
          <w:rFonts w:ascii="Helvetica" w:hAnsi="Helvetica" w:cs="Helvetica"/>
          <w:color w:val="3A87AD"/>
          <w:sz w:val="20"/>
          <w:szCs w:val="20"/>
        </w:rPr>
        <w:t>Не забудьте пробелы между названием тега и атрибутом и между атрибутами</w:t>
      </w:r>
    </w:p>
    <w:p w14:paraId="4DE43124" w14:textId="77777777" w:rsidR="006636F8" w:rsidRDefault="006636F8" w:rsidP="006636F8">
      <w:pPr>
        <w:pStyle w:val="2"/>
      </w:pPr>
      <w:r>
        <w:t>Азы CSS </w:t>
      </w:r>
      <w:r>
        <w:rPr>
          <w:bCs/>
          <w:color w:val="999999"/>
          <w:sz w:val="37"/>
          <w:szCs w:val="37"/>
        </w:rPr>
        <w:t>[8/14]</w:t>
      </w:r>
    </w:p>
    <w:p w14:paraId="463E0D44"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 это язык для управления внешним видом HTML-документа. С помощью CSS можно задавать параметры отображения любого тега: ширину и высоту, отступы, цвет и размер шрифта, фон и так далее.</w:t>
      </w:r>
    </w:p>
    <w:p w14:paraId="558FC5B7"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это аббревиатура «Cascading Style Sheets» или «Каскадные Таблицы Стилей». Обычно CSS называют просто «стили».</w:t>
      </w:r>
    </w:p>
    <w:p w14:paraId="07A0D96C"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простой способ применить стили к тегу заключается в использовании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Например:</w:t>
      </w:r>
    </w:p>
    <w:p w14:paraId="40C1B2D7"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&lt;p style="color: red;"&gt;...&lt;/p&gt;</w:t>
      </w:r>
    </w:p>
    <w:p w14:paraId="61F6BB3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примере абзацу задан красный цвет шрифта. Такой способ задания стилей называют «инлайновые стили» или «встроенные стили».</w:t>
      </w:r>
    </w:p>
    <w:p w14:paraId="517845E1"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таких стилей очень простой: </w:t>
      </w:r>
      <w:r>
        <w:rPr>
          <w:rStyle w:val="HTML"/>
          <w:rFonts w:ascii="Consolas" w:hAnsi="Consolas"/>
          <w:color w:val="DD1144"/>
          <w:sz w:val="18"/>
          <w:szCs w:val="18"/>
          <w:bdr w:val="single" w:sz="6" w:space="2" w:color="E1E1E8" w:frame="1"/>
          <w:shd w:val="clear" w:color="auto" w:fill="F7F7F9"/>
        </w:rPr>
        <w:t>свойство: значение;</w:t>
      </w:r>
      <w:r>
        <w:rPr>
          <w:rFonts w:ascii="Helvetica" w:hAnsi="Helvetica" w:cs="Helvetica"/>
          <w:color w:val="333333"/>
          <w:sz w:val="20"/>
          <w:szCs w:val="20"/>
        </w:rPr>
        <w:t>. Причём свойств может быть несколько.</w:t>
      </w:r>
    </w:p>
    <w:p w14:paraId="0E1DA4FA"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составим мини-конспект курса и отметим зелёным цветом те темы, которые мы уже отработали на практике. Для стилизации используем инлайновые стили.</w:t>
      </w:r>
    </w:p>
    <w:p w14:paraId="224ED54D" w14:textId="77777777" w:rsidR="006636F8" w:rsidRDefault="006636F8" w:rsidP="006636F8">
      <w:pPr>
        <w:pStyle w:val="2"/>
      </w:pPr>
      <w:r>
        <w:lastRenderedPageBreak/>
        <w:t>Другие способы подключения CSS </w:t>
      </w:r>
      <w:r>
        <w:rPr>
          <w:bCs/>
          <w:color w:val="999999"/>
          <w:sz w:val="37"/>
          <w:szCs w:val="37"/>
        </w:rPr>
        <w:t>[9/14]</w:t>
      </w:r>
    </w:p>
    <w:p w14:paraId="4559B394"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каждого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очень затратно и хлопотно. А ещё это приводит к засорению HTML-кода избыточными, повторяющимися кусками CSS.</w:t>
      </w:r>
    </w:p>
    <w:p w14:paraId="1D4B0EFB"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есть и другие способы подключения стилей. Первый — подключение внешнего файла с помощью тега </w:t>
      </w:r>
      <w:r>
        <w:rPr>
          <w:rStyle w:val="HTML"/>
          <w:rFonts w:ascii="Consolas" w:hAnsi="Consolas"/>
          <w:color w:val="DD1144"/>
          <w:sz w:val="18"/>
          <w:szCs w:val="18"/>
          <w:bdr w:val="single" w:sz="6" w:space="2" w:color="E1E1E8" w:frame="1"/>
          <w:shd w:val="clear" w:color="auto" w:fill="F7F7F9"/>
        </w:rPr>
        <w:t>&lt;link&gt;</w:t>
      </w:r>
      <w:r>
        <w:rPr>
          <w:rFonts w:ascii="Helvetica" w:hAnsi="Helvetica" w:cs="Helvetica"/>
          <w:color w:val="333333"/>
          <w:sz w:val="20"/>
          <w:szCs w:val="20"/>
        </w:rPr>
        <w:t>, а второй — использование специального тега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Подробнее эти методы будут разобраны в последующих курсах.</w:t>
      </w:r>
    </w:p>
    <w:p w14:paraId="638A8155"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вы познакомитесь со вторым разделом редактора, помеченным как CSS. Код из CSS-редактора подставляется в HTML-документ так, как будто вы записали его в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w:t>
      </w:r>
    </w:p>
    <w:p w14:paraId="53908507"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мы почистим код в HTML-редакторе, а потом начнём пошагово стилизовать наш мини-конспект с помощью других возможностей CSS.</w:t>
      </w:r>
    </w:p>
    <w:p w14:paraId="6A4C2DA4" w14:textId="77777777" w:rsidR="006636F8" w:rsidRDefault="006636F8" w:rsidP="006636F8">
      <w:pPr>
        <w:pStyle w:val="2"/>
      </w:pPr>
      <w:r>
        <w:t>Селекторы в CSS </w:t>
      </w:r>
      <w:r>
        <w:rPr>
          <w:bCs/>
          <w:color w:val="999999"/>
          <w:sz w:val="37"/>
          <w:szCs w:val="37"/>
        </w:rPr>
        <w:t>[10/14]</w:t>
      </w:r>
    </w:p>
    <w:p w14:paraId="077FCD17"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только что </w:t>
      </w:r>
      <w:hyperlink r:id="rId11" w:history="1">
        <w:r>
          <w:rPr>
            <w:rStyle w:val="a6"/>
            <w:rFonts w:ascii="Helvetica" w:hAnsi="Helvetica" w:cs="Helvetica"/>
            <w:color w:val="0088CC"/>
            <w:sz w:val="20"/>
            <w:szCs w:val="20"/>
          </w:rPr>
          <w:t>подключили внешние CSS-стили</w:t>
        </w:r>
      </w:hyperlink>
      <w:r>
        <w:rPr>
          <w:rFonts w:ascii="Helvetica" w:hAnsi="Helvetica" w:cs="Helvetica"/>
          <w:color w:val="333333"/>
          <w:sz w:val="20"/>
          <w:szCs w:val="20"/>
        </w:rPr>
        <w:t> к своей HTML-страничке.</w:t>
      </w:r>
    </w:p>
    <w:p w14:paraId="4CEB9D08"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вы задаёте стили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браузер сразу же понимает, к какому именно тегу применить эти стили. Но когда стили подключаются с помощью внешнего файла или через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браузер ищет стилизуемые теги с помощью «селекторов».</w:t>
      </w:r>
    </w:p>
    <w:p w14:paraId="05F42629"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селекторами вы уже немного знакомы: в предыдущем задании вы использовали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который находился перед фигурными скобочками в CSS-коде. В общем случае синтаксис CSS-правил выглядит так:</w:t>
      </w:r>
    </w:p>
    <w:p w14:paraId="026895BE"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селектор {</w:t>
      </w:r>
    </w:p>
    <w:p w14:paraId="014538E6"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свойство1: значение1;</w:t>
      </w:r>
    </w:p>
    <w:p w14:paraId="57A47CBD"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свойство2: значение2;</w:t>
      </w:r>
    </w:p>
    <w:p w14:paraId="5C523D70"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A0BD62A"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23F95B"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Язык селекторов очень мощный и гибкий. Простейший тип селекторов — селекторы по имени тега: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и так далее. Когда браузер видит такой селектор, он применяет стили из правила ко всем подходящим тегам. Например, ко всем абзацам или ко всем заголовкам первого уровня.</w:t>
      </w:r>
    </w:p>
    <w:p w14:paraId="6621C158"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Хьюстон, у нас проблемы с конспектом!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подсветил </w:t>
      </w:r>
      <w:r>
        <w:rPr>
          <w:rStyle w:val="a4"/>
          <w:rFonts w:ascii="Helvetica" w:hAnsi="Helvetica" w:cs="Helvetica"/>
          <w:color w:val="333333"/>
          <w:sz w:val="20"/>
          <w:szCs w:val="20"/>
        </w:rPr>
        <w:t>все</w:t>
      </w:r>
      <w:r>
        <w:rPr>
          <w:rFonts w:ascii="Helvetica" w:hAnsi="Helvetica" w:cs="Helvetica"/>
          <w:color w:val="333333"/>
          <w:sz w:val="20"/>
          <w:szCs w:val="20"/>
        </w:rPr>
        <w:t> абзацы зелёным. А они должны быть разного цвета. Как быть?</w:t>
      </w:r>
    </w:p>
    <w:p w14:paraId="38032A08"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добавить внутрь абзацев разные теги для разных цветов. Тогда в CSS можно будет использовать разные селекторы.</w:t>
      </w:r>
    </w:p>
    <w:p w14:paraId="6C703F4F" w14:textId="77777777" w:rsidR="006636F8" w:rsidRDefault="006636F8" w:rsidP="006636F8">
      <w:pPr>
        <w:pStyle w:val="2"/>
      </w:pPr>
      <w:r>
        <w:t>Классы в CSS </w:t>
      </w:r>
      <w:r>
        <w:rPr>
          <w:bCs/>
          <w:color w:val="999999"/>
          <w:sz w:val="37"/>
          <w:szCs w:val="37"/>
        </w:rPr>
        <w:t>[11/14]</w:t>
      </w:r>
    </w:p>
    <w:p w14:paraId="2939A1B4"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ж, </w:t>
      </w:r>
      <w:hyperlink r:id="rId12" w:history="1">
        <w:r>
          <w:rPr>
            <w:rStyle w:val="a6"/>
            <w:rFonts w:ascii="Helvetica" w:hAnsi="Helvetica" w:cs="Helvetica"/>
            <w:color w:val="0088CC"/>
            <w:sz w:val="20"/>
            <w:szCs w:val="20"/>
          </w:rPr>
          <w:t>конспект мы снова раскрасили</w:t>
        </w:r>
      </w:hyperlink>
      <w:r>
        <w:rPr>
          <w:rFonts w:ascii="Helvetica" w:hAnsi="Helvetica" w:cs="Helvetica"/>
          <w:color w:val="333333"/>
          <w:sz w:val="20"/>
          <w:szCs w:val="20"/>
        </w:rPr>
        <w:t>, но какой ценой. Давайте признаем, что добавлять внутрь абзацев дополнительные теги и раскрашивать текст с их помощью, не самое лучшее решение. Ну а какое решение хорошее?</w:t>
      </w:r>
    </w:p>
    <w:p w14:paraId="22FD2E5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решение есть и оно называется «классы»!</w:t>
      </w:r>
    </w:p>
    <w:p w14:paraId="65E8738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шаг, когда мы пытались стилизовать абзацы с помощью внешних стилей, но все они получились одинакового цвета.</w:t>
      </w:r>
    </w:p>
    <w:p w14:paraId="21A6239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было сделать следующее: добавить абзацам разные классы, а в CSS использовать селекторы не по тегу, а по классам.</w:t>
      </w:r>
    </w:p>
    <w:p w14:paraId="7DB14919"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 — это всего лишь один из атрибутов HTML-тегов, например:</w:t>
      </w:r>
    </w:p>
    <w:p w14:paraId="154E4915"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77566DFD"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class="help"&gt;...&lt;/p&gt;</w:t>
      </w:r>
    </w:p>
    <w:p w14:paraId="49C66810"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стили только для элементов с определённым классом. Для этого используется селектор по классу, который пишется так </w:t>
      </w:r>
      <w:r>
        <w:rPr>
          <w:rStyle w:val="HTML"/>
          <w:rFonts w:ascii="Consolas" w:hAnsi="Consolas"/>
          <w:color w:val="DD1144"/>
          <w:sz w:val="18"/>
          <w:szCs w:val="18"/>
          <w:bdr w:val="single" w:sz="6" w:space="2" w:color="E1E1E8" w:frame="1"/>
          <w:shd w:val="clear" w:color="auto" w:fill="F7F7F9"/>
        </w:rPr>
        <w:t>.имя-класса</w:t>
      </w:r>
      <w:r>
        <w:rPr>
          <w:rFonts w:ascii="Helvetica" w:hAnsi="Helvetica" w:cs="Helvetica"/>
          <w:color w:val="333333"/>
          <w:sz w:val="20"/>
          <w:szCs w:val="20"/>
        </w:rPr>
        <w:t>, например:</w:t>
      </w:r>
    </w:p>
    <w:p w14:paraId="5B93100B"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.important { color: red; } — выберет все теги с классом "important"</w:t>
      </w:r>
    </w:p>
    <w:p w14:paraId="33DB54DB"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.help { color: green; }    — выберет все теги с классом "help"</w:t>
      </w:r>
    </w:p>
    <w:p w14:paraId="00532DC1"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Классы гибкие, их можно создавать много и называть понятными именами. Например, можно создать класс, который отмечает раздел курса, который сейчас изучается.</w:t>
      </w:r>
    </w:p>
    <w:p w14:paraId="120EF093" w14:textId="77777777" w:rsidR="006636F8" w:rsidRDefault="006636F8" w:rsidP="006636F8">
      <w:pPr>
        <w:shd w:val="clear" w:color="auto" w:fill="FCF8E3"/>
        <w:rPr>
          <w:rFonts w:ascii="Helvetica" w:hAnsi="Helvetica" w:cs="Helvetica"/>
          <w:color w:val="C09853"/>
          <w:sz w:val="20"/>
          <w:szCs w:val="20"/>
        </w:rPr>
      </w:pPr>
      <w:r>
        <w:rPr>
          <w:rFonts w:ascii="Helvetica" w:hAnsi="Helvetica" w:cs="Helvetica"/>
          <w:color w:val="C09853"/>
          <w:sz w:val="20"/>
          <w:szCs w:val="20"/>
        </w:rPr>
        <w:lastRenderedPageBreak/>
        <w:t>Имя класса может содержать в себе латинские символы, цифры, символ дефиса </w:t>
      </w:r>
      <w:r>
        <w:rPr>
          <w:rStyle w:val="HTML"/>
          <w:rFonts w:ascii="Consolas" w:eastAsiaTheme="minorHAnsi" w:hAnsi="Consolas"/>
          <w:color w:val="DD1144"/>
          <w:sz w:val="18"/>
          <w:szCs w:val="18"/>
          <w:bdr w:val="single" w:sz="6" w:space="2" w:color="E1E1E8" w:frame="1"/>
          <w:shd w:val="clear" w:color="auto" w:fill="F7F7F9"/>
        </w:rPr>
        <w:t>-</w:t>
      </w:r>
      <w:r>
        <w:rPr>
          <w:rFonts w:ascii="Helvetica" w:hAnsi="Helvetica" w:cs="Helvetica"/>
          <w:color w:val="C09853"/>
          <w:sz w:val="20"/>
          <w:szCs w:val="20"/>
        </w:rPr>
        <w:t>и подчёркивания </w:t>
      </w:r>
      <w:r>
        <w:rPr>
          <w:rStyle w:val="HTML"/>
          <w:rFonts w:ascii="Consolas" w:eastAsiaTheme="minorHAnsi" w:hAnsi="Consolas"/>
          <w:color w:val="DD1144"/>
          <w:sz w:val="18"/>
          <w:szCs w:val="18"/>
          <w:bdr w:val="single" w:sz="6" w:space="2" w:color="E1E1E8" w:frame="1"/>
          <w:shd w:val="clear" w:color="auto" w:fill="F7F7F9"/>
        </w:rPr>
        <w:t>_</w:t>
      </w:r>
      <w:r>
        <w:rPr>
          <w:rFonts w:ascii="Helvetica" w:hAnsi="Helvetica" w:cs="Helvetica"/>
          <w:color w:val="C09853"/>
          <w:sz w:val="20"/>
          <w:szCs w:val="20"/>
        </w:rPr>
        <w:t> и начинаться оно должно с латинского символа.</w:t>
      </w:r>
    </w:p>
    <w:p w14:paraId="622FF85D" w14:textId="77777777" w:rsidR="006636F8" w:rsidRDefault="006636F8" w:rsidP="006636F8">
      <w:pPr>
        <w:pStyle w:val="2"/>
      </w:pPr>
      <w:r>
        <w:t>Свойства и значения CSS </w:t>
      </w:r>
      <w:r>
        <w:rPr>
          <w:bCs/>
          <w:color w:val="999999"/>
          <w:sz w:val="37"/>
          <w:szCs w:val="37"/>
        </w:rPr>
        <w:t>[12/14]</w:t>
      </w:r>
    </w:p>
    <w:p w14:paraId="6558027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язык CSS состоит из </w:t>
      </w:r>
      <w:hyperlink r:id="rId13" w:history="1">
        <w:r>
          <w:rPr>
            <w:rStyle w:val="a6"/>
            <w:rFonts w:ascii="Helvetica" w:hAnsi="Helvetica" w:cs="Helvetica"/>
            <w:color w:val="0088CC"/>
            <w:sz w:val="20"/>
            <w:szCs w:val="20"/>
          </w:rPr>
          <w:t>селекторов</w:t>
        </w:r>
      </w:hyperlink>
      <w:r>
        <w:rPr>
          <w:rFonts w:ascii="Helvetica" w:hAnsi="Helvetica" w:cs="Helvetica"/>
          <w:color w:val="333333"/>
          <w:sz w:val="20"/>
          <w:szCs w:val="20"/>
        </w:rPr>
        <w:t> и свойств. Селекторы указывают на то, к каким элементам применять стили, а свойства — на то, как именно отображать элементы.</w:t>
      </w:r>
    </w:p>
    <w:p w14:paraId="7C64B81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огромное количество CSS-свойств, которые влияют практически на все аспекты отображения элементов. Причём каждому свойству соответствует определённый набор значений.</w:t>
      </w:r>
    </w:p>
    <w:p w14:paraId="3EF686F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значения задаются с помощью текстовых констант, например </w:t>
      </w:r>
      <w:r>
        <w:rPr>
          <w:rStyle w:val="HTML"/>
          <w:rFonts w:ascii="Consolas" w:hAnsi="Consolas"/>
          <w:color w:val="DD1144"/>
          <w:sz w:val="18"/>
          <w:szCs w:val="18"/>
          <w:bdr w:val="single" w:sz="6" w:space="2" w:color="E1E1E8" w:frame="1"/>
          <w:shd w:val="clear" w:color="auto" w:fill="F7F7F9"/>
        </w:rPr>
        <w:t>red</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bold</w:t>
      </w:r>
      <w:r>
        <w:rPr>
          <w:rFonts w:ascii="Helvetica" w:hAnsi="Helvetica" w:cs="Helvetica"/>
          <w:color w:val="333333"/>
          <w:sz w:val="20"/>
          <w:szCs w:val="20"/>
        </w:rPr>
        <w:t>, другие с помощью цифровых значений: </w:t>
      </w:r>
      <w:r>
        <w:rPr>
          <w:rStyle w:val="HTML"/>
          <w:rFonts w:ascii="Consolas" w:hAnsi="Consolas"/>
          <w:color w:val="DD1144"/>
          <w:sz w:val="18"/>
          <w:szCs w:val="18"/>
          <w:bdr w:val="single" w:sz="6" w:space="2" w:color="E1E1E8" w:frame="1"/>
          <w:shd w:val="clear" w:color="auto" w:fill="F7F7F9"/>
        </w:rPr>
        <w:t>12px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 и так далее.</w:t>
      </w:r>
    </w:p>
    <w:p w14:paraId="12A5B33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Мощь стилей заключается в том, что вы можете быстро и гибко менять внешний вид нужных элементов, особенно когда используете классы. Например, чтобы зачеркнуть текст всех изученных пунктов конспекта, нужно добавить всего лишь одну строчку в CSS:</w:t>
      </w:r>
    </w:p>
    <w:p w14:paraId="79D9F363"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.learned-ok {</w:t>
      </w:r>
    </w:p>
    <w:p w14:paraId="395B2110"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color: green;</w:t>
      </w:r>
    </w:p>
    <w:p w14:paraId="781045A4"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w:t>
      </w:r>
      <w:r w:rsidRPr="00A46888">
        <w:rPr>
          <w:rStyle w:val="a5"/>
          <w:rFonts w:ascii="Consolas" w:hAnsi="Consolas"/>
          <w:color w:val="333333"/>
          <w:lang w:val="en-US"/>
        </w:rPr>
        <w:t>text-decoration: line-through;</w:t>
      </w:r>
    </w:p>
    <w:p w14:paraId="234C94D3"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F61A06" w14:textId="20D92486"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все теги с классом </w:t>
      </w:r>
      <w:r>
        <w:rPr>
          <w:rStyle w:val="HTML"/>
          <w:rFonts w:ascii="Consolas" w:hAnsi="Consolas"/>
          <w:color w:val="DD1144"/>
          <w:sz w:val="18"/>
          <w:szCs w:val="18"/>
          <w:bdr w:val="single" w:sz="6" w:space="2" w:color="E1E1E8" w:frame="1"/>
          <w:shd w:val="clear" w:color="auto" w:fill="F7F7F9"/>
        </w:rPr>
        <w:t>.learned-ok</w:t>
      </w:r>
      <w:r>
        <w:rPr>
          <w:rFonts w:ascii="Helvetica" w:hAnsi="Helvetica" w:cs="Helvetica"/>
          <w:color w:val="333333"/>
          <w:sz w:val="20"/>
          <w:szCs w:val="20"/>
        </w:rPr>
        <w:t> будут отображаться с перечёркнутым текстом. Теперь представьте, как долго делать то же самое через инлайновые стили, когда в конспекте больше сотни пунктов.</w:t>
      </w:r>
    </w:p>
    <w:p w14:paraId="455AF9FA" w14:textId="42B36C15" w:rsidR="00697E6A" w:rsidRDefault="00697E6A" w:rsidP="00697E6A">
      <w:pPr>
        <w:pStyle w:val="1"/>
      </w:pPr>
      <w:r>
        <w:t>Структура HTML-документа</w:t>
      </w:r>
    </w:p>
    <w:p w14:paraId="1E2B1D99" w14:textId="77777777" w:rsidR="00697E6A" w:rsidRDefault="00697E6A" w:rsidP="00697E6A">
      <w:pPr>
        <w:pStyle w:val="2"/>
      </w:pPr>
      <w:r>
        <w:t>С чего начинается HTML</w:t>
      </w:r>
    </w:p>
    <w:p w14:paraId="771B269C"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HTML-документ должен начинаться с декларации типа документа или «доктайпа». Тип документа нужен, чтобы браузер мог определить версию HTML и правильно отобразить страницу.</w:t>
      </w:r>
    </w:p>
    <w:p w14:paraId="67A51911"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старой версии HTML 4.01 доктайп выглядит так:</w:t>
      </w:r>
    </w:p>
    <w:p w14:paraId="43BF9EAE" w14:textId="77777777" w:rsidR="00697E6A" w:rsidRPr="00697E6A" w:rsidRDefault="00697E6A" w:rsidP="00697E6A">
      <w:pPr>
        <w:pStyle w:val="HTML0"/>
        <w:shd w:val="clear" w:color="auto" w:fill="F8F8F8"/>
        <w:spacing w:before="300" w:after="300"/>
        <w:ind w:left="-225"/>
        <w:rPr>
          <w:rStyle w:val="HTML"/>
          <w:rFonts w:ascii="Consolas" w:hAnsi="Consolas"/>
          <w:color w:val="333333"/>
          <w:bdr w:val="none" w:sz="0" w:space="0" w:color="auto" w:frame="1"/>
          <w:lang w:val="en-US"/>
        </w:rPr>
      </w:pPr>
      <w:r w:rsidRPr="00697E6A">
        <w:rPr>
          <w:rStyle w:val="HTML"/>
          <w:rFonts w:ascii="Consolas" w:hAnsi="Consolas"/>
          <w:color w:val="333333"/>
          <w:bdr w:val="none" w:sz="0" w:space="0" w:color="auto" w:frame="1"/>
          <w:lang w:val="en-US"/>
        </w:rPr>
        <w:t>&lt;!DOCTYPE HTML PUBLIC "-//W3C//DTD HTML 4.01//EN"</w:t>
      </w:r>
    </w:p>
    <w:p w14:paraId="29375C91" w14:textId="77777777" w:rsidR="00697E6A" w:rsidRPr="00697E6A" w:rsidRDefault="00697E6A" w:rsidP="00697E6A">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 xml:space="preserve">  "http://www.w3.org/TR/html4/strict.dtd"&gt;</w:t>
      </w:r>
    </w:p>
    <w:p w14:paraId="4BE6FAF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последней версии HTML уже намного проще:</w:t>
      </w:r>
    </w:p>
    <w:p w14:paraId="7736E331"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&lt;!DOCTYPE html&gt;</w:t>
      </w:r>
    </w:p>
    <w:p w14:paraId="0FB6CC9C"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Последнюю версию HTML ещё называют </w:t>
      </w:r>
      <w:r>
        <w:rPr>
          <w:rStyle w:val="HTML"/>
          <w:rFonts w:ascii="Consolas" w:hAnsi="Consolas"/>
          <w:color w:val="333333"/>
          <w:sz w:val="21"/>
          <w:szCs w:val="21"/>
          <w:bdr w:val="none" w:sz="0" w:space="0" w:color="auto" w:frame="1"/>
        </w:rPr>
        <w:t>HTML 5</w:t>
      </w:r>
      <w:r>
        <w:rPr>
          <w:rFonts w:ascii="Arial" w:hAnsi="Arial" w:cs="Arial"/>
          <w:color w:val="333333"/>
        </w:rPr>
        <w:t>. Но так как эта версия уже принята как стандарт и распространена почти везде, мы будем называть её просто HTML.</w:t>
      </w:r>
    </w:p>
    <w:p w14:paraId="0D9A20C8" w14:textId="77777777" w:rsidR="00697E6A" w:rsidRDefault="00697E6A" w:rsidP="00697E6A">
      <w:pPr>
        <w:pStyle w:val="2"/>
      </w:pPr>
      <w:r>
        <w:t>Ключевые слова</w:t>
      </w:r>
    </w:p>
    <w:p w14:paraId="6CE8539F"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целое семейство тегов </w:t>
      </w:r>
      <w:r>
        <w:rPr>
          <w:rStyle w:val="HTML"/>
          <w:rFonts w:ascii="Consolas" w:hAnsi="Consolas"/>
          <w:color w:val="333333"/>
          <w:sz w:val="21"/>
          <w:szCs w:val="21"/>
          <w:bdr w:val="none" w:sz="0" w:space="0" w:color="auto" w:frame="1"/>
        </w:rPr>
        <w:t>&lt;meta&gt;</w:t>
      </w:r>
      <w:r>
        <w:rPr>
          <w:rFonts w:ascii="Arial" w:hAnsi="Arial" w:cs="Arial"/>
          <w:color w:val="333333"/>
        </w:rPr>
        <w:t>, называемых мета-тегами. Их можно использовать внутри тега </w:t>
      </w:r>
      <w:r>
        <w:rPr>
          <w:rStyle w:val="HTML"/>
          <w:rFonts w:ascii="Consolas" w:hAnsi="Consolas"/>
          <w:color w:val="333333"/>
          <w:sz w:val="21"/>
          <w:szCs w:val="21"/>
          <w:bdr w:val="none" w:sz="0" w:space="0" w:color="auto" w:frame="1"/>
        </w:rPr>
        <w:t>&lt;head&gt;</w:t>
      </w:r>
      <w:r>
        <w:rPr>
          <w:rFonts w:ascii="Arial" w:hAnsi="Arial" w:cs="Arial"/>
          <w:color w:val="333333"/>
        </w:rPr>
        <w:t>.</w:t>
      </w:r>
    </w:p>
    <w:p w14:paraId="27DCF91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Мета-теги различаются набором атрибутов и их значений, вот некоторые из атрибутов: </w:t>
      </w:r>
      <w:r>
        <w:rPr>
          <w:rStyle w:val="HTML"/>
          <w:rFonts w:ascii="Consolas" w:hAnsi="Consolas"/>
          <w:color w:val="333333"/>
          <w:sz w:val="21"/>
          <w:szCs w:val="21"/>
          <w:bdr w:val="none" w:sz="0" w:space="0" w:color="auto" w:frame="1"/>
        </w:rPr>
        <w:t>content</w:t>
      </w:r>
      <w:r>
        <w:rPr>
          <w:rFonts w:ascii="Arial" w:hAnsi="Arial" w:cs="Arial"/>
          <w:color w:val="333333"/>
        </w:rPr>
        <w:t>, </w:t>
      </w:r>
      <w:r>
        <w:rPr>
          <w:rStyle w:val="HTML"/>
          <w:rFonts w:ascii="Consolas" w:hAnsi="Consolas"/>
          <w:color w:val="333333"/>
          <w:sz w:val="21"/>
          <w:szCs w:val="21"/>
          <w:bdr w:val="none" w:sz="0" w:space="0" w:color="auto" w:frame="1"/>
        </w:rPr>
        <w:t>http-equiv</w:t>
      </w:r>
      <w:r>
        <w:rPr>
          <w:rFonts w:ascii="Arial" w:hAnsi="Arial" w:cs="Arial"/>
          <w:color w:val="333333"/>
        </w:rPr>
        <w:t>,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scheme</w:t>
      </w:r>
      <w:r>
        <w:rPr>
          <w:rFonts w:ascii="Arial" w:hAnsi="Arial" w:cs="Arial"/>
          <w:color w:val="333333"/>
        </w:rPr>
        <w:t>.</w:t>
      </w:r>
    </w:p>
    <w:p w14:paraId="634CCAC9"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Мета-теги хранят полезную для браузеров и поисковых систем информацию. Один из таких тегов — это описание ключевых слов страницы. Задаётся он так:</w:t>
      </w:r>
    </w:p>
    <w:p w14:paraId="140C5C49" w14:textId="77777777" w:rsidR="00697E6A" w:rsidRPr="00697E6A" w:rsidRDefault="00697E6A" w:rsidP="00697E6A">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&lt;meta name="keywords" content="</w:t>
      </w:r>
      <w:r>
        <w:rPr>
          <w:rStyle w:val="HTML"/>
          <w:rFonts w:ascii="Consolas" w:hAnsi="Consolas"/>
          <w:color w:val="333333"/>
          <w:bdr w:val="none" w:sz="0" w:space="0" w:color="auto" w:frame="1"/>
        </w:rPr>
        <w:t>разные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ключевые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слова</w:t>
      </w:r>
      <w:r w:rsidRPr="00697E6A">
        <w:rPr>
          <w:rStyle w:val="HTML"/>
          <w:rFonts w:ascii="Consolas" w:hAnsi="Consolas"/>
          <w:color w:val="333333"/>
          <w:bdr w:val="none" w:sz="0" w:space="0" w:color="auto" w:frame="1"/>
          <w:lang w:val="en-US"/>
        </w:rPr>
        <w:t>"&gt;</w:t>
      </w:r>
    </w:p>
    <w:p w14:paraId="393D1923"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через запятую перечисляются самые важные слова из содержания страницы. Раньше этот тег был очень важен для поисковиков. Каково положение дел сейчас — большой секрет Яндекса и Гугла.</w:t>
      </w:r>
    </w:p>
    <w:p w14:paraId="4CD6F759" w14:textId="77777777" w:rsidR="00697E6A" w:rsidRDefault="00697E6A" w:rsidP="00697E6A">
      <w:pPr>
        <w:pStyle w:val="2"/>
      </w:pPr>
      <w:r>
        <w:t>Описание содержания страницы</w:t>
      </w:r>
    </w:p>
    <w:p w14:paraId="6DDBFCED"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один полезный для поисковых систем мета-тег — краткое описание страницы. Оно задаётся так:</w:t>
      </w:r>
    </w:p>
    <w:p w14:paraId="2B830A02"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&lt;meta name="description" content="краткое описание"&gt;</w:t>
      </w:r>
    </w:p>
    <w:p w14:paraId="5D23B695"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должно быть краткое содержание или аннотация страницы. Оно часто используется поисковиками при отображении результатов поиска.</w:t>
      </w:r>
    </w:p>
    <w:p w14:paraId="3E205363" w14:textId="2B9242C2" w:rsidR="00697E6A" w:rsidRDefault="00697E6A" w:rsidP="00697E6A">
      <w:pPr>
        <w:pStyle w:val="text-center"/>
        <w:shd w:val="clear" w:color="auto" w:fill="FFFFFF"/>
        <w:spacing w:before="255" w:beforeAutospacing="0" w:after="255" w:afterAutospacing="0" w:line="375" w:lineRule="atLeast"/>
        <w:jc w:val="center"/>
        <w:rPr>
          <w:rFonts w:ascii="Arial" w:hAnsi="Arial" w:cs="Arial"/>
          <w:color w:val="333333"/>
        </w:rPr>
      </w:pPr>
      <w:r>
        <w:rPr>
          <w:rFonts w:ascii="Arial" w:hAnsi="Arial" w:cs="Arial"/>
          <w:noProof/>
          <w:color w:val="333333"/>
        </w:rPr>
        <w:drawing>
          <wp:inline distT="0" distB="0" distL="0" distR="0" wp14:anchorId="3DD91A69" wp14:editId="33284956">
            <wp:extent cx="5715000" cy="2286000"/>
            <wp:effectExtent l="0" t="0" r="0" b="0"/>
            <wp:docPr id="17" name="Рисунок 17" descr="Описание страницы в результатах по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писание страницы в результатах поиск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792BCDF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Пойманный нами инженер из Яндекса не признался, важен ли этот тег для ранжирования, но дал ссылку на </w:t>
      </w:r>
      <w:hyperlink r:id="rId15" w:tgtFrame="_blank" w:history="1">
        <w:r>
          <w:rPr>
            <w:rStyle w:val="a6"/>
            <w:rFonts w:ascii="Arial" w:hAnsi="Arial" w:cs="Arial"/>
            <w:color w:val="3F3CCB"/>
          </w:rPr>
          <w:t>рекомендации по составлению описаний</w:t>
        </w:r>
      </w:hyperlink>
      <w:r>
        <w:rPr>
          <w:rFonts w:ascii="Arial" w:hAnsi="Arial" w:cs="Arial"/>
          <w:color w:val="333333"/>
        </w:rPr>
        <w:t>. Инженера из Гугла мы ещё только выслеживаем, так что следите за новостями.</w:t>
      </w:r>
    </w:p>
    <w:p w14:paraId="372E089C" w14:textId="77777777" w:rsidR="00697E6A" w:rsidRDefault="00697E6A" w:rsidP="00697E6A">
      <w:pPr>
        <w:pStyle w:val="2"/>
      </w:pPr>
      <w:r>
        <w:t>Подключение стилей</w:t>
      </w:r>
    </w:p>
    <w:p w14:paraId="7C0D2953"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Стили можно писать внутри HTML-кода страницы или подключать их как внешний файл.</w:t>
      </w:r>
    </w:p>
    <w:p w14:paraId="1FF7617F"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стили называются «встроенными» или «инлайновыми», а писать их нужно внутри тега </w:t>
      </w:r>
      <w:r>
        <w:rPr>
          <w:rStyle w:val="HTML"/>
          <w:rFonts w:ascii="Consolas" w:hAnsi="Consolas"/>
          <w:color w:val="333333"/>
          <w:sz w:val="21"/>
          <w:szCs w:val="21"/>
          <w:bdr w:val="none" w:sz="0" w:space="0" w:color="auto" w:frame="1"/>
        </w:rPr>
        <w:t>&lt;style&gt;</w:t>
      </w:r>
      <w:r>
        <w:rPr>
          <w:rFonts w:ascii="Arial" w:hAnsi="Arial" w:cs="Arial"/>
          <w:color w:val="333333"/>
        </w:rPr>
        <w:t>. Этот тег обычно размещают внутри </w:t>
      </w:r>
      <w:r>
        <w:rPr>
          <w:rStyle w:val="HTML"/>
          <w:rFonts w:ascii="Consolas" w:hAnsi="Consolas"/>
          <w:color w:val="333333"/>
          <w:sz w:val="21"/>
          <w:szCs w:val="21"/>
          <w:bdr w:val="none" w:sz="0" w:space="0" w:color="auto" w:frame="1"/>
        </w:rPr>
        <w:t>&lt;head&gt;</w:t>
      </w:r>
      <w:r>
        <w:rPr>
          <w:rFonts w:ascii="Arial" w:hAnsi="Arial" w:cs="Arial"/>
          <w:color w:val="333333"/>
        </w:rPr>
        <w:t>. Например:</w:t>
      </w:r>
    </w:p>
    <w:p w14:paraId="706400DA" w14:textId="77777777" w:rsidR="00697E6A" w:rsidRPr="00A00E7C" w:rsidRDefault="00697E6A" w:rsidP="00697E6A">
      <w:pPr>
        <w:pStyle w:val="HTML0"/>
        <w:shd w:val="clear" w:color="auto" w:fill="F8F8F8"/>
        <w:spacing w:before="300" w:after="300"/>
        <w:ind w:left="-225"/>
        <w:rPr>
          <w:rStyle w:val="HTML"/>
          <w:rFonts w:ascii="Consolas" w:hAnsi="Consolas"/>
          <w:color w:val="333333"/>
          <w:bdr w:val="none" w:sz="0" w:space="0" w:color="auto" w:frame="1"/>
          <w:lang w:val="en-US"/>
        </w:rPr>
      </w:pPr>
      <w:r w:rsidRPr="00A00E7C">
        <w:rPr>
          <w:rStyle w:val="HTML"/>
          <w:rFonts w:ascii="Consolas" w:hAnsi="Consolas"/>
          <w:color w:val="333333"/>
          <w:bdr w:val="none" w:sz="0" w:space="0" w:color="auto" w:frame="1"/>
          <w:lang w:val="en-US"/>
        </w:rPr>
        <w:t>&lt;</w:t>
      </w:r>
      <w:r w:rsidRPr="007D3B9B">
        <w:rPr>
          <w:rStyle w:val="HTML"/>
          <w:rFonts w:ascii="Consolas" w:hAnsi="Consolas"/>
          <w:color w:val="333333"/>
          <w:bdr w:val="none" w:sz="0" w:space="0" w:color="auto" w:frame="1"/>
          <w:lang w:val="en-US"/>
        </w:rPr>
        <w:t>head</w:t>
      </w:r>
      <w:r w:rsidRPr="00A00E7C">
        <w:rPr>
          <w:rStyle w:val="HTML"/>
          <w:rFonts w:ascii="Consolas" w:hAnsi="Consolas"/>
          <w:color w:val="333333"/>
          <w:bdr w:val="none" w:sz="0" w:space="0" w:color="auto" w:frame="1"/>
          <w:lang w:val="en-US"/>
        </w:rPr>
        <w:t>&gt;</w:t>
      </w:r>
    </w:p>
    <w:p w14:paraId="4781A27B" w14:textId="77777777" w:rsidR="00697E6A" w:rsidRPr="00A00E7C" w:rsidRDefault="00697E6A" w:rsidP="00697E6A">
      <w:pPr>
        <w:pStyle w:val="HTML0"/>
        <w:shd w:val="clear" w:color="auto" w:fill="F8F8F8"/>
        <w:spacing w:before="300" w:after="300"/>
        <w:ind w:left="-225"/>
        <w:rPr>
          <w:rStyle w:val="HTML"/>
          <w:rFonts w:ascii="Consolas" w:hAnsi="Consolas"/>
          <w:color w:val="333333"/>
          <w:bdr w:val="none" w:sz="0" w:space="0" w:color="auto" w:frame="1"/>
          <w:lang w:val="en-US"/>
        </w:rPr>
      </w:pPr>
      <w:r w:rsidRPr="00A00E7C">
        <w:rPr>
          <w:rStyle w:val="HTML"/>
          <w:rFonts w:ascii="Consolas" w:hAnsi="Consolas"/>
          <w:color w:val="333333"/>
          <w:bdr w:val="none" w:sz="0" w:space="0" w:color="auto" w:frame="1"/>
          <w:lang w:val="en-US"/>
        </w:rPr>
        <w:t xml:space="preserve">  &lt;</w:t>
      </w:r>
      <w:r w:rsidRPr="007D3B9B">
        <w:rPr>
          <w:rStyle w:val="HTML"/>
          <w:rFonts w:ascii="Consolas" w:hAnsi="Consolas"/>
          <w:color w:val="333333"/>
          <w:bdr w:val="none" w:sz="0" w:space="0" w:color="auto" w:frame="1"/>
          <w:lang w:val="en-US"/>
        </w:rPr>
        <w:t>style</w:t>
      </w:r>
      <w:r w:rsidRPr="00A00E7C">
        <w:rPr>
          <w:rStyle w:val="HTML"/>
          <w:rFonts w:ascii="Consolas" w:hAnsi="Consolas"/>
          <w:color w:val="333333"/>
          <w:bdr w:val="none" w:sz="0" w:space="0" w:color="auto" w:frame="1"/>
          <w:lang w:val="en-US"/>
        </w:rPr>
        <w:t>&gt;</w:t>
      </w:r>
    </w:p>
    <w:p w14:paraId="5343291E" w14:textId="77777777" w:rsidR="00697E6A" w:rsidRPr="00A00E7C" w:rsidRDefault="00697E6A" w:rsidP="00697E6A">
      <w:pPr>
        <w:pStyle w:val="HTML0"/>
        <w:shd w:val="clear" w:color="auto" w:fill="F8F8F8"/>
        <w:spacing w:before="300" w:after="300"/>
        <w:ind w:left="-225"/>
        <w:rPr>
          <w:rStyle w:val="HTML"/>
          <w:rFonts w:ascii="Consolas" w:hAnsi="Consolas"/>
          <w:color w:val="333333"/>
          <w:bdr w:val="none" w:sz="0" w:space="0" w:color="auto" w:frame="1"/>
          <w:lang w:val="en-US"/>
        </w:rPr>
      </w:pPr>
      <w:r w:rsidRPr="00A00E7C">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CSS</w:t>
      </w:r>
      <w:r w:rsidRPr="00A00E7C">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код</w:t>
      </w:r>
    </w:p>
    <w:p w14:paraId="528D34F8" w14:textId="77777777" w:rsidR="00697E6A" w:rsidRPr="00A00E7C" w:rsidRDefault="00697E6A" w:rsidP="00697E6A">
      <w:pPr>
        <w:pStyle w:val="HTML0"/>
        <w:shd w:val="clear" w:color="auto" w:fill="F8F8F8"/>
        <w:spacing w:before="300" w:after="300"/>
        <w:ind w:left="-225"/>
        <w:rPr>
          <w:rStyle w:val="HTML"/>
          <w:rFonts w:ascii="Consolas" w:hAnsi="Consolas"/>
          <w:color w:val="333333"/>
          <w:bdr w:val="none" w:sz="0" w:space="0" w:color="auto" w:frame="1"/>
          <w:lang w:val="en-US"/>
        </w:rPr>
      </w:pPr>
      <w:r w:rsidRPr="00A00E7C">
        <w:rPr>
          <w:rStyle w:val="HTML"/>
          <w:rFonts w:ascii="Consolas" w:hAnsi="Consolas"/>
          <w:color w:val="333333"/>
          <w:bdr w:val="none" w:sz="0" w:space="0" w:color="auto" w:frame="1"/>
          <w:lang w:val="en-US"/>
        </w:rPr>
        <w:t xml:space="preserve">  &lt;/</w:t>
      </w:r>
      <w:r w:rsidRPr="007D3B9B">
        <w:rPr>
          <w:rStyle w:val="HTML"/>
          <w:rFonts w:ascii="Consolas" w:hAnsi="Consolas"/>
          <w:color w:val="333333"/>
          <w:bdr w:val="none" w:sz="0" w:space="0" w:color="auto" w:frame="1"/>
          <w:lang w:val="en-US"/>
        </w:rPr>
        <w:t>style</w:t>
      </w:r>
      <w:r w:rsidRPr="00A00E7C">
        <w:rPr>
          <w:rStyle w:val="HTML"/>
          <w:rFonts w:ascii="Consolas" w:hAnsi="Consolas"/>
          <w:color w:val="333333"/>
          <w:bdr w:val="none" w:sz="0" w:space="0" w:color="auto" w:frame="1"/>
          <w:lang w:val="en-US"/>
        </w:rPr>
        <w:t>&gt;</w:t>
      </w:r>
    </w:p>
    <w:p w14:paraId="0E35FC77"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&lt;/head&gt;</w:t>
      </w:r>
    </w:p>
    <w:p w14:paraId="48232A10"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w:t>
      </w:r>
      <w:r>
        <w:rPr>
          <w:rStyle w:val="HTML"/>
          <w:rFonts w:ascii="Consolas" w:hAnsi="Consolas"/>
          <w:color w:val="333333"/>
          <w:sz w:val="21"/>
          <w:szCs w:val="21"/>
          <w:bdr w:val="none" w:sz="0" w:space="0" w:color="auto" w:frame="1"/>
        </w:rPr>
        <w:t>&lt;style&gt;</w:t>
      </w:r>
      <w:r>
        <w:rPr>
          <w:rFonts w:ascii="Arial" w:hAnsi="Arial" w:cs="Arial"/>
          <w:color w:val="333333"/>
        </w:rPr>
        <w:t> пишут обычный CSS-код.</w:t>
      </w:r>
    </w:p>
    <w:p w14:paraId="08117092"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Инлайновые стили используют не так часто, например, для оптимизации скорости загрузки страницы. Чаще используют внешние стили, c которыми мы познакомимся позже.</w:t>
      </w:r>
    </w:p>
    <w:p w14:paraId="099C371C" w14:textId="77777777" w:rsidR="00697E6A" w:rsidRDefault="00697E6A" w:rsidP="00697E6A">
      <w:pPr>
        <w:pStyle w:val="2"/>
      </w:pPr>
      <w:r>
        <w:t>Подключение внешних стилей</w:t>
      </w:r>
    </w:p>
    <w:p w14:paraId="48FADDA6"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Чаще всего стили подключают из внешнего файла с расширением </w:t>
      </w:r>
      <w:r>
        <w:rPr>
          <w:rStyle w:val="HTML"/>
          <w:rFonts w:ascii="Consolas" w:hAnsi="Consolas"/>
          <w:color w:val="333333"/>
          <w:sz w:val="21"/>
          <w:szCs w:val="21"/>
          <w:bdr w:val="none" w:sz="0" w:space="0" w:color="auto" w:frame="1"/>
        </w:rPr>
        <w:t>.css</w:t>
      </w:r>
      <w:r>
        <w:rPr>
          <w:rFonts w:ascii="Arial" w:hAnsi="Arial" w:cs="Arial"/>
          <w:color w:val="333333"/>
        </w:rPr>
        <w:t>. Для этого используется тег </w:t>
      </w:r>
      <w:r>
        <w:rPr>
          <w:rStyle w:val="HTML"/>
          <w:rFonts w:ascii="Consolas" w:hAnsi="Consolas"/>
          <w:color w:val="333333"/>
          <w:sz w:val="21"/>
          <w:szCs w:val="21"/>
          <w:bdr w:val="none" w:sz="0" w:space="0" w:color="auto" w:frame="1"/>
        </w:rPr>
        <w:t>&lt;link&gt;</w:t>
      </w:r>
      <w:r>
        <w:rPr>
          <w:rFonts w:ascii="Arial" w:hAnsi="Arial" w:cs="Arial"/>
          <w:color w:val="333333"/>
        </w:rPr>
        <w:t>. Например:</w:t>
      </w:r>
    </w:p>
    <w:p w14:paraId="5B161726" w14:textId="77777777" w:rsidR="00697E6A" w:rsidRPr="00A00E7C" w:rsidRDefault="00697E6A" w:rsidP="00697E6A">
      <w:pPr>
        <w:pStyle w:val="HTML0"/>
        <w:shd w:val="clear" w:color="auto" w:fill="F8F8F8"/>
        <w:spacing w:before="300" w:after="300"/>
        <w:ind w:left="-225"/>
        <w:rPr>
          <w:rStyle w:val="HTML"/>
          <w:rFonts w:ascii="Consolas" w:hAnsi="Consolas"/>
          <w:color w:val="333333"/>
          <w:bdr w:val="none" w:sz="0" w:space="0" w:color="auto" w:frame="1"/>
          <w:lang w:val="en-US"/>
        </w:rPr>
      </w:pPr>
      <w:r w:rsidRPr="00A00E7C">
        <w:rPr>
          <w:rStyle w:val="HTML"/>
          <w:rFonts w:ascii="Consolas" w:hAnsi="Consolas"/>
          <w:color w:val="333333"/>
          <w:bdr w:val="none" w:sz="0" w:space="0" w:color="auto" w:frame="1"/>
          <w:lang w:val="en-US"/>
        </w:rPr>
        <w:t>&lt;</w:t>
      </w:r>
      <w:r w:rsidRPr="007D3B9B">
        <w:rPr>
          <w:rStyle w:val="HTML"/>
          <w:rFonts w:ascii="Consolas" w:hAnsi="Consolas"/>
          <w:color w:val="333333"/>
          <w:bdr w:val="none" w:sz="0" w:space="0" w:color="auto" w:frame="1"/>
          <w:lang w:val="en-US"/>
        </w:rPr>
        <w:t>head</w:t>
      </w:r>
      <w:r w:rsidRPr="00A00E7C">
        <w:rPr>
          <w:rStyle w:val="HTML"/>
          <w:rFonts w:ascii="Consolas" w:hAnsi="Consolas"/>
          <w:color w:val="333333"/>
          <w:bdr w:val="none" w:sz="0" w:space="0" w:color="auto" w:frame="1"/>
          <w:lang w:val="en-US"/>
        </w:rPr>
        <w:t>&gt;</w:t>
      </w:r>
    </w:p>
    <w:p w14:paraId="7982F194" w14:textId="77777777" w:rsidR="00697E6A" w:rsidRPr="00A00E7C" w:rsidRDefault="00697E6A" w:rsidP="00697E6A">
      <w:pPr>
        <w:pStyle w:val="HTML0"/>
        <w:shd w:val="clear" w:color="auto" w:fill="F8F8F8"/>
        <w:spacing w:before="300" w:after="300"/>
        <w:ind w:left="-225"/>
        <w:rPr>
          <w:rStyle w:val="HTML"/>
          <w:rFonts w:ascii="Consolas" w:hAnsi="Consolas"/>
          <w:color w:val="333333"/>
          <w:bdr w:val="none" w:sz="0" w:space="0" w:color="auto" w:frame="1"/>
          <w:lang w:val="en-US"/>
        </w:rPr>
      </w:pPr>
      <w:r w:rsidRPr="00A00E7C">
        <w:rPr>
          <w:rStyle w:val="HTML"/>
          <w:rFonts w:ascii="Consolas" w:hAnsi="Consolas"/>
          <w:color w:val="333333"/>
          <w:bdr w:val="none" w:sz="0" w:space="0" w:color="auto" w:frame="1"/>
          <w:lang w:val="en-US"/>
        </w:rPr>
        <w:t xml:space="preserve">  &lt;</w:t>
      </w:r>
      <w:r w:rsidRPr="007D3B9B">
        <w:rPr>
          <w:rStyle w:val="HTML"/>
          <w:rFonts w:ascii="Consolas" w:hAnsi="Consolas"/>
          <w:color w:val="333333"/>
          <w:bdr w:val="none" w:sz="0" w:space="0" w:color="auto" w:frame="1"/>
          <w:lang w:val="en-US"/>
        </w:rPr>
        <w:t>link</w:t>
      </w:r>
      <w:r w:rsidRPr="00A00E7C">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href</w:t>
      </w:r>
      <w:r w:rsidRPr="00A00E7C">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external</w:t>
      </w:r>
      <w:r w:rsidRPr="00A00E7C">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css</w:t>
      </w:r>
      <w:r w:rsidRPr="00A00E7C">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rel</w:t>
      </w:r>
      <w:r w:rsidRPr="00A00E7C">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stylesheet</w:t>
      </w:r>
      <w:r w:rsidRPr="00A00E7C">
        <w:rPr>
          <w:rStyle w:val="HTML"/>
          <w:rFonts w:ascii="Consolas" w:hAnsi="Consolas"/>
          <w:color w:val="333333"/>
          <w:bdr w:val="none" w:sz="0" w:space="0" w:color="auto" w:frame="1"/>
          <w:lang w:val="en-US"/>
        </w:rPr>
        <w:t>"&gt;</w:t>
      </w:r>
    </w:p>
    <w:p w14:paraId="2F7AC6BC"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1426D977"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href</w:t>
      </w:r>
      <w:r>
        <w:rPr>
          <w:rFonts w:ascii="Arial" w:hAnsi="Arial" w:cs="Arial"/>
          <w:color w:val="333333"/>
        </w:rPr>
        <w:t> задают адрес файла, а атрибут </w:t>
      </w:r>
      <w:r>
        <w:rPr>
          <w:rStyle w:val="HTML"/>
          <w:rFonts w:ascii="Consolas" w:hAnsi="Consolas"/>
          <w:color w:val="333333"/>
          <w:sz w:val="21"/>
          <w:szCs w:val="21"/>
          <w:bdr w:val="none" w:sz="0" w:space="0" w:color="auto" w:frame="1"/>
        </w:rPr>
        <w:t>rel="stylesheet"</w:t>
      </w:r>
      <w:r>
        <w:rPr>
          <w:rFonts w:ascii="Arial" w:hAnsi="Arial" w:cs="Arial"/>
          <w:color w:val="333333"/>
        </w:rPr>
        <w:t> говорит браузеру, что мы подключаем стили, а не что-то другое.</w:t>
      </w:r>
    </w:p>
    <w:p w14:paraId="3171626E"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подключать стили внутри </w:t>
      </w:r>
      <w:r>
        <w:rPr>
          <w:rStyle w:val="HTML"/>
          <w:rFonts w:ascii="Consolas" w:hAnsi="Consolas"/>
          <w:color w:val="333333"/>
          <w:sz w:val="21"/>
          <w:szCs w:val="21"/>
          <w:bdr w:val="none" w:sz="0" w:space="0" w:color="auto" w:frame="1"/>
        </w:rPr>
        <w:t>&lt;head&gt;</w:t>
      </w:r>
      <w:r>
        <w:rPr>
          <w:rFonts w:ascii="Arial" w:hAnsi="Arial" w:cs="Arial"/>
          <w:color w:val="333333"/>
        </w:rPr>
        <w:t>, но это необязательно. Тег </w:t>
      </w:r>
      <w:r>
        <w:rPr>
          <w:rStyle w:val="HTML"/>
          <w:rFonts w:ascii="Consolas" w:hAnsi="Consolas"/>
          <w:color w:val="333333"/>
          <w:sz w:val="21"/>
          <w:szCs w:val="21"/>
          <w:bdr w:val="none" w:sz="0" w:space="0" w:color="auto" w:frame="1"/>
        </w:rPr>
        <w:t>&lt;link&gt;</w:t>
      </w:r>
      <w:r>
        <w:rPr>
          <w:rFonts w:ascii="Arial" w:hAnsi="Arial" w:cs="Arial"/>
          <w:color w:val="333333"/>
        </w:rPr>
        <w:t> будет работать и в другом месте страницы.</w:t>
      </w:r>
    </w:p>
    <w:p w14:paraId="65D9D247"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стилевой файл, который расположен по адресу </w:t>
      </w:r>
      <w:hyperlink r:id="rId16" w:tgtFrame="_blank" w:history="1">
        <w:r>
          <w:rPr>
            <w:rStyle w:val="a6"/>
            <w:rFonts w:ascii="Arial" w:hAnsi="Arial" w:cs="Arial"/>
            <w:color w:val="3F3CCB"/>
          </w:rPr>
          <w:t>external.css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35D568F8" w14:textId="77777777" w:rsidR="00697E6A" w:rsidRDefault="00697E6A" w:rsidP="00697E6A">
      <w:pPr>
        <w:pStyle w:val="2"/>
      </w:pPr>
      <w:r>
        <w:t>Подключение скриптов</w:t>
      </w:r>
    </w:p>
    <w:p w14:paraId="5728CB7B"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вебе следующее разделение ролей: HTML отвечает за структуру документа, стили — за его внешний вид, а скрипты — за поведение. С помощью скриптов, например, можно «оживлять» страницу, добавляя анимацию и другие эффекты. Скрипты создаются с помощью языка JavaScript.</w:t>
      </w:r>
    </w:p>
    <w:p w14:paraId="53132245"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так же, как и стили: их либо пишут внутри страницы, либо подключают как внешние файлы.</w:t>
      </w:r>
    </w:p>
    <w:p w14:paraId="2016A32F" w14:textId="77777777" w:rsidR="00697E6A" w:rsidRPr="00697E6A" w:rsidRDefault="00697E6A" w:rsidP="00697E6A">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Встроенные скрипты пишут внутри тега </w:t>
      </w:r>
      <w:r>
        <w:rPr>
          <w:rStyle w:val="HTML"/>
          <w:rFonts w:ascii="Consolas" w:hAnsi="Consolas"/>
          <w:color w:val="333333"/>
          <w:sz w:val="21"/>
          <w:szCs w:val="21"/>
          <w:bdr w:val="none" w:sz="0" w:space="0" w:color="auto" w:frame="1"/>
        </w:rPr>
        <w:t>&lt;script&gt;</w:t>
      </w:r>
      <w:r>
        <w:rPr>
          <w:rFonts w:ascii="Arial" w:hAnsi="Arial" w:cs="Arial"/>
          <w:color w:val="333333"/>
        </w:rPr>
        <w:t>. Например</w:t>
      </w:r>
      <w:r w:rsidRPr="00697E6A">
        <w:rPr>
          <w:rFonts w:ascii="Arial" w:hAnsi="Arial" w:cs="Arial"/>
          <w:color w:val="333333"/>
          <w:lang w:val="en-US"/>
        </w:rPr>
        <w:t>:</w:t>
      </w:r>
    </w:p>
    <w:p w14:paraId="1F7F0E0E" w14:textId="77777777" w:rsidR="00697E6A" w:rsidRPr="00A00E7C" w:rsidRDefault="00697E6A" w:rsidP="00697E6A">
      <w:pPr>
        <w:pStyle w:val="HTML0"/>
        <w:shd w:val="clear" w:color="auto" w:fill="F8F8F8"/>
        <w:spacing w:before="300" w:after="300"/>
        <w:ind w:left="-225"/>
        <w:rPr>
          <w:rStyle w:val="HTML"/>
          <w:rFonts w:ascii="Consolas" w:hAnsi="Consolas"/>
          <w:color w:val="333333"/>
          <w:bdr w:val="none" w:sz="0" w:space="0" w:color="auto" w:frame="1"/>
        </w:rPr>
      </w:pPr>
      <w:r w:rsidRPr="00A00E7C">
        <w:rPr>
          <w:rStyle w:val="HTML"/>
          <w:rFonts w:ascii="Consolas" w:hAnsi="Consolas"/>
          <w:color w:val="333333"/>
          <w:bdr w:val="none" w:sz="0" w:space="0" w:color="auto" w:frame="1"/>
        </w:rPr>
        <w:t>&lt;</w:t>
      </w:r>
      <w:r w:rsidRPr="00697E6A">
        <w:rPr>
          <w:rStyle w:val="HTML"/>
          <w:rFonts w:ascii="Consolas" w:hAnsi="Consolas"/>
          <w:color w:val="333333"/>
          <w:bdr w:val="none" w:sz="0" w:space="0" w:color="auto" w:frame="1"/>
          <w:lang w:val="en-US"/>
        </w:rPr>
        <w:t>script</w:t>
      </w:r>
      <w:r w:rsidRPr="00A00E7C">
        <w:rPr>
          <w:rStyle w:val="HTML"/>
          <w:rFonts w:ascii="Consolas" w:hAnsi="Consolas"/>
          <w:color w:val="333333"/>
          <w:bdr w:val="none" w:sz="0" w:space="0" w:color="auto" w:frame="1"/>
        </w:rPr>
        <w:t>&gt;</w:t>
      </w:r>
    </w:p>
    <w:p w14:paraId="684AE99A" w14:textId="77777777" w:rsidR="00697E6A" w:rsidRPr="00A00E7C" w:rsidRDefault="00697E6A" w:rsidP="00697E6A">
      <w:pPr>
        <w:pStyle w:val="HTML0"/>
        <w:shd w:val="clear" w:color="auto" w:fill="F8F8F8"/>
        <w:spacing w:before="300" w:after="300"/>
        <w:ind w:left="-225"/>
        <w:rPr>
          <w:rStyle w:val="HTML"/>
          <w:rFonts w:ascii="Consolas" w:hAnsi="Consolas"/>
          <w:color w:val="333333"/>
          <w:bdr w:val="none" w:sz="0" w:space="0" w:color="auto" w:frame="1"/>
        </w:rPr>
      </w:pPr>
      <w:r w:rsidRPr="00A00E7C">
        <w:rPr>
          <w:rStyle w:val="HTML"/>
          <w:rFonts w:ascii="Consolas" w:hAnsi="Consolas"/>
          <w:color w:val="333333"/>
          <w:bdr w:val="none" w:sz="0" w:space="0" w:color="auto" w:frame="1"/>
        </w:rPr>
        <w:t xml:space="preserve">  </w:t>
      </w:r>
      <w:r w:rsidRPr="00697E6A">
        <w:rPr>
          <w:rStyle w:val="HTML"/>
          <w:rFonts w:ascii="Consolas" w:hAnsi="Consolas"/>
          <w:color w:val="333333"/>
          <w:bdr w:val="none" w:sz="0" w:space="0" w:color="auto" w:frame="1"/>
          <w:lang w:val="en-US"/>
        </w:rPr>
        <w:t>JavaScript</w:t>
      </w:r>
      <w:r w:rsidRPr="00A00E7C">
        <w:rPr>
          <w:rStyle w:val="HTML"/>
          <w:rFonts w:ascii="Consolas" w:hAnsi="Consolas"/>
          <w:color w:val="333333"/>
          <w:bdr w:val="none" w:sz="0" w:space="0" w:color="auto" w:frame="1"/>
        </w:rPr>
        <w:t>-</w:t>
      </w:r>
      <w:r>
        <w:rPr>
          <w:rStyle w:val="HTML"/>
          <w:rFonts w:ascii="Consolas" w:hAnsi="Consolas"/>
          <w:color w:val="333333"/>
          <w:bdr w:val="none" w:sz="0" w:space="0" w:color="auto" w:frame="1"/>
        </w:rPr>
        <w:t>код</w:t>
      </w:r>
    </w:p>
    <w:p w14:paraId="1CF0B3D5" w14:textId="77777777" w:rsidR="00697E6A" w:rsidRPr="00A00E7C" w:rsidRDefault="00697E6A" w:rsidP="00697E6A">
      <w:pPr>
        <w:pStyle w:val="HTML0"/>
        <w:shd w:val="clear" w:color="auto" w:fill="F8F8F8"/>
        <w:spacing w:before="300" w:after="300"/>
        <w:ind w:left="-225"/>
        <w:rPr>
          <w:rFonts w:ascii="Consolas" w:hAnsi="Consolas"/>
          <w:color w:val="333333"/>
          <w:sz w:val="24"/>
          <w:szCs w:val="24"/>
        </w:rPr>
      </w:pPr>
      <w:r w:rsidRPr="00A00E7C">
        <w:rPr>
          <w:rStyle w:val="HTML"/>
          <w:rFonts w:ascii="Consolas" w:hAnsi="Consolas"/>
          <w:color w:val="333333"/>
          <w:bdr w:val="none" w:sz="0" w:space="0" w:color="auto" w:frame="1"/>
        </w:rPr>
        <w:t>&lt;/</w:t>
      </w:r>
      <w:r w:rsidRPr="00697E6A">
        <w:rPr>
          <w:rStyle w:val="HTML"/>
          <w:rFonts w:ascii="Consolas" w:hAnsi="Consolas"/>
          <w:color w:val="333333"/>
          <w:bdr w:val="none" w:sz="0" w:space="0" w:color="auto" w:frame="1"/>
          <w:lang w:val="en-US"/>
        </w:rPr>
        <w:t>script</w:t>
      </w:r>
      <w:r w:rsidRPr="00A00E7C">
        <w:rPr>
          <w:rStyle w:val="HTML"/>
          <w:rFonts w:ascii="Consolas" w:hAnsi="Consolas"/>
          <w:color w:val="333333"/>
          <w:bdr w:val="none" w:sz="0" w:space="0" w:color="auto" w:frame="1"/>
        </w:rPr>
        <w:t>&gt;</w:t>
      </w:r>
    </w:p>
    <w:p w14:paraId="592FA1A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&lt;script&gt;</w:t>
      </w:r>
      <w:r>
        <w:rPr>
          <w:rFonts w:ascii="Arial" w:hAnsi="Arial" w:cs="Arial"/>
          <w:color w:val="333333"/>
        </w:rPr>
        <w:t> можно использовать в любом месте HTML-документа, но лучше вставлять его в самом конце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13599B7A"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Часть возможностей JavaScript постепенно переходит в CSS, например, возможность задавать плавное изменение значений свойств. Вы увидите это в задании.</w:t>
      </w:r>
    </w:p>
    <w:p w14:paraId="3B966FAC" w14:textId="77777777" w:rsidR="00697E6A" w:rsidRDefault="00697E6A" w:rsidP="00697E6A">
      <w:pPr>
        <w:pStyle w:val="2"/>
      </w:pPr>
      <w:r>
        <w:lastRenderedPageBreak/>
        <w:t>Подключение внешних скриптов</w:t>
      </w:r>
    </w:p>
    <w:p w14:paraId="1546FD71"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Скрипты чаще всего подключают из внешних файлов с расширением </w:t>
      </w:r>
      <w:r>
        <w:rPr>
          <w:rStyle w:val="HTML"/>
          <w:rFonts w:ascii="Consolas" w:hAnsi="Consolas"/>
          <w:color w:val="333333"/>
          <w:sz w:val="21"/>
          <w:szCs w:val="21"/>
          <w:bdr w:val="none" w:sz="0" w:space="0" w:color="auto" w:frame="1"/>
        </w:rPr>
        <w:t>.js</w:t>
      </w:r>
      <w:r>
        <w:rPr>
          <w:rFonts w:ascii="Arial" w:hAnsi="Arial" w:cs="Arial"/>
          <w:color w:val="333333"/>
        </w:rPr>
        <w:t>. Для этого используют тег </w:t>
      </w:r>
      <w:r>
        <w:rPr>
          <w:rStyle w:val="HTML"/>
          <w:rFonts w:ascii="Consolas" w:hAnsi="Consolas"/>
          <w:color w:val="333333"/>
          <w:sz w:val="21"/>
          <w:szCs w:val="21"/>
          <w:bdr w:val="none" w:sz="0" w:space="0" w:color="auto" w:frame="1"/>
        </w:rPr>
        <w:t>&lt;script&gt;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к файлу. Например:</w:t>
      </w:r>
    </w:p>
    <w:p w14:paraId="5F75975D"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&lt;script src="external.js"&gt;&lt;/script&gt;</w:t>
      </w:r>
    </w:p>
    <w:p w14:paraId="3D3CB74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тег </w:t>
      </w:r>
      <w:r>
        <w:rPr>
          <w:rStyle w:val="HTML"/>
          <w:rFonts w:ascii="Consolas" w:hAnsi="Consolas"/>
          <w:color w:val="333333"/>
          <w:sz w:val="21"/>
          <w:szCs w:val="21"/>
          <w:bdr w:val="none" w:sz="0" w:space="0" w:color="auto" w:frame="1"/>
        </w:rPr>
        <w:t>&lt;script&gt;</w:t>
      </w:r>
      <w:r>
        <w:rPr>
          <w:rFonts w:ascii="Arial" w:hAnsi="Arial" w:cs="Arial"/>
          <w:color w:val="333333"/>
        </w:rPr>
        <w:t> парный. Если вы подключаете внешние скрипты, то просто ничего не пишите внутри тега.</w:t>
      </w:r>
    </w:p>
    <w:p w14:paraId="5D501F9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Внешние скрипты лучше подключать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65D8ED4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скрипт, который расположен по адресу: </w:t>
      </w:r>
      <w:hyperlink r:id="rId17" w:tgtFrame="_blank" w:history="1">
        <w:r>
          <w:rPr>
            <w:rStyle w:val="a6"/>
            <w:rFonts w:ascii="Arial" w:hAnsi="Arial" w:cs="Arial"/>
            <w:color w:val="3F3CCB"/>
          </w:rPr>
          <w:t>external.js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78463D1D" w14:textId="177815EE" w:rsidR="00697E6A" w:rsidRDefault="009C2ACF" w:rsidP="009C2ACF">
      <w:pPr>
        <w:pStyle w:val="1"/>
      </w:pPr>
      <w:r w:rsidRPr="009C2ACF">
        <w:t>Разметка текста</w:t>
      </w:r>
    </w:p>
    <w:p w14:paraId="00BFA8C0" w14:textId="77777777" w:rsidR="001461BE" w:rsidRDefault="001461BE" w:rsidP="001461BE">
      <w:pPr>
        <w:pStyle w:val="2"/>
      </w:pPr>
      <w:r>
        <w:t>Неупорядоченный список</w:t>
      </w:r>
    </w:p>
    <w:p w14:paraId="53B96DAB" w14:textId="77777777" w:rsidR="001461BE" w:rsidRDefault="001461BE" w:rsidP="001461B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Списки часто используются в различных документах. Иногда, чтобы сделать список, пользователь просто нумерует строчки текста. Такой подход не является хорошим, так как в документе отсутствует логическая сущность «список».</w:t>
      </w:r>
    </w:p>
    <w:p w14:paraId="0BB12180" w14:textId="77777777" w:rsidR="001461BE" w:rsidRDefault="001461BE" w:rsidP="001461B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 существует семейство тегов для создания списков: неупорядоченных, упорядоченных и списков определений. В последующих заданиях мы будем тренироваться работать с ними.</w:t>
      </w:r>
    </w:p>
    <w:p w14:paraId="255EEB6A" w14:textId="77777777" w:rsidR="001461BE" w:rsidRDefault="001461BE" w:rsidP="001461B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Неупорядоченные (или маркированные) списки создаются с помощью тега </w:t>
      </w:r>
      <w:r>
        <w:rPr>
          <w:rStyle w:val="HTML"/>
          <w:rFonts w:ascii="Consolas" w:hAnsi="Consolas"/>
          <w:color w:val="333333"/>
          <w:sz w:val="21"/>
          <w:szCs w:val="21"/>
          <w:bdr w:val="none" w:sz="0" w:space="0" w:color="auto" w:frame="1"/>
        </w:rPr>
        <w:t>&lt;ul&gt;</w:t>
      </w:r>
      <w:r>
        <w:rPr>
          <w:rFonts w:ascii="Arial" w:hAnsi="Arial" w:cs="Arial"/>
          <w:color w:val="333333"/>
        </w:rPr>
        <w:t>, который может содержать внутри себя теги </w:t>
      </w:r>
      <w:r>
        <w:rPr>
          <w:rStyle w:val="HTML"/>
          <w:rFonts w:ascii="Consolas" w:hAnsi="Consolas"/>
          <w:color w:val="333333"/>
          <w:sz w:val="21"/>
          <w:szCs w:val="21"/>
          <w:bdr w:val="none" w:sz="0" w:space="0" w:color="auto" w:frame="1"/>
        </w:rPr>
        <w:t>&lt;li&gt;</w:t>
      </w:r>
      <w:r>
        <w:rPr>
          <w:rFonts w:ascii="Arial" w:hAnsi="Arial" w:cs="Arial"/>
          <w:color w:val="333333"/>
        </w:rPr>
        <w:t>, обозначающие «элемент списка».</w:t>
      </w:r>
    </w:p>
    <w:p w14:paraId="6E12BE2A" w14:textId="77777777" w:rsidR="00C46709" w:rsidRPr="00C46709" w:rsidRDefault="00C46709" w:rsidP="00C46709">
      <w:pPr>
        <w:pStyle w:val="2"/>
        <w:rPr>
          <w:rFonts w:eastAsia="Times New Roman"/>
          <w:lang w:eastAsia="ru-RU"/>
        </w:rPr>
      </w:pPr>
      <w:r w:rsidRPr="00C46709">
        <w:rPr>
          <w:rFonts w:eastAsia="Times New Roman"/>
          <w:lang w:eastAsia="ru-RU"/>
        </w:rPr>
        <w:t>Упорядоченный список</w:t>
      </w:r>
    </w:p>
    <w:p w14:paraId="601630F1" w14:textId="77777777" w:rsidR="00C46709" w:rsidRPr="00C46709" w:rsidRDefault="00C46709" w:rsidP="00C46709">
      <w:pPr>
        <w:shd w:val="clear" w:color="auto" w:fill="FFFFFF"/>
        <w:spacing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Упорядоченный список создаётся с помощью тега </w:t>
      </w:r>
      <w:r w:rsidRPr="00C46709">
        <w:rPr>
          <w:rFonts w:ascii="Consolas" w:eastAsia="Times New Roman" w:hAnsi="Consolas" w:cs="Courier New"/>
          <w:color w:val="333333"/>
          <w:sz w:val="21"/>
          <w:szCs w:val="21"/>
          <w:bdr w:val="none" w:sz="0" w:space="0" w:color="auto" w:frame="1"/>
          <w:lang w:eastAsia="ru-RU"/>
        </w:rPr>
        <w:t>&lt;ol&gt;</w:t>
      </w:r>
      <w:r w:rsidRPr="00C46709">
        <w:rPr>
          <w:rFonts w:ascii="Arial" w:eastAsia="Times New Roman" w:hAnsi="Arial" w:cs="Arial"/>
          <w:color w:val="333333"/>
          <w:sz w:val="24"/>
          <w:szCs w:val="24"/>
          <w:lang w:eastAsia="ru-RU"/>
        </w:rPr>
        <w:t>, который может содержать внутри себя теги </w:t>
      </w:r>
      <w:r w:rsidRPr="00C46709">
        <w:rPr>
          <w:rFonts w:ascii="Consolas" w:eastAsia="Times New Roman" w:hAnsi="Consolas" w:cs="Courier New"/>
          <w:color w:val="333333"/>
          <w:sz w:val="21"/>
          <w:szCs w:val="21"/>
          <w:bdr w:val="none" w:sz="0" w:space="0" w:color="auto" w:frame="1"/>
          <w:lang w:eastAsia="ru-RU"/>
        </w:rPr>
        <w:t>&lt;li&gt;</w:t>
      </w:r>
      <w:r w:rsidRPr="00C46709">
        <w:rPr>
          <w:rFonts w:ascii="Arial" w:eastAsia="Times New Roman" w:hAnsi="Arial" w:cs="Arial"/>
          <w:color w:val="333333"/>
          <w:sz w:val="24"/>
          <w:szCs w:val="24"/>
          <w:lang w:eastAsia="ru-RU"/>
        </w:rPr>
        <w:t>.</w:t>
      </w:r>
    </w:p>
    <w:p w14:paraId="4E6065BE" w14:textId="77777777" w:rsidR="00C46709" w:rsidRPr="00C46709" w:rsidRDefault="00C46709" w:rsidP="00C46709">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Если элементы неупорядоченного списка по умолчанию отмечаются маркерами, то элементы упорядоченного списка — нумеруются.</w:t>
      </w:r>
    </w:p>
    <w:p w14:paraId="632BFBD8" w14:textId="77777777" w:rsidR="00C46709" w:rsidRPr="00C46709" w:rsidRDefault="00C46709" w:rsidP="00C46709">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Для упорядоченного списка можно задать атрибут </w:t>
      </w:r>
      <w:r w:rsidRPr="00C46709">
        <w:rPr>
          <w:rFonts w:ascii="Consolas" w:eastAsia="Times New Roman" w:hAnsi="Consolas" w:cs="Courier New"/>
          <w:color w:val="333333"/>
          <w:sz w:val="21"/>
          <w:szCs w:val="21"/>
          <w:bdr w:val="none" w:sz="0" w:space="0" w:color="auto" w:frame="1"/>
          <w:lang w:eastAsia="ru-RU"/>
        </w:rPr>
        <w:t>start</w:t>
      </w:r>
      <w:r w:rsidRPr="00C46709">
        <w:rPr>
          <w:rFonts w:ascii="Arial" w:eastAsia="Times New Roman" w:hAnsi="Arial" w:cs="Arial"/>
          <w:color w:val="333333"/>
          <w:sz w:val="24"/>
          <w:szCs w:val="24"/>
          <w:lang w:eastAsia="ru-RU"/>
        </w:rPr>
        <w:t>, который изменяет начало нумерации. Например, код:</w:t>
      </w:r>
    </w:p>
    <w:p w14:paraId="296974CC" w14:textId="77777777" w:rsidR="00C46709" w:rsidRPr="00C46709" w:rsidRDefault="00C46709" w:rsidP="00C4670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&lt;ol start="3"&gt;</w:t>
      </w:r>
    </w:p>
    <w:p w14:paraId="4DB27C18" w14:textId="77777777" w:rsidR="00C46709" w:rsidRPr="00C46709" w:rsidRDefault="00C46709" w:rsidP="00C4670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&lt;li&gt;раз&lt;/li&gt;</w:t>
      </w:r>
    </w:p>
    <w:p w14:paraId="534F7138" w14:textId="77777777" w:rsidR="00C46709" w:rsidRPr="00C46709" w:rsidRDefault="00C46709" w:rsidP="00C4670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&lt;li&gt;два&lt;/li&gt;</w:t>
      </w:r>
    </w:p>
    <w:p w14:paraId="29B75CA5" w14:textId="77777777" w:rsidR="00C46709" w:rsidRPr="00C46709" w:rsidRDefault="00C46709" w:rsidP="00C4670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46709">
        <w:rPr>
          <w:rFonts w:ascii="Consolas" w:eastAsia="Times New Roman" w:hAnsi="Consolas" w:cs="Courier New"/>
          <w:color w:val="333333"/>
          <w:sz w:val="20"/>
          <w:szCs w:val="20"/>
          <w:bdr w:val="none" w:sz="0" w:space="0" w:color="auto" w:frame="1"/>
          <w:lang w:eastAsia="ru-RU"/>
        </w:rPr>
        <w:t>&lt;/ol&gt;</w:t>
      </w:r>
    </w:p>
    <w:p w14:paraId="7A69DD9C" w14:textId="77777777" w:rsidR="00C46709" w:rsidRPr="00C46709" w:rsidRDefault="00C46709" w:rsidP="00C46709">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Приведёт к такому результату:</w:t>
      </w:r>
    </w:p>
    <w:p w14:paraId="4A67A84D" w14:textId="77777777" w:rsidR="00C46709" w:rsidRPr="00C46709" w:rsidRDefault="00C46709" w:rsidP="00C46709">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раз</w:t>
      </w:r>
    </w:p>
    <w:p w14:paraId="05B06AEB" w14:textId="77777777" w:rsidR="00C46709" w:rsidRPr="00C46709" w:rsidRDefault="00C46709" w:rsidP="00C46709">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два</w:t>
      </w:r>
    </w:p>
    <w:p w14:paraId="59F430DE" w14:textId="77777777" w:rsidR="00B55332" w:rsidRDefault="00B55332" w:rsidP="00B55332">
      <w:pPr>
        <w:pStyle w:val="2"/>
      </w:pPr>
      <w:r>
        <w:lastRenderedPageBreak/>
        <w:t>Многоуровневый список</w:t>
      </w:r>
    </w:p>
    <w:p w14:paraId="0803A0A0" w14:textId="77777777" w:rsidR="00B55332" w:rsidRDefault="00B55332" w:rsidP="00B5533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Создать многоуровневый список достаточно просто.</w:t>
      </w:r>
    </w:p>
    <w:p w14:paraId="0E35C3CA" w14:textId="77777777" w:rsidR="00B55332" w:rsidRDefault="00B55332" w:rsidP="00B553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нужно создать список первого уровня, а затем внутрь любого элемента этого списка, между тегами </w:t>
      </w:r>
      <w:r>
        <w:rPr>
          <w:rStyle w:val="HTML"/>
          <w:rFonts w:ascii="Consolas" w:hAnsi="Consolas"/>
          <w:color w:val="333333"/>
          <w:sz w:val="21"/>
          <w:szCs w:val="21"/>
          <w:bdr w:val="none" w:sz="0" w:space="0" w:color="auto" w:frame="1"/>
        </w:rPr>
        <w:t>&lt;li&gt;</w:t>
      </w:r>
      <w:r>
        <w:rPr>
          <w:rFonts w:ascii="Arial" w:hAnsi="Arial" w:cs="Arial"/>
          <w:color w:val="333333"/>
        </w:rPr>
        <w:t> и </w:t>
      </w:r>
      <w:r>
        <w:rPr>
          <w:rStyle w:val="HTML"/>
          <w:rFonts w:ascii="Consolas" w:hAnsi="Consolas"/>
          <w:color w:val="333333"/>
          <w:sz w:val="21"/>
          <w:szCs w:val="21"/>
          <w:bdr w:val="none" w:sz="0" w:space="0" w:color="auto" w:frame="1"/>
        </w:rPr>
        <w:t>&lt;/li&gt;</w:t>
      </w:r>
      <w:r>
        <w:rPr>
          <w:rFonts w:ascii="Arial" w:hAnsi="Arial" w:cs="Arial"/>
          <w:color w:val="333333"/>
        </w:rPr>
        <w:t>, добавить список второго уровня. При этом необходимо аккуратно закрывать все теги.</w:t>
      </w:r>
    </w:p>
    <w:p w14:paraId="3FA4CF8F" w14:textId="77777777" w:rsidR="00B55332" w:rsidRDefault="00B55332" w:rsidP="00B55332">
      <w:pPr>
        <w:shd w:val="clear" w:color="auto" w:fill="FFFFFF"/>
        <w:spacing w:line="375" w:lineRule="atLeast"/>
        <w:rPr>
          <w:rFonts w:ascii="Arial" w:hAnsi="Arial" w:cs="Arial"/>
          <w:color w:val="333333"/>
        </w:rPr>
      </w:pPr>
      <w:r>
        <w:rPr>
          <w:rFonts w:ascii="Arial" w:hAnsi="Arial" w:cs="Arial"/>
          <w:color w:val="333333"/>
        </w:rPr>
        <w:t>Пример правильного кода:</w:t>
      </w:r>
    </w:p>
    <w:p w14:paraId="30BB7D1D"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BB850C"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w:t>
      </w:r>
    </w:p>
    <w:p w14:paraId="6BEBEA15"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48027D5"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5384E820"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2CC9F3FC"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AA1D4A6"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w:t>
      </w:r>
    </w:p>
    <w:p w14:paraId="0D67D6CC"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63A81890" w14:textId="77777777" w:rsidR="00B55332" w:rsidRDefault="00B55332" w:rsidP="00B5533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2C33EF4" w14:textId="77777777" w:rsidR="00B55332" w:rsidRDefault="00B55332" w:rsidP="00B55332">
      <w:pPr>
        <w:shd w:val="clear" w:color="auto" w:fill="FFFFFF"/>
        <w:spacing w:line="375" w:lineRule="atLeast"/>
        <w:rPr>
          <w:rFonts w:ascii="Arial" w:hAnsi="Arial" w:cs="Arial"/>
          <w:color w:val="333333"/>
          <w:sz w:val="24"/>
          <w:szCs w:val="24"/>
        </w:rPr>
      </w:pPr>
      <w:r>
        <w:rPr>
          <w:rFonts w:ascii="Arial" w:hAnsi="Arial" w:cs="Arial"/>
          <w:color w:val="333333"/>
        </w:rPr>
        <w:t>Пример кода с ошибкой:</w:t>
      </w:r>
    </w:p>
    <w:p w14:paraId="5752ED08"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5C364E"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&lt;li&gt;1&lt;/li&gt;</w:t>
      </w:r>
    </w:p>
    <w:p w14:paraId="239C257B"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38569CAD"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6DC56D24"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49F8E52E"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6C7CED26"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0FA2CA09" w14:textId="77777777" w:rsidR="00B55332" w:rsidRDefault="00B55332" w:rsidP="00B5533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3397A45B" w14:textId="77777777" w:rsidR="0046259C" w:rsidRPr="0046259C" w:rsidRDefault="0046259C" w:rsidP="0046259C">
      <w:pPr>
        <w:pStyle w:val="2"/>
        <w:rPr>
          <w:rFonts w:eastAsia="Times New Roman"/>
          <w:lang w:eastAsia="ru-RU"/>
        </w:rPr>
      </w:pPr>
      <w:r w:rsidRPr="0046259C">
        <w:rPr>
          <w:rFonts w:eastAsia="Times New Roman"/>
          <w:lang w:eastAsia="ru-RU"/>
        </w:rPr>
        <w:t>Список определений</w:t>
      </w:r>
    </w:p>
    <w:p w14:paraId="5B89074E" w14:textId="77777777" w:rsidR="0046259C" w:rsidRPr="0046259C" w:rsidRDefault="0046259C" w:rsidP="0046259C">
      <w:pPr>
        <w:shd w:val="clear" w:color="auto" w:fill="FFFFFF"/>
        <w:spacing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Список определений создаётся с помощью трёх тегов:</w:t>
      </w:r>
    </w:p>
    <w:p w14:paraId="32EA29C8" w14:textId="77777777" w:rsidR="0046259C" w:rsidRPr="0046259C" w:rsidRDefault="0046259C" w:rsidP="0046259C">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 обозначает сам список определений;</w:t>
      </w:r>
    </w:p>
    <w:p w14:paraId="5C51AD74" w14:textId="77777777" w:rsidR="0046259C" w:rsidRPr="0046259C" w:rsidRDefault="0046259C" w:rsidP="0046259C">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обозначает термин;</w:t>
      </w:r>
    </w:p>
    <w:p w14:paraId="44782623" w14:textId="77777777" w:rsidR="0046259C" w:rsidRPr="0046259C" w:rsidRDefault="0046259C" w:rsidP="0046259C">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обозначает определение термина.</w:t>
      </w:r>
    </w:p>
    <w:p w14:paraId="505BF53D" w14:textId="77777777" w:rsidR="0046259C" w:rsidRPr="0046259C" w:rsidRDefault="0046259C" w:rsidP="0046259C">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Теги </w:t>
      </w: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и </w:t>
      </w: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пишутся парами внутри </w:t>
      </w: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w:t>
      </w:r>
    </w:p>
    <w:p w14:paraId="72DC0DE8" w14:textId="77777777" w:rsidR="0046259C" w:rsidRPr="0046259C" w:rsidRDefault="0046259C" w:rsidP="0046259C">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Например:</w:t>
      </w:r>
    </w:p>
    <w:p w14:paraId="7F0E7AEF"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&lt;dl&gt;</w:t>
      </w:r>
    </w:p>
    <w:p w14:paraId="698F1430"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&lt;dt&gt;Термин&lt;/dt&gt;</w:t>
      </w:r>
    </w:p>
    <w:p w14:paraId="31066EE6"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&lt;dd&gt;Определение&lt;/dd&gt;</w:t>
      </w:r>
    </w:p>
    <w:p w14:paraId="5ED931E3"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4D5BC47B"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&lt;dt&gt;Второй термин&lt;/dt&gt;</w:t>
      </w:r>
    </w:p>
    <w:p w14:paraId="548D758E"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&lt;dd&gt;И его определение&lt;/dd&gt;</w:t>
      </w:r>
    </w:p>
    <w:p w14:paraId="51E39E61"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243FC841"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&lt;dt&gt;Кошка&lt;/dt&gt;</w:t>
      </w:r>
    </w:p>
    <w:p w14:paraId="3DF2375C"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&lt;dd&gt;Шерстяное изделие развлекательного характера&lt;/dd&gt;</w:t>
      </w:r>
    </w:p>
    <w:p w14:paraId="1042A4C8"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eastAsia="ru-RU"/>
        </w:rPr>
      </w:pPr>
      <w:r w:rsidRPr="0046259C">
        <w:rPr>
          <w:rFonts w:ascii="Consolas" w:eastAsia="Times New Roman" w:hAnsi="Consolas" w:cs="Courier New"/>
          <w:color w:val="333333"/>
          <w:sz w:val="20"/>
          <w:szCs w:val="20"/>
          <w:bdr w:val="none" w:sz="0" w:space="0" w:color="auto" w:frame="1"/>
          <w:lang w:eastAsia="ru-RU"/>
        </w:rPr>
        <w:t>&lt;/dl&gt;</w:t>
      </w:r>
    </w:p>
    <w:p w14:paraId="0315700F" w14:textId="77777777" w:rsidR="004626ED" w:rsidRDefault="004626ED" w:rsidP="004626ED">
      <w:pPr>
        <w:pStyle w:val="2"/>
      </w:pPr>
      <w:r>
        <w:lastRenderedPageBreak/>
        <w:t>Важность. Теги strong и b</w:t>
      </w:r>
    </w:p>
    <w:p w14:paraId="6878A971" w14:textId="77777777" w:rsidR="004626ED" w:rsidRDefault="004626ED" w:rsidP="004626E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раз отметим, что этот курс посвящён </w:t>
      </w:r>
      <w:r>
        <w:rPr>
          <w:rStyle w:val="a5"/>
          <w:rFonts w:ascii="Arial" w:hAnsi="Arial" w:cs="Arial"/>
          <w:color w:val="333333"/>
        </w:rPr>
        <w:t>логической</w:t>
      </w:r>
      <w:r>
        <w:rPr>
          <w:rFonts w:ascii="Arial" w:hAnsi="Arial" w:cs="Arial"/>
          <w:color w:val="333333"/>
        </w:rPr>
        <w:t> разметке текста, поэтому уделяется особое внимание смыслу элементов, их предназначению, а не визуальному форматированию.</w:t>
      </w:r>
    </w:p>
    <w:p w14:paraId="78094484"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вы познакомились с элементами, которые предназначены для разметки крупных блоков текста: заголовков, абзацев и списков. В этом и последующих заданиях мы познакомимся с элементами, предназначенными для разметки небольших фраз и отдельных слов.</w:t>
      </w:r>
    </w:p>
    <w:p w14:paraId="16968573"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Первые два тега предназначены, чтобы указать на важность слова или фразы.</w:t>
      </w:r>
    </w:p>
    <w:p w14:paraId="278A4C3E"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&lt;strong&gt;</w:t>
      </w:r>
      <w:r>
        <w:rPr>
          <w:rFonts w:ascii="Arial" w:hAnsi="Arial" w:cs="Arial"/>
          <w:color w:val="333333"/>
        </w:rPr>
        <w:t> определяет </w:t>
      </w:r>
      <w:r>
        <w:rPr>
          <w:rStyle w:val="a5"/>
          <w:rFonts w:ascii="Arial" w:hAnsi="Arial" w:cs="Arial"/>
          <w:color w:val="333333"/>
        </w:rPr>
        <w:t>важность</w:t>
      </w:r>
      <w:r>
        <w:rPr>
          <w:rFonts w:ascii="Arial" w:hAnsi="Arial" w:cs="Arial"/>
          <w:color w:val="333333"/>
        </w:rPr>
        <w:t> отмеченного текста.</w:t>
      </w:r>
    </w:p>
    <w:p w14:paraId="7F9BBA97"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&lt;b&gt;</w:t>
      </w:r>
      <w:r>
        <w:rPr>
          <w:rFonts w:ascii="Arial" w:hAnsi="Arial" w:cs="Arial"/>
          <w:color w:val="333333"/>
        </w:rPr>
        <w:t> предназначен для выделения текста без придания ему особой важности.</w:t>
      </w:r>
    </w:p>
    <w:p w14:paraId="14522B6B"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полужирным.</w:t>
      </w:r>
    </w:p>
    <w:p w14:paraId="2F586563"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отличия этих тегов будут заметны людям, которые используют специальные настройки ОС, в частности, слепым и слабовидящим. Когда они включают функцию чтения текста, то «говорилка» будет интонацией выделять слова с тегом </w:t>
      </w:r>
      <w:r>
        <w:rPr>
          <w:rStyle w:val="HTML"/>
          <w:rFonts w:ascii="Consolas" w:hAnsi="Consolas"/>
          <w:color w:val="333333"/>
          <w:sz w:val="21"/>
          <w:szCs w:val="21"/>
          <w:bdr w:val="none" w:sz="0" w:space="0" w:color="auto" w:frame="1"/>
        </w:rPr>
        <w:t>&lt;strong&gt;</w:t>
      </w:r>
      <w:r>
        <w:rPr>
          <w:rFonts w:ascii="Arial" w:hAnsi="Arial" w:cs="Arial"/>
          <w:color w:val="333333"/>
        </w:rPr>
        <w:t>. То же самое касается и тегов </w:t>
      </w:r>
      <w:r>
        <w:rPr>
          <w:rStyle w:val="HTML"/>
          <w:rFonts w:ascii="Consolas" w:hAnsi="Consolas"/>
          <w:color w:val="333333"/>
          <w:sz w:val="21"/>
          <w:szCs w:val="21"/>
          <w:bdr w:val="none" w:sz="0" w:space="0" w:color="auto" w:frame="1"/>
        </w:rPr>
        <w:t>&lt;em&gt;</w:t>
      </w:r>
      <w:r>
        <w:rPr>
          <w:rFonts w:ascii="Arial" w:hAnsi="Arial" w:cs="Arial"/>
          <w:color w:val="333333"/>
        </w:rPr>
        <w:t> и </w:t>
      </w:r>
      <w:r>
        <w:rPr>
          <w:rStyle w:val="HTML"/>
          <w:rFonts w:ascii="Consolas" w:hAnsi="Consolas"/>
          <w:color w:val="333333"/>
          <w:sz w:val="21"/>
          <w:szCs w:val="21"/>
          <w:bdr w:val="none" w:sz="0" w:space="0" w:color="auto" w:frame="1"/>
        </w:rPr>
        <w:t>&lt;i&gt;</w:t>
      </w:r>
      <w:r>
        <w:rPr>
          <w:rFonts w:ascii="Arial" w:hAnsi="Arial" w:cs="Arial"/>
          <w:color w:val="333333"/>
        </w:rPr>
        <w:t>. Тег </w:t>
      </w:r>
      <w:r>
        <w:rPr>
          <w:rStyle w:val="HTML"/>
          <w:rFonts w:ascii="Consolas" w:hAnsi="Consolas"/>
          <w:color w:val="333333"/>
          <w:sz w:val="21"/>
          <w:szCs w:val="21"/>
          <w:bdr w:val="none" w:sz="0" w:space="0" w:color="auto" w:frame="1"/>
        </w:rPr>
        <w:t>&lt;em&gt;</w:t>
      </w:r>
      <w:r>
        <w:rPr>
          <w:rFonts w:ascii="Arial" w:hAnsi="Arial" w:cs="Arial"/>
          <w:color w:val="333333"/>
        </w:rPr>
        <w:t> «говорилка» будет выделять интонацией.</w:t>
      </w:r>
    </w:p>
    <w:p w14:paraId="6D3665AC" w14:textId="77777777" w:rsidR="004626ED" w:rsidRDefault="004626ED" w:rsidP="004626ED">
      <w:pPr>
        <w:shd w:val="clear" w:color="auto" w:fill="FFFFFF"/>
        <w:spacing w:line="375" w:lineRule="atLeast"/>
        <w:rPr>
          <w:rFonts w:ascii="Arial" w:hAnsi="Arial" w:cs="Arial"/>
          <w:color w:val="333333"/>
        </w:rPr>
      </w:pPr>
      <w:r>
        <w:rPr>
          <w:rFonts w:ascii="Arial" w:hAnsi="Arial" w:cs="Arial"/>
          <w:color w:val="333333"/>
        </w:rPr>
        <w:t>Отметим, что новый смысл тегу </w:t>
      </w:r>
      <w:r>
        <w:rPr>
          <w:rStyle w:val="HTML"/>
          <w:rFonts w:ascii="Consolas" w:eastAsiaTheme="minorHAnsi" w:hAnsi="Consolas"/>
          <w:color w:val="333333"/>
          <w:sz w:val="21"/>
          <w:szCs w:val="21"/>
          <w:bdr w:val="none" w:sz="0" w:space="0" w:color="auto" w:frame="1"/>
        </w:rPr>
        <w:t>&lt;b&gt;</w:t>
      </w:r>
      <w:r>
        <w:rPr>
          <w:rFonts w:ascii="Arial" w:hAnsi="Arial" w:cs="Arial"/>
          <w:color w:val="333333"/>
        </w:rPr>
        <w:t> придали в HTML5. Раньше это был тег, который просто делает текст полужирным. То есть он был предназначен только для визуального форматирования.</w:t>
      </w:r>
    </w:p>
    <w:p w14:paraId="4E2A24E5" w14:textId="77777777" w:rsidR="004626ED" w:rsidRDefault="004626ED" w:rsidP="004626ED">
      <w:pPr>
        <w:pStyle w:val="2"/>
      </w:pPr>
      <w:r>
        <w:t>Акцентируем внимание. Теги em и i</w:t>
      </w:r>
    </w:p>
    <w:p w14:paraId="41D63909" w14:textId="77777777" w:rsidR="004626ED" w:rsidRDefault="004626ED" w:rsidP="004626E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предназначены для акцентирования внимания на слово или фразу.</w:t>
      </w:r>
    </w:p>
    <w:p w14:paraId="5256F1EC"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&lt;em&gt;</w:t>
      </w:r>
      <w:r>
        <w:rPr>
          <w:rFonts w:ascii="Arial" w:hAnsi="Arial" w:cs="Arial"/>
          <w:color w:val="333333"/>
        </w:rPr>
        <w:t> определяет текст, на который сделан </w:t>
      </w:r>
      <w:r>
        <w:rPr>
          <w:rStyle w:val="a4"/>
          <w:rFonts w:ascii="Arial" w:hAnsi="Arial" w:cs="Arial"/>
          <w:color w:val="333333"/>
        </w:rPr>
        <w:t>особый акцент</w:t>
      </w:r>
      <w:r>
        <w:rPr>
          <w:rFonts w:ascii="Arial" w:hAnsi="Arial" w:cs="Arial"/>
          <w:color w:val="333333"/>
        </w:rPr>
        <w:t>, меняющий смысл предложения.</w:t>
      </w:r>
    </w:p>
    <w:p w14:paraId="6C8BDAE6"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подчеркнуть, что Кекс не любит </w:t>
      </w:r>
      <w:r>
        <w:rPr>
          <w:rStyle w:val="a4"/>
          <w:rFonts w:ascii="Arial" w:hAnsi="Arial" w:cs="Arial"/>
          <w:color w:val="333333"/>
        </w:rPr>
        <w:t>питаться</w:t>
      </w:r>
      <w:r>
        <w:rPr>
          <w:rFonts w:ascii="Arial" w:hAnsi="Arial" w:cs="Arial"/>
          <w:color w:val="333333"/>
        </w:rPr>
        <w:t> укропом (он больше за тунца), а любит только </w:t>
      </w:r>
      <w:r>
        <w:rPr>
          <w:rStyle w:val="a4"/>
          <w:rFonts w:ascii="Arial" w:hAnsi="Arial" w:cs="Arial"/>
          <w:color w:val="333333"/>
        </w:rPr>
        <w:t>гонять его по полу</w:t>
      </w:r>
      <w:r>
        <w:rPr>
          <w:rFonts w:ascii="Arial" w:hAnsi="Arial" w:cs="Arial"/>
          <w:color w:val="333333"/>
        </w:rPr>
        <w:t>, то разметим текст так:</w:t>
      </w:r>
    </w:p>
    <w:p w14:paraId="4C59A689" w14:textId="77777777" w:rsidR="004626ED" w:rsidRDefault="004626ED" w:rsidP="004626E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Инструктор Кекс любит &lt;em&gt;играть&lt;/em&gt; с укропом.</w:t>
      </w:r>
    </w:p>
    <w:p w14:paraId="2656AEB6"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&lt;i&gt;</w:t>
      </w:r>
      <w:r>
        <w:rPr>
          <w:rFonts w:ascii="Arial" w:hAnsi="Arial" w:cs="Arial"/>
          <w:color w:val="333333"/>
        </w:rPr>
        <w:t> обозначает текст, который отличается от окружающего текста, но не является более важным. Обычно так выделяют </w:t>
      </w:r>
      <w:r>
        <w:rPr>
          <w:rFonts w:ascii="Arial" w:hAnsi="Arial" w:cs="Arial"/>
          <w:i/>
          <w:iCs/>
          <w:color w:val="333333"/>
        </w:rPr>
        <w:t>названия</w:t>
      </w:r>
      <w:r>
        <w:rPr>
          <w:rFonts w:ascii="Arial" w:hAnsi="Arial" w:cs="Arial"/>
          <w:color w:val="333333"/>
        </w:rPr>
        <w:t>, </w:t>
      </w:r>
      <w:r>
        <w:rPr>
          <w:rFonts w:ascii="Arial" w:hAnsi="Arial" w:cs="Arial"/>
          <w:i/>
          <w:iCs/>
          <w:color w:val="333333"/>
        </w:rPr>
        <w:t>термины</w:t>
      </w:r>
      <w:r>
        <w:rPr>
          <w:rFonts w:ascii="Arial" w:hAnsi="Arial" w:cs="Arial"/>
          <w:color w:val="333333"/>
        </w:rPr>
        <w:t>, </w:t>
      </w:r>
      <w:r>
        <w:rPr>
          <w:rFonts w:ascii="Arial" w:hAnsi="Arial" w:cs="Arial"/>
          <w:i/>
          <w:iCs/>
          <w:color w:val="333333"/>
        </w:rPr>
        <w:t>иностранные слова</w:t>
      </w:r>
      <w:r>
        <w:rPr>
          <w:rFonts w:ascii="Arial" w:hAnsi="Arial" w:cs="Arial"/>
          <w:color w:val="333333"/>
        </w:rPr>
        <w:t>.</w:t>
      </w:r>
    </w:p>
    <w:p w14:paraId="667946E5"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указать, что </w:t>
      </w:r>
      <w:r>
        <w:rPr>
          <w:rFonts w:ascii="Arial" w:hAnsi="Arial" w:cs="Arial"/>
          <w:i/>
          <w:iCs/>
          <w:color w:val="333333"/>
        </w:rPr>
        <w:t>инспектор</w:t>
      </w:r>
      <w:r>
        <w:rPr>
          <w:rFonts w:ascii="Arial" w:hAnsi="Arial" w:cs="Arial"/>
          <w:color w:val="333333"/>
        </w:rPr>
        <w:t> — это какой-то специальный термин, то разметим текст так:</w:t>
      </w:r>
    </w:p>
    <w:p w14:paraId="55A1A3AB" w14:textId="77777777" w:rsidR="004626ED" w:rsidRDefault="004626ED" w:rsidP="004626E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Обычно Кекс пользовался &lt;i&gt;инспектором&lt;/i&gt; браузера для поиска ошибок.</w:t>
      </w:r>
    </w:p>
    <w:p w14:paraId="3510C737"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курсивом.</w:t>
      </w:r>
    </w:p>
    <w:p w14:paraId="5FB758A1" w14:textId="77777777" w:rsidR="004626ED" w:rsidRDefault="004626ED" w:rsidP="004626ED">
      <w:pPr>
        <w:shd w:val="clear" w:color="auto" w:fill="FFFFFF"/>
        <w:spacing w:line="375" w:lineRule="atLeast"/>
        <w:rPr>
          <w:rFonts w:ascii="Arial" w:hAnsi="Arial" w:cs="Arial"/>
          <w:color w:val="333333"/>
        </w:rPr>
      </w:pPr>
      <w:r>
        <w:rPr>
          <w:rFonts w:ascii="Arial" w:hAnsi="Arial" w:cs="Arial"/>
          <w:color w:val="333333"/>
        </w:rPr>
        <w:lastRenderedPageBreak/>
        <w:t>Новый смысл тегу </w:t>
      </w:r>
      <w:r>
        <w:rPr>
          <w:rStyle w:val="HTML"/>
          <w:rFonts w:ascii="Consolas" w:eastAsiaTheme="minorHAnsi" w:hAnsi="Consolas"/>
          <w:color w:val="333333"/>
          <w:sz w:val="21"/>
          <w:szCs w:val="21"/>
          <w:bdr w:val="none" w:sz="0" w:space="0" w:color="auto" w:frame="1"/>
        </w:rPr>
        <w:t>&lt;i&gt;</w:t>
      </w:r>
      <w:r>
        <w:rPr>
          <w:rFonts w:ascii="Arial" w:hAnsi="Arial" w:cs="Arial"/>
          <w:color w:val="333333"/>
        </w:rPr>
        <w:t> придали в HTML5. Раньше это был просто тег для выделения текста курсивом.</w:t>
      </w:r>
    </w:p>
    <w:p w14:paraId="4358FD00" w14:textId="77777777" w:rsidR="004626ED" w:rsidRPr="004626ED" w:rsidRDefault="004626ED" w:rsidP="004626ED">
      <w:pPr>
        <w:pStyle w:val="2"/>
        <w:rPr>
          <w:rFonts w:eastAsia="Times New Roman"/>
          <w:lang w:eastAsia="ru-RU"/>
        </w:rPr>
      </w:pPr>
      <w:r w:rsidRPr="004626ED">
        <w:rPr>
          <w:rFonts w:eastAsia="Times New Roman"/>
          <w:lang w:eastAsia="ru-RU"/>
        </w:rPr>
        <w:t>Переносы и разделители. Теги br и hr</w:t>
      </w:r>
    </w:p>
    <w:p w14:paraId="47EEB0DB" w14:textId="77777777" w:rsidR="004626ED" w:rsidRPr="004626ED" w:rsidRDefault="004626ED" w:rsidP="004626ED">
      <w:pPr>
        <w:shd w:val="clear" w:color="auto" w:fill="FFFFFF"/>
        <w:spacing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возникает необходимость вставить в текст перенос строки, не создавая при этом абзац. Например, при разметке стихов или текстов песен.</w:t>
      </w:r>
    </w:p>
    <w:p w14:paraId="2B03A2D1" w14:textId="77777777" w:rsidR="004626ED" w:rsidRPr="004626ED" w:rsidRDefault="004626ED" w:rsidP="004626ED">
      <w:pPr>
        <w:shd w:val="clear" w:color="auto" w:fill="FFFFFF"/>
        <w:spacing w:before="255"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Для этого в HTML предусмотрен одиночный тег </w:t>
      </w:r>
      <w:r w:rsidRPr="004626ED">
        <w:rPr>
          <w:rFonts w:ascii="Consolas" w:eastAsia="Times New Roman" w:hAnsi="Consolas" w:cs="Courier New"/>
          <w:color w:val="333333"/>
          <w:sz w:val="21"/>
          <w:szCs w:val="21"/>
          <w:bdr w:val="none" w:sz="0" w:space="0" w:color="auto" w:frame="1"/>
          <w:lang w:eastAsia="ru-RU"/>
        </w:rPr>
        <w:t>&lt;br&gt;</w:t>
      </w:r>
      <w:r w:rsidRPr="004626ED">
        <w:rPr>
          <w:rFonts w:ascii="Arial" w:eastAsia="Times New Roman" w:hAnsi="Arial" w:cs="Arial"/>
          <w:color w:val="333333"/>
          <w:sz w:val="24"/>
          <w:szCs w:val="24"/>
          <w:lang w:eastAsia="ru-RU"/>
        </w:rPr>
        <w:t>.</w:t>
      </w:r>
    </w:p>
    <w:p w14:paraId="4589FCEC" w14:textId="77777777" w:rsidR="004626ED" w:rsidRPr="004626ED" w:rsidRDefault="004626ED" w:rsidP="004626ED">
      <w:pPr>
        <w:shd w:val="clear" w:color="auto" w:fill="FFFFFF"/>
        <w:spacing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этот тег используется для разбиения текста на «как бы абзацы», что является плохим подходом. Используйте для разметки абзацев тег </w:t>
      </w:r>
      <w:r w:rsidRPr="004626ED">
        <w:rPr>
          <w:rFonts w:ascii="Consolas" w:eastAsia="Times New Roman" w:hAnsi="Consolas" w:cs="Courier New"/>
          <w:color w:val="333333"/>
          <w:sz w:val="21"/>
          <w:szCs w:val="21"/>
          <w:bdr w:val="none" w:sz="0" w:space="0" w:color="auto" w:frame="1"/>
          <w:lang w:eastAsia="ru-RU"/>
        </w:rPr>
        <w:t>&lt;p&gt;</w:t>
      </w:r>
      <w:r w:rsidRPr="004626ED">
        <w:rPr>
          <w:rFonts w:ascii="Arial" w:eastAsia="Times New Roman" w:hAnsi="Arial" w:cs="Arial"/>
          <w:color w:val="333333"/>
          <w:sz w:val="24"/>
          <w:szCs w:val="24"/>
          <w:lang w:eastAsia="ru-RU"/>
        </w:rPr>
        <w:t>.</w:t>
      </w:r>
    </w:p>
    <w:p w14:paraId="59B8D122" w14:textId="77777777" w:rsidR="004626ED" w:rsidRPr="004626ED" w:rsidRDefault="004626ED" w:rsidP="004626ED">
      <w:pPr>
        <w:shd w:val="clear" w:color="auto" w:fill="FFFFFF"/>
        <w:spacing w:before="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Одиночный тег </w:t>
      </w:r>
      <w:r w:rsidRPr="004626ED">
        <w:rPr>
          <w:rFonts w:ascii="Consolas" w:eastAsia="Times New Roman" w:hAnsi="Consolas" w:cs="Courier New"/>
          <w:color w:val="333333"/>
          <w:sz w:val="21"/>
          <w:szCs w:val="21"/>
          <w:bdr w:val="none" w:sz="0" w:space="0" w:color="auto" w:frame="1"/>
          <w:lang w:eastAsia="ru-RU"/>
        </w:rPr>
        <w:t>&lt;hr&gt;</w:t>
      </w:r>
      <w:r w:rsidRPr="004626ED">
        <w:rPr>
          <w:rFonts w:ascii="Arial" w:eastAsia="Times New Roman" w:hAnsi="Arial" w:cs="Arial"/>
          <w:color w:val="333333"/>
          <w:sz w:val="24"/>
          <w:szCs w:val="24"/>
          <w:lang w:eastAsia="ru-RU"/>
        </w:rPr>
        <w:t> используется для того, чтобы создать горизонтальную линию-разделитель. На внешний вид этой линии можно влиять с помощью атрибутов, но правильней делать это с помощью CSS (это будет изучаться в последующих курсах).</w:t>
      </w:r>
    </w:p>
    <w:p w14:paraId="5163C969" w14:textId="77777777" w:rsidR="00B06A73" w:rsidRDefault="00B06A73" w:rsidP="00B06A73">
      <w:pPr>
        <w:pStyle w:val="2"/>
      </w:pPr>
      <w:r>
        <w:t>Цитаты</w:t>
      </w:r>
    </w:p>
    <w:p w14:paraId="7C32AAB7" w14:textId="77777777" w:rsidR="00B06A73" w:rsidRDefault="00B06A73" w:rsidP="00B06A7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 существует несколько тегов для обозначения цитат:</w:t>
      </w:r>
    </w:p>
    <w:p w14:paraId="3ECC2C10" w14:textId="77777777" w:rsidR="00B06A73" w:rsidRDefault="00B06A73" w:rsidP="00B06A73">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&lt;blockquote&gt;</w:t>
      </w:r>
      <w:r>
        <w:rPr>
          <w:rFonts w:ascii="Arial" w:hAnsi="Arial" w:cs="Arial"/>
          <w:color w:val="333333"/>
        </w:rPr>
        <w:t> предназначен для выделения длинных цитат, которые могут состоять из нескольких абзацев. Тег выделяет цитату как отдельный блок текста с отступами.</w:t>
      </w:r>
    </w:p>
    <w:p w14:paraId="39C325C6" w14:textId="77777777" w:rsidR="00B06A73" w:rsidRDefault="00B06A73" w:rsidP="00B06A73">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&lt;q&gt;</w:t>
      </w:r>
      <w:r>
        <w:rPr>
          <w:rFonts w:ascii="Arial" w:hAnsi="Arial" w:cs="Arial"/>
          <w:color w:val="333333"/>
        </w:rPr>
        <w:t> предназначен для выделения коротких цитат в предложениях. Текст внутри этого тега автоматически обрамляется кавычками.</w:t>
      </w:r>
    </w:p>
    <w:p w14:paraId="0E8CED1B" w14:textId="77777777" w:rsidR="00B06A73" w:rsidRDefault="00B06A73" w:rsidP="00B06A73">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&lt;cite&gt;</w:t>
      </w:r>
      <w:r>
        <w:rPr>
          <w:rFonts w:ascii="Arial" w:hAnsi="Arial" w:cs="Arial"/>
          <w:color w:val="333333"/>
        </w:rPr>
        <w:t> используется для того, чтобы выделить источник цитаты, название произведения или автора цитаты.</w:t>
      </w:r>
    </w:p>
    <w:p w14:paraId="6271B224" w14:textId="77777777" w:rsidR="00A214C6" w:rsidRDefault="00A214C6" w:rsidP="00A214C6">
      <w:pPr>
        <w:pStyle w:val="2"/>
      </w:pPr>
      <w:r>
        <w:t>Верхние и нижние индексы</w:t>
      </w:r>
    </w:p>
    <w:p w14:paraId="3ECC011F" w14:textId="77777777" w:rsidR="00A214C6" w:rsidRDefault="00A214C6" w:rsidP="00A214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обычно используются не для выделения слов, а для выделения отдельных символов. Их используют для указания единиц измерения или для написания простых формул.</w:t>
      </w:r>
    </w:p>
    <w:p w14:paraId="3353C746" w14:textId="77777777" w:rsidR="00A214C6" w:rsidRDefault="00A214C6" w:rsidP="00A214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20м</w:t>
      </w:r>
      <w:r>
        <w:rPr>
          <w:rFonts w:ascii="Arial" w:hAnsi="Arial" w:cs="Arial"/>
          <w:color w:val="333333"/>
          <w:sz w:val="18"/>
          <w:szCs w:val="18"/>
          <w:vertAlign w:val="superscript"/>
        </w:rPr>
        <w:t>2</w:t>
      </w:r>
      <w:r>
        <w:rPr>
          <w:rFonts w:ascii="Arial" w:hAnsi="Arial" w:cs="Arial"/>
          <w:color w:val="333333"/>
        </w:rPr>
        <w:t>, H</w:t>
      </w:r>
      <w:r>
        <w:rPr>
          <w:rFonts w:ascii="Arial" w:hAnsi="Arial" w:cs="Arial"/>
          <w:color w:val="333333"/>
          <w:sz w:val="18"/>
          <w:szCs w:val="18"/>
          <w:vertAlign w:val="subscript"/>
        </w:rPr>
        <w:t>2</w:t>
      </w:r>
      <w:r>
        <w:rPr>
          <w:rFonts w:ascii="Arial" w:hAnsi="Arial" w:cs="Arial"/>
          <w:color w:val="333333"/>
        </w:rPr>
        <w:t>O, X</w:t>
      </w:r>
      <w:r>
        <w:rPr>
          <w:rFonts w:ascii="Arial" w:hAnsi="Arial" w:cs="Arial"/>
          <w:color w:val="333333"/>
          <w:sz w:val="18"/>
          <w:szCs w:val="18"/>
          <w:vertAlign w:val="superscript"/>
        </w:rPr>
        <w:t>3</w:t>
      </w:r>
      <w:r>
        <w:rPr>
          <w:rFonts w:ascii="Arial" w:hAnsi="Arial" w:cs="Arial"/>
          <w:color w:val="333333"/>
        </w:rPr>
        <w:t>+X</w:t>
      </w:r>
      <w:r>
        <w:rPr>
          <w:rFonts w:ascii="Arial" w:hAnsi="Arial" w:cs="Arial"/>
          <w:color w:val="333333"/>
          <w:sz w:val="18"/>
          <w:szCs w:val="18"/>
          <w:vertAlign w:val="superscript"/>
        </w:rPr>
        <w:t>2</w:t>
      </w:r>
      <w:r>
        <w:rPr>
          <w:rFonts w:ascii="Arial" w:hAnsi="Arial" w:cs="Arial"/>
          <w:color w:val="333333"/>
        </w:rPr>
        <w:t>=1</w:t>
      </w:r>
    </w:p>
    <w:p w14:paraId="30108712" w14:textId="77777777" w:rsidR="00A214C6" w:rsidRDefault="00A214C6" w:rsidP="00A214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&lt;sup&gt;</w:t>
      </w:r>
      <w:r>
        <w:rPr>
          <w:rFonts w:ascii="Arial" w:hAnsi="Arial" w:cs="Arial"/>
          <w:color w:val="333333"/>
        </w:rPr>
        <w:t> отображает текст в виде верхнего индекса.</w:t>
      </w:r>
    </w:p>
    <w:p w14:paraId="051A91B0" w14:textId="77777777" w:rsidR="00A214C6" w:rsidRDefault="00A214C6" w:rsidP="00A214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&lt;sub&gt;</w:t>
      </w:r>
      <w:r>
        <w:rPr>
          <w:rFonts w:ascii="Arial" w:hAnsi="Arial" w:cs="Arial"/>
          <w:color w:val="333333"/>
        </w:rPr>
        <w:t> отображает текст в виде нижнего индекса.</w:t>
      </w:r>
    </w:p>
    <w:p w14:paraId="6753BFBD" w14:textId="77777777" w:rsidR="00A214C6" w:rsidRDefault="00A214C6" w:rsidP="00A214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эти теги являются чисто презентационными и не имеют собственной семантики.</w:t>
      </w:r>
    </w:p>
    <w:p w14:paraId="12EF9559" w14:textId="77777777" w:rsidR="00A214C6" w:rsidRDefault="00A214C6" w:rsidP="00A214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теги можно использовать внутри друг друга для создания более сложных формул.</w:t>
      </w:r>
    </w:p>
    <w:p w14:paraId="0C412917" w14:textId="77777777" w:rsidR="00A214C6" w:rsidRDefault="00A214C6" w:rsidP="00A214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вам нужно вставить очень сложную формулу в HTML-документ, лучше воспользоваться специальным языком разметки </w:t>
      </w:r>
      <w:hyperlink r:id="rId18" w:tgtFrame="_blank" w:history="1">
        <w:r>
          <w:rPr>
            <w:rStyle w:val="a6"/>
            <w:rFonts w:ascii="Arial" w:hAnsi="Arial" w:cs="Arial"/>
            <w:color w:val="3F3CCB"/>
          </w:rPr>
          <w:t>MathML</w:t>
        </w:r>
      </w:hyperlink>
      <w:r>
        <w:rPr>
          <w:rFonts w:ascii="Arial" w:hAnsi="Arial" w:cs="Arial"/>
          <w:color w:val="333333"/>
        </w:rPr>
        <w:t>.</w:t>
      </w:r>
    </w:p>
    <w:p w14:paraId="50C191C2" w14:textId="77777777" w:rsidR="00A66AAD" w:rsidRPr="00A66AAD" w:rsidRDefault="00A66AAD" w:rsidP="00A66AAD">
      <w:pPr>
        <w:pStyle w:val="2"/>
        <w:rPr>
          <w:rFonts w:eastAsia="Times New Roman"/>
          <w:lang w:eastAsia="ru-RU"/>
        </w:rPr>
      </w:pPr>
      <w:r w:rsidRPr="00A66AAD">
        <w:rPr>
          <w:rFonts w:eastAsia="Times New Roman"/>
          <w:lang w:eastAsia="ru-RU"/>
        </w:rPr>
        <w:t>Помечаем изменения. Теги del и ins</w:t>
      </w:r>
    </w:p>
    <w:p w14:paraId="2D01A335" w14:textId="77777777" w:rsidR="00A66AAD" w:rsidRPr="00A66AAD" w:rsidRDefault="00A66AAD" w:rsidP="00A66AAD">
      <w:pPr>
        <w:shd w:val="clear" w:color="auto" w:fill="FFFFFF"/>
        <w:spacing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Любой документ на протяжении своей «жизни» может изменяться. С распространением динамических веб-приложений вносить изменения в HTML-документы стало проще простого.</w:t>
      </w:r>
    </w:p>
    <w:p w14:paraId="32DEF907" w14:textId="77777777" w:rsidR="00A66AAD" w:rsidRPr="00A66AAD" w:rsidRDefault="00A66AAD" w:rsidP="00A66AAD">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lastRenderedPageBreak/>
        <w:t>Иногда возникает вопрос: а что же именно было изменено в документе, что было добавлено, а что удалено?</w:t>
      </w:r>
    </w:p>
    <w:p w14:paraId="2F04540A" w14:textId="77777777" w:rsidR="00A66AAD" w:rsidRPr="00A66AAD" w:rsidRDefault="00A66AAD" w:rsidP="00A66AAD">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Как раз для описания изменений предназначены теги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и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418DCF2" w14:textId="77777777" w:rsidR="00A66AAD" w:rsidRPr="00A66AAD" w:rsidRDefault="00A66AAD" w:rsidP="00A66AAD">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выделяет текст, который был удалён в новой версии документа.</w:t>
      </w:r>
    </w:p>
    <w:p w14:paraId="58E11D88" w14:textId="77777777" w:rsidR="00A66AAD" w:rsidRPr="00A66AAD" w:rsidRDefault="00A66AAD" w:rsidP="00A66AAD">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 выделяет текст, который был добавлен в новой версии документа.</w:t>
      </w:r>
    </w:p>
    <w:p w14:paraId="4F36E0A4" w14:textId="77777777" w:rsidR="00A66AAD" w:rsidRPr="00A66AAD" w:rsidRDefault="00A66AAD" w:rsidP="00A66AAD">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Оба тега имеют 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в котором можно указать дату и время, когда была внесена та или иная правка.</w:t>
      </w:r>
    </w:p>
    <w:p w14:paraId="0754E58C" w14:textId="77777777" w:rsidR="00A66AAD" w:rsidRPr="00A66AAD" w:rsidRDefault="00A66AAD" w:rsidP="00A66AAD">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Простейшим примером применения этих тегов может служить список ошибок. Когда ошибка исправлена, её помечают тегом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если найдена новая ошибка, то её добавляют в список и помечают тегом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EF6E9E6" w14:textId="77777777" w:rsidR="00A66AAD" w:rsidRPr="00A66AAD" w:rsidRDefault="00A66AAD" w:rsidP="00A66AAD">
      <w:pPr>
        <w:shd w:val="clear" w:color="auto" w:fill="FFFFFF"/>
        <w:spacing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предназначен не для людей, а для компьютеров, поэтому дату и время там пишут в стандартизованном формате. При такой разметке программам легче разбирать документы и анализировать, когда произошли те или иные изменения.</w:t>
      </w:r>
    </w:p>
    <w:p w14:paraId="29EEBB4A" w14:textId="77777777" w:rsidR="00634812" w:rsidRDefault="00634812" w:rsidP="0049268E">
      <w:pPr>
        <w:pStyle w:val="2"/>
      </w:pPr>
      <w:r>
        <w:t>Преформатированный текст</w:t>
      </w:r>
    </w:p>
    <w:p w14:paraId="4693D502" w14:textId="77777777" w:rsidR="00634812" w:rsidRDefault="00634812" w:rsidP="0063481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вы уже заметили, как отличается отображение кода в HTML-редакторе и в мини-браузере.</w:t>
      </w:r>
    </w:p>
    <w:p w14:paraId="305F8BE0" w14:textId="77777777" w:rsidR="00634812" w:rsidRDefault="00634812" w:rsidP="0063481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ставить сколько угодно пробелов в HTML-коде, но браузер отобразит их как один. Вы также можете ставить сколько угодно переносов строки в HTML-коде, а в браузере переноса не будет, если только не использовать специальные теги, например </w:t>
      </w:r>
      <w:r>
        <w:rPr>
          <w:rStyle w:val="HTML"/>
          <w:rFonts w:ascii="Consolas" w:hAnsi="Consolas"/>
          <w:color w:val="333333"/>
          <w:sz w:val="21"/>
          <w:szCs w:val="21"/>
          <w:bdr w:val="none" w:sz="0" w:space="0" w:color="auto" w:frame="1"/>
        </w:rPr>
        <w:t>&lt;p&gt;</w:t>
      </w:r>
      <w:r>
        <w:rPr>
          <w:rFonts w:ascii="Arial" w:hAnsi="Arial" w:cs="Arial"/>
          <w:color w:val="333333"/>
        </w:rPr>
        <w:t>или </w:t>
      </w:r>
      <w:r>
        <w:rPr>
          <w:rStyle w:val="HTML"/>
          <w:rFonts w:ascii="Consolas" w:hAnsi="Consolas"/>
          <w:color w:val="333333"/>
          <w:sz w:val="21"/>
          <w:szCs w:val="21"/>
          <w:bdr w:val="none" w:sz="0" w:space="0" w:color="auto" w:frame="1"/>
        </w:rPr>
        <w:t>&lt;br&gt;</w:t>
      </w:r>
      <w:r>
        <w:rPr>
          <w:rFonts w:ascii="Arial" w:hAnsi="Arial" w:cs="Arial"/>
          <w:color w:val="333333"/>
        </w:rPr>
        <w:t>.</w:t>
      </w:r>
    </w:p>
    <w:p w14:paraId="5C85DFF3" w14:textId="77777777" w:rsidR="00634812" w:rsidRDefault="00634812" w:rsidP="0063481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Изменить это поведение браузера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 который обозначает «предварительно отформатированный текст». Браузер сохраняет и отображает все пробелы и переносы, которые есть внутри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16ED435F" w14:textId="77777777" w:rsidR="00634812" w:rsidRDefault="00634812" w:rsidP="0063481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Наиболее часто этот тег используется при отображении примеров кода.</w:t>
      </w:r>
    </w:p>
    <w:p w14:paraId="7DFF77A1" w14:textId="77777777" w:rsidR="00486A81" w:rsidRDefault="00486A81" w:rsidP="00486A81">
      <w:pPr>
        <w:pStyle w:val="2"/>
      </w:pPr>
      <w:r>
        <w:t>Просто выделенный текст</w:t>
      </w:r>
    </w:p>
    <w:p w14:paraId="4C9D4B48" w14:textId="77777777" w:rsidR="00486A81" w:rsidRDefault="00486A81" w:rsidP="00486A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появился новый тег </w:t>
      </w:r>
      <w:r>
        <w:rPr>
          <w:rStyle w:val="HTML"/>
          <w:rFonts w:ascii="Consolas" w:hAnsi="Consolas"/>
          <w:color w:val="333333"/>
          <w:sz w:val="21"/>
          <w:szCs w:val="21"/>
          <w:bdr w:val="none" w:sz="0" w:space="0" w:color="auto" w:frame="1"/>
        </w:rPr>
        <w:t>&lt;mark&gt;</w:t>
      </w:r>
      <w:r>
        <w:rPr>
          <w:rFonts w:ascii="Arial" w:hAnsi="Arial" w:cs="Arial"/>
          <w:color w:val="333333"/>
        </w:rPr>
        <w:t>, который обозначает выделенный текст.</w:t>
      </w:r>
    </w:p>
    <w:p w14:paraId="495DE34B" w14:textId="77777777" w:rsidR="00486A81" w:rsidRDefault="00486A81" w:rsidP="00486A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при работе с объёмными текстами мы используем маркер, чтобы выделять ключевые слова, идеи или что-то другое на что стоит обратить внимание. Такое же назначение и у тега </w:t>
      </w:r>
      <w:r>
        <w:rPr>
          <w:rStyle w:val="HTML"/>
          <w:rFonts w:ascii="Consolas" w:hAnsi="Consolas"/>
          <w:color w:val="333333"/>
          <w:sz w:val="21"/>
          <w:szCs w:val="21"/>
          <w:bdr w:val="none" w:sz="0" w:space="0" w:color="auto" w:frame="1"/>
        </w:rPr>
        <w:t>&lt;mark&gt;</w:t>
      </w:r>
      <w:r>
        <w:rPr>
          <w:rFonts w:ascii="Arial" w:hAnsi="Arial" w:cs="Arial"/>
          <w:color w:val="333333"/>
        </w:rPr>
        <w:t>.</w:t>
      </w:r>
    </w:p>
    <w:p w14:paraId="31E5A1CB" w14:textId="77777777" w:rsidR="00486A81" w:rsidRDefault="00486A81" w:rsidP="00486A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современных браузерах текст внутри </w:t>
      </w:r>
      <w:r>
        <w:rPr>
          <w:rStyle w:val="HTML"/>
          <w:rFonts w:ascii="Consolas" w:hAnsi="Consolas"/>
          <w:color w:val="333333"/>
          <w:sz w:val="21"/>
          <w:szCs w:val="21"/>
          <w:bdr w:val="none" w:sz="0" w:space="0" w:color="auto" w:frame="1"/>
        </w:rPr>
        <w:t>&lt;mark&gt;</w:t>
      </w:r>
      <w:r>
        <w:rPr>
          <w:rFonts w:ascii="Arial" w:hAnsi="Arial" w:cs="Arial"/>
          <w:color w:val="333333"/>
        </w:rPr>
        <w:t> подсвечивается жёлтым фоном.</w:t>
      </w:r>
    </w:p>
    <w:p w14:paraId="74D87486" w14:textId="77777777" w:rsidR="003B5A6E" w:rsidRPr="003B5A6E" w:rsidRDefault="003B5A6E" w:rsidP="003B5A6E">
      <w:pPr>
        <w:pStyle w:val="1"/>
      </w:pPr>
      <w:r w:rsidRPr="003B5A6E">
        <w:t>Ссылки и изображения</w:t>
      </w:r>
    </w:p>
    <w:p w14:paraId="623A5116" w14:textId="77777777" w:rsidR="00670F6C" w:rsidRDefault="00670F6C" w:rsidP="00670F6C">
      <w:pPr>
        <w:pStyle w:val="2"/>
      </w:pPr>
      <w:r>
        <w:lastRenderedPageBreak/>
        <w:t>Задаём адрес ссылки</w:t>
      </w:r>
    </w:p>
    <w:p w14:paraId="7245B419" w14:textId="77777777" w:rsidR="00670F6C" w:rsidRDefault="00670F6C" w:rsidP="00670F6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&lt;a&gt;</w:t>
      </w:r>
      <w:r>
        <w:rPr>
          <w:rFonts w:ascii="Arial" w:hAnsi="Arial" w:cs="Arial"/>
          <w:color w:val="333333"/>
        </w:rPr>
        <w:t> без адреса бесполезен, так как он описывает ссылку, которая никуда не ведёт. Поэтому в предыдущем задании текст никак не изменялся, даже после добавления тегов.</w:t>
      </w:r>
    </w:p>
    <w:p w14:paraId="771B0DA1" w14:textId="77777777" w:rsidR="00670F6C" w:rsidRDefault="00670F6C" w:rsidP="00670F6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ссылки задаётся с помощью атрибута </w:t>
      </w:r>
      <w:r>
        <w:rPr>
          <w:rStyle w:val="HTML"/>
          <w:rFonts w:ascii="Consolas" w:hAnsi="Consolas"/>
          <w:color w:val="333333"/>
          <w:sz w:val="21"/>
          <w:szCs w:val="21"/>
          <w:bdr w:val="none" w:sz="0" w:space="0" w:color="auto" w:frame="1"/>
        </w:rPr>
        <w:t>href</w:t>
      </w:r>
      <w:r>
        <w:rPr>
          <w:rFonts w:ascii="Arial" w:hAnsi="Arial" w:cs="Arial"/>
          <w:color w:val="333333"/>
        </w:rPr>
        <w:t>:</w:t>
      </w:r>
    </w:p>
    <w:p w14:paraId="63E6BEB7" w14:textId="77777777" w:rsidR="00670F6C" w:rsidRPr="00670F6C" w:rsidRDefault="00670F6C" w:rsidP="00670F6C">
      <w:pPr>
        <w:pStyle w:val="HTML0"/>
        <w:shd w:val="clear" w:color="auto" w:fill="F8F8F8"/>
        <w:spacing w:before="300" w:after="300"/>
        <w:ind w:left="-225"/>
        <w:rPr>
          <w:rFonts w:ascii="Consolas" w:hAnsi="Consolas"/>
          <w:color w:val="333333"/>
          <w:sz w:val="24"/>
          <w:szCs w:val="24"/>
          <w:lang w:val="en-US"/>
        </w:rPr>
      </w:pPr>
      <w:r w:rsidRPr="00670F6C">
        <w:rPr>
          <w:rStyle w:val="HTML"/>
          <w:rFonts w:ascii="Consolas" w:hAnsi="Consolas"/>
          <w:color w:val="333333"/>
          <w:bdr w:val="none" w:sz="0" w:space="0" w:color="auto" w:frame="1"/>
          <w:lang w:val="en-US"/>
        </w:rPr>
        <w:t>&lt;a href="http://keksby.ru"&gt;The Great Keksby&lt;/a&gt;</w:t>
      </w:r>
    </w:p>
    <w:p w14:paraId="262F5B9B" w14:textId="77777777" w:rsidR="00670F6C" w:rsidRDefault="00670F6C" w:rsidP="00670F6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ссылки в примере задан адрес </w:t>
      </w:r>
      <w:r>
        <w:rPr>
          <w:rStyle w:val="HTML"/>
          <w:rFonts w:ascii="Consolas" w:hAnsi="Consolas"/>
          <w:color w:val="333333"/>
          <w:sz w:val="21"/>
          <w:szCs w:val="21"/>
          <w:bdr w:val="none" w:sz="0" w:space="0" w:color="auto" w:frame="1"/>
        </w:rPr>
        <w:t>http://keksby.ru</w:t>
      </w:r>
      <w:r>
        <w:rPr>
          <w:rFonts w:ascii="Arial" w:hAnsi="Arial" w:cs="Arial"/>
          <w:color w:val="333333"/>
        </w:rPr>
        <w:t>.</w:t>
      </w:r>
    </w:p>
    <w:p w14:paraId="01DA1D15" w14:textId="77777777" w:rsidR="00670F6C" w:rsidRDefault="00670F6C" w:rsidP="00670F6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Значением атрибута является </w:t>
      </w:r>
      <w:hyperlink r:id="rId19" w:tgtFrame="_blank" w:history="1">
        <w:r>
          <w:rPr>
            <w:rStyle w:val="a6"/>
            <w:rFonts w:ascii="Arial" w:hAnsi="Arial" w:cs="Arial"/>
            <w:color w:val="3F3CCB"/>
          </w:rPr>
          <w:t>URL</w:t>
        </w:r>
      </w:hyperlink>
      <w:r>
        <w:rPr>
          <w:rFonts w:ascii="Arial" w:hAnsi="Arial" w:cs="Arial"/>
          <w:color w:val="333333"/>
        </w:rPr>
        <w:t>, который обычно называют просто </w:t>
      </w:r>
      <w:r>
        <w:rPr>
          <w:rStyle w:val="a4"/>
          <w:rFonts w:ascii="Arial" w:hAnsi="Arial" w:cs="Arial"/>
          <w:color w:val="333333"/>
        </w:rPr>
        <w:t>адрес</w:t>
      </w:r>
      <w:r>
        <w:rPr>
          <w:rFonts w:ascii="Arial" w:hAnsi="Arial" w:cs="Arial"/>
          <w:color w:val="333333"/>
        </w:rPr>
        <w:t>. Адреса бывают разные: абсолютные, относительные, указывающие на страницу, на файл, изображение, содержащие якорь и так далее. А значит и ссылка может указывать на любой объект в интернете.</w:t>
      </w:r>
    </w:p>
    <w:p w14:paraId="279A64F4" w14:textId="7F880351" w:rsidR="00670F6C" w:rsidRDefault="00670F6C" w:rsidP="00670F6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вы уже использовали URL, когда </w:t>
      </w:r>
      <w:hyperlink r:id="rId20" w:history="1">
        <w:r>
          <w:rPr>
            <w:rStyle w:val="a6"/>
            <w:rFonts w:ascii="Arial" w:hAnsi="Arial" w:cs="Arial"/>
            <w:color w:val="3F3CCB"/>
          </w:rPr>
          <w:t>подключали внешние файлы стилей</w:t>
        </w:r>
      </w:hyperlink>
      <w:r>
        <w:rPr>
          <w:rFonts w:ascii="Arial" w:hAnsi="Arial" w:cs="Arial"/>
          <w:color w:val="333333"/>
        </w:rPr>
        <w:t> в курсе «Структура HTML-документа».</w:t>
      </w:r>
    </w:p>
    <w:p w14:paraId="1FF433B3" w14:textId="4758C056" w:rsidR="00D63263" w:rsidRDefault="00D63263" w:rsidP="00D63263">
      <w:pPr>
        <w:pStyle w:val="2"/>
        <w:rPr>
          <w:rFonts w:ascii="Arial" w:hAnsi="Arial" w:cs="Arial"/>
        </w:rPr>
      </w:pPr>
      <w:r w:rsidRPr="00D63263">
        <w:rPr>
          <w:rFonts w:eastAsia="Times New Roman"/>
        </w:rPr>
        <w:t>адреса-заглушки</w:t>
      </w:r>
    </w:p>
    <w:p w14:paraId="02C21BE5" w14:textId="77777777" w:rsidR="00D63263" w:rsidRPr="00D63263" w:rsidRDefault="00D63263" w:rsidP="00D63263">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со значением </w:t>
      </w:r>
      <w:r w:rsidRPr="00D63263">
        <w:rPr>
          <w:rFonts w:ascii="Consolas" w:eastAsia="Times New Roman" w:hAnsi="Consolas" w:cs="Courier New"/>
          <w:color w:val="DD1144"/>
          <w:sz w:val="18"/>
          <w:szCs w:val="18"/>
          <w:bdr w:val="single" w:sz="6" w:space="2" w:color="E1E1E8" w:frame="1"/>
          <w:shd w:val="clear" w:color="auto" w:fill="F7F7F9"/>
          <w:lang w:eastAsia="ru-RU"/>
        </w:rPr>
        <w:t>#</w:t>
      </w:r>
      <w:r w:rsidRPr="00D63263">
        <w:rPr>
          <w:rFonts w:ascii="Helvetica" w:eastAsia="Times New Roman" w:hAnsi="Helvetica" w:cs="Helvetica"/>
          <w:color w:val="333333"/>
          <w:sz w:val="20"/>
          <w:szCs w:val="20"/>
          <w:lang w:eastAsia="ru-RU"/>
        </w:rPr>
        <w:t>, то есть это пустой якорь.</w:t>
      </w:r>
    </w:p>
    <w:p w14:paraId="6BB4D40A" w14:textId="77777777" w:rsidR="00D63263" w:rsidRPr="00D63263" w:rsidRDefault="00D63263" w:rsidP="00D63263">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В этой части Кексби-курса вам предстоит добавлять много ссылок. Используйте для них адреса-заглушки, если в задании явно не указан адрес.</w:t>
      </w:r>
    </w:p>
    <w:p w14:paraId="13377827" w14:textId="77777777" w:rsidR="00D63263" w:rsidRPr="00D63263" w:rsidRDefault="00D63263" w:rsidP="00D63263">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Если не задавать ссылкам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то они не работают как ссылки и не подчёркиваются. Ссылка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обозначает заглушку, вместо которой может появиться работающая ссылка. Например, на главной странице можно обернуть логотип не в </w:t>
      </w:r>
      <w:r w:rsidRPr="00D63263">
        <w:rPr>
          <w:rFonts w:ascii="Consolas" w:eastAsia="Times New Roman" w:hAnsi="Consolas" w:cs="Courier New"/>
          <w:color w:val="DD1144"/>
          <w:sz w:val="18"/>
          <w:szCs w:val="18"/>
          <w:bdr w:val="single" w:sz="6" w:space="2" w:color="E1E1E8" w:frame="1"/>
          <w:shd w:val="clear" w:color="auto" w:fill="F7F7F9"/>
          <w:lang w:eastAsia="ru-RU"/>
        </w:rPr>
        <w:t>div</w:t>
      </w:r>
      <w:r w:rsidRPr="00D63263">
        <w:rPr>
          <w:rFonts w:ascii="Helvetica" w:eastAsia="Times New Roman" w:hAnsi="Helvetica" w:cs="Helvetica"/>
          <w:color w:val="333333"/>
          <w:sz w:val="20"/>
          <w:szCs w:val="20"/>
          <w:lang w:eastAsia="ru-RU"/>
        </w:rPr>
        <w:t>, а в ссылку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w:t>
      </w:r>
    </w:p>
    <w:p w14:paraId="52092597" w14:textId="77777777" w:rsidR="00D63263" w:rsidRPr="00D63263" w:rsidRDefault="00D63263" w:rsidP="00D632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главной странице --&gt;</w:t>
      </w:r>
    </w:p>
    <w:p w14:paraId="43F3FF40" w14:textId="77777777" w:rsidR="00D63263" w:rsidRPr="00A00E7C" w:rsidRDefault="00D63263" w:rsidP="00D632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A00E7C">
        <w:rPr>
          <w:rFonts w:ascii="Consolas" w:eastAsia="Times New Roman" w:hAnsi="Consolas" w:cs="Courier New"/>
          <w:color w:val="333333"/>
          <w:sz w:val="20"/>
          <w:szCs w:val="20"/>
          <w:lang w:val="en-US" w:eastAsia="ru-RU"/>
        </w:rPr>
        <w:t>&lt;</w:t>
      </w:r>
      <w:r w:rsidRPr="007D3B9B">
        <w:rPr>
          <w:rFonts w:ascii="Consolas" w:eastAsia="Times New Roman" w:hAnsi="Consolas" w:cs="Courier New"/>
          <w:color w:val="333333"/>
          <w:sz w:val="20"/>
          <w:szCs w:val="20"/>
          <w:lang w:val="en-US" w:eastAsia="ru-RU"/>
        </w:rPr>
        <w:t>a</w:t>
      </w:r>
      <w:r w:rsidRPr="00A00E7C">
        <w:rPr>
          <w:rFonts w:ascii="Consolas" w:eastAsia="Times New Roman" w:hAnsi="Consolas" w:cs="Courier New"/>
          <w:color w:val="333333"/>
          <w:sz w:val="20"/>
          <w:szCs w:val="20"/>
          <w:lang w:val="en-US" w:eastAsia="ru-RU"/>
        </w:rPr>
        <w:t xml:space="preserve"> </w:t>
      </w:r>
      <w:r w:rsidRPr="007D3B9B">
        <w:rPr>
          <w:rFonts w:ascii="Consolas" w:eastAsia="Times New Roman" w:hAnsi="Consolas" w:cs="Courier New"/>
          <w:color w:val="333333"/>
          <w:sz w:val="20"/>
          <w:szCs w:val="20"/>
          <w:lang w:val="en-US" w:eastAsia="ru-RU"/>
        </w:rPr>
        <w:t>class</w:t>
      </w:r>
      <w:r w:rsidRPr="00A00E7C">
        <w:rPr>
          <w:rFonts w:ascii="Consolas" w:eastAsia="Times New Roman" w:hAnsi="Consolas" w:cs="Courier New"/>
          <w:color w:val="333333"/>
          <w:sz w:val="20"/>
          <w:szCs w:val="20"/>
          <w:lang w:val="en-US" w:eastAsia="ru-RU"/>
        </w:rPr>
        <w:t>="</w:t>
      </w:r>
      <w:r w:rsidRPr="007D3B9B">
        <w:rPr>
          <w:rFonts w:ascii="Consolas" w:eastAsia="Times New Roman" w:hAnsi="Consolas" w:cs="Courier New"/>
          <w:color w:val="333333"/>
          <w:sz w:val="20"/>
          <w:szCs w:val="20"/>
          <w:lang w:val="en-US" w:eastAsia="ru-RU"/>
        </w:rPr>
        <w:t>header</w:t>
      </w:r>
      <w:r w:rsidRPr="00A00E7C">
        <w:rPr>
          <w:rFonts w:ascii="Consolas" w:eastAsia="Times New Roman" w:hAnsi="Consolas" w:cs="Courier New"/>
          <w:color w:val="333333"/>
          <w:sz w:val="20"/>
          <w:szCs w:val="20"/>
          <w:lang w:val="en-US" w:eastAsia="ru-RU"/>
        </w:rPr>
        <w:t>-</w:t>
      </w:r>
      <w:r w:rsidRPr="007D3B9B">
        <w:rPr>
          <w:rFonts w:ascii="Consolas" w:eastAsia="Times New Roman" w:hAnsi="Consolas" w:cs="Courier New"/>
          <w:color w:val="333333"/>
          <w:sz w:val="20"/>
          <w:szCs w:val="20"/>
          <w:lang w:val="en-US" w:eastAsia="ru-RU"/>
        </w:rPr>
        <w:t>logo</w:t>
      </w:r>
      <w:r w:rsidRPr="00A00E7C">
        <w:rPr>
          <w:rFonts w:ascii="Consolas" w:eastAsia="Times New Roman" w:hAnsi="Consolas" w:cs="Courier New"/>
          <w:color w:val="333333"/>
          <w:sz w:val="20"/>
          <w:szCs w:val="20"/>
          <w:lang w:val="en-US" w:eastAsia="ru-RU"/>
        </w:rPr>
        <w:t>"&gt;&lt;</w:t>
      </w:r>
      <w:r w:rsidRPr="007D3B9B">
        <w:rPr>
          <w:rFonts w:ascii="Consolas" w:eastAsia="Times New Roman" w:hAnsi="Consolas" w:cs="Courier New"/>
          <w:color w:val="333333"/>
          <w:sz w:val="20"/>
          <w:szCs w:val="20"/>
          <w:lang w:val="en-US" w:eastAsia="ru-RU"/>
        </w:rPr>
        <w:t>img</w:t>
      </w:r>
      <w:r w:rsidRPr="00A00E7C">
        <w:rPr>
          <w:rFonts w:ascii="Consolas" w:eastAsia="Times New Roman" w:hAnsi="Consolas" w:cs="Courier New"/>
          <w:color w:val="333333"/>
          <w:sz w:val="20"/>
          <w:szCs w:val="20"/>
          <w:lang w:val="en-US" w:eastAsia="ru-RU"/>
        </w:rPr>
        <w:t>&gt;&lt;/</w:t>
      </w:r>
      <w:r w:rsidRPr="007D3B9B">
        <w:rPr>
          <w:rFonts w:ascii="Consolas" w:eastAsia="Times New Roman" w:hAnsi="Consolas" w:cs="Courier New"/>
          <w:color w:val="333333"/>
          <w:sz w:val="20"/>
          <w:szCs w:val="20"/>
          <w:lang w:val="en-US" w:eastAsia="ru-RU"/>
        </w:rPr>
        <w:t>a</w:t>
      </w:r>
      <w:r w:rsidRPr="00A00E7C">
        <w:rPr>
          <w:rFonts w:ascii="Consolas" w:eastAsia="Times New Roman" w:hAnsi="Consolas" w:cs="Courier New"/>
          <w:color w:val="333333"/>
          <w:sz w:val="20"/>
          <w:szCs w:val="20"/>
          <w:lang w:val="en-US" w:eastAsia="ru-RU"/>
        </w:rPr>
        <w:t>&gt;</w:t>
      </w:r>
    </w:p>
    <w:p w14:paraId="02941B96" w14:textId="77777777" w:rsidR="00D63263" w:rsidRPr="00A00E7C" w:rsidRDefault="00D63263" w:rsidP="00D632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06F2FB19" w14:textId="77777777" w:rsidR="00D63263" w:rsidRPr="00D63263" w:rsidRDefault="00D63263" w:rsidP="00D632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других страницах --&gt;</w:t>
      </w:r>
    </w:p>
    <w:p w14:paraId="3297AB01" w14:textId="77777777" w:rsidR="00D63263" w:rsidRPr="00D63263" w:rsidRDefault="00D63263" w:rsidP="00D632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63263">
        <w:rPr>
          <w:rFonts w:ascii="Consolas" w:eastAsia="Times New Roman" w:hAnsi="Consolas" w:cs="Courier New"/>
          <w:color w:val="333333"/>
          <w:sz w:val="20"/>
          <w:szCs w:val="20"/>
          <w:lang w:val="en-US" w:eastAsia="ru-RU"/>
        </w:rPr>
        <w:t>&lt;a class="header-logo" href="index.html"&gt;&lt;img&gt;&lt;/a&gt;</w:t>
      </w:r>
    </w:p>
    <w:p w14:paraId="275B144F" w14:textId="77777777" w:rsidR="00D63263" w:rsidRPr="00D63263" w:rsidRDefault="00D63263" w:rsidP="00670F6C">
      <w:pPr>
        <w:pStyle w:val="a3"/>
        <w:shd w:val="clear" w:color="auto" w:fill="FFFFFF"/>
        <w:spacing w:before="255" w:beforeAutospacing="0" w:after="0" w:afterAutospacing="0" w:line="375" w:lineRule="atLeast"/>
        <w:rPr>
          <w:rFonts w:ascii="Arial" w:hAnsi="Arial" w:cs="Arial"/>
          <w:color w:val="333333"/>
          <w:lang w:val="en-US"/>
        </w:rPr>
      </w:pPr>
    </w:p>
    <w:p w14:paraId="18C8645F" w14:textId="77777777" w:rsidR="00922B8D" w:rsidRPr="00922B8D" w:rsidRDefault="00922B8D" w:rsidP="00922B8D">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66D2BCE7" w14:textId="3DA5D01F" w:rsidR="005E316F" w:rsidRDefault="005E316F" w:rsidP="005E316F">
      <w:pPr>
        <w:pStyle w:val="2"/>
        <w:rPr>
          <w:rFonts w:eastAsia="Times New Roman"/>
          <w:lang w:eastAsia="ru-RU"/>
        </w:rPr>
      </w:pPr>
      <w:r w:rsidRPr="00922B8D">
        <w:rPr>
          <w:rFonts w:eastAsia="Times New Roman"/>
          <w:lang w:eastAsia="ru-RU"/>
        </w:rPr>
        <w:t>Ссылки могут открываться в текущей или в новой вкладке браузера.</w:t>
      </w:r>
    </w:p>
    <w:p w14:paraId="5ABF4AE1" w14:textId="3D5AFE18" w:rsidR="00922B8D" w:rsidRPr="00922B8D" w:rsidRDefault="00922B8D" w:rsidP="00922B8D">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Ссылки могут открываться в текущей или в новой вкладке браузера. За это поведение отвечает атрибут </w:t>
      </w:r>
      <w:r w:rsidRPr="00922B8D">
        <w:rPr>
          <w:rFonts w:ascii="Consolas" w:eastAsia="Times New Roman" w:hAnsi="Consolas" w:cs="Courier New"/>
          <w:color w:val="DD1144"/>
          <w:sz w:val="18"/>
          <w:szCs w:val="18"/>
          <w:bdr w:val="single" w:sz="6" w:space="2" w:color="E1E1E8" w:frame="1"/>
          <w:shd w:val="clear" w:color="auto" w:fill="F7F7F9"/>
          <w:lang w:eastAsia="ru-RU"/>
        </w:rPr>
        <w:t>target</w:t>
      </w:r>
      <w:r w:rsidRPr="00922B8D">
        <w:rPr>
          <w:rFonts w:ascii="Helvetica" w:eastAsia="Times New Roman" w:hAnsi="Helvetica" w:cs="Helvetica"/>
          <w:color w:val="333333"/>
          <w:sz w:val="20"/>
          <w:szCs w:val="20"/>
          <w:lang w:eastAsia="ru-RU"/>
        </w:rPr>
        <w:t> тега </w:t>
      </w:r>
      <w:r w:rsidRPr="00922B8D">
        <w:rPr>
          <w:rFonts w:ascii="Consolas" w:eastAsia="Times New Roman" w:hAnsi="Consolas" w:cs="Courier New"/>
          <w:color w:val="DD1144"/>
          <w:sz w:val="18"/>
          <w:szCs w:val="18"/>
          <w:bdr w:val="single" w:sz="6" w:space="2" w:color="E1E1E8" w:frame="1"/>
          <w:shd w:val="clear" w:color="auto" w:fill="F7F7F9"/>
          <w:lang w:eastAsia="ru-RU"/>
        </w:rPr>
        <w:t>a</w:t>
      </w:r>
      <w:r w:rsidRPr="00922B8D">
        <w:rPr>
          <w:rFonts w:ascii="Helvetica" w:eastAsia="Times New Roman" w:hAnsi="Helvetica" w:cs="Helvetica"/>
          <w:color w:val="333333"/>
          <w:sz w:val="20"/>
          <w:szCs w:val="20"/>
          <w:lang w:eastAsia="ru-RU"/>
        </w:rPr>
        <w:t> и его значения:</w:t>
      </w:r>
    </w:p>
    <w:p w14:paraId="77A886AE" w14:textId="77777777" w:rsidR="00922B8D" w:rsidRPr="00922B8D" w:rsidRDefault="00922B8D" w:rsidP="00922B8D">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 ссылки открываются в той же вкладке, это значение по умолчанию.</w:t>
      </w:r>
    </w:p>
    <w:p w14:paraId="1743C576" w14:textId="77777777" w:rsidR="00922B8D" w:rsidRPr="00922B8D" w:rsidRDefault="00922B8D" w:rsidP="00922B8D">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_blank</w:t>
      </w:r>
      <w:r w:rsidRPr="00922B8D">
        <w:rPr>
          <w:rFonts w:ascii="Helvetica" w:eastAsia="Times New Roman" w:hAnsi="Helvetica" w:cs="Helvetica"/>
          <w:color w:val="333333"/>
          <w:sz w:val="20"/>
          <w:szCs w:val="20"/>
          <w:lang w:eastAsia="ru-RU"/>
        </w:rPr>
        <w:t> – ссылки открываются в новой вкладке (или в новом окне браузера, если он не поддерживает вкладки).</w:t>
      </w:r>
    </w:p>
    <w:p w14:paraId="1DFB0A46" w14:textId="77777777" w:rsidR="00922B8D" w:rsidRPr="00922B8D" w:rsidRDefault="00922B8D" w:rsidP="00922B8D">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Это не все значения атрибута, ещё есть </w:t>
      </w:r>
      <w:r w:rsidRPr="00922B8D">
        <w:rPr>
          <w:rFonts w:ascii="Consolas" w:eastAsia="Times New Roman" w:hAnsi="Consolas" w:cs="Courier New"/>
          <w:color w:val="DD1144"/>
          <w:sz w:val="18"/>
          <w:szCs w:val="18"/>
          <w:bdr w:val="single" w:sz="6" w:space="2" w:color="E1E1E8" w:frame="1"/>
          <w:shd w:val="clear" w:color="auto" w:fill="F7F7F9"/>
          <w:lang w:eastAsia="ru-RU"/>
        </w:rPr>
        <w:t>_parent</w:t>
      </w:r>
      <w:r w:rsidRPr="00922B8D">
        <w:rPr>
          <w:rFonts w:ascii="Helvetica" w:eastAsia="Times New Roman" w:hAnsi="Helvetica" w:cs="Helvetica"/>
          <w:color w:val="333333"/>
          <w:sz w:val="20"/>
          <w:szCs w:val="20"/>
          <w:lang w:eastAsia="ru-RU"/>
        </w:rPr>
        <w:t> и </w:t>
      </w:r>
      <w:r w:rsidRPr="00922B8D">
        <w:rPr>
          <w:rFonts w:ascii="Consolas" w:eastAsia="Times New Roman" w:hAnsi="Consolas" w:cs="Courier New"/>
          <w:color w:val="DD1144"/>
          <w:sz w:val="18"/>
          <w:szCs w:val="18"/>
          <w:bdr w:val="single" w:sz="6" w:space="2" w:color="E1E1E8" w:frame="1"/>
          <w:shd w:val="clear" w:color="auto" w:fill="F7F7F9"/>
          <w:lang w:eastAsia="ru-RU"/>
        </w:rPr>
        <w:t>_top</w:t>
      </w:r>
      <w:r w:rsidRPr="00922B8D">
        <w:rPr>
          <w:rFonts w:ascii="Helvetica" w:eastAsia="Times New Roman" w:hAnsi="Helvetica" w:cs="Helvetica"/>
          <w:color w:val="333333"/>
          <w:sz w:val="20"/>
          <w:szCs w:val="20"/>
          <w:lang w:eastAsia="ru-RU"/>
        </w:rPr>
        <w:t>, которые ведут себя почти как </w:t>
      </w: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и уже давно нигде не используются.</w:t>
      </w:r>
    </w:p>
    <w:p w14:paraId="42C5E111" w14:textId="77777777" w:rsidR="00922B8D" w:rsidRPr="00922B8D" w:rsidRDefault="00922B8D" w:rsidP="00922B8D">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lastRenderedPageBreak/>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4CF74CB3" w14:textId="75D8C9F1" w:rsidR="00670F6C" w:rsidRPr="00670F6C" w:rsidRDefault="00670F6C" w:rsidP="00670F6C">
      <w:pPr>
        <w:pStyle w:val="2"/>
        <w:rPr>
          <w:rFonts w:eastAsia="Times New Roman"/>
          <w:lang w:eastAsia="ru-RU"/>
        </w:rPr>
      </w:pPr>
      <w:r w:rsidRPr="00670F6C">
        <w:rPr>
          <w:rFonts w:eastAsia="Times New Roman"/>
          <w:lang w:eastAsia="ru-RU"/>
        </w:rPr>
        <w:t>Абсолютные адреса</w:t>
      </w:r>
    </w:p>
    <w:p w14:paraId="46464B57" w14:textId="77777777" w:rsidR="00670F6C" w:rsidRPr="00670F6C" w:rsidRDefault="00670F6C" w:rsidP="00670F6C">
      <w:pPr>
        <w:shd w:val="clear" w:color="auto" w:fill="FFFFFF"/>
        <w:spacing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Поговорим поподробнее об адресах. Они могут быть абсолютными и относительными.</w:t>
      </w:r>
    </w:p>
    <w:p w14:paraId="11C51A0E" w14:textId="77777777" w:rsidR="00670F6C" w:rsidRPr="00670F6C" w:rsidRDefault="00670F6C" w:rsidP="00670F6C">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Абсолютные адреса содержат в себе протокол, имя сервера и путь. Например, в адресе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51854F92" w14:textId="77777777" w:rsidR="00670F6C" w:rsidRPr="00670F6C" w:rsidRDefault="00670F6C" w:rsidP="00670F6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https://       — это </w:t>
      </w:r>
      <w:r w:rsidRPr="00670F6C">
        <w:rPr>
          <w:rFonts w:ascii="Consolas" w:eastAsia="Times New Roman" w:hAnsi="Consolas" w:cs="Courier New"/>
          <w:i/>
          <w:iCs/>
          <w:color w:val="333333"/>
          <w:sz w:val="20"/>
          <w:szCs w:val="20"/>
          <w:bdr w:val="none" w:sz="0" w:space="0" w:color="auto" w:frame="1"/>
          <w:lang w:eastAsia="ru-RU"/>
        </w:rPr>
        <w:t>протокол</w:t>
      </w:r>
    </w:p>
    <w:p w14:paraId="024A6EA2" w14:textId="77777777" w:rsidR="00670F6C" w:rsidRPr="00670F6C" w:rsidRDefault="00670F6C" w:rsidP="00670F6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htmlacademy.ru — </w:t>
      </w:r>
      <w:r w:rsidRPr="00670F6C">
        <w:rPr>
          <w:rFonts w:ascii="Consolas" w:eastAsia="Times New Roman" w:hAnsi="Consolas" w:cs="Courier New"/>
          <w:i/>
          <w:iCs/>
          <w:color w:val="333333"/>
          <w:sz w:val="20"/>
          <w:szCs w:val="20"/>
          <w:bdr w:val="none" w:sz="0" w:space="0" w:color="auto" w:frame="1"/>
          <w:lang w:eastAsia="ru-RU"/>
        </w:rPr>
        <w:t>имя сервера</w:t>
      </w:r>
      <w:r w:rsidRPr="00670F6C">
        <w:rPr>
          <w:rFonts w:ascii="Consolas" w:eastAsia="Times New Roman" w:hAnsi="Consolas" w:cs="Courier New"/>
          <w:color w:val="333333"/>
          <w:sz w:val="20"/>
          <w:szCs w:val="20"/>
          <w:bdr w:val="none" w:sz="0" w:space="0" w:color="auto" w:frame="1"/>
          <w:lang w:eastAsia="ru-RU"/>
        </w:rPr>
        <w:t xml:space="preserve">, также называется </w:t>
      </w:r>
      <w:r w:rsidRPr="00670F6C">
        <w:rPr>
          <w:rFonts w:ascii="Consolas" w:eastAsia="Times New Roman" w:hAnsi="Consolas" w:cs="Courier New"/>
          <w:i/>
          <w:iCs/>
          <w:color w:val="333333"/>
          <w:sz w:val="20"/>
          <w:szCs w:val="20"/>
          <w:bdr w:val="none" w:sz="0" w:space="0" w:color="auto" w:frame="1"/>
          <w:lang w:eastAsia="ru-RU"/>
        </w:rPr>
        <w:t>домен</w:t>
      </w:r>
      <w:r w:rsidRPr="00670F6C">
        <w:rPr>
          <w:rFonts w:ascii="Consolas" w:eastAsia="Times New Roman" w:hAnsi="Consolas" w:cs="Courier New"/>
          <w:color w:val="333333"/>
          <w:sz w:val="20"/>
          <w:szCs w:val="20"/>
          <w:bdr w:val="none" w:sz="0" w:space="0" w:color="auto" w:frame="1"/>
          <w:lang w:eastAsia="ru-RU"/>
        </w:rPr>
        <w:t xml:space="preserve"> или </w:t>
      </w:r>
      <w:r w:rsidRPr="00670F6C">
        <w:rPr>
          <w:rFonts w:ascii="Consolas" w:eastAsia="Times New Roman" w:hAnsi="Consolas" w:cs="Courier New"/>
          <w:i/>
          <w:iCs/>
          <w:color w:val="333333"/>
          <w:sz w:val="20"/>
          <w:szCs w:val="20"/>
          <w:bdr w:val="none" w:sz="0" w:space="0" w:color="auto" w:frame="1"/>
          <w:lang w:eastAsia="ru-RU"/>
        </w:rPr>
        <w:t>хост</w:t>
      </w:r>
    </w:p>
    <w:p w14:paraId="7C82E11D" w14:textId="77777777" w:rsidR="00670F6C" w:rsidRPr="00670F6C" w:rsidRDefault="00670F6C" w:rsidP="00670F6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70F6C">
        <w:rPr>
          <w:rFonts w:ascii="Consolas" w:eastAsia="Times New Roman" w:hAnsi="Consolas" w:cs="Courier New"/>
          <w:color w:val="333333"/>
          <w:sz w:val="20"/>
          <w:szCs w:val="20"/>
          <w:bdr w:val="none" w:sz="0" w:space="0" w:color="auto" w:frame="1"/>
          <w:lang w:eastAsia="ru-RU"/>
        </w:rPr>
        <w:t xml:space="preserve">/courses       — </w:t>
      </w:r>
      <w:r w:rsidRPr="00670F6C">
        <w:rPr>
          <w:rFonts w:ascii="Consolas" w:eastAsia="Times New Roman" w:hAnsi="Consolas" w:cs="Courier New"/>
          <w:i/>
          <w:iCs/>
          <w:color w:val="333333"/>
          <w:sz w:val="20"/>
          <w:szCs w:val="20"/>
          <w:bdr w:val="none" w:sz="0" w:space="0" w:color="auto" w:frame="1"/>
          <w:lang w:eastAsia="ru-RU"/>
        </w:rPr>
        <w:t>путь</w:t>
      </w:r>
    </w:p>
    <w:p w14:paraId="44031271" w14:textId="77777777" w:rsidR="00670F6C" w:rsidRPr="00670F6C" w:rsidRDefault="00670F6C" w:rsidP="00670F6C">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Абсолютный адрес хорош тем, что однозначно указывает расположение документа. Браузер просто запрашивает по указанному протоколу с указанного сервера документ с указанным путём.</w:t>
      </w:r>
    </w:p>
    <w:p w14:paraId="44E76206" w14:textId="77777777" w:rsidR="00670F6C" w:rsidRPr="00670F6C" w:rsidRDefault="00670F6C" w:rsidP="00670F6C">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Иногда абсолютные адреса записываются в укороченном виде, например вот так: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w:t>
      </w:r>
    </w:p>
    <w:p w14:paraId="7BA86C5F" w14:textId="77777777" w:rsidR="00670F6C" w:rsidRPr="00670F6C" w:rsidRDefault="00670F6C" w:rsidP="00670F6C">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В этом случае, браузер подставляет протокол и сервер текущей страницы. Например, если на сайте </w:t>
      </w:r>
      <w:r w:rsidRPr="00670F6C">
        <w:rPr>
          <w:rFonts w:ascii="Consolas" w:eastAsia="Times New Roman" w:hAnsi="Consolas" w:cs="Courier New"/>
          <w:color w:val="333333"/>
          <w:sz w:val="21"/>
          <w:szCs w:val="21"/>
          <w:bdr w:val="none" w:sz="0" w:space="0" w:color="auto" w:frame="1"/>
          <w:lang w:eastAsia="ru-RU"/>
        </w:rPr>
        <w:t>https://htmlacademy.ru</w:t>
      </w:r>
      <w:r w:rsidRPr="00670F6C">
        <w:rPr>
          <w:rFonts w:ascii="Arial" w:eastAsia="Times New Roman" w:hAnsi="Arial" w:cs="Arial"/>
          <w:color w:val="333333"/>
          <w:sz w:val="24"/>
          <w:szCs w:val="24"/>
          <w:lang w:eastAsia="ru-RU"/>
        </w:rPr>
        <w:t> есть ссылка с адресом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 то браузер для запроса преобразует её в такую: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075283CF" w14:textId="77777777" w:rsidR="00670F6C" w:rsidRPr="00670F6C" w:rsidRDefault="00670F6C" w:rsidP="00670F6C">
      <w:pPr>
        <w:shd w:val="clear" w:color="auto" w:fill="FFFFFF"/>
        <w:spacing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Используйте укороченные абсолютные адреса при задании ссылок внутри своего сайта, так как в случае изменения домена сайта вам не придётся ничего менять.</w:t>
      </w:r>
    </w:p>
    <w:p w14:paraId="6D1CB4D4" w14:textId="77777777" w:rsidR="007D606D" w:rsidRDefault="007D606D" w:rsidP="007D606D">
      <w:pPr>
        <w:pStyle w:val="2"/>
      </w:pPr>
      <w:r>
        <w:t>Относительные адреса</w:t>
      </w:r>
    </w:p>
    <w:p w14:paraId="01521584" w14:textId="77777777" w:rsidR="007D606D" w:rsidRDefault="007D606D" w:rsidP="007D606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относительных адресах нет ни протокола, ни имени сервера, а путь не начинается со слэша </w:t>
      </w:r>
      <w:r>
        <w:rPr>
          <w:rStyle w:val="HTML"/>
          <w:rFonts w:ascii="Consolas" w:hAnsi="Consolas"/>
          <w:color w:val="333333"/>
          <w:sz w:val="21"/>
          <w:szCs w:val="21"/>
          <w:bdr w:val="none" w:sz="0" w:space="0" w:color="auto" w:frame="1"/>
        </w:rPr>
        <w:t>/</w:t>
      </w:r>
      <w:r>
        <w:rPr>
          <w:rFonts w:ascii="Arial" w:hAnsi="Arial" w:cs="Arial"/>
          <w:color w:val="333333"/>
        </w:rPr>
        <w:t>. Вот примеры относительных адресов:</w:t>
      </w:r>
    </w:p>
    <w:p w14:paraId="45101D07" w14:textId="77777777" w:rsidR="007D606D" w:rsidRDefault="007D606D" w:rsidP="007D606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courses/1</w:t>
      </w:r>
    </w:p>
    <w:p w14:paraId="1636789A" w14:textId="77777777" w:rsidR="007D606D" w:rsidRDefault="007D606D" w:rsidP="007D606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w:t>
      </w:r>
    </w:p>
    <w:p w14:paraId="42BD6FD5" w14:textId="77777777" w:rsidR="007D606D" w:rsidRDefault="007D606D" w:rsidP="007D606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../../run/1</w:t>
      </w:r>
    </w:p>
    <w:p w14:paraId="78780795" w14:textId="77777777" w:rsidR="007D606D" w:rsidRDefault="007D606D" w:rsidP="007D606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относительных адресах могут использоваться специальные символы, аналогичные символам в путях файловых систем: </w:t>
      </w:r>
      <w:r>
        <w:rPr>
          <w:rStyle w:val="HTML"/>
          <w:rFonts w:ascii="Consolas" w:hAnsi="Consolas"/>
          <w:color w:val="333333"/>
          <w:sz w:val="21"/>
          <w:szCs w:val="21"/>
          <w:bdr w:val="none" w:sz="0" w:space="0" w:color="auto" w:frame="1"/>
        </w:rPr>
        <w:t>.</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w:t>
      </w:r>
    </w:p>
    <w:p w14:paraId="2FC7CABA" w14:textId="77777777" w:rsidR="007D606D" w:rsidRDefault="007D606D" w:rsidP="007D606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браузер видит, что у ссылки задан относительный адрес, то он должен преобразовать этот адрес в абсолютный, чтобы знать, куда ведёт ссылка. Для этого браузер использует текущий адрес страницы. Например, так преобразуются адреса разных ссылок на одной и той же странице:</w:t>
      </w:r>
    </w:p>
    <w:tbl>
      <w:tblPr>
        <w:tblW w:w="10320" w:type="dxa"/>
        <w:tblCellMar>
          <w:top w:w="15" w:type="dxa"/>
          <w:left w:w="15" w:type="dxa"/>
          <w:bottom w:w="15" w:type="dxa"/>
          <w:right w:w="15" w:type="dxa"/>
        </w:tblCellMar>
        <w:tblLook w:val="04A0" w:firstRow="1" w:lastRow="0" w:firstColumn="1" w:lastColumn="0" w:noHBand="0" w:noVBand="1"/>
      </w:tblPr>
      <w:tblGrid>
        <w:gridCol w:w="3657"/>
        <w:gridCol w:w="3242"/>
        <w:gridCol w:w="3421"/>
      </w:tblGrid>
      <w:tr w:rsidR="007D606D" w14:paraId="7BB57B9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EB9151E" w14:textId="77777777" w:rsidR="007D606D" w:rsidRDefault="007D606D">
            <w:pPr>
              <w:rPr>
                <w:rFonts w:cs="Times New Roman"/>
                <w:color w:val="A0A0A0"/>
                <w:sz w:val="21"/>
                <w:szCs w:val="21"/>
              </w:rPr>
            </w:pPr>
            <w:r>
              <w:rPr>
                <w:color w:val="A0A0A0"/>
                <w:sz w:val="21"/>
                <w:szCs w:val="21"/>
              </w:rPr>
              <w:t>Текущий адрес</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D6BE7AE" w14:textId="77777777" w:rsidR="007D606D" w:rsidRDefault="007D606D">
            <w:pPr>
              <w:rPr>
                <w:color w:val="A0A0A0"/>
                <w:sz w:val="21"/>
                <w:szCs w:val="21"/>
              </w:rPr>
            </w:pPr>
            <w:r>
              <w:rPr>
                <w:color w:val="A0A0A0"/>
                <w:sz w:val="21"/>
                <w:szCs w:val="21"/>
              </w:rPr>
              <w:t>Адрес в ссылке</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A3D87F" w14:textId="77777777" w:rsidR="007D606D" w:rsidRDefault="007D606D">
            <w:pPr>
              <w:rPr>
                <w:color w:val="A0A0A0"/>
                <w:sz w:val="21"/>
                <w:szCs w:val="21"/>
              </w:rPr>
            </w:pPr>
            <w:r>
              <w:rPr>
                <w:color w:val="A0A0A0"/>
                <w:sz w:val="21"/>
                <w:szCs w:val="21"/>
              </w:rPr>
              <w:t>Преобразуется в</w:t>
            </w:r>
          </w:p>
        </w:tc>
      </w:tr>
      <w:tr w:rsidR="007D606D" w14:paraId="5139603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54436C" w14:textId="77777777" w:rsidR="007D606D" w:rsidRDefault="007D606D">
            <w:pPr>
              <w:rPr>
                <w:sz w:val="24"/>
                <w:szCs w:val="24"/>
              </w:rPr>
            </w:pPr>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7AB7D25" w14:textId="77777777" w:rsidR="007D606D" w:rsidRDefault="007D606D">
            <w:r>
              <w:t>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8ECD879" w14:textId="77777777" w:rsidR="007D606D" w:rsidRDefault="007D606D">
            <w:r>
              <w:t>http://site.ru/news/2</w:t>
            </w:r>
          </w:p>
        </w:tc>
      </w:tr>
      <w:tr w:rsidR="007D606D" w14:paraId="4B575903"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212DEC8A" w14:textId="77777777" w:rsidR="007D606D" w:rsidRDefault="007D606D">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9D81E94" w14:textId="77777777" w:rsidR="007D606D" w:rsidRDefault="007D606D">
            <w:r>
              <w: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1A19A9" w14:textId="77777777" w:rsidR="007D606D" w:rsidRDefault="007D606D">
            <w:r>
              <w:t>http://site.ru/</w:t>
            </w:r>
          </w:p>
        </w:tc>
      </w:tr>
      <w:tr w:rsidR="007D606D" w14:paraId="260955E1"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0FEA23A" w14:textId="77777777" w:rsidR="007D606D" w:rsidRDefault="007D606D">
            <w:r>
              <w:t>http://site.ru/users/profile/1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A2789D" w14:textId="77777777" w:rsidR="007D606D" w:rsidRDefault="007D606D">
            <w:r>
              <w:t>../../contacts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AFA0E74" w14:textId="77777777" w:rsidR="007D606D" w:rsidRDefault="007D606D">
            <w:r>
              <w:t>http://site.ru/contacts</w:t>
            </w:r>
          </w:p>
        </w:tc>
      </w:tr>
    </w:tbl>
    <w:p w14:paraId="4F305521" w14:textId="77777777" w:rsidR="007D606D" w:rsidRDefault="007D606D" w:rsidP="007D606D">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Использовать относительные адреса для навигации по сайту не рекомендуется. Однако относительные адреса бывают полезны, например, во внешних CSS-файлах.</w:t>
      </w:r>
    </w:p>
    <w:p w14:paraId="0C3EBC44" w14:textId="77777777" w:rsidR="007D606D" w:rsidRDefault="007D606D" w:rsidP="007D606D">
      <w:pPr>
        <w:shd w:val="clear" w:color="auto" w:fill="F2F2F2"/>
        <w:rPr>
          <w:rFonts w:ascii="Arial" w:hAnsi="Arial" w:cs="Arial"/>
          <w:color w:val="333333"/>
          <w:sz w:val="21"/>
          <w:szCs w:val="21"/>
        </w:rPr>
      </w:pPr>
      <w:r>
        <w:rPr>
          <w:rFonts w:ascii="Arial" w:hAnsi="Arial" w:cs="Arial"/>
          <w:color w:val="333333"/>
          <w:sz w:val="21"/>
          <w:szCs w:val="21"/>
        </w:rPr>
        <w:t>Хотите писать JavaScript, используя современный синтаксис (ES2015, ES2016, ES2017)? Уметь тестировать свои программы? Записывайтесь на </w:t>
      </w:r>
      <w:hyperlink r:id="rId21" w:tgtFrame="_blank" w:history="1">
        <w:r>
          <w:rPr>
            <w:rStyle w:val="a6"/>
            <w:rFonts w:ascii="Arial" w:hAnsi="Arial" w:cs="Arial"/>
            <w:color w:val="3F3CCB"/>
            <w:sz w:val="21"/>
            <w:szCs w:val="21"/>
          </w:rPr>
          <w:t>продвинутый интенсив по JavaScript</w:t>
        </w:r>
      </w:hyperlink>
      <w:r>
        <w:rPr>
          <w:rFonts w:ascii="Arial" w:hAnsi="Arial" w:cs="Arial"/>
          <w:color w:val="333333"/>
          <w:sz w:val="21"/>
          <w:szCs w:val="21"/>
        </w:rPr>
        <w:t>.</w:t>
      </w:r>
    </w:p>
    <w:p w14:paraId="191DEFC6" w14:textId="77777777" w:rsidR="009010F5" w:rsidRDefault="009010F5" w:rsidP="009010F5">
      <w:pPr>
        <w:pStyle w:val="2"/>
      </w:pPr>
      <w:r>
        <w:t>Ссылка с якорем</w:t>
      </w:r>
    </w:p>
    <w:p w14:paraId="2C844092" w14:textId="77777777" w:rsidR="009010F5" w:rsidRDefault="009010F5" w:rsidP="009010F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с якорем обычно используются для создания навигации внутри страницы. Например, оглавления в начале страницы с большой статьёй.</w:t>
      </w:r>
    </w:p>
    <w:p w14:paraId="68ADD902" w14:textId="77777777" w:rsidR="009010F5" w:rsidRDefault="009010F5" w:rsidP="009010F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Ссылка с якорем содержит символ </w:t>
      </w:r>
      <w:r>
        <w:rPr>
          <w:rStyle w:val="HTML"/>
          <w:rFonts w:ascii="Consolas" w:hAnsi="Consolas"/>
          <w:color w:val="333333"/>
          <w:sz w:val="21"/>
          <w:szCs w:val="21"/>
          <w:bdr w:val="none" w:sz="0" w:space="0" w:color="auto" w:frame="1"/>
        </w:rPr>
        <w:t>#</w:t>
      </w:r>
      <w:r>
        <w:rPr>
          <w:rFonts w:ascii="Arial" w:hAnsi="Arial" w:cs="Arial"/>
          <w:color w:val="333333"/>
        </w:rPr>
        <w:t>, после которого идёт идентификатор. Идентификатор создаётся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который может быть задан у любого тега.</w:t>
      </w:r>
    </w:p>
    <w:p w14:paraId="706B15DD" w14:textId="77777777" w:rsidR="009010F5" w:rsidRDefault="009010F5" w:rsidP="009010F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задать адрес, состоящий из одного якоря, например:</w:t>
      </w:r>
    </w:p>
    <w:p w14:paraId="5732ADF4" w14:textId="77777777" w:rsidR="009010F5" w:rsidRPr="009010F5" w:rsidRDefault="009010F5" w:rsidP="009010F5">
      <w:pPr>
        <w:pStyle w:val="HTML0"/>
        <w:shd w:val="clear" w:color="auto" w:fill="F8F8F8"/>
        <w:spacing w:before="300" w:after="300"/>
        <w:ind w:left="-225"/>
        <w:rPr>
          <w:rFonts w:ascii="Consolas" w:hAnsi="Consolas"/>
          <w:color w:val="333333"/>
          <w:sz w:val="24"/>
          <w:szCs w:val="24"/>
          <w:lang w:val="en-US"/>
        </w:rPr>
      </w:pPr>
      <w:r w:rsidRPr="009010F5">
        <w:rPr>
          <w:rStyle w:val="HTML"/>
          <w:rFonts w:ascii="Consolas" w:hAnsi="Consolas"/>
          <w:color w:val="333333"/>
          <w:bdr w:val="none" w:sz="0" w:space="0" w:color="auto" w:frame="1"/>
          <w:lang w:val="en-US"/>
        </w:rPr>
        <w:t>&lt;a href="#glava1"&gt;</w:t>
      </w:r>
      <w:r>
        <w:rPr>
          <w:rStyle w:val="HTML"/>
          <w:rFonts w:ascii="Consolas" w:hAnsi="Consolas"/>
          <w:color w:val="333333"/>
          <w:bdr w:val="none" w:sz="0" w:space="0" w:color="auto" w:frame="1"/>
        </w:rPr>
        <w:t>Глава</w:t>
      </w:r>
      <w:r w:rsidRPr="009010F5">
        <w:rPr>
          <w:rStyle w:val="HTML"/>
          <w:rFonts w:ascii="Consolas" w:hAnsi="Consolas"/>
          <w:color w:val="333333"/>
          <w:bdr w:val="none" w:sz="0" w:space="0" w:color="auto" w:frame="1"/>
          <w:lang w:val="en-US"/>
        </w:rPr>
        <w:t xml:space="preserve"> 1&lt;/a&gt;</w:t>
      </w:r>
    </w:p>
    <w:p w14:paraId="4E484E6B" w14:textId="77777777" w:rsidR="009010F5" w:rsidRDefault="009010F5" w:rsidP="009010F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переходе по такой ссылке браузер найдёт на странице элемент с атрибутом </w:t>
      </w:r>
      <w:r>
        <w:rPr>
          <w:rStyle w:val="HTML"/>
          <w:rFonts w:ascii="Consolas" w:hAnsi="Consolas"/>
          <w:color w:val="333333"/>
          <w:sz w:val="21"/>
          <w:szCs w:val="21"/>
          <w:bdr w:val="none" w:sz="0" w:space="0" w:color="auto" w:frame="1"/>
        </w:rPr>
        <w:t>id</w:t>
      </w:r>
      <w:r>
        <w:rPr>
          <w:rFonts w:ascii="Arial" w:hAnsi="Arial" w:cs="Arial"/>
          <w:color w:val="333333"/>
        </w:rPr>
        <w:t> со значением </w:t>
      </w:r>
      <w:r>
        <w:rPr>
          <w:rStyle w:val="HTML"/>
          <w:rFonts w:ascii="Consolas" w:hAnsi="Consolas"/>
          <w:color w:val="333333"/>
          <w:sz w:val="21"/>
          <w:szCs w:val="21"/>
          <w:bdr w:val="none" w:sz="0" w:space="0" w:color="auto" w:frame="1"/>
        </w:rPr>
        <w:t>glava1</w:t>
      </w:r>
      <w:r>
        <w:rPr>
          <w:rFonts w:ascii="Arial" w:hAnsi="Arial" w:cs="Arial"/>
          <w:color w:val="333333"/>
        </w:rPr>
        <w:t> и прокрутит окно страницы к нему. То есть перезагрузки страницы не произойдёт.</w:t>
      </w:r>
    </w:p>
    <w:p w14:paraId="46F54479" w14:textId="77777777" w:rsidR="009010F5" w:rsidRDefault="009010F5" w:rsidP="009010F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Якорь можно использовать и в абсолютных адресах, тогда после перехода на нужную страницу произойдёт прокрутка к заданной части этой страницы.</w:t>
      </w:r>
    </w:p>
    <w:p w14:paraId="0CC4D778" w14:textId="77777777" w:rsidR="00144ABC" w:rsidRDefault="00144ABC" w:rsidP="00144ABC">
      <w:pPr>
        <w:pStyle w:val="2"/>
      </w:pPr>
      <w:r>
        <w:t>Всплывающая подсказка</w:t>
      </w:r>
    </w:p>
    <w:p w14:paraId="768ACD5D" w14:textId="77777777" w:rsidR="00144ABC" w:rsidRDefault="00144ABC" w:rsidP="00144AB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того, чтобы добавить ссылке всплывающую подсказку, надо использовать атрибут </w:t>
      </w:r>
      <w:r>
        <w:rPr>
          <w:rStyle w:val="HTML"/>
          <w:rFonts w:ascii="Consolas" w:hAnsi="Consolas"/>
          <w:color w:val="333333"/>
          <w:sz w:val="21"/>
          <w:szCs w:val="21"/>
          <w:bdr w:val="none" w:sz="0" w:space="0" w:color="auto" w:frame="1"/>
        </w:rPr>
        <w:t>title</w:t>
      </w:r>
      <w:r>
        <w:rPr>
          <w:rFonts w:ascii="Arial" w:hAnsi="Arial" w:cs="Arial"/>
          <w:color w:val="333333"/>
        </w:rPr>
        <w:t>. Например:</w:t>
      </w:r>
    </w:p>
    <w:p w14:paraId="45F56085" w14:textId="77777777" w:rsidR="00144ABC" w:rsidRDefault="00144ABC" w:rsidP="00144AB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 title="Подсказка" href="#"&gt;</w:t>
      </w:r>
    </w:p>
    <w:p w14:paraId="7184B258" w14:textId="77777777" w:rsidR="00144ABC" w:rsidRDefault="00144ABC" w:rsidP="00144AB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Подсказка появится, когда курсор задержится над ссылкой некоторое время.</w:t>
      </w:r>
    </w:p>
    <w:p w14:paraId="0ABAC69E" w14:textId="77777777" w:rsidR="00144ABC" w:rsidRDefault="00144ABC" w:rsidP="00144AB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Подсказки помогают разъяснить назначение непонятных ссылок, а также ссылок-изображений.</w:t>
      </w:r>
    </w:p>
    <w:p w14:paraId="02A00F68" w14:textId="77777777" w:rsidR="004850C4" w:rsidRDefault="004850C4" w:rsidP="004850C4">
      <w:pPr>
        <w:pStyle w:val="2"/>
      </w:pPr>
      <w:r>
        <w:t>Добавим изображение</w:t>
      </w:r>
    </w:p>
    <w:p w14:paraId="517BB477" w14:textId="77777777" w:rsidR="004850C4" w:rsidRDefault="004850C4" w:rsidP="004850C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добавить на страницу изображение, нужно использовать одиночный тег </w:t>
      </w:r>
      <w:r>
        <w:rPr>
          <w:rStyle w:val="HTML"/>
          <w:rFonts w:ascii="Consolas" w:hAnsi="Consolas"/>
          <w:color w:val="333333"/>
          <w:sz w:val="21"/>
          <w:szCs w:val="21"/>
          <w:bdr w:val="none" w:sz="0" w:space="0" w:color="auto" w:frame="1"/>
        </w:rPr>
        <w:t>&lt;img&gt;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указан адрес картинки. Например:</w:t>
      </w:r>
    </w:p>
    <w:p w14:paraId="11C70F1B" w14:textId="77777777" w:rsidR="004850C4" w:rsidRDefault="004850C4" w:rsidP="004850C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src="logo.png"&gt;</w:t>
      </w:r>
    </w:p>
    <w:p w14:paraId="1C9B2912" w14:textId="77777777" w:rsidR="004850C4" w:rsidRDefault="004850C4" w:rsidP="004850C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добавим на страницу изображение кота из </w:t>
      </w:r>
      <w:hyperlink r:id="rId22" w:history="1">
        <w:r>
          <w:rPr>
            <w:rStyle w:val="a6"/>
            <w:rFonts w:ascii="Arial" w:hAnsi="Arial" w:cs="Arial"/>
            <w:color w:val="3F3CCB"/>
          </w:rPr>
          <w:t>шестого задания</w:t>
        </w:r>
      </w:hyperlink>
      <w:r>
        <w:rPr>
          <w:rFonts w:ascii="Arial" w:hAnsi="Arial" w:cs="Arial"/>
          <w:color w:val="333333"/>
        </w:rPr>
        <w:t>.</w:t>
      </w:r>
    </w:p>
    <w:p w14:paraId="07835C1A" w14:textId="77777777" w:rsidR="004850C4" w:rsidRDefault="004850C4" w:rsidP="004850C4">
      <w:pPr>
        <w:shd w:val="clear" w:color="auto" w:fill="FFFFFF"/>
        <w:spacing w:line="375" w:lineRule="atLeast"/>
        <w:rPr>
          <w:rFonts w:ascii="Arial" w:hAnsi="Arial" w:cs="Arial"/>
          <w:color w:val="333333"/>
        </w:rPr>
      </w:pPr>
      <w:r>
        <w:rPr>
          <w:rFonts w:ascii="Arial" w:hAnsi="Arial" w:cs="Arial"/>
          <w:color w:val="333333"/>
        </w:rPr>
        <w:t>Кстати, самыми распространёнными форматами изображений в сети являются </w:t>
      </w:r>
      <w:hyperlink r:id="rId23" w:tgtFrame="_blank" w:history="1">
        <w:r>
          <w:rPr>
            <w:rStyle w:val="a6"/>
            <w:rFonts w:ascii="Arial" w:hAnsi="Arial" w:cs="Arial"/>
            <w:color w:val="3F3CCB"/>
          </w:rPr>
          <w:t>JPEG</w:t>
        </w:r>
      </w:hyperlink>
      <w:r>
        <w:rPr>
          <w:rFonts w:ascii="Arial" w:hAnsi="Arial" w:cs="Arial"/>
          <w:color w:val="333333"/>
        </w:rPr>
        <w:t> и </w:t>
      </w:r>
      <w:hyperlink r:id="rId24" w:tgtFrame="_blank" w:history="1">
        <w:r>
          <w:rPr>
            <w:rStyle w:val="a6"/>
            <w:rFonts w:ascii="Arial" w:hAnsi="Arial" w:cs="Arial"/>
            <w:color w:val="3F3CCB"/>
          </w:rPr>
          <w:t>PNG</w:t>
        </w:r>
      </w:hyperlink>
      <w:r>
        <w:rPr>
          <w:rFonts w:ascii="Arial" w:hAnsi="Arial" w:cs="Arial"/>
          <w:color w:val="333333"/>
        </w:rPr>
        <w:t>.</w:t>
      </w:r>
    </w:p>
    <w:p w14:paraId="1519ADDC" w14:textId="77777777" w:rsidR="001D6609" w:rsidRDefault="001D6609" w:rsidP="001D6609">
      <w:pPr>
        <w:pStyle w:val="2"/>
      </w:pPr>
      <w:r>
        <w:lastRenderedPageBreak/>
        <w:t>Размеры изображения</w:t>
      </w:r>
    </w:p>
    <w:p w14:paraId="152F83A7" w14:textId="77777777" w:rsidR="001D6609" w:rsidRDefault="001D6609" w:rsidP="001D660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управлять шириной или высотой изображения, нужно использовать атрибуты </w:t>
      </w:r>
      <w:r>
        <w:rPr>
          <w:rStyle w:val="HTML"/>
          <w:rFonts w:ascii="Consolas" w:hAnsi="Consolas"/>
          <w:color w:val="333333"/>
          <w:sz w:val="21"/>
          <w:szCs w:val="21"/>
          <w:bdr w:val="none" w:sz="0" w:space="0" w:color="auto" w:frame="1"/>
        </w:rPr>
        <w:t>width</w:t>
      </w:r>
      <w:r>
        <w:rPr>
          <w:rFonts w:ascii="Arial" w:hAnsi="Arial" w:cs="Arial"/>
          <w:color w:val="333333"/>
        </w:rPr>
        <w:t>и </w:t>
      </w:r>
      <w:r>
        <w:rPr>
          <w:rStyle w:val="HTML"/>
          <w:rFonts w:ascii="Consolas" w:hAnsi="Consolas"/>
          <w:color w:val="333333"/>
          <w:sz w:val="21"/>
          <w:szCs w:val="21"/>
          <w:bdr w:val="none" w:sz="0" w:space="0" w:color="auto" w:frame="1"/>
        </w:rPr>
        <w:t>height</w:t>
      </w:r>
      <w:r>
        <w:rPr>
          <w:rFonts w:ascii="Arial" w:hAnsi="Arial" w:cs="Arial"/>
          <w:color w:val="333333"/>
        </w:rPr>
        <w:t>. Пример:</w:t>
      </w:r>
    </w:p>
    <w:p w14:paraId="5ADA5005" w14:textId="77777777" w:rsidR="001D6609" w:rsidRDefault="001D6609" w:rsidP="001D66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src="..."&gt;</w:t>
      </w:r>
    </w:p>
    <w:p w14:paraId="043CAC0F" w14:textId="77777777" w:rsidR="001D6609" w:rsidRDefault="001D6609" w:rsidP="001D66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изображению задана ширина </w:t>
      </w:r>
      <w:r>
        <w:rPr>
          <w:rStyle w:val="HTML"/>
          <w:rFonts w:ascii="Consolas" w:hAnsi="Consolas"/>
          <w:color w:val="333333"/>
          <w:sz w:val="21"/>
          <w:szCs w:val="21"/>
          <w:bdr w:val="none" w:sz="0" w:space="0" w:color="auto" w:frame="1"/>
        </w:rPr>
        <w:t>100px</w:t>
      </w:r>
      <w:r>
        <w:rPr>
          <w:rFonts w:ascii="Arial" w:hAnsi="Arial" w:cs="Arial"/>
          <w:color w:val="333333"/>
        </w:rPr>
        <w:t>. Обратите внимание, что в атрибуте </w:t>
      </w:r>
      <w:r>
        <w:rPr>
          <w:rStyle w:val="HTML"/>
          <w:rFonts w:ascii="Consolas" w:hAnsi="Consolas"/>
          <w:color w:val="333333"/>
          <w:sz w:val="21"/>
          <w:szCs w:val="21"/>
          <w:bdr w:val="none" w:sz="0" w:space="0" w:color="auto" w:frame="1"/>
        </w:rPr>
        <w:t>width</w:t>
      </w:r>
      <w:r>
        <w:rPr>
          <w:rFonts w:ascii="Arial" w:hAnsi="Arial" w:cs="Arial"/>
          <w:color w:val="333333"/>
        </w:rPr>
        <w:t>после цифры нет </w:t>
      </w:r>
      <w:r>
        <w:rPr>
          <w:rStyle w:val="HTML"/>
          <w:rFonts w:ascii="Consolas" w:hAnsi="Consolas"/>
          <w:color w:val="333333"/>
          <w:sz w:val="21"/>
          <w:szCs w:val="21"/>
          <w:bdr w:val="none" w:sz="0" w:space="0" w:color="auto" w:frame="1"/>
        </w:rPr>
        <w:t>px</w:t>
      </w:r>
      <w:r>
        <w:rPr>
          <w:rFonts w:ascii="Arial" w:hAnsi="Arial" w:cs="Arial"/>
          <w:color w:val="333333"/>
        </w:rPr>
        <w:t>. Если вы задаёте размер картинки в пикселях, то используйте просто цифры. Добавлять </w:t>
      </w:r>
      <w:r>
        <w:rPr>
          <w:rStyle w:val="HTML"/>
          <w:rFonts w:ascii="Consolas" w:hAnsi="Consolas"/>
          <w:color w:val="333333"/>
          <w:sz w:val="21"/>
          <w:szCs w:val="21"/>
          <w:bdr w:val="none" w:sz="0" w:space="0" w:color="auto" w:frame="1"/>
        </w:rPr>
        <w:t>px</w:t>
      </w:r>
      <w:r>
        <w:rPr>
          <w:rStyle w:val="a4"/>
          <w:rFonts w:ascii="Arial" w:hAnsi="Arial" w:cs="Arial"/>
          <w:color w:val="333333"/>
        </w:rPr>
        <w:t>не</w:t>
      </w:r>
      <w:r>
        <w:rPr>
          <w:rFonts w:ascii="Arial" w:hAnsi="Arial" w:cs="Arial"/>
          <w:color w:val="333333"/>
        </w:rPr>
        <w:t> нужно, таков стандарт.</w:t>
      </w:r>
    </w:p>
    <w:p w14:paraId="26A15F91" w14:textId="77777777" w:rsidR="001D6609" w:rsidRDefault="001D6609" w:rsidP="001D66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изображению задана относительная ширина, </w:t>
      </w:r>
      <w:r>
        <w:rPr>
          <w:rStyle w:val="HTML"/>
          <w:rFonts w:ascii="Consolas" w:hAnsi="Consolas"/>
          <w:color w:val="333333"/>
          <w:sz w:val="21"/>
          <w:szCs w:val="21"/>
          <w:bdr w:val="none" w:sz="0" w:space="0" w:color="auto" w:frame="1"/>
        </w:rPr>
        <w:t>50</w:t>
      </w:r>
      <w:r>
        <w:rPr>
          <w:rFonts w:ascii="Arial" w:hAnsi="Arial" w:cs="Arial"/>
          <w:color w:val="333333"/>
        </w:rPr>
        <w:t> процентов:</w:t>
      </w:r>
    </w:p>
    <w:p w14:paraId="17DC0649" w14:textId="77777777" w:rsidR="001D6609" w:rsidRDefault="001D6609" w:rsidP="001D66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width="50%" src="..."&gt;</w:t>
      </w:r>
    </w:p>
    <w:p w14:paraId="6EE9D25E" w14:textId="77777777" w:rsidR="001D6609" w:rsidRDefault="001D6609" w:rsidP="001D66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в процентах обычно не задают.</w:t>
      </w:r>
    </w:p>
    <w:p w14:paraId="1B3854AA" w14:textId="77777777" w:rsidR="001D6609" w:rsidRDefault="001D6609" w:rsidP="001D66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задать только один из размеров, ширину или высоту, то вторую размерность браузер вычислит самостоятельно исходя из пропорций изображения.</w:t>
      </w:r>
    </w:p>
    <w:p w14:paraId="5B14C29E" w14:textId="77777777" w:rsidR="001D6609" w:rsidRDefault="001D6609" w:rsidP="001D66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задать и ширину, и высоту для картинки:</w:t>
      </w:r>
    </w:p>
    <w:p w14:paraId="467AFE77" w14:textId="77777777" w:rsidR="001D6609" w:rsidRDefault="001D6609" w:rsidP="001D66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height="100" src="..."&gt;</w:t>
      </w:r>
    </w:p>
    <w:p w14:paraId="7780F79D" w14:textId="4883059B" w:rsidR="001D6609" w:rsidRDefault="001D6609" w:rsidP="001D660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браузер может нарушить пропорции исходного изображения.</w:t>
      </w:r>
    </w:p>
    <w:p w14:paraId="657AEA77" w14:textId="668193EC" w:rsidR="00562559" w:rsidRDefault="00140A37" w:rsidP="00140A37">
      <w:pPr>
        <w:pStyle w:val="2"/>
        <w:rPr>
          <w:rFonts w:ascii="Arial" w:hAnsi="Arial" w:cs="Arial"/>
        </w:rPr>
      </w:pPr>
      <w:r>
        <w:t>старайтесь всегда указывать реальные размеры изображений</w:t>
      </w:r>
    </w:p>
    <w:p w14:paraId="0A2DD13C" w14:textId="77777777" w:rsidR="00562559" w:rsidRDefault="00562559" w:rsidP="005625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5" w:history="1">
        <w:r>
          <w:rPr>
            <w:rStyle w:val="a6"/>
            <w:rFonts w:ascii="Helvetica" w:hAnsi="Helvetica" w:cs="Helvetica"/>
            <w:color w:val="0088CC"/>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1AC0B0EF" w14:textId="77777777" w:rsidR="00562559" w:rsidRDefault="00562559" w:rsidP="005625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6D5074E6" w14:textId="77777777" w:rsidR="00562559" w:rsidRDefault="00562559" w:rsidP="005625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42A17E9C" w14:textId="77777777" w:rsidR="00562559" w:rsidRDefault="00562559" w:rsidP="005625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640F6E80" w14:textId="77777777" w:rsidR="00562559" w:rsidRDefault="00562559" w:rsidP="001D6609">
      <w:pPr>
        <w:pStyle w:val="a3"/>
        <w:shd w:val="clear" w:color="auto" w:fill="FFFFFF"/>
        <w:spacing w:before="255" w:beforeAutospacing="0" w:after="0" w:afterAutospacing="0" w:line="375" w:lineRule="atLeast"/>
        <w:rPr>
          <w:rFonts w:ascii="Arial" w:hAnsi="Arial" w:cs="Arial"/>
          <w:color w:val="333333"/>
        </w:rPr>
      </w:pPr>
    </w:p>
    <w:p w14:paraId="5817E5A4" w14:textId="77777777" w:rsidR="008821A4" w:rsidRDefault="008821A4" w:rsidP="008821A4">
      <w:pPr>
        <w:pStyle w:val="2"/>
      </w:pPr>
      <w:r>
        <w:t>Изображение-ссылка</w:t>
      </w:r>
    </w:p>
    <w:p w14:paraId="27D1BC64" w14:textId="77777777" w:rsidR="008821A4" w:rsidRDefault="008821A4" w:rsidP="008821A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пользователя отключены изображения или их невозможно загрузить, то в браузере отображается альтернативный текст. Например, если меню сделано с помощью изображений, то альтернативный текст поможет понять, куда ведёт каждый пункт. В общем, задавать альтернативный текст хорошо.</w:t>
      </w:r>
    </w:p>
    <w:p w14:paraId="34350CD0" w14:textId="77777777" w:rsidR="008821A4" w:rsidRDefault="008821A4" w:rsidP="008821A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Альтернативный текст изображения задаётся с помощью атрибута </w:t>
      </w:r>
      <w:r>
        <w:rPr>
          <w:rStyle w:val="HTML"/>
          <w:rFonts w:ascii="Consolas" w:hAnsi="Consolas"/>
          <w:color w:val="333333"/>
          <w:sz w:val="21"/>
          <w:szCs w:val="21"/>
          <w:bdr w:val="none" w:sz="0" w:space="0" w:color="auto" w:frame="1"/>
        </w:rPr>
        <w:t>alt</w:t>
      </w:r>
      <w:r>
        <w:rPr>
          <w:rFonts w:ascii="Arial" w:hAnsi="Arial" w:cs="Arial"/>
          <w:color w:val="333333"/>
        </w:rPr>
        <w:t>. Пример:</w:t>
      </w:r>
    </w:p>
    <w:p w14:paraId="72396226" w14:textId="77777777" w:rsidR="008821A4" w:rsidRDefault="008821A4" w:rsidP="008821A4">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&lt;img src="cat.png" alt="Кот в полном расцвете сил"&gt;</w:t>
      </w:r>
    </w:p>
    <w:p w14:paraId="79DFBABB" w14:textId="77777777" w:rsidR="00444205" w:rsidRDefault="00444205" w:rsidP="00444205">
      <w:pPr>
        <w:pStyle w:val="2"/>
      </w:pPr>
      <w:r>
        <w:lastRenderedPageBreak/>
        <w:t>Изображение-ссылка</w:t>
      </w:r>
    </w:p>
    <w:p w14:paraId="170B858E" w14:textId="77777777" w:rsidR="00444205" w:rsidRDefault="00444205" w:rsidP="0044420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можно делать не только с помощью текста, но и с помощью изображений. Для этого нужно обернуть тег </w:t>
      </w:r>
      <w:r>
        <w:rPr>
          <w:rStyle w:val="HTML"/>
          <w:rFonts w:ascii="Consolas" w:hAnsi="Consolas"/>
          <w:color w:val="333333"/>
          <w:sz w:val="21"/>
          <w:szCs w:val="21"/>
          <w:bdr w:val="none" w:sz="0" w:space="0" w:color="auto" w:frame="1"/>
        </w:rPr>
        <w:t>&lt;img&gt;</w:t>
      </w:r>
      <w:r>
        <w:rPr>
          <w:rFonts w:ascii="Arial" w:hAnsi="Arial" w:cs="Arial"/>
          <w:color w:val="333333"/>
        </w:rPr>
        <w:t> в тег </w:t>
      </w:r>
      <w:r>
        <w:rPr>
          <w:rStyle w:val="HTML"/>
          <w:rFonts w:ascii="Consolas" w:hAnsi="Consolas"/>
          <w:color w:val="333333"/>
          <w:sz w:val="21"/>
          <w:szCs w:val="21"/>
          <w:bdr w:val="none" w:sz="0" w:space="0" w:color="auto" w:frame="1"/>
        </w:rPr>
        <w:t>&lt;a&gt;</w:t>
      </w:r>
      <w:r>
        <w:rPr>
          <w:rFonts w:ascii="Arial" w:hAnsi="Arial" w:cs="Arial"/>
          <w:color w:val="333333"/>
        </w:rPr>
        <w:t>. Например:</w:t>
      </w:r>
    </w:p>
    <w:p w14:paraId="300F6889"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&lt;a href="http://keksby.ru"&gt;</w:t>
      </w:r>
    </w:p>
    <w:p w14:paraId="5A2A2257"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 xml:space="preserve">  &lt;img src="cat.png" alt="</w:t>
      </w:r>
      <w:r>
        <w:rPr>
          <w:rStyle w:val="HTML"/>
          <w:rFonts w:ascii="Consolas" w:hAnsi="Consolas"/>
          <w:color w:val="333333"/>
          <w:bdr w:val="none" w:sz="0" w:space="0" w:color="auto" w:frame="1"/>
        </w:rPr>
        <w:t>Кекс</w:t>
      </w:r>
      <w:r w:rsidRPr="00444205">
        <w:rPr>
          <w:rStyle w:val="HTML"/>
          <w:rFonts w:ascii="Consolas" w:hAnsi="Consolas"/>
          <w:color w:val="333333"/>
          <w:bdr w:val="none" w:sz="0" w:space="0" w:color="auto" w:frame="1"/>
          <w:lang w:val="en-US"/>
        </w:rPr>
        <w:t>"&gt;</w:t>
      </w:r>
    </w:p>
    <w:p w14:paraId="1D7443E4" w14:textId="77777777" w:rsidR="00444205" w:rsidRDefault="00444205" w:rsidP="0044420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&lt;/a&gt;</w:t>
      </w:r>
    </w:p>
    <w:p w14:paraId="105D44F8" w14:textId="77777777" w:rsidR="00444205" w:rsidRDefault="00444205" w:rsidP="0044420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Часто ссылки-изображения используются в галереях, когда с уменьшенной версии изображения ставится ссылка на полноразмерное изображение.</w:t>
      </w:r>
    </w:p>
    <w:p w14:paraId="74EE0BAC" w14:textId="4B284CE2" w:rsidR="009C2ACF" w:rsidRDefault="004B55B2" w:rsidP="009C2ACF">
      <w:pPr>
        <w:pStyle w:val="1"/>
      </w:pPr>
      <w:r>
        <w:t>Знакомство с таблицами</w:t>
      </w:r>
    </w:p>
    <w:p w14:paraId="3D88E13C" w14:textId="77777777" w:rsidR="004B55B2" w:rsidRDefault="004B55B2" w:rsidP="004B55B2">
      <w:pPr>
        <w:pStyle w:val="2"/>
      </w:pPr>
      <w:r>
        <w:t>Простейшая таблица</w:t>
      </w:r>
    </w:p>
    <w:p w14:paraId="47357FE1" w14:textId="77777777" w:rsidR="004B55B2" w:rsidRDefault="004B55B2" w:rsidP="004B55B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 всех объектов, которые используются для разметки текста в интернете, таблицы являются самыми сложными для новичков. Действительно, табличные данные приходится публиковать достаточно часто. В отличие от списков, абзацев, заголовков, изображений с таблицами всегда возникает море проблем.</w:t>
      </w:r>
    </w:p>
    <w:p w14:paraId="6A77C6B5" w14:textId="77777777" w:rsidR="004B55B2" w:rsidRDefault="004B55B2" w:rsidP="004B55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курсе мы узнаем, как с помощью HTML описывать таблицы, научимся делать простые и достаточно сложные таблицы. И, самое главное, научимся аккуратно оформлять таблицы с помощью CSS. Вы увидите, как на самом деле легко и просто работать с таблицами.</w:t>
      </w:r>
    </w:p>
    <w:p w14:paraId="100F0425" w14:textId="77777777" w:rsidR="004B55B2" w:rsidRDefault="004B55B2" w:rsidP="004B55B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самого простого. Уберите комментарий в коде редактора и посмотрите на простейшую таблицу из четырёх строк и двух колонок.</w:t>
      </w:r>
    </w:p>
    <w:p w14:paraId="1E7474AE" w14:textId="77777777" w:rsidR="004B55B2" w:rsidRDefault="004B55B2" w:rsidP="004B55B2">
      <w:pPr>
        <w:pStyle w:val="2"/>
      </w:pPr>
      <w:r>
        <w:t>Добавляем строки</w:t>
      </w:r>
    </w:p>
    <w:p w14:paraId="74AD0AC1" w14:textId="77777777" w:rsidR="004B55B2" w:rsidRDefault="004B55B2" w:rsidP="004B55B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Простейшая таблица описывается с помощью трёх тегов:</w:t>
      </w:r>
    </w:p>
    <w:p w14:paraId="2D827C42" w14:textId="77777777" w:rsidR="004B55B2" w:rsidRDefault="004B55B2" w:rsidP="004B55B2">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&lt;table&gt;</w:t>
      </w:r>
      <w:r>
        <w:rPr>
          <w:rFonts w:ascii="Arial" w:hAnsi="Arial" w:cs="Arial"/>
          <w:color w:val="333333"/>
        </w:rPr>
        <w:t> обозначает таблицу.</w:t>
      </w:r>
    </w:p>
    <w:p w14:paraId="01E5CA6B" w14:textId="77777777" w:rsidR="004B55B2" w:rsidRDefault="004B55B2" w:rsidP="004B55B2">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&lt;tr&gt;</w:t>
      </w:r>
      <w:r>
        <w:rPr>
          <w:rFonts w:ascii="Arial" w:hAnsi="Arial" w:cs="Arial"/>
          <w:color w:val="333333"/>
        </w:rPr>
        <w:t> расшифровывается как </w:t>
      </w:r>
      <w:r>
        <w:rPr>
          <w:rFonts w:ascii="Arial" w:hAnsi="Arial" w:cs="Arial"/>
          <w:i/>
          <w:iCs/>
          <w:color w:val="333333"/>
        </w:rPr>
        <w:t>«table row»</w:t>
      </w:r>
      <w:r>
        <w:rPr>
          <w:rFonts w:ascii="Arial" w:hAnsi="Arial" w:cs="Arial"/>
          <w:color w:val="333333"/>
        </w:rPr>
        <w:t>, обозначает строку таблицы.</w:t>
      </w:r>
    </w:p>
    <w:p w14:paraId="67932790" w14:textId="77777777" w:rsidR="004B55B2" w:rsidRDefault="004B55B2" w:rsidP="004B55B2">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&lt;td&gt;</w:t>
      </w:r>
      <w:r>
        <w:rPr>
          <w:rFonts w:ascii="Arial" w:hAnsi="Arial" w:cs="Arial"/>
          <w:color w:val="333333"/>
        </w:rPr>
        <w:t> расшифровывается как </w:t>
      </w:r>
      <w:r>
        <w:rPr>
          <w:rFonts w:ascii="Arial" w:hAnsi="Arial" w:cs="Arial"/>
          <w:i/>
          <w:iCs/>
          <w:color w:val="333333"/>
        </w:rPr>
        <w:t>«table data»</w:t>
      </w:r>
      <w:r>
        <w:rPr>
          <w:rFonts w:ascii="Arial" w:hAnsi="Arial" w:cs="Arial"/>
          <w:color w:val="333333"/>
        </w:rPr>
        <w:t>, обозначает ячейку внутри строки таблицы.</w:t>
      </w:r>
    </w:p>
    <w:p w14:paraId="13619E1A" w14:textId="77777777" w:rsidR="004B55B2" w:rsidRDefault="004B55B2" w:rsidP="004B55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Теги </w:t>
      </w:r>
      <w:r>
        <w:rPr>
          <w:rStyle w:val="HTML"/>
          <w:rFonts w:ascii="Consolas" w:hAnsi="Consolas"/>
          <w:color w:val="333333"/>
          <w:sz w:val="21"/>
          <w:szCs w:val="21"/>
          <w:bdr w:val="none" w:sz="0" w:space="0" w:color="auto" w:frame="1"/>
        </w:rPr>
        <w:t>&lt;td&gt;</w:t>
      </w:r>
      <w:r>
        <w:rPr>
          <w:rFonts w:ascii="Arial" w:hAnsi="Arial" w:cs="Arial"/>
          <w:color w:val="333333"/>
        </w:rPr>
        <w:t> располагаются внутри тегов </w:t>
      </w:r>
      <w:r>
        <w:rPr>
          <w:rStyle w:val="HTML"/>
          <w:rFonts w:ascii="Consolas" w:hAnsi="Consolas"/>
          <w:color w:val="333333"/>
          <w:sz w:val="21"/>
          <w:szCs w:val="21"/>
          <w:bdr w:val="none" w:sz="0" w:space="0" w:color="auto" w:frame="1"/>
        </w:rPr>
        <w:t>&lt;tr&gt;</w:t>
      </w:r>
      <w:r>
        <w:rPr>
          <w:rFonts w:ascii="Arial" w:hAnsi="Arial" w:cs="Arial"/>
          <w:color w:val="333333"/>
        </w:rPr>
        <w:t>, а те, в свою очередь, внутри </w:t>
      </w:r>
      <w:r>
        <w:rPr>
          <w:rStyle w:val="HTML"/>
          <w:rFonts w:ascii="Consolas" w:hAnsi="Consolas"/>
          <w:color w:val="333333"/>
          <w:sz w:val="21"/>
          <w:szCs w:val="21"/>
          <w:bdr w:val="none" w:sz="0" w:space="0" w:color="auto" w:frame="1"/>
        </w:rPr>
        <w:t>&lt;table&gt;</w:t>
      </w:r>
      <w:r>
        <w:rPr>
          <w:rFonts w:ascii="Arial" w:hAnsi="Arial" w:cs="Arial"/>
          <w:color w:val="333333"/>
        </w:rPr>
        <w:t>. Почти всё текстовое содержимое таблицы размещается внутри тегов </w:t>
      </w:r>
      <w:r>
        <w:rPr>
          <w:rStyle w:val="HTML"/>
          <w:rFonts w:ascii="Consolas" w:hAnsi="Consolas"/>
          <w:color w:val="333333"/>
          <w:sz w:val="21"/>
          <w:szCs w:val="21"/>
          <w:bdr w:val="none" w:sz="0" w:space="0" w:color="auto" w:frame="1"/>
        </w:rPr>
        <w:t>&lt;td&gt;</w:t>
      </w:r>
      <w:r>
        <w:rPr>
          <w:rFonts w:ascii="Arial" w:hAnsi="Arial" w:cs="Arial"/>
          <w:color w:val="333333"/>
        </w:rPr>
        <w:t>.</w:t>
      </w:r>
    </w:p>
    <w:p w14:paraId="22FB0D4F" w14:textId="77777777" w:rsidR="004B55B2" w:rsidRDefault="004B55B2" w:rsidP="004B55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простейшей таблице в каждой строке должно быть одинаковое количество ячеек, то есть внутри всех </w:t>
      </w:r>
      <w:r>
        <w:rPr>
          <w:rStyle w:val="HTML"/>
          <w:rFonts w:ascii="Consolas" w:hAnsi="Consolas"/>
          <w:color w:val="333333"/>
          <w:sz w:val="21"/>
          <w:szCs w:val="21"/>
          <w:bdr w:val="none" w:sz="0" w:space="0" w:color="auto" w:frame="1"/>
        </w:rPr>
        <w:t>&lt;tr&gt;</w:t>
      </w:r>
      <w:r>
        <w:rPr>
          <w:rFonts w:ascii="Arial" w:hAnsi="Arial" w:cs="Arial"/>
          <w:color w:val="333333"/>
        </w:rPr>
        <w:t> должно быть одинаковое количество </w:t>
      </w:r>
      <w:r>
        <w:rPr>
          <w:rStyle w:val="HTML"/>
          <w:rFonts w:ascii="Consolas" w:hAnsi="Consolas"/>
          <w:color w:val="333333"/>
          <w:sz w:val="21"/>
          <w:szCs w:val="21"/>
          <w:bdr w:val="none" w:sz="0" w:space="0" w:color="auto" w:frame="1"/>
        </w:rPr>
        <w:t>&lt;td&gt;</w:t>
      </w:r>
      <w:r>
        <w:rPr>
          <w:rFonts w:ascii="Arial" w:hAnsi="Arial" w:cs="Arial"/>
          <w:color w:val="333333"/>
        </w:rPr>
        <w:t>.</w:t>
      </w:r>
    </w:p>
    <w:p w14:paraId="143A5C94" w14:textId="77777777" w:rsidR="004B55B2" w:rsidRDefault="004B55B2" w:rsidP="004B55B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Потренируйтесь добавлять строки в таблицу.</w:t>
      </w:r>
    </w:p>
    <w:p w14:paraId="23E5BD59" w14:textId="77777777" w:rsidR="00F01009" w:rsidRDefault="00F01009" w:rsidP="00F01009">
      <w:pPr>
        <w:pStyle w:val="2"/>
      </w:pPr>
      <w:r>
        <w:t>Добавляем столбцы</w:t>
      </w:r>
    </w:p>
    <w:p w14:paraId="3F9DCEAE" w14:textId="77777777" w:rsidR="00F01009" w:rsidRDefault="00F01009" w:rsidP="00F0100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 строками справились, теперь потренируемся добавлять в таблицу столбцы.</w:t>
      </w:r>
    </w:p>
    <w:p w14:paraId="240ED0C4" w14:textId="77777777" w:rsidR="00F01009" w:rsidRDefault="00F01009" w:rsidP="00F010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добавить столбец в таблицу, надо в каждую строку </w:t>
      </w:r>
      <w:r>
        <w:rPr>
          <w:rStyle w:val="HTML"/>
          <w:rFonts w:ascii="Consolas" w:hAnsi="Consolas"/>
          <w:color w:val="333333"/>
          <w:sz w:val="21"/>
          <w:szCs w:val="21"/>
          <w:bdr w:val="none" w:sz="0" w:space="0" w:color="auto" w:frame="1"/>
        </w:rPr>
        <w:t>&lt;tr&gt;</w:t>
      </w:r>
      <w:r>
        <w:rPr>
          <w:rFonts w:ascii="Arial" w:hAnsi="Arial" w:cs="Arial"/>
          <w:color w:val="333333"/>
        </w:rPr>
        <w:t> добавить по ячейке </w:t>
      </w:r>
      <w:r>
        <w:rPr>
          <w:rStyle w:val="HTML"/>
          <w:rFonts w:ascii="Consolas" w:hAnsi="Consolas"/>
          <w:color w:val="333333"/>
          <w:sz w:val="21"/>
          <w:szCs w:val="21"/>
          <w:bdr w:val="none" w:sz="0" w:space="0" w:color="auto" w:frame="1"/>
        </w:rPr>
        <w:t>&lt;td&gt;</w:t>
      </w:r>
      <w:r>
        <w:rPr>
          <w:rFonts w:ascii="Arial" w:hAnsi="Arial" w:cs="Arial"/>
          <w:color w:val="333333"/>
        </w:rPr>
        <w:t>.</w:t>
      </w:r>
    </w:p>
    <w:p w14:paraId="676BA3BA" w14:textId="77777777" w:rsidR="00F01009" w:rsidRDefault="00F01009" w:rsidP="00F010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этом задании вам нужно будет в исходную таблицу добавить ещё два столбца. То есть в каждой строке должно быть по четыре ячейки.</w:t>
      </w:r>
    </w:p>
    <w:p w14:paraId="351B2322" w14:textId="77777777" w:rsidR="00F43733" w:rsidRDefault="00F43733" w:rsidP="00F43733">
      <w:pPr>
        <w:pStyle w:val="2"/>
      </w:pPr>
      <w:r>
        <w:t>Задаём рамки с помощью CSS</w:t>
      </w:r>
    </w:p>
    <w:p w14:paraId="6D1FABBC" w14:textId="77777777" w:rsidR="00F43733" w:rsidRDefault="00F43733" w:rsidP="00F4373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научились создавать простые таблицы, добавлять в них любое количество строк и столбцов. Теперь пришло время оформить эти таблицы.</w:t>
      </w:r>
    </w:p>
    <w:p w14:paraId="730C4A13" w14:textId="77777777" w:rsidR="00F43733" w:rsidRDefault="00F43733" w:rsidP="00F437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Таблицы в предыдущих заданиях отображались с рамками по умолчанию. Такие рамки отображаются, если у тега </w:t>
      </w:r>
      <w:r>
        <w:rPr>
          <w:rStyle w:val="HTML"/>
          <w:rFonts w:ascii="Consolas" w:hAnsi="Consolas"/>
          <w:color w:val="333333"/>
          <w:sz w:val="21"/>
          <w:szCs w:val="21"/>
          <w:bdr w:val="none" w:sz="0" w:space="0" w:color="auto" w:frame="1"/>
        </w:rPr>
        <w:t>&lt;table&gt;</w:t>
      </w:r>
      <w:r>
        <w:rPr>
          <w:rFonts w:ascii="Arial" w:hAnsi="Arial" w:cs="Arial"/>
          <w:color w:val="333333"/>
        </w:rPr>
        <w:t> задан атрибут </w:t>
      </w:r>
      <w:r>
        <w:rPr>
          <w:rStyle w:val="HTML"/>
          <w:rFonts w:ascii="Consolas" w:hAnsi="Consolas"/>
          <w:color w:val="333333"/>
          <w:sz w:val="21"/>
          <w:szCs w:val="21"/>
          <w:bdr w:val="none" w:sz="0" w:space="0" w:color="auto" w:frame="1"/>
        </w:rPr>
        <w:t>border</w:t>
      </w:r>
      <w:r>
        <w:rPr>
          <w:rFonts w:ascii="Arial" w:hAnsi="Arial" w:cs="Arial"/>
          <w:color w:val="333333"/>
        </w:rPr>
        <w:t> с ненулевым значением.</w:t>
      </w:r>
    </w:p>
    <w:p w14:paraId="3982A1A1" w14:textId="77777777" w:rsidR="00F43733" w:rsidRDefault="00F43733" w:rsidP="00F437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 помощью атрибута </w:t>
      </w:r>
      <w:r>
        <w:rPr>
          <w:rStyle w:val="HTML"/>
          <w:rFonts w:ascii="Consolas" w:hAnsi="Consolas"/>
          <w:color w:val="333333"/>
          <w:sz w:val="21"/>
          <w:szCs w:val="21"/>
          <w:bdr w:val="none" w:sz="0" w:space="0" w:color="auto" w:frame="1"/>
        </w:rPr>
        <w:t>border</w:t>
      </w:r>
      <w:r>
        <w:rPr>
          <w:rFonts w:ascii="Arial" w:hAnsi="Arial" w:cs="Arial"/>
          <w:color w:val="333333"/>
        </w:rPr>
        <w:t> гибко управлять рамками не получается. С его помощью можно только изменять их толщину.</w:t>
      </w:r>
    </w:p>
    <w:p w14:paraId="637F7886" w14:textId="77777777" w:rsidR="00F43733" w:rsidRDefault="00F43733" w:rsidP="00F437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мы будем учиться использовать CSS. С помощью CSS-свойства </w:t>
      </w:r>
      <w:r>
        <w:rPr>
          <w:rStyle w:val="HTML"/>
          <w:rFonts w:ascii="Consolas" w:hAnsi="Consolas"/>
          <w:color w:val="333333"/>
          <w:sz w:val="21"/>
          <w:szCs w:val="21"/>
          <w:bdr w:val="none" w:sz="0" w:space="0" w:color="auto" w:frame="1"/>
        </w:rPr>
        <w:t>border</w:t>
      </w:r>
      <w:r>
        <w:rPr>
          <w:rFonts w:ascii="Arial" w:hAnsi="Arial" w:cs="Arial"/>
          <w:color w:val="333333"/>
        </w:rPr>
        <w:t> можно задавать как внешние рамки таблицы, так и рамки каждой ячейки.</w:t>
      </w:r>
    </w:p>
    <w:p w14:paraId="2C3FA11F" w14:textId="77777777" w:rsidR="00F43733" w:rsidRDefault="00F43733" w:rsidP="00F4373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использовать CSS для задания рамок таблицы.</w:t>
      </w:r>
    </w:p>
    <w:p w14:paraId="45E8C90C" w14:textId="77777777" w:rsidR="00573436" w:rsidRDefault="00573436" w:rsidP="00573436">
      <w:pPr>
        <w:pStyle w:val="2"/>
      </w:pPr>
      <w:r>
        <w:t>Улучшаем отображение рамок</w:t>
      </w:r>
    </w:p>
    <w:p w14:paraId="0E75B5C4" w14:textId="77777777" w:rsidR="00573436" w:rsidRDefault="00573436" w:rsidP="0057343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задали рамки таблицы с помощью CSS, но они не так хороши, как хотелось бы. По умолчанию браузер рисует рамки таблицы и рамки отдельных ячеек раздельно, это отлично видно на примере.</w:t>
      </w:r>
    </w:p>
    <w:p w14:paraId="54CAE2F7" w14:textId="77777777" w:rsidR="00573436" w:rsidRDefault="00573436" w:rsidP="0057343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избавиться от таких двойных рамок, используется CSS-свойство таблицы </w:t>
      </w:r>
      <w:r>
        <w:rPr>
          <w:rStyle w:val="HTML"/>
          <w:rFonts w:ascii="Consolas" w:hAnsi="Consolas"/>
          <w:color w:val="333333"/>
          <w:sz w:val="21"/>
          <w:szCs w:val="21"/>
          <w:bdr w:val="none" w:sz="0" w:space="0" w:color="auto" w:frame="1"/>
        </w:rPr>
        <w:t>border-collapse</w:t>
      </w:r>
      <w:r>
        <w:rPr>
          <w:rFonts w:ascii="Arial" w:hAnsi="Arial" w:cs="Arial"/>
          <w:color w:val="333333"/>
        </w:rPr>
        <w:t>. Вот так:</w:t>
      </w:r>
    </w:p>
    <w:p w14:paraId="0671F181" w14:textId="77777777" w:rsidR="00573436" w:rsidRDefault="00573436" w:rsidP="0057343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table {</w:t>
      </w:r>
    </w:p>
    <w:p w14:paraId="5C4A982F" w14:textId="77777777" w:rsidR="00573436" w:rsidRDefault="00573436" w:rsidP="0057343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border-collapse: collapse;</w:t>
      </w:r>
    </w:p>
    <w:p w14:paraId="34BD375D" w14:textId="77777777" w:rsidR="00573436" w:rsidRDefault="00573436" w:rsidP="0057343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01C107" w14:textId="77777777" w:rsidR="00573436" w:rsidRDefault="00573436" w:rsidP="0057343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collapse</w:t>
      </w:r>
      <w:r>
        <w:rPr>
          <w:rFonts w:ascii="Arial" w:hAnsi="Arial" w:cs="Arial"/>
          <w:color w:val="333333"/>
        </w:rPr>
        <w:t> убирает двойные рамки: cхлопываются рамки соседних ячеек, а также рамки ячеек и внешняя рамка таблицы. При этом внешняя рамка таблицы может исчезнуть, и чтобы её вернуть, можно увеличить её ширину.</w:t>
      </w:r>
    </w:p>
    <w:p w14:paraId="6AF46261" w14:textId="77777777" w:rsidR="005665F3" w:rsidRDefault="005665F3" w:rsidP="005665F3">
      <w:pPr>
        <w:pStyle w:val="2"/>
      </w:pPr>
      <w:r>
        <w:t>Горизонтальные и вертикальные рамки</w:t>
      </w:r>
    </w:p>
    <w:p w14:paraId="3C6F0E9C" w14:textId="77777777" w:rsidR="005665F3" w:rsidRDefault="005665F3" w:rsidP="005665F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требуется, чтобы рамки ячеек в таблице отображались не полностью. Например, чтобы отображалась только нижняя рамка ячеек, тогда таблица получается расчерченной по горизонтали. Аналогично, если отображать только боковые рамки ячеек, то таблица получается разбитой на столбцы.</w:t>
      </w:r>
    </w:p>
    <w:p w14:paraId="0B905BC1" w14:textId="77777777" w:rsidR="005665F3" w:rsidRDefault="005665F3" w:rsidP="005665F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Такие эффекты легко достигаются с помощью CSS. Для этого необходимо использовать не свойство </w:t>
      </w:r>
      <w:r>
        <w:rPr>
          <w:rStyle w:val="HTML"/>
          <w:rFonts w:ascii="Consolas" w:hAnsi="Consolas"/>
          <w:color w:val="333333"/>
          <w:sz w:val="21"/>
          <w:szCs w:val="21"/>
          <w:bdr w:val="none" w:sz="0" w:space="0" w:color="auto" w:frame="1"/>
        </w:rPr>
        <w:t>border</w:t>
      </w:r>
      <w:r>
        <w:rPr>
          <w:rFonts w:ascii="Arial" w:hAnsi="Arial" w:cs="Arial"/>
          <w:color w:val="333333"/>
        </w:rPr>
        <w:t>, которое задаёт рамки для всех сторон ячейки, а одно из свойств:</w:t>
      </w:r>
    </w:p>
    <w:p w14:paraId="3C1CAFDD" w14:textId="77777777" w:rsidR="005665F3" w:rsidRDefault="005665F3" w:rsidP="005665F3">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border-top</w:t>
      </w:r>
      <w:r>
        <w:rPr>
          <w:rFonts w:ascii="Arial" w:hAnsi="Arial" w:cs="Arial"/>
          <w:color w:val="333333"/>
        </w:rPr>
        <w:t>,</w:t>
      </w:r>
    </w:p>
    <w:p w14:paraId="33938654" w14:textId="77777777" w:rsidR="005665F3" w:rsidRDefault="005665F3" w:rsidP="005665F3">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border-right</w:t>
      </w:r>
      <w:r>
        <w:rPr>
          <w:rFonts w:ascii="Arial" w:hAnsi="Arial" w:cs="Arial"/>
          <w:color w:val="333333"/>
        </w:rPr>
        <w:t>,</w:t>
      </w:r>
    </w:p>
    <w:p w14:paraId="3D952493" w14:textId="77777777" w:rsidR="005665F3" w:rsidRDefault="005665F3" w:rsidP="005665F3">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lastRenderedPageBreak/>
        <w:t>border-bottom</w:t>
      </w:r>
      <w:r>
        <w:rPr>
          <w:rFonts w:ascii="Arial" w:hAnsi="Arial" w:cs="Arial"/>
          <w:color w:val="333333"/>
        </w:rPr>
        <w:t>,</w:t>
      </w:r>
    </w:p>
    <w:p w14:paraId="1DA8F000" w14:textId="77777777" w:rsidR="005665F3" w:rsidRDefault="005665F3" w:rsidP="005665F3">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border-left</w:t>
      </w:r>
      <w:r>
        <w:rPr>
          <w:rFonts w:ascii="Arial" w:hAnsi="Arial" w:cs="Arial"/>
          <w:color w:val="333333"/>
        </w:rPr>
        <w:t>.</w:t>
      </w:r>
    </w:p>
    <w:p w14:paraId="750BE63F" w14:textId="77777777" w:rsidR="005665F3" w:rsidRDefault="005665F3" w:rsidP="005665F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задают отображение только одной рамки ячейки: верхней, правой, нижней или левой соответственно.</w:t>
      </w:r>
    </w:p>
    <w:p w14:paraId="648CEC35" w14:textId="77777777" w:rsidR="005665F3" w:rsidRDefault="005665F3" w:rsidP="005665F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создавать горизонтально и вертикально расчерченные таблицы.</w:t>
      </w:r>
    </w:p>
    <w:p w14:paraId="22413789" w14:textId="77777777" w:rsidR="0053056B" w:rsidRDefault="0053056B" w:rsidP="0053056B">
      <w:pPr>
        <w:pStyle w:val="2"/>
      </w:pPr>
      <w:r>
        <w:t>Отступы внутри ячеек</w:t>
      </w:r>
    </w:p>
    <w:p w14:paraId="3AFC3DAA" w14:textId="77777777" w:rsidR="0053056B" w:rsidRDefault="0053056B" w:rsidP="0053056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освоили простейшие приёмы для работы с рамками таблиц. Наша таблица уже смотрится аккуратно, но содержимое ячеек прилипает к рамкам. Если добавить отступы внутри ячеек, то информация будет восприниматься намного лучше.</w:t>
      </w:r>
    </w:p>
    <w:p w14:paraId="79D673C1" w14:textId="77777777" w:rsidR="0053056B" w:rsidRDefault="0053056B" w:rsidP="0053056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внутри ячеек можно добавлять с помощью атрибута </w:t>
      </w:r>
      <w:r>
        <w:rPr>
          <w:rStyle w:val="HTML"/>
          <w:rFonts w:ascii="Consolas" w:hAnsi="Consolas"/>
          <w:color w:val="333333"/>
          <w:sz w:val="21"/>
          <w:szCs w:val="21"/>
          <w:bdr w:val="none" w:sz="0" w:space="0" w:color="auto" w:frame="1"/>
        </w:rPr>
        <w:t>cellpadding</w:t>
      </w:r>
      <w:r>
        <w:rPr>
          <w:rFonts w:ascii="Arial" w:hAnsi="Arial" w:cs="Arial"/>
          <w:color w:val="333333"/>
        </w:rPr>
        <w:t> тега </w:t>
      </w:r>
      <w:r>
        <w:rPr>
          <w:rStyle w:val="HTML"/>
          <w:rFonts w:ascii="Consolas" w:hAnsi="Consolas"/>
          <w:color w:val="333333"/>
          <w:sz w:val="21"/>
          <w:szCs w:val="21"/>
          <w:bdr w:val="none" w:sz="0" w:space="0" w:color="auto" w:frame="1"/>
        </w:rPr>
        <w:t>&lt;table&gt;</w:t>
      </w:r>
      <w:r>
        <w:rPr>
          <w:rFonts w:ascii="Arial" w:hAnsi="Arial" w:cs="Arial"/>
          <w:color w:val="333333"/>
        </w:rPr>
        <w:t>. Но лучше его не использовать, а задавать отступы с помощью CSS.</w:t>
      </w:r>
    </w:p>
    <w:p w14:paraId="33239A84" w14:textId="77777777" w:rsidR="0053056B" w:rsidRDefault="0053056B" w:rsidP="0053056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CSS-свойство </w:t>
      </w:r>
      <w:r>
        <w:rPr>
          <w:rStyle w:val="HTML"/>
          <w:rFonts w:ascii="Consolas" w:hAnsi="Consolas"/>
          <w:color w:val="333333"/>
          <w:sz w:val="21"/>
          <w:szCs w:val="21"/>
          <w:bdr w:val="none" w:sz="0" w:space="0" w:color="auto" w:frame="1"/>
        </w:rPr>
        <w:t>padding</w:t>
      </w:r>
      <w:r>
        <w:rPr>
          <w:rFonts w:ascii="Arial" w:hAnsi="Arial" w:cs="Arial"/>
          <w:color w:val="333333"/>
        </w:rPr>
        <w:t> задаёт «внутренние отступы элемента» со всех сторон. Можно задавать отступы для каждой из сторон отдельно, используя свойства:</w:t>
      </w:r>
    </w:p>
    <w:p w14:paraId="77EB86E7" w14:textId="77777777" w:rsidR="0053056B" w:rsidRDefault="0053056B" w:rsidP="0053056B">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padding-top</w:t>
      </w:r>
      <w:r>
        <w:rPr>
          <w:rFonts w:ascii="Arial" w:hAnsi="Arial" w:cs="Arial"/>
          <w:color w:val="333333"/>
        </w:rPr>
        <w:t>,</w:t>
      </w:r>
    </w:p>
    <w:p w14:paraId="21A33AAA" w14:textId="77777777" w:rsidR="0053056B" w:rsidRDefault="0053056B" w:rsidP="0053056B">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padding-right</w:t>
      </w:r>
      <w:r>
        <w:rPr>
          <w:rFonts w:ascii="Arial" w:hAnsi="Arial" w:cs="Arial"/>
          <w:color w:val="333333"/>
        </w:rPr>
        <w:t>,</w:t>
      </w:r>
    </w:p>
    <w:p w14:paraId="0E0E5138" w14:textId="77777777" w:rsidR="0053056B" w:rsidRDefault="0053056B" w:rsidP="0053056B">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padding-bottom</w:t>
      </w:r>
      <w:r>
        <w:rPr>
          <w:rFonts w:ascii="Arial" w:hAnsi="Arial" w:cs="Arial"/>
          <w:color w:val="333333"/>
        </w:rPr>
        <w:t>,</w:t>
      </w:r>
    </w:p>
    <w:p w14:paraId="564E936E" w14:textId="77777777" w:rsidR="0053056B" w:rsidRDefault="0053056B" w:rsidP="0053056B">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padding-left</w:t>
      </w:r>
      <w:r>
        <w:rPr>
          <w:rFonts w:ascii="Arial" w:hAnsi="Arial" w:cs="Arial"/>
          <w:color w:val="333333"/>
        </w:rPr>
        <w:t>.</w:t>
      </w:r>
    </w:p>
    <w:p w14:paraId="1F7AC4BF" w14:textId="77777777" w:rsidR="0053056B" w:rsidRDefault="0053056B" w:rsidP="0053056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чтобы задать у ячеек все отступы в </w:t>
      </w:r>
      <w:r>
        <w:rPr>
          <w:rStyle w:val="HTML"/>
          <w:rFonts w:ascii="Consolas" w:hAnsi="Consolas"/>
          <w:color w:val="333333"/>
          <w:sz w:val="21"/>
          <w:szCs w:val="21"/>
          <w:bdr w:val="none" w:sz="0" w:space="0" w:color="auto" w:frame="1"/>
        </w:rPr>
        <w:t>10</w:t>
      </w:r>
      <w:r>
        <w:rPr>
          <w:rFonts w:ascii="Arial" w:hAnsi="Arial" w:cs="Arial"/>
          <w:color w:val="333333"/>
        </w:rPr>
        <w:t> пикселей, а отступ слева в </w:t>
      </w:r>
      <w:r>
        <w:rPr>
          <w:rStyle w:val="HTML"/>
          <w:rFonts w:ascii="Consolas" w:hAnsi="Consolas"/>
          <w:color w:val="333333"/>
          <w:sz w:val="21"/>
          <w:szCs w:val="21"/>
          <w:bdr w:val="none" w:sz="0" w:space="0" w:color="auto" w:frame="1"/>
        </w:rPr>
        <w:t>20</w:t>
      </w:r>
      <w:r>
        <w:rPr>
          <w:rFonts w:ascii="Arial" w:hAnsi="Arial" w:cs="Arial"/>
          <w:color w:val="333333"/>
        </w:rPr>
        <w:t> пикселей, нужно написать такой CSS-код:</w:t>
      </w:r>
    </w:p>
    <w:p w14:paraId="43DA8870" w14:textId="77777777" w:rsidR="0053056B" w:rsidRPr="0053056B" w:rsidRDefault="0053056B" w:rsidP="0053056B">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td {</w:t>
      </w:r>
    </w:p>
    <w:p w14:paraId="31B0FB3E" w14:textId="77777777" w:rsidR="0053056B" w:rsidRPr="0053056B" w:rsidRDefault="0053056B" w:rsidP="0053056B">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 10px;</w:t>
      </w:r>
    </w:p>
    <w:p w14:paraId="6DA34918" w14:textId="77777777" w:rsidR="0053056B" w:rsidRPr="0053056B" w:rsidRDefault="0053056B" w:rsidP="0053056B">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padding-left: 20px;</w:t>
      </w:r>
    </w:p>
    <w:p w14:paraId="2C381A2D" w14:textId="77777777" w:rsidR="0053056B" w:rsidRDefault="0053056B" w:rsidP="0053056B">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F8113B0" w14:textId="77777777" w:rsidR="00885990" w:rsidRDefault="00885990" w:rsidP="00885990">
      <w:pPr>
        <w:pStyle w:val="2"/>
      </w:pPr>
      <w:r>
        <w:t>Отступы между ячейками</w:t>
      </w:r>
    </w:p>
    <w:p w14:paraId="25DD2BCB" w14:textId="77777777" w:rsidR="00885990" w:rsidRDefault="00885990" w:rsidP="0088599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задач по оформлению таблиц решаются с помощью работы с рамками, отступами внутри ячеек, изменения цвета фона ячеек.</w:t>
      </w:r>
    </w:p>
    <w:p w14:paraId="30E5D0F5" w14:textId="77777777" w:rsidR="00885990" w:rsidRDefault="00885990" w:rsidP="008859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Помимо внутренних отступов можно задавать отступы между ячейками таблицы.</w:t>
      </w:r>
    </w:p>
    <w:p w14:paraId="7B8E020B" w14:textId="77777777" w:rsidR="00885990" w:rsidRDefault="00885990" w:rsidP="008859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не работают с </w:t>
      </w:r>
      <w:r>
        <w:rPr>
          <w:rStyle w:val="HTML"/>
          <w:rFonts w:ascii="Consolas" w:hAnsi="Consolas"/>
          <w:color w:val="333333"/>
          <w:sz w:val="21"/>
          <w:szCs w:val="21"/>
          <w:bdr w:val="none" w:sz="0" w:space="0" w:color="auto" w:frame="1"/>
        </w:rPr>
        <w:t>border-collapse: collapse</w:t>
      </w:r>
      <w:r>
        <w:rPr>
          <w:rFonts w:ascii="Arial" w:hAnsi="Arial" w:cs="Arial"/>
          <w:color w:val="333333"/>
        </w:rPr>
        <w:t>, что достаточно логично, ведь рамки ячеек в этом режиме «склеены» и их не разорвать.</w:t>
      </w:r>
    </w:p>
    <w:p w14:paraId="11F1654C" w14:textId="77777777" w:rsidR="00885990" w:rsidRDefault="00885990" w:rsidP="008859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этом задании мы используем </w:t>
      </w:r>
      <w:r>
        <w:rPr>
          <w:rStyle w:val="HTML"/>
          <w:rFonts w:ascii="Consolas" w:hAnsi="Consolas"/>
          <w:color w:val="333333"/>
          <w:sz w:val="21"/>
          <w:szCs w:val="21"/>
          <w:bdr w:val="none" w:sz="0" w:space="0" w:color="auto" w:frame="1"/>
        </w:rPr>
        <w:t>border-collapse: separate</w:t>
      </w:r>
      <w:r>
        <w:rPr>
          <w:rFonts w:ascii="Arial" w:hAnsi="Arial" w:cs="Arial"/>
          <w:color w:val="333333"/>
        </w:rPr>
        <w:t>, которое «расклеивает» ячейки. На самом деле это значение по умолчанию, а мы используем его только для наглядности. Если удалить свойство </w:t>
      </w:r>
      <w:r>
        <w:rPr>
          <w:rStyle w:val="HTML"/>
          <w:rFonts w:ascii="Consolas" w:hAnsi="Consolas"/>
          <w:color w:val="333333"/>
          <w:sz w:val="21"/>
          <w:szCs w:val="21"/>
          <w:bdr w:val="none" w:sz="0" w:space="0" w:color="auto" w:frame="1"/>
        </w:rPr>
        <w:t>border-collapse</w:t>
      </w:r>
      <w:r>
        <w:rPr>
          <w:rFonts w:ascii="Arial" w:hAnsi="Arial" w:cs="Arial"/>
          <w:color w:val="333333"/>
        </w:rPr>
        <w:t>, то результат не изменится, ячейки будут отображаться раздельно.</w:t>
      </w:r>
    </w:p>
    <w:p w14:paraId="74C7CD7A" w14:textId="77777777" w:rsidR="00885990" w:rsidRDefault="00885990" w:rsidP="008859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можно задать:</w:t>
      </w:r>
    </w:p>
    <w:p w14:paraId="3022BC5B" w14:textId="77777777" w:rsidR="00885990" w:rsidRDefault="00885990" w:rsidP="00885990">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с помощью атрибута </w:t>
      </w:r>
      <w:r>
        <w:rPr>
          <w:rStyle w:val="HTML"/>
          <w:rFonts w:ascii="Consolas" w:hAnsi="Consolas"/>
          <w:color w:val="333333"/>
          <w:sz w:val="21"/>
          <w:szCs w:val="21"/>
          <w:bdr w:val="none" w:sz="0" w:space="0" w:color="auto" w:frame="1"/>
        </w:rPr>
        <w:t>cellspacing</w:t>
      </w:r>
      <w:r>
        <w:rPr>
          <w:rFonts w:ascii="Arial" w:hAnsi="Arial" w:cs="Arial"/>
          <w:color w:val="333333"/>
        </w:rPr>
        <w:t> тега </w:t>
      </w:r>
      <w:r>
        <w:rPr>
          <w:rStyle w:val="HTML"/>
          <w:rFonts w:ascii="Consolas" w:hAnsi="Consolas"/>
          <w:color w:val="333333"/>
          <w:sz w:val="21"/>
          <w:szCs w:val="21"/>
          <w:bdr w:val="none" w:sz="0" w:space="0" w:color="auto" w:frame="1"/>
        </w:rPr>
        <w:t>&lt;table&gt;</w:t>
      </w:r>
    </w:p>
    <w:p w14:paraId="3FA0AC6D" w14:textId="77777777" w:rsidR="00885990" w:rsidRDefault="00885990" w:rsidP="00885990">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lastRenderedPageBreak/>
        <w:t>или c помощью CSS-свойства </w:t>
      </w:r>
      <w:r>
        <w:rPr>
          <w:rStyle w:val="HTML"/>
          <w:rFonts w:ascii="Consolas" w:hAnsi="Consolas"/>
          <w:color w:val="333333"/>
          <w:sz w:val="21"/>
          <w:szCs w:val="21"/>
          <w:bdr w:val="none" w:sz="0" w:space="0" w:color="auto" w:frame="1"/>
        </w:rPr>
        <w:t>border-spacing</w:t>
      </w:r>
      <w:r>
        <w:rPr>
          <w:rFonts w:ascii="Arial" w:hAnsi="Arial" w:cs="Arial"/>
          <w:color w:val="333333"/>
        </w:rPr>
        <w:t>.</w:t>
      </w:r>
    </w:p>
    <w:p w14:paraId="1203A260" w14:textId="77777777" w:rsidR="00885990" w:rsidRDefault="00885990" w:rsidP="0088599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Отметим, что свойство </w:t>
      </w:r>
      <w:r>
        <w:rPr>
          <w:rStyle w:val="HTML"/>
          <w:rFonts w:ascii="Consolas" w:hAnsi="Consolas"/>
          <w:color w:val="333333"/>
          <w:sz w:val="21"/>
          <w:szCs w:val="21"/>
          <w:bdr w:val="none" w:sz="0" w:space="0" w:color="auto" w:frame="1"/>
        </w:rPr>
        <w:t>border-spacing</w:t>
      </w:r>
      <w:r>
        <w:rPr>
          <w:rFonts w:ascii="Arial" w:hAnsi="Arial" w:cs="Arial"/>
          <w:color w:val="333333"/>
        </w:rPr>
        <w:t> задаётся для таблицы, в отличие от </w:t>
      </w:r>
      <w:r>
        <w:rPr>
          <w:rStyle w:val="HTML"/>
          <w:rFonts w:ascii="Consolas" w:hAnsi="Consolas"/>
          <w:color w:val="333333"/>
          <w:sz w:val="21"/>
          <w:szCs w:val="21"/>
          <w:bdr w:val="none" w:sz="0" w:space="0" w:color="auto" w:frame="1"/>
        </w:rPr>
        <w:t>padding</w:t>
      </w:r>
      <w:r>
        <w:rPr>
          <w:rFonts w:ascii="Arial" w:hAnsi="Arial" w:cs="Arial"/>
          <w:color w:val="333333"/>
        </w:rPr>
        <w:t>, которое задаётся для ячеек.</w:t>
      </w:r>
    </w:p>
    <w:p w14:paraId="7D931766" w14:textId="77777777" w:rsidR="006D5346" w:rsidRDefault="006D5346" w:rsidP="006D5346">
      <w:pPr>
        <w:pStyle w:val="2"/>
      </w:pPr>
      <w:r>
        <w:t>Ячейки-заголовки</w:t>
      </w:r>
    </w:p>
    <w:p w14:paraId="0EF5B14C" w14:textId="77777777" w:rsidR="006D5346" w:rsidRDefault="006D5346" w:rsidP="006D534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Вы научились создавать простейшие таблицы и оформлять их. В следующей части курса мы познакомимся с ещё несколькими табличными тегами и научимся создавать более сложные таблицы.</w:t>
      </w:r>
    </w:p>
    <w:p w14:paraId="029F733A" w14:textId="77777777" w:rsidR="006D5346" w:rsidRDefault="006D5346" w:rsidP="006D53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в таблицах выделяют названия столбцов или строк. В HTML для этого предусмотрен специальный тег </w:t>
      </w:r>
      <w:r>
        <w:rPr>
          <w:rStyle w:val="HTML"/>
          <w:rFonts w:ascii="Consolas" w:hAnsi="Consolas"/>
          <w:color w:val="333333"/>
          <w:sz w:val="21"/>
          <w:szCs w:val="21"/>
          <w:bdr w:val="none" w:sz="0" w:space="0" w:color="auto" w:frame="1"/>
        </w:rPr>
        <w:t>&lt;th&gt;</w:t>
      </w:r>
      <w:r>
        <w:rPr>
          <w:rFonts w:ascii="Arial" w:hAnsi="Arial" w:cs="Arial"/>
          <w:color w:val="333333"/>
        </w:rPr>
        <w:t>, который расшифровывается как </w:t>
      </w:r>
      <w:r>
        <w:rPr>
          <w:rFonts w:ascii="Arial" w:hAnsi="Arial" w:cs="Arial"/>
          <w:i/>
          <w:iCs/>
          <w:color w:val="333333"/>
        </w:rPr>
        <w:t>«table header»</w:t>
      </w:r>
      <w:r>
        <w:rPr>
          <w:rFonts w:ascii="Arial" w:hAnsi="Arial" w:cs="Arial"/>
          <w:color w:val="333333"/>
        </w:rPr>
        <w:t>и обозначает ячейку-заголовок. Тег </w:t>
      </w:r>
      <w:r>
        <w:rPr>
          <w:rStyle w:val="HTML"/>
          <w:rFonts w:ascii="Consolas" w:hAnsi="Consolas"/>
          <w:color w:val="333333"/>
          <w:sz w:val="21"/>
          <w:szCs w:val="21"/>
          <w:bdr w:val="none" w:sz="0" w:space="0" w:color="auto" w:frame="1"/>
        </w:rPr>
        <w:t>&lt;th&gt;</w:t>
      </w:r>
      <w:r>
        <w:rPr>
          <w:rFonts w:ascii="Arial" w:hAnsi="Arial" w:cs="Arial"/>
          <w:color w:val="333333"/>
        </w:rPr>
        <w:t> аналогичен </w:t>
      </w:r>
      <w:r>
        <w:rPr>
          <w:rStyle w:val="HTML"/>
          <w:rFonts w:ascii="Consolas" w:hAnsi="Consolas"/>
          <w:color w:val="333333"/>
          <w:sz w:val="21"/>
          <w:szCs w:val="21"/>
          <w:bdr w:val="none" w:sz="0" w:space="0" w:color="auto" w:frame="1"/>
        </w:rPr>
        <w:t>&lt;td&gt;</w:t>
      </w:r>
      <w:r>
        <w:rPr>
          <w:rFonts w:ascii="Arial" w:hAnsi="Arial" w:cs="Arial"/>
          <w:color w:val="333333"/>
        </w:rPr>
        <w:t>, он так же должен располагаться внутри </w:t>
      </w:r>
      <w:r>
        <w:rPr>
          <w:rStyle w:val="HTML"/>
          <w:rFonts w:ascii="Consolas" w:hAnsi="Consolas"/>
          <w:color w:val="333333"/>
          <w:sz w:val="21"/>
          <w:szCs w:val="21"/>
          <w:bdr w:val="none" w:sz="0" w:space="0" w:color="auto" w:frame="1"/>
        </w:rPr>
        <w:t>&lt;tr&gt;</w:t>
      </w:r>
      <w:r>
        <w:rPr>
          <w:rFonts w:ascii="Arial" w:hAnsi="Arial" w:cs="Arial"/>
          <w:color w:val="333333"/>
        </w:rPr>
        <w:t>, для него стилями можно задавать все те же свойства.</w:t>
      </w:r>
    </w:p>
    <w:p w14:paraId="3A14178A" w14:textId="77777777" w:rsidR="006D5346" w:rsidRDefault="006D5346" w:rsidP="006D53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текст внутри </w:t>
      </w:r>
      <w:r>
        <w:rPr>
          <w:rStyle w:val="HTML"/>
          <w:rFonts w:ascii="Consolas" w:hAnsi="Consolas"/>
          <w:color w:val="333333"/>
          <w:sz w:val="21"/>
          <w:szCs w:val="21"/>
          <w:bdr w:val="none" w:sz="0" w:space="0" w:color="auto" w:frame="1"/>
        </w:rPr>
        <w:t>&lt;th&gt;</w:t>
      </w:r>
      <w:r>
        <w:rPr>
          <w:rFonts w:ascii="Arial" w:hAnsi="Arial" w:cs="Arial"/>
          <w:color w:val="333333"/>
        </w:rPr>
        <w:t> выделяется жирным и выравнивается по центру ячейки.</w:t>
      </w:r>
    </w:p>
    <w:p w14:paraId="2FD7EE11" w14:textId="77777777" w:rsidR="006D5346" w:rsidRDefault="006D5346" w:rsidP="006D534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наконец-то добавим в нашу таблицу ячейки-заголовки и оформим их: добавим увеличенные отступы и более яркие рамки.</w:t>
      </w:r>
    </w:p>
    <w:p w14:paraId="5F0BB2F1" w14:textId="77777777" w:rsidR="00800907" w:rsidRDefault="00800907" w:rsidP="00800907">
      <w:pPr>
        <w:pStyle w:val="2"/>
      </w:pPr>
      <w:r>
        <w:t>Заголовок таблицы</w:t>
      </w:r>
    </w:p>
    <w:p w14:paraId="5EDCB3E5" w14:textId="77777777" w:rsidR="00800907" w:rsidRDefault="00800907" w:rsidP="008009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создали заголовочные ячейки с помощью подходящих тегов, в этом задании мы создадим подпись к таблице (или заголовок таблицы).</w:t>
      </w:r>
    </w:p>
    <w:p w14:paraId="53EE4B0E" w14:textId="77777777" w:rsidR="00800907" w:rsidRDefault="00800907" w:rsidP="008009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подпись </w:t>
      </w:r>
      <w:r>
        <w:rPr>
          <w:rStyle w:val="a4"/>
          <w:rFonts w:ascii="Arial" w:hAnsi="Arial" w:cs="Arial"/>
          <w:color w:val="333333"/>
        </w:rPr>
        <w:t>Распределение браузеров</w:t>
      </w:r>
      <w:r>
        <w:rPr>
          <w:rFonts w:ascii="Arial" w:hAnsi="Arial" w:cs="Arial"/>
          <w:color w:val="333333"/>
        </w:rPr>
        <w:t> сделана с помощью заголовка первого уровня. В принципе, можно догадаться, что это название таблицы, но </w:t>
      </w:r>
      <w:hyperlink r:id="rId26" w:tgtFrame="_blank" w:history="1">
        <w:r>
          <w:rPr>
            <w:rStyle w:val="a6"/>
            <w:rFonts w:ascii="Arial" w:hAnsi="Arial" w:cs="Arial"/>
            <w:color w:val="3F3CCB"/>
          </w:rPr>
          <w:t>семантически</w:t>
        </w:r>
      </w:hyperlink>
      <w:r>
        <w:rPr>
          <w:rFonts w:ascii="Arial" w:hAnsi="Arial" w:cs="Arial"/>
          <w:color w:val="333333"/>
        </w:rPr>
        <w:t> правильнее будет сделать это название с помощью тега </w:t>
      </w:r>
      <w:r>
        <w:rPr>
          <w:rStyle w:val="HTML"/>
          <w:rFonts w:ascii="Consolas" w:hAnsi="Consolas"/>
          <w:color w:val="333333"/>
          <w:sz w:val="21"/>
          <w:szCs w:val="21"/>
          <w:bdr w:val="none" w:sz="0" w:space="0" w:color="auto" w:frame="1"/>
        </w:rPr>
        <w:t>&lt;caption&gt;</w:t>
      </w:r>
      <w:r>
        <w:rPr>
          <w:rFonts w:ascii="Arial" w:hAnsi="Arial" w:cs="Arial"/>
          <w:color w:val="333333"/>
        </w:rPr>
        <w:t>.</w:t>
      </w:r>
    </w:p>
    <w:p w14:paraId="77C24361" w14:textId="77777777" w:rsidR="00800907" w:rsidRDefault="00800907" w:rsidP="008009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&lt;caption&gt;</w:t>
      </w:r>
      <w:r>
        <w:rPr>
          <w:rFonts w:ascii="Arial" w:hAnsi="Arial" w:cs="Arial"/>
          <w:color w:val="333333"/>
        </w:rPr>
        <w:t> должен размещаться внутри тега </w:t>
      </w:r>
      <w:r>
        <w:rPr>
          <w:rStyle w:val="HTML"/>
          <w:rFonts w:ascii="Consolas" w:hAnsi="Consolas"/>
          <w:color w:val="333333"/>
          <w:sz w:val="21"/>
          <w:szCs w:val="21"/>
          <w:bdr w:val="none" w:sz="0" w:space="0" w:color="auto" w:frame="1"/>
        </w:rPr>
        <w:t>&lt;table&gt;</w:t>
      </w:r>
      <w:r>
        <w:rPr>
          <w:rFonts w:ascii="Arial" w:hAnsi="Arial" w:cs="Arial"/>
          <w:color w:val="333333"/>
        </w:rPr>
        <w:t>, причём непосредственно внутри него и первым, до остальных вложенных тегов. Вот так:</w:t>
      </w:r>
    </w:p>
    <w:p w14:paraId="729FE4A2" w14:textId="77777777" w:rsidR="00800907" w:rsidRDefault="00800907" w:rsidP="00800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&lt;table&gt;</w:t>
      </w:r>
    </w:p>
    <w:p w14:paraId="7B13198D" w14:textId="77777777" w:rsidR="00800907" w:rsidRDefault="00800907" w:rsidP="00800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&lt;caption&gt;Текст&lt;/caption&gt;</w:t>
      </w:r>
    </w:p>
    <w:p w14:paraId="26C83C6C" w14:textId="77777777" w:rsidR="00800907" w:rsidRDefault="00800907" w:rsidP="00800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AC2BAFF" w14:textId="77777777" w:rsidR="00800907" w:rsidRDefault="00800907" w:rsidP="0080090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&lt;/table&gt;</w:t>
      </w:r>
    </w:p>
    <w:p w14:paraId="4B8CB894" w14:textId="77777777" w:rsidR="00800907" w:rsidRDefault="00800907" w:rsidP="008009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заголовка идёт первым внутри таблицы, но с помощью CSS можно переместить заголовок таблицы в любое место: сверху или снизу таблицы, по центру, справа или слева.</w:t>
      </w:r>
    </w:p>
    <w:p w14:paraId="7091EDD7" w14:textId="77777777" w:rsidR="00800907" w:rsidRDefault="00800907" w:rsidP="008009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вертикали заголовок таблицы перемещается CSS-свойством </w:t>
      </w:r>
      <w:r>
        <w:rPr>
          <w:rStyle w:val="HTML"/>
          <w:rFonts w:ascii="Consolas" w:hAnsi="Consolas"/>
          <w:color w:val="333333"/>
          <w:sz w:val="21"/>
          <w:szCs w:val="21"/>
          <w:bdr w:val="none" w:sz="0" w:space="0" w:color="auto" w:frame="1"/>
        </w:rPr>
        <w:t>caption-side</w:t>
      </w:r>
      <w:r>
        <w:rPr>
          <w:rFonts w:ascii="Arial" w:hAnsi="Arial" w:cs="Arial"/>
          <w:color w:val="333333"/>
        </w:rPr>
        <w:t>со значениями </w:t>
      </w:r>
      <w:r>
        <w:rPr>
          <w:rStyle w:val="HTML"/>
          <w:rFonts w:ascii="Consolas" w:hAnsi="Consolas"/>
          <w:color w:val="333333"/>
          <w:sz w:val="21"/>
          <w:szCs w:val="21"/>
          <w:bdr w:val="none" w:sz="0" w:space="0" w:color="auto" w:frame="1"/>
        </w:rPr>
        <w:t>top</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 которые обозначают </w:t>
      </w:r>
      <w:r>
        <w:rPr>
          <w:rStyle w:val="a4"/>
          <w:rFonts w:ascii="Arial" w:hAnsi="Arial" w:cs="Arial"/>
          <w:color w:val="333333"/>
        </w:rPr>
        <w:t>до</w:t>
      </w:r>
      <w:r>
        <w:rPr>
          <w:rFonts w:ascii="Arial" w:hAnsi="Arial" w:cs="Arial"/>
          <w:color w:val="333333"/>
        </w:rPr>
        <w:t> и </w:t>
      </w:r>
      <w:r>
        <w:rPr>
          <w:rStyle w:val="a4"/>
          <w:rFonts w:ascii="Arial" w:hAnsi="Arial" w:cs="Arial"/>
          <w:color w:val="333333"/>
        </w:rPr>
        <w:t>после</w:t>
      </w:r>
      <w:r>
        <w:rPr>
          <w:rFonts w:ascii="Arial" w:hAnsi="Arial" w:cs="Arial"/>
          <w:color w:val="333333"/>
        </w:rPr>
        <w:t> таблицы соответственно.</w:t>
      </w:r>
    </w:p>
    <w:p w14:paraId="295E3669" w14:textId="77777777" w:rsidR="00800907" w:rsidRDefault="00800907" w:rsidP="0080090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 горизонтали заголовок таблицы выравнивается CSS-свойством </w:t>
      </w:r>
      <w:r>
        <w:rPr>
          <w:rStyle w:val="HTML"/>
          <w:rFonts w:ascii="Consolas" w:hAnsi="Consolas"/>
          <w:color w:val="333333"/>
          <w:sz w:val="21"/>
          <w:szCs w:val="21"/>
          <w:bdr w:val="none" w:sz="0" w:space="0" w:color="auto" w:frame="1"/>
        </w:rPr>
        <w:t>text-align</w:t>
      </w:r>
      <w:r>
        <w:rPr>
          <w:rFonts w:ascii="Arial" w:hAnsi="Arial" w:cs="Arial"/>
          <w:color w:val="333333"/>
        </w:rPr>
        <w:t>со значениями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и </w:t>
      </w:r>
      <w:r>
        <w:rPr>
          <w:rStyle w:val="HTML"/>
          <w:rFonts w:ascii="Consolas" w:hAnsi="Consolas"/>
          <w:color w:val="333333"/>
          <w:sz w:val="21"/>
          <w:szCs w:val="21"/>
          <w:bdr w:val="none" w:sz="0" w:space="0" w:color="auto" w:frame="1"/>
        </w:rPr>
        <w:t>center</w:t>
      </w:r>
      <w:r>
        <w:rPr>
          <w:rFonts w:ascii="Arial" w:hAnsi="Arial" w:cs="Arial"/>
          <w:color w:val="333333"/>
        </w:rPr>
        <w:t>.</w:t>
      </w:r>
    </w:p>
    <w:p w14:paraId="1A764493" w14:textId="77777777" w:rsidR="00A246DC" w:rsidRDefault="00A246DC" w:rsidP="00A246DC">
      <w:pPr>
        <w:pStyle w:val="2"/>
      </w:pPr>
      <w:r>
        <w:lastRenderedPageBreak/>
        <w:t>Объединяем ячейки в строках</w:t>
      </w:r>
    </w:p>
    <w:p w14:paraId="46318B6D" w14:textId="77777777" w:rsidR="00A246DC" w:rsidRDefault="00A246DC" w:rsidP="00A246D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подобрались к одному из самых сложных вопросов по работе с таблицами. Это объединение ячеек.</w:t>
      </w:r>
    </w:p>
    <w:p w14:paraId="75BEAE22" w14:textId="77777777" w:rsidR="00A246DC" w:rsidRDefault="00A246DC" w:rsidP="00A246D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объединяете ячейки в текстовом редакторе, например, Word, то программа многое делает за вас. В чистом HTML задача объединения сложнее, однако, не стоит пугаться, сам принцип объединения ячеек не так уж сложен, просто нужно больше внимательности.</w:t>
      </w:r>
    </w:p>
    <w:p w14:paraId="2F2B50E1" w14:textId="77777777" w:rsidR="00A246DC" w:rsidRDefault="00A246DC" w:rsidP="00A246D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Исходная таблица в примере не очень красива, но с помощью объединения ячеек мы сделаем сложный заголовок таблицы, вот такой:</w:t>
      </w:r>
    </w:p>
    <w:p w14:paraId="2BCA8B66" w14:textId="2D4C294F" w:rsidR="00A246DC" w:rsidRDefault="00A246DC" w:rsidP="00A246DC">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255" w:afterAutospacing="0" w:line="375" w:lineRule="atLeast"/>
        <w:textAlignment w:val="baseline"/>
        <w:rPr>
          <w:rFonts w:ascii="Arial" w:hAnsi="Arial" w:cs="Arial"/>
          <w:color w:val="333333"/>
        </w:rPr>
      </w:pPr>
      <w:r>
        <w:rPr>
          <w:rFonts w:ascii="Arial" w:hAnsi="Arial" w:cs="Arial"/>
          <w:noProof/>
          <w:color w:val="333333"/>
        </w:rPr>
        <w:drawing>
          <wp:inline distT="0" distB="0" distL="0" distR="0" wp14:anchorId="2EA8BD63" wp14:editId="27CAE1FB">
            <wp:extent cx="3333750" cy="1562100"/>
            <wp:effectExtent l="0" t="0" r="0" b="0"/>
            <wp:docPr id="18" name="Рисунок 18"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452A2B9" w14:textId="77777777" w:rsidR="00A246DC" w:rsidRDefault="00A246DC" w:rsidP="00A246D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объединения ячеек по горизонтали. Чтобы объединить ячейки по горизонтали, необходимо использовать атрибут </w:t>
      </w:r>
      <w:r>
        <w:rPr>
          <w:rStyle w:val="HTML"/>
          <w:rFonts w:ascii="Consolas" w:hAnsi="Consolas"/>
          <w:color w:val="333333"/>
          <w:sz w:val="21"/>
          <w:szCs w:val="21"/>
          <w:bdr w:val="none" w:sz="0" w:space="0" w:color="auto" w:frame="1"/>
        </w:rPr>
        <w:t>colspan</w:t>
      </w:r>
      <w:r>
        <w:rPr>
          <w:rFonts w:ascii="Arial" w:hAnsi="Arial" w:cs="Arial"/>
          <w:color w:val="333333"/>
        </w:rPr>
        <w:t> у тегов </w:t>
      </w:r>
      <w:r>
        <w:rPr>
          <w:rStyle w:val="HTML"/>
          <w:rFonts w:ascii="Consolas" w:hAnsi="Consolas"/>
          <w:color w:val="333333"/>
          <w:sz w:val="21"/>
          <w:szCs w:val="21"/>
          <w:bdr w:val="none" w:sz="0" w:space="0" w:color="auto" w:frame="1"/>
        </w:rPr>
        <w:t>&lt;th&gt;</w:t>
      </w:r>
      <w:r>
        <w:rPr>
          <w:rFonts w:ascii="Arial" w:hAnsi="Arial" w:cs="Arial"/>
          <w:color w:val="333333"/>
        </w:rPr>
        <w:t> или </w:t>
      </w:r>
      <w:r>
        <w:rPr>
          <w:rStyle w:val="HTML"/>
          <w:rFonts w:ascii="Consolas" w:hAnsi="Consolas"/>
          <w:color w:val="333333"/>
          <w:sz w:val="21"/>
          <w:szCs w:val="21"/>
          <w:bdr w:val="none" w:sz="0" w:space="0" w:color="auto" w:frame="1"/>
        </w:rPr>
        <w:t>&lt;td&gt;</w:t>
      </w:r>
      <w:r>
        <w:rPr>
          <w:rFonts w:ascii="Arial" w:hAnsi="Arial" w:cs="Arial"/>
          <w:color w:val="333333"/>
        </w:rPr>
        <w:t>.</w:t>
      </w:r>
    </w:p>
    <w:p w14:paraId="41393E71" w14:textId="77777777" w:rsidR="00A246DC" w:rsidRDefault="00A246DC" w:rsidP="00A246D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colspan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ячейку справа, но та ячейка не исчезает, а отодвигается и в таблице появляется новый столбец. Чтобы удалить его, нужно удалить ячейку, которая находится справа от «растянутой».</w:t>
      </w:r>
    </w:p>
    <w:p w14:paraId="1160DF83" w14:textId="77777777" w:rsidR="009F2460" w:rsidRDefault="009F2460" w:rsidP="009F2460">
      <w:pPr>
        <w:pStyle w:val="2"/>
      </w:pPr>
      <w:r>
        <w:t>Объединяем ячейки в столбцах</w:t>
      </w:r>
    </w:p>
    <w:p w14:paraId="4C6B701E" w14:textId="77777777" w:rsidR="009F2460" w:rsidRDefault="009F2460" w:rsidP="009F246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Объединение ячеек по вертикали немного сложнее. Оно осуществляется с помощью атрибута </w:t>
      </w:r>
      <w:r>
        <w:rPr>
          <w:rStyle w:val="HTML"/>
          <w:rFonts w:ascii="Consolas" w:hAnsi="Consolas"/>
          <w:color w:val="333333"/>
          <w:sz w:val="21"/>
          <w:szCs w:val="21"/>
          <w:bdr w:val="none" w:sz="0" w:space="0" w:color="auto" w:frame="1"/>
        </w:rPr>
        <w:t>rowspan</w:t>
      </w:r>
      <w:r>
        <w:rPr>
          <w:rFonts w:ascii="Arial" w:hAnsi="Arial" w:cs="Arial"/>
          <w:color w:val="333333"/>
        </w:rPr>
        <w:t> у тега </w:t>
      </w:r>
      <w:r>
        <w:rPr>
          <w:rStyle w:val="HTML"/>
          <w:rFonts w:ascii="Consolas" w:hAnsi="Consolas"/>
          <w:color w:val="333333"/>
          <w:sz w:val="21"/>
          <w:szCs w:val="21"/>
          <w:bdr w:val="none" w:sz="0" w:space="0" w:color="auto" w:frame="1"/>
        </w:rPr>
        <w:t>&lt;td&gt;</w:t>
      </w:r>
      <w:r>
        <w:rPr>
          <w:rFonts w:ascii="Arial" w:hAnsi="Arial" w:cs="Arial"/>
          <w:color w:val="333333"/>
        </w:rPr>
        <w:t> или </w:t>
      </w:r>
      <w:r>
        <w:rPr>
          <w:rStyle w:val="HTML"/>
          <w:rFonts w:ascii="Consolas" w:hAnsi="Consolas"/>
          <w:color w:val="333333"/>
          <w:sz w:val="21"/>
          <w:szCs w:val="21"/>
          <w:bdr w:val="none" w:sz="0" w:space="0" w:color="auto" w:frame="1"/>
        </w:rPr>
        <w:t>&lt;th&gt;</w:t>
      </w:r>
      <w:r>
        <w:rPr>
          <w:rFonts w:ascii="Arial" w:hAnsi="Arial" w:cs="Arial"/>
          <w:color w:val="333333"/>
        </w:rPr>
        <w:t>.</w:t>
      </w:r>
    </w:p>
    <w:p w14:paraId="50B90C55" w14:textId="77777777" w:rsidR="009F2460" w:rsidRDefault="009F2460" w:rsidP="009F246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rowspan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следующую строку. При этом ячейка, которая была под «растянутой» отодвигается в своей же строке вправо, что добавляет в таблицу лишний столбец. Удалив ячейку, которая была под «растянутой» мы избавимся от этого столбца.</w:t>
      </w:r>
    </w:p>
    <w:p w14:paraId="661B061F" w14:textId="77777777" w:rsidR="009F2460" w:rsidRDefault="009F2460" w:rsidP="009F246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задании всё будет очень наглядно. Мы объединим ячейку «Браузер» с ячейкой снизу, а затем поправим CSS-код, чтобы получить тот результат, который изображён на картинке:</w:t>
      </w:r>
    </w:p>
    <w:p w14:paraId="35C6CD05" w14:textId="4940A44B" w:rsidR="009F2460" w:rsidRDefault="009F2460" w:rsidP="009F2460">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0" w:afterAutospacing="0" w:line="375" w:lineRule="atLeast"/>
        <w:textAlignment w:val="baseline"/>
        <w:rPr>
          <w:rFonts w:ascii="Arial" w:hAnsi="Arial" w:cs="Arial"/>
          <w:color w:val="333333"/>
        </w:rPr>
      </w:pPr>
      <w:r>
        <w:rPr>
          <w:rFonts w:ascii="Arial" w:hAnsi="Arial" w:cs="Arial"/>
          <w:noProof/>
          <w:color w:val="333333"/>
        </w:rPr>
        <w:lastRenderedPageBreak/>
        <w:drawing>
          <wp:inline distT="0" distB="0" distL="0" distR="0" wp14:anchorId="440BBD10" wp14:editId="1F137A1E">
            <wp:extent cx="3333750" cy="1562100"/>
            <wp:effectExtent l="0" t="0" r="0" b="0"/>
            <wp:docPr id="19" name="Рисунок 19"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F83D4FA" w14:textId="77777777" w:rsidR="00F726E9" w:rsidRDefault="00F726E9" w:rsidP="00F726E9">
      <w:pPr>
        <w:pStyle w:val="2"/>
      </w:pPr>
      <w:r>
        <w:t>Выравнивание содержимого в ячейках</w:t>
      </w:r>
    </w:p>
    <w:p w14:paraId="1F8E4680" w14:textId="77777777" w:rsidR="00F726E9" w:rsidRDefault="00F726E9" w:rsidP="00F726E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ячеек можно выравнивать по горизонтали и по вертикали с помощью CSS.</w:t>
      </w:r>
    </w:p>
    <w:p w14:paraId="30336183" w14:textId="77777777" w:rsidR="00F726E9" w:rsidRDefault="00F726E9" w:rsidP="00F726E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горизонтали отвечает CSS-свойство </w:t>
      </w:r>
      <w:r>
        <w:rPr>
          <w:rStyle w:val="HTML"/>
          <w:rFonts w:ascii="Consolas" w:hAnsi="Consolas"/>
          <w:color w:val="333333"/>
          <w:sz w:val="21"/>
          <w:szCs w:val="21"/>
          <w:bdr w:val="none" w:sz="0" w:space="0" w:color="auto" w:frame="1"/>
        </w:rPr>
        <w:t>text-align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и </w:t>
      </w:r>
      <w:r>
        <w:rPr>
          <w:rStyle w:val="HTML"/>
          <w:rFonts w:ascii="Consolas" w:hAnsi="Consolas"/>
          <w:color w:val="333333"/>
          <w:sz w:val="21"/>
          <w:szCs w:val="21"/>
          <w:bdr w:val="none" w:sz="0" w:space="0" w:color="auto" w:frame="1"/>
        </w:rPr>
        <w:t>right</w:t>
      </w:r>
      <w:r>
        <w:rPr>
          <w:rFonts w:ascii="Arial" w:hAnsi="Arial" w:cs="Arial"/>
          <w:color w:val="333333"/>
        </w:rPr>
        <w:t>.</w:t>
      </w:r>
    </w:p>
    <w:p w14:paraId="3E309D3B" w14:textId="77777777" w:rsidR="00F726E9" w:rsidRDefault="00F726E9" w:rsidP="00F726E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вертикали отвечает CSS-свойство </w:t>
      </w:r>
      <w:r>
        <w:rPr>
          <w:rStyle w:val="HTML"/>
          <w:rFonts w:ascii="Consolas" w:hAnsi="Consolas"/>
          <w:color w:val="333333"/>
          <w:sz w:val="21"/>
          <w:szCs w:val="21"/>
          <w:bdr w:val="none" w:sz="0" w:space="0" w:color="auto" w:frame="1"/>
        </w:rPr>
        <w:t>vertical-align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middle</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w:t>
      </w:r>
    </w:p>
    <w:p w14:paraId="6A0CB493" w14:textId="77777777" w:rsidR="00F726E9" w:rsidRDefault="00F726E9" w:rsidP="00F726E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значений у обоих свойств больше, но в случае с ячейками нас интересуют только перечисленные.</w:t>
      </w:r>
    </w:p>
    <w:p w14:paraId="04786AEF" w14:textId="77777777" w:rsidR="00F726E9" w:rsidRDefault="00F726E9" w:rsidP="00F726E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задать выравнивание содержимого ячеек, надо в стилях указать:</w:t>
      </w:r>
    </w:p>
    <w:p w14:paraId="1AAB0C26" w14:textId="77777777" w:rsidR="00F726E9" w:rsidRPr="00F726E9" w:rsidRDefault="00F726E9" w:rsidP="00F726E9">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F726E9">
        <w:rPr>
          <w:rStyle w:val="HTML"/>
          <w:rFonts w:ascii="Consolas" w:hAnsi="Consolas"/>
          <w:color w:val="333333"/>
          <w:bdr w:val="none" w:sz="0" w:space="0" w:color="auto" w:frame="1"/>
          <w:lang w:val="en-US"/>
        </w:rPr>
        <w:t>{</w:t>
      </w:r>
    </w:p>
    <w:p w14:paraId="2EFDBF8F" w14:textId="77777777" w:rsidR="00F726E9" w:rsidRPr="00F726E9" w:rsidRDefault="00F726E9" w:rsidP="00F726E9">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vertical-align: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57AA9BCD" w14:textId="77777777" w:rsidR="00F726E9" w:rsidRPr="00F726E9" w:rsidRDefault="00F726E9" w:rsidP="00F726E9">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text-align: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4727F2EB" w14:textId="77777777" w:rsidR="00F726E9" w:rsidRDefault="00F726E9" w:rsidP="00F726E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9F0D57" w14:textId="77777777" w:rsidR="00F726E9" w:rsidRDefault="00F726E9" w:rsidP="00F726E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 стили повлияют на все ячейки. Чтобы задать выравнивание только в определённых ячейках, нужно назначить им классы и определить стили для классов. В этом примере для вас уже подготовлены ячейки с классами.</w:t>
      </w:r>
    </w:p>
    <w:p w14:paraId="705128AB" w14:textId="77777777" w:rsidR="002F70FC" w:rsidRDefault="002F70FC" w:rsidP="002F70FC">
      <w:pPr>
        <w:pStyle w:val="2"/>
      </w:pPr>
      <w:r>
        <w:t>Добавим цвета</w:t>
      </w:r>
    </w:p>
    <w:p w14:paraId="74921F08" w14:textId="77777777" w:rsidR="002F70FC" w:rsidRDefault="002F70FC" w:rsidP="002F70F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раскрасим нашу скучную чёрно-белую таблицу. Таблицы можно раскрашивать, задавая цвет фона ячеек, цвет текста в ячейках, а также цвет рамок. Можно задавать и фоновые изображения, но это мы разберём в последующих курсах.</w:t>
      </w:r>
    </w:p>
    <w:p w14:paraId="24BD59F0" w14:textId="77777777" w:rsidR="002F70FC" w:rsidRDefault="002F70FC" w:rsidP="002F70F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Цветами можно управлять с помощью этих свойств:</w:t>
      </w:r>
    </w:p>
    <w:p w14:paraId="0F30128C" w14:textId="77777777" w:rsidR="002F70FC" w:rsidRPr="002F70FC" w:rsidRDefault="002F70FC" w:rsidP="002F70FC">
      <w:pPr>
        <w:pStyle w:val="a3"/>
        <w:numPr>
          <w:ilvl w:val="0"/>
          <w:numId w:val="58"/>
        </w:numPr>
        <w:shd w:val="clear" w:color="auto" w:fill="FFFFFF"/>
        <w:spacing w:before="255" w:beforeAutospacing="0" w:after="255" w:afterAutospacing="0" w:line="375" w:lineRule="atLeast"/>
        <w:ind w:left="0"/>
        <w:rPr>
          <w:rFonts w:ascii="Arial" w:hAnsi="Arial" w:cs="Arial"/>
          <w:color w:val="333333"/>
          <w:lang w:val="en-US"/>
        </w:rPr>
      </w:pPr>
      <w:r w:rsidRPr="002F70FC">
        <w:rPr>
          <w:rStyle w:val="HTML"/>
          <w:rFonts w:ascii="Consolas" w:hAnsi="Consolas"/>
          <w:color w:val="333333"/>
          <w:sz w:val="21"/>
          <w:szCs w:val="21"/>
          <w:bdr w:val="none" w:sz="0" w:space="0" w:color="auto" w:frame="1"/>
          <w:lang w:val="en-US"/>
        </w:rPr>
        <w:t>background-color</w:t>
      </w:r>
      <w:r w:rsidRPr="002F70FC">
        <w:rPr>
          <w:rFonts w:ascii="Arial" w:hAnsi="Arial" w:cs="Arial"/>
          <w:color w:val="333333"/>
          <w:lang w:val="en-US"/>
        </w:rPr>
        <w:t> — </w:t>
      </w:r>
      <w:r>
        <w:rPr>
          <w:rFonts w:ascii="Arial" w:hAnsi="Arial" w:cs="Arial"/>
          <w:color w:val="333333"/>
        </w:rPr>
        <w:t>задаёт</w:t>
      </w:r>
      <w:r w:rsidRPr="002F70FC">
        <w:rPr>
          <w:rFonts w:ascii="Arial" w:hAnsi="Arial" w:cs="Arial"/>
          <w:color w:val="333333"/>
          <w:lang w:val="en-US"/>
        </w:rPr>
        <w:t xml:space="preserve"> </w:t>
      </w:r>
      <w:r>
        <w:rPr>
          <w:rFonts w:ascii="Arial" w:hAnsi="Arial" w:cs="Arial"/>
          <w:color w:val="333333"/>
        </w:rPr>
        <w:t>цвет</w:t>
      </w:r>
      <w:r w:rsidRPr="002F70FC">
        <w:rPr>
          <w:rFonts w:ascii="Arial" w:hAnsi="Arial" w:cs="Arial"/>
          <w:color w:val="333333"/>
          <w:lang w:val="en-US"/>
        </w:rPr>
        <w:t xml:space="preserve"> </w:t>
      </w:r>
      <w:r>
        <w:rPr>
          <w:rFonts w:ascii="Arial" w:hAnsi="Arial" w:cs="Arial"/>
          <w:color w:val="333333"/>
        </w:rPr>
        <w:t>фона</w:t>
      </w:r>
      <w:r w:rsidRPr="002F70FC">
        <w:rPr>
          <w:rFonts w:ascii="Arial" w:hAnsi="Arial" w:cs="Arial"/>
          <w:color w:val="333333"/>
          <w:lang w:val="en-US"/>
        </w:rPr>
        <w:t>,</w:t>
      </w:r>
    </w:p>
    <w:p w14:paraId="42444DD7" w14:textId="77777777" w:rsidR="002F70FC" w:rsidRDefault="002F70FC" w:rsidP="002F70FC">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color</w:t>
      </w:r>
      <w:r>
        <w:rPr>
          <w:rFonts w:ascii="Arial" w:hAnsi="Arial" w:cs="Arial"/>
          <w:color w:val="333333"/>
        </w:rPr>
        <w:t> — цвет текста,</w:t>
      </w:r>
    </w:p>
    <w:p w14:paraId="516B07CC" w14:textId="77777777" w:rsidR="002F70FC" w:rsidRDefault="002F70FC" w:rsidP="002F70FC">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border-color</w:t>
      </w:r>
      <w:r>
        <w:rPr>
          <w:rFonts w:ascii="Arial" w:hAnsi="Arial" w:cs="Arial"/>
          <w:color w:val="333333"/>
        </w:rPr>
        <w:t> — цвет рамок.</w:t>
      </w:r>
    </w:p>
    <w:p w14:paraId="1216FD05" w14:textId="77777777" w:rsidR="002F70FC" w:rsidRDefault="002F70FC" w:rsidP="002F70F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использовали компактную форму для описания рамок: </w:t>
      </w:r>
      <w:r>
        <w:rPr>
          <w:rStyle w:val="HTML"/>
          <w:rFonts w:ascii="Consolas" w:hAnsi="Consolas"/>
          <w:color w:val="333333"/>
          <w:sz w:val="21"/>
          <w:szCs w:val="21"/>
          <w:bdr w:val="none" w:sz="0" w:space="0" w:color="auto" w:frame="1"/>
        </w:rPr>
        <w:t xml:space="preserve">border: 1px solid </w:t>
      </w:r>
      <w:r>
        <w:rPr>
          <w:rStyle w:val="a4"/>
          <w:rFonts w:ascii="Consolas" w:hAnsi="Consolas"/>
          <w:color w:val="333333"/>
          <w:sz w:val="21"/>
          <w:szCs w:val="21"/>
          <w:bdr w:val="none" w:sz="0" w:space="0" w:color="auto" w:frame="1"/>
        </w:rPr>
        <w:t>lightgray</w:t>
      </w:r>
      <w:r>
        <w:rPr>
          <w:rFonts w:ascii="Arial" w:hAnsi="Arial" w:cs="Arial"/>
          <w:color w:val="333333"/>
        </w:rPr>
        <w:t>. В этой записи цвет задаёт третья часть — </w:t>
      </w:r>
      <w:r>
        <w:rPr>
          <w:rStyle w:val="HTML"/>
          <w:rFonts w:ascii="Consolas" w:hAnsi="Consolas"/>
          <w:color w:val="333333"/>
          <w:sz w:val="21"/>
          <w:szCs w:val="21"/>
          <w:bdr w:val="none" w:sz="0" w:space="0" w:color="auto" w:frame="1"/>
        </w:rPr>
        <w:t>lightgray</w:t>
      </w:r>
      <w:r>
        <w:rPr>
          <w:rFonts w:ascii="Arial" w:hAnsi="Arial" w:cs="Arial"/>
          <w:color w:val="333333"/>
        </w:rPr>
        <w:t>.</w:t>
      </w:r>
    </w:p>
    <w:p w14:paraId="16F56F7A" w14:textId="77777777" w:rsidR="002F70FC" w:rsidRDefault="002F70FC" w:rsidP="002F70F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цветов в CSS задаются </w:t>
      </w:r>
      <w:hyperlink r:id="rId28" w:tgtFrame="_blank" w:history="1">
        <w:r>
          <w:rPr>
            <w:rStyle w:val="a6"/>
            <w:rFonts w:ascii="Arial" w:hAnsi="Arial" w:cs="Arial"/>
            <w:color w:val="3F3CCB"/>
          </w:rPr>
          <w:t>разными способами</w:t>
        </w:r>
      </w:hyperlink>
      <w:r>
        <w:rPr>
          <w:rFonts w:ascii="Arial" w:hAnsi="Arial" w:cs="Arial"/>
          <w:color w:val="333333"/>
        </w:rPr>
        <w:t>. Мы будем использовать </w:t>
      </w:r>
      <w:r>
        <w:rPr>
          <w:rFonts w:ascii="Arial" w:hAnsi="Arial" w:cs="Arial"/>
          <w:i/>
          <w:iCs/>
          <w:color w:val="333333"/>
        </w:rPr>
        <w:t>ключевые слова</w:t>
      </w:r>
      <w:r>
        <w:rPr>
          <w:rFonts w:ascii="Arial" w:hAnsi="Arial" w:cs="Arial"/>
          <w:color w:val="333333"/>
        </w:rPr>
        <w:t> для описания цвета.</w:t>
      </w:r>
    </w:p>
    <w:p w14:paraId="60C259CF" w14:textId="77777777" w:rsidR="002F70FC" w:rsidRDefault="002F70FC" w:rsidP="002F70F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образом, чтобы задать цвета для ячейки в CSS, нужен такой код:</w:t>
      </w:r>
    </w:p>
    <w:p w14:paraId="1AFC46C6" w14:textId="77777777" w:rsidR="002F70FC" w:rsidRPr="002F70FC" w:rsidRDefault="002F70FC" w:rsidP="002F70FC">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lastRenderedPageBreak/>
        <w:t>td {</w:t>
      </w:r>
    </w:p>
    <w:p w14:paraId="5B33D4F9" w14:textId="77777777" w:rsidR="002F70FC" w:rsidRPr="002F70FC" w:rsidRDefault="002F70FC" w:rsidP="002F70FC">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6E7E3363" w14:textId="77777777" w:rsidR="002F70FC" w:rsidRPr="002F70FC" w:rsidRDefault="002F70FC" w:rsidP="002F70FC">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background-color: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7A86627C" w14:textId="77777777" w:rsidR="002F70FC" w:rsidRDefault="002F70FC" w:rsidP="002F70FC">
      <w:pPr>
        <w:pStyle w:val="HTML0"/>
        <w:shd w:val="clear" w:color="auto" w:fill="F8F8F8"/>
        <w:spacing w:before="300" w:after="300"/>
        <w:ind w:left="-225"/>
        <w:rPr>
          <w:rStyle w:val="HTML"/>
          <w:rFonts w:ascii="Consolas" w:hAnsi="Consolas"/>
          <w:color w:val="333333"/>
          <w:bdr w:val="none" w:sz="0" w:space="0" w:color="auto" w:frame="1"/>
        </w:rPr>
      </w:pPr>
      <w:r w:rsidRPr="002F70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xml:space="preserve">border: 1px solid </w:t>
      </w:r>
      <w:r>
        <w:rPr>
          <w:rStyle w:val="a4"/>
          <w:rFonts w:ascii="Consolas" w:hAnsi="Consolas"/>
          <w:color w:val="333333"/>
          <w:bdr w:val="none" w:sz="0" w:space="0" w:color="auto" w:frame="1"/>
        </w:rPr>
        <w:t>цвет</w:t>
      </w:r>
      <w:r>
        <w:rPr>
          <w:rStyle w:val="HTML"/>
          <w:rFonts w:ascii="Consolas" w:hAnsi="Consolas"/>
          <w:color w:val="333333"/>
          <w:bdr w:val="none" w:sz="0" w:space="0" w:color="auto" w:frame="1"/>
        </w:rPr>
        <w:t>;</w:t>
      </w:r>
    </w:p>
    <w:p w14:paraId="107D2344" w14:textId="77777777" w:rsidR="002F70FC" w:rsidRDefault="002F70FC" w:rsidP="002F70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BBE90B1" w14:textId="77777777" w:rsidR="002F70FC" w:rsidRDefault="002F70FC" w:rsidP="002F70F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Конечно, раскрашивать можно и </w:t>
      </w:r>
      <w:r>
        <w:rPr>
          <w:rStyle w:val="HTML"/>
          <w:rFonts w:ascii="Consolas" w:hAnsi="Consolas"/>
          <w:color w:val="333333"/>
          <w:sz w:val="21"/>
          <w:szCs w:val="21"/>
          <w:bdr w:val="none" w:sz="0" w:space="0" w:color="auto" w:frame="1"/>
        </w:rPr>
        <w:t>td</w:t>
      </w:r>
      <w:r>
        <w:rPr>
          <w:rFonts w:ascii="Arial" w:hAnsi="Arial" w:cs="Arial"/>
          <w:color w:val="333333"/>
        </w:rPr>
        <w:t>, и </w:t>
      </w:r>
      <w:r>
        <w:rPr>
          <w:rStyle w:val="HTML"/>
          <w:rFonts w:ascii="Consolas" w:hAnsi="Consolas"/>
          <w:color w:val="333333"/>
          <w:sz w:val="21"/>
          <w:szCs w:val="21"/>
          <w:bdr w:val="none" w:sz="0" w:space="0" w:color="auto" w:frame="1"/>
        </w:rPr>
        <w:t>th</w:t>
      </w:r>
      <w:r>
        <w:rPr>
          <w:rFonts w:ascii="Arial" w:hAnsi="Arial" w:cs="Arial"/>
          <w:color w:val="333333"/>
        </w:rPr>
        <w:t>, и даже </w:t>
      </w:r>
      <w:r>
        <w:rPr>
          <w:rStyle w:val="HTML"/>
          <w:rFonts w:ascii="Consolas" w:hAnsi="Consolas"/>
          <w:color w:val="333333"/>
          <w:sz w:val="21"/>
          <w:szCs w:val="21"/>
          <w:bdr w:val="none" w:sz="0" w:space="0" w:color="auto" w:frame="1"/>
        </w:rPr>
        <w:t>table</w:t>
      </w:r>
      <w:r>
        <w:rPr>
          <w:rFonts w:ascii="Arial" w:hAnsi="Arial" w:cs="Arial"/>
          <w:color w:val="333333"/>
        </w:rPr>
        <w:t>. Приступим!</w:t>
      </w:r>
    </w:p>
    <w:p w14:paraId="4195C415" w14:textId="77777777" w:rsidR="004F342A" w:rsidRDefault="004F342A" w:rsidP="004F342A">
      <w:pPr>
        <w:pStyle w:val="2"/>
      </w:pPr>
      <w:r>
        <w:t>Раскрашиваем строки</w:t>
      </w:r>
    </w:p>
    <w:p w14:paraId="29902AC7" w14:textId="77777777" w:rsidR="004F342A" w:rsidRDefault="004F342A" w:rsidP="004F342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раскрасили ячейки и ячейки-заголовки с помощью CSS. Если задавать стили для тега, например, </w:t>
      </w:r>
      <w:r>
        <w:rPr>
          <w:rStyle w:val="HTML"/>
          <w:rFonts w:ascii="Consolas" w:hAnsi="Consolas"/>
          <w:color w:val="333333"/>
          <w:sz w:val="21"/>
          <w:szCs w:val="21"/>
          <w:bdr w:val="none" w:sz="0" w:space="0" w:color="auto" w:frame="1"/>
        </w:rPr>
        <w:t>th</w:t>
      </w:r>
      <w:r>
        <w:rPr>
          <w:rFonts w:ascii="Arial" w:hAnsi="Arial" w:cs="Arial"/>
          <w:color w:val="333333"/>
        </w:rPr>
        <w:t> или </w:t>
      </w:r>
      <w:r>
        <w:rPr>
          <w:rStyle w:val="HTML"/>
          <w:rFonts w:ascii="Consolas" w:hAnsi="Consolas"/>
          <w:color w:val="333333"/>
          <w:sz w:val="21"/>
          <w:szCs w:val="21"/>
          <w:bdr w:val="none" w:sz="0" w:space="0" w:color="auto" w:frame="1"/>
        </w:rPr>
        <w:t>td</w:t>
      </w:r>
      <w:r>
        <w:rPr>
          <w:rFonts w:ascii="Arial" w:hAnsi="Arial" w:cs="Arial"/>
          <w:color w:val="333333"/>
        </w:rPr>
        <w:t>, то они применятся ко всем тегам. В нашем примере все ячейки окрасились в светло-жёлтый, а все ячейки-заголовки в светло-голубой.</w:t>
      </w:r>
    </w:p>
    <w:p w14:paraId="1AC5E345" w14:textId="77777777" w:rsidR="004F342A" w:rsidRDefault="004F342A" w:rsidP="004F342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быть, если стили нужно задать для какой-то определённой ячейки, группы ячеек, или строки? Можно использовать классы и применять стили для этих классов. Например, вот так:</w:t>
      </w:r>
    </w:p>
    <w:p w14:paraId="34AC92C7" w14:textId="77777777" w:rsidR="004F342A" w:rsidRDefault="004F342A" w:rsidP="004F342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.my-class {</w:t>
      </w:r>
    </w:p>
    <w:p w14:paraId="5B87A56C" w14:textId="77777777" w:rsidR="004F342A" w:rsidRDefault="004F342A" w:rsidP="004F342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стили</w:t>
      </w:r>
    </w:p>
    <w:p w14:paraId="7DE204DC" w14:textId="77777777" w:rsidR="004F342A" w:rsidRDefault="004F342A" w:rsidP="004F342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E169F3" w14:textId="77777777" w:rsidR="004F342A" w:rsidRDefault="004F342A" w:rsidP="004F342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раскрасим в разные цвета строки таблицы. Для этого воспользуемся классами, которые уже заданы для строк в примере.</w:t>
      </w:r>
    </w:p>
    <w:p w14:paraId="2676B80E" w14:textId="77777777" w:rsidR="006C4E61" w:rsidRDefault="006C4E61" w:rsidP="006C4E61">
      <w:pPr>
        <w:pStyle w:val="2"/>
      </w:pPr>
      <w:r>
        <w:t>Задаём размеры таблицы</w:t>
      </w:r>
    </w:p>
    <w:p w14:paraId="337FA7EF" w14:textId="77777777" w:rsidR="006C4E61" w:rsidRDefault="006C4E61" w:rsidP="006C4E6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ширина и высота таблицы зависит от содержимого и отступов внутри ячеек. Чем меньше содержимого, тем меньше размеры таблицы.</w:t>
      </w:r>
    </w:p>
    <w:p w14:paraId="435A542A" w14:textId="77777777" w:rsidR="006C4E61" w:rsidRDefault="006C4E61" w:rsidP="006C4E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CSS можно управлять размерами таблицы, задавать желаемую ширину и высоту. Также размерами можно управлять с помощью атрибутов таблицы, но мы рассмотрим только CSS.</w:t>
      </w:r>
    </w:p>
    <w:p w14:paraId="7B5BAF03" w14:textId="77777777" w:rsidR="006C4E61" w:rsidRDefault="006C4E61" w:rsidP="006C4E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у таблицы есть минимальные размеры, которые зависят от содержания, меньше которых она не сожмётся, какое бы значение ширины или высоты ни задавалось.</w:t>
      </w:r>
    </w:p>
    <w:p w14:paraId="07560B8A" w14:textId="77777777" w:rsidR="006C4E61" w:rsidRDefault="006C4E61" w:rsidP="006C4E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Ширина таблицы задаётся с помощью CSS-свойства </w:t>
      </w:r>
      <w:r>
        <w:rPr>
          <w:rStyle w:val="HTML"/>
          <w:rFonts w:ascii="Consolas" w:hAnsi="Consolas"/>
          <w:color w:val="333333"/>
          <w:sz w:val="21"/>
          <w:szCs w:val="21"/>
          <w:bdr w:val="none" w:sz="0" w:space="0" w:color="auto" w:frame="1"/>
        </w:rPr>
        <w:t>width</w:t>
      </w:r>
      <w:r>
        <w:rPr>
          <w:rFonts w:ascii="Arial" w:hAnsi="Arial" w:cs="Arial"/>
          <w:color w:val="333333"/>
        </w:rPr>
        <w:t>, а высота с помощью свойства </w:t>
      </w:r>
      <w:r>
        <w:rPr>
          <w:rStyle w:val="HTML"/>
          <w:rFonts w:ascii="Consolas" w:hAnsi="Consolas"/>
          <w:color w:val="333333"/>
          <w:sz w:val="21"/>
          <w:szCs w:val="21"/>
          <w:bdr w:val="none" w:sz="0" w:space="0" w:color="auto" w:frame="1"/>
        </w:rPr>
        <w:t>height</w:t>
      </w:r>
      <w:r>
        <w:rPr>
          <w:rFonts w:ascii="Arial" w:hAnsi="Arial" w:cs="Arial"/>
          <w:color w:val="333333"/>
        </w:rPr>
        <w:t>, например:</w:t>
      </w:r>
    </w:p>
    <w:p w14:paraId="0B0573F2" w14:textId="77777777" w:rsidR="006C4E61" w:rsidRPr="006C4E61" w:rsidRDefault="006C4E61" w:rsidP="006C4E61">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table {</w:t>
      </w:r>
    </w:p>
    <w:p w14:paraId="6B3DB0FA" w14:textId="77777777" w:rsidR="006C4E61" w:rsidRPr="006C4E61" w:rsidRDefault="006C4E61" w:rsidP="006C4E61">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width: 100px;</w:t>
      </w:r>
    </w:p>
    <w:p w14:paraId="38BB4B26" w14:textId="77777777" w:rsidR="006C4E61" w:rsidRPr="006C4E61" w:rsidRDefault="006C4E61" w:rsidP="006C4E61">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height: 100px;</w:t>
      </w:r>
    </w:p>
    <w:p w14:paraId="043ED30A" w14:textId="77777777" w:rsidR="006C4E61" w:rsidRDefault="006C4E61" w:rsidP="006C4E6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932DF20" w14:textId="77777777" w:rsidR="006C4E61" w:rsidRDefault="006C4E61" w:rsidP="006C4E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таблицы можно задавать как в абсолютных единицах, например, в пикселях — </w:t>
      </w:r>
      <w:r>
        <w:rPr>
          <w:rStyle w:val="HTML"/>
          <w:rFonts w:ascii="Consolas" w:hAnsi="Consolas"/>
          <w:color w:val="333333"/>
          <w:sz w:val="21"/>
          <w:szCs w:val="21"/>
          <w:bdr w:val="none" w:sz="0" w:space="0" w:color="auto" w:frame="1"/>
        </w:rPr>
        <w:t>20px</w:t>
      </w:r>
      <w:r>
        <w:rPr>
          <w:rFonts w:ascii="Arial" w:hAnsi="Arial" w:cs="Arial"/>
          <w:color w:val="333333"/>
        </w:rPr>
        <w:t>, так и в относительных, в процентах — </w:t>
      </w:r>
      <w:r>
        <w:rPr>
          <w:rStyle w:val="HTML"/>
          <w:rFonts w:ascii="Consolas" w:hAnsi="Consolas"/>
          <w:color w:val="333333"/>
          <w:sz w:val="21"/>
          <w:szCs w:val="21"/>
          <w:bdr w:val="none" w:sz="0" w:space="0" w:color="auto" w:frame="1"/>
        </w:rPr>
        <w:t>20%</w:t>
      </w:r>
      <w:r>
        <w:rPr>
          <w:rFonts w:ascii="Arial" w:hAnsi="Arial" w:cs="Arial"/>
          <w:color w:val="333333"/>
        </w:rPr>
        <w:t>.</w:t>
      </w:r>
    </w:p>
    <w:p w14:paraId="2FA6CD2E" w14:textId="77777777" w:rsidR="006C4E61" w:rsidRDefault="006C4E61" w:rsidP="006C4E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процентов размеры таблицы будут вычисляться с учётом размеров родительского элемента, в нашем случае окна мини-браузера.</w:t>
      </w:r>
    </w:p>
    <w:p w14:paraId="2D1A2F9C" w14:textId="77777777" w:rsidR="006C4E61" w:rsidRPr="006C4E61" w:rsidRDefault="006C4E61" w:rsidP="006C4E6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Особое значение </w:t>
      </w:r>
      <w:r>
        <w:rPr>
          <w:rStyle w:val="HTML"/>
          <w:rFonts w:ascii="Consolas" w:hAnsi="Consolas"/>
          <w:color w:val="333333"/>
          <w:sz w:val="21"/>
          <w:szCs w:val="21"/>
          <w:bdr w:val="none" w:sz="0" w:space="0" w:color="auto" w:frame="1"/>
        </w:rPr>
        <w:t>auto</w:t>
      </w:r>
      <w:r>
        <w:rPr>
          <w:rFonts w:ascii="Arial" w:hAnsi="Arial" w:cs="Arial"/>
          <w:color w:val="333333"/>
        </w:rPr>
        <w:t> включает расчёт размеров по умолчанию. Например</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width: auto;</w:t>
      </w:r>
      <w:r>
        <w:rPr>
          <w:rFonts w:ascii="Arial" w:hAnsi="Arial" w:cs="Arial"/>
          <w:color w:val="333333"/>
        </w:rPr>
        <w:t>или</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height: auto;</w:t>
      </w:r>
      <w:r w:rsidRPr="006C4E61">
        <w:rPr>
          <w:rFonts w:ascii="Arial" w:hAnsi="Arial" w:cs="Arial"/>
          <w:color w:val="333333"/>
          <w:lang w:val="en-US"/>
        </w:rPr>
        <w:t>.</w:t>
      </w:r>
    </w:p>
    <w:p w14:paraId="60A13B9A" w14:textId="77777777" w:rsidR="006C4E61" w:rsidRDefault="006C4E61" w:rsidP="006C4E6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Важное замечание. Проценты при задании высоты </w:t>
      </w:r>
      <w:r>
        <w:rPr>
          <w:rStyle w:val="a4"/>
          <w:rFonts w:ascii="Arial" w:hAnsi="Arial" w:cs="Arial"/>
          <w:color w:val="333333"/>
        </w:rPr>
        <w:t>обычно не работают</w:t>
      </w:r>
      <w:r>
        <w:rPr>
          <w:rFonts w:ascii="Arial" w:hAnsi="Arial" w:cs="Arial"/>
          <w:color w:val="333333"/>
        </w:rPr>
        <w:t>.</w:t>
      </w:r>
    </w:p>
    <w:p w14:paraId="2227FF7E" w14:textId="77777777" w:rsidR="009B73EA" w:rsidRDefault="009B73EA" w:rsidP="009B73EA">
      <w:pPr>
        <w:pStyle w:val="2"/>
      </w:pPr>
      <w:r>
        <w:t>Задаём размеры отдельных ячеек и столбцов</w:t>
      </w:r>
    </w:p>
    <w:p w14:paraId="73815C23" w14:textId="77777777" w:rsidR="009B73EA" w:rsidRDefault="009B73EA" w:rsidP="009B73E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Размеры ячеек и столбцов тоже можно задавать вручную, особенно если вам не нравится, как браузер распределил ширину колонок. Размеры ячеек задаются точно так же, как и размеры таблицы: с помощью CSS-свойств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44B8A2FA"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добавления стилей ячейкам:</w:t>
      </w:r>
    </w:p>
    <w:p w14:paraId="7A5118D3"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Назначать ячейкам уникальные имена классов, например, </w:t>
      </w:r>
      <w:r>
        <w:rPr>
          <w:rStyle w:val="HTML"/>
          <w:rFonts w:ascii="Consolas" w:hAnsi="Consolas"/>
          <w:color w:val="333333"/>
          <w:sz w:val="21"/>
          <w:szCs w:val="21"/>
          <w:bdr w:val="none" w:sz="0" w:space="0" w:color="auto" w:frame="1"/>
        </w:rPr>
        <w:t>class="cell-11"</w:t>
      </w:r>
      <w:r>
        <w:rPr>
          <w:rFonts w:ascii="Arial" w:hAnsi="Arial" w:cs="Arial"/>
          <w:color w:val="333333"/>
        </w:rPr>
        <w:t>, и применять стили для этих классов.</w:t>
      </w:r>
    </w:p>
    <w:p w14:paraId="143245D9"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Использовать атрибут </w:t>
      </w:r>
      <w:r>
        <w:rPr>
          <w:rStyle w:val="HTML"/>
          <w:rFonts w:ascii="Consolas" w:hAnsi="Consolas"/>
          <w:color w:val="333333"/>
          <w:sz w:val="21"/>
          <w:szCs w:val="21"/>
          <w:bdr w:val="none" w:sz="0" w:space="0" w:color="auto" w:frame="1"/>
        </w:rPr>
        <w:t>style</w:t>
      </w:r>
      <w:r>
        <w:rPr>
          <w:rFonts w:ascii="Arial" w:hAnsi="Arial" w:cs="Arial"/>
          <w:color w:val="333333"/>
        </w:rPr>
        <w:t>, внутри которого можно писать CSS-код.</w:t>
      </w:r>
    </w:p>
    <w:p w14:paraId="67AE5E96"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второго варианта:</w:t>
      </w:r>
    </w:p>
    <w:p w14:paraId="276F88A5"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&lt;td style="width: 100px;"&gt;</w:t>
      </w:r>
    </w:p>
    <w:p w14:paraId="7CD9E7D9"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EA05BBA" w14:textId="77777777" w:rsidR="009B73EA" w:rsidRDefault="009B73EA" w:rsidP="009B73E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&lt;/td&gt;</w:t>
      </w:r>
    </w:p>
    <w:p w14:paraId="78EBDDFC"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счастью, редко нужно задавать размеры каждой ячейки. Обычно размеры ячеек прописывают, когда надо вручную установить ширину столбцов таблицы: для этого достаточно задать ширину для каждой ячейки из первой строки.</w:t>
      </w:r>
    </w:p>
    <w:p w14:paraId="0BB01093" w14:textId="77777777" w:rsidR="009B73EA" w:rsidRDefault="009B73EA" w:rsidP="009B73E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зададите ширину столбцов, используя атрибут </w:t>
      </w:r>
      <w:r>
        <w:rPr>
          <w:rStyle w:val="HTML"/>
          <w:rFonts w:ascii="Consolas" w:hAnsi="Consolas"/>
          <w:color w:val="333333"/>
          <w:sz w:val="21"/>
          <w:szCs w:val="21"/>
          <w:bdr w:val="none" w:sz="0" w:space="0" w:color="auto" w:frame="1"/>
        </w:rPr>
        <w:t>style</w:t>
      </w:r>
      <w:r>
        <w:rPr>
          <w:rFonts w:ascii="Arial" w:hAnsi="Arial" w:cs="Arial"/>
          <w:color w:val="333333"/>
        </w:rPr>
        <w:t>. А также увидите отличия между шириной столбцов по умолчанию и заданной вручную.</w:t>
      </w:r>
    </w:p>
    <w:p w14:paraId="641A4986" w14:textId="58193462" w:rsidR="004B55B2" w:rsidRDefault="00EA79A1" w:rsidP="009C2ACF">
      <w:pPr>
        <w:pStyle w:val="1"/>
      </w:pPr>
      <w:r>
        <w:t>Знакомство с формами</w:t>
      </w:r>
    </w:p>
    <w:p w14:paraId="62A16378" w14:textId="77777777" w:rsidR="00EA79A1" w:rsidRDefault="00EA79A1" w:rsidP="00EA79A1">
      <w:pPr>
        <w:pStyle w:val="2"/>
      </w:pPr>
      <w:r>
        <w:t>Первая форма</w:t>
      </w:r>
    </w:p>
    <w:p w14:paraId="6471D50C" w14:textId="77777777" w:rsidR="00EA79A1" w:rsidRDefault="00EA79A1" w:rsidP="00EA79A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Формы нужны для того, чтобы отправлять данные с веб-страницы на веб-сервер, который сможет эти данные обработать: зарегистрировать пользователя, создать сообщение на форуме, отправить письмо и так далее. В общем, формы в вебе просто необходимы.</w:t>
      </w:r>
    </w:p>
    <w:p w14:paraId="7E07211F"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форму, нужно использовать парный тег </w:t>
      </w:r>
      <w:r>
        <w:rPr>
          <w:rStyle w:val="HTML"/>
          <w:rFonts w:ascii="Consolas" w:hAnsi="Consolas"/>
          <w:color w:val="333333"/>
          <w:sz w:val="21"/>
          <w:szCs w:val="21"/>
          <w:bdr w:val="none" w:sz="0" w:space="0" w:color="auto" w:frame="1"/>
        </w:rPr>
        <w:t>&lt;form&gt;</w:t>
      </w:r>
      <w:r>
        <w:rPr>
          <w:rFonts w:ascii="Arial" w:hAnsi="Arial" w:cs="Arial"/>
          <w:color w:val="333333"/>
        </w:rPr>
        <w:t>, внутри которого размещаются поля формы. У тега </w:t>
      </w:r>
      <w:r>
        <w:rPr>
          <w:rStyle w:val="HTML"/>
          <w:rFonts w:ascii="Consolas" w:hAnsi="Consolas"/>
          <w:color w:val="333333"/>
          <w:sz w:val="21"/>
          <w:szCs w:val="21"/>
          <w:bdr w:val="none" w:sz="0" w:space="0" w:color="auto" w:frame="1"/>
        </w:rPr>
        <w:t>&lt;form&gt;</w:t>
      </w:r>
      <w:r>
        <w:rPr>
          <w:rFonts w:ascii="Arial" w:hAnsi="Arial" w:cs="Arial"/>
          <w:color w:val="333333"/>
        </w:rPr>
        <w:t> есть два важных атрибута:</w:t>
      </w:r>
    </w:p>
    <w:p w14:paraId="728E9473" w14:textId="77777777" w:rsidR="00EA79A1" w:rsidRDefault="00EA79A1" w:rsidP="00EA79A1">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action</w:t>
      </w:r>
      <w:r>
        <w:rPr>
          <w:rFonts w:ascii="Arial" w:hAnsi="Arial" w:cs="Arial"/>
          <w:color w:val="333333"/>
        </w:rPr>
        <w:t> задаёт адрес, </w:t>
      </w:r>
      <w:r>
        <w:rPr>
          <w:rStyle w:val="HTML"/>
          <w:rFonts w:ascii="Consolas" w:hAnsi="Consolas"/>
          <w:color w:val="333333"/>
          <w:sz w:val="21"/>
          <w:szCs w:val="21"/>
          <w:bdr w:val="none" w:sz="0" w:space="0" w:color="auto" w:frame="1"/>
        </w:rPr>
        <w:t>URL</w:t>
      </w:r>
      <w:r>
        <w:rPr>
          <w:rFonts w:ascii="Arial" w:hAnsi="Arial" w:cs="Arial"/>
          <w:color w:val="333333"/>
        </w:rPr>
        <w:t>, отправки формы;</w:t>
      </w:r>
    </w:p>
    <w:p w14:paraId="62E1F916" w14:textId="77777777" w:rsidR="00EA79A1" w:rsidRDefault="00EA79A1" w:rsidP="00EA79A1">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method</w:t>
      </w:r>
      <w:r>
        <w:rPr>
          <w:rFonts w:ascii="Arial" w:hAnsi="Arial" w:cs="Arial"/>
          <w:color w:val="333333"/>
        </w:rPr>
        <w:t> задаёт метод отправки формы.</w:t>
      </w:r>
    </w:p>
    <w:p w14:paraId="121D9DD5" w14:textId="77777777" w:rsidR="00EA79A1" w:rsidRPr="00E578CE" w:rsidRDefault="00EA79A1" w:rsidP="00EA79A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578CE">
        <w:rPr>
          <w:rFonts w:ascii="Arial" w:hAnsi="Arial" w:cs="Arial"/>
          <w:color w:val="333333"/>
          <w:lang w:val="en-US"/>
        </w:rPr>
        <w:t>:</w:t>
      </w:r>
    </w:p>
    <w:p w14:paraId="153CA9E1" w14:textId="77777777" w:rsidR="00EA79A1" w:rsidRPr="00EA79A1" w:rsidRDefault="00EA79A1" w:rsidP="00EA79A1">
      <w:pPr>
        <w:pStyle w:val="HTML0"/>
        <w:shd w:val="clear" w:color="auto" w:fill="F8F8F8"/>
        <w:spacing w:before="300" w:after="300"/>
        <w:ind w:left="-225"/>
        <w:rPr>
          <w:rStyle w:val="HTML"/>
          <w:rFonts w:ascii="Consolas" w:hAnsi="Consolas"/>
          <w:color w:val="333333"/>
          <w:bdr w:val="none" w:sz="0" w:space="0" w:color="auto" w:frame="1"/>
          <w:lang w:val="en-US"/>
        </w:rPr>
      </w:pPr>
      <w:r w:rsidRPr="00EA79A1">
        <w:rPr>
          <w:rStyle w:val="HTML"/>
          <w:rFonts w:ascii="Consolas" w:hAnsi="Consolas"/>
          <w:color w:val="333333"/>
          <w:bdr w:val="none" w:sz="0" w:space="0" w:color="auto" w:frame="1"/>
          <w:lang w:val="en-US"/>
        </w:rPr>
        <w:t>&lt;form action="https://echo.htmlacademy.ru" method="get"&gt;</w:t>
      </w:r>
    </w:p>
    <w:p w14:paraId="534DEABD" w14:textId="77777777" w:rsidR="00EA79A1" w:rsidRDefault="00EA79A1" w:rsidP="00EA79A1">
      <w:pPr>
        <w:pStyle w:val="HTML0"/>
        <w:shd w:val="clear" w:color="auto" w:fill="F8F8F8"/>
        <w:spacing w:before="300" w:after="300"/>
        <w:ind w:left="-225"/>
        <w:rPr>
          <w:rStyle w:val="HTML"/>
          <w:rFonts w:ascii="Consolas" w:hAnsi="Consolas"/>
          <w:color w:val="333333"/>
          <w:bdr w:val="none" w:sz="0" w:space="0" w:color="auto" w:frame="1"/>
        </w:rPr>
      </w:pPr>
      <w:r w:rsidRPr="00EA79A1">
        <w:rPr>
          <w:rStyle w:val="HTML"/>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поля формы</w:t>
      </w:r>
    </w:p>
    <w:p w14:paraId="6F3331DE" w14:textId="77777777" w:rsidR="00EA79A1" w:rsidRDefault="00EA79A1" w:rsidP="00EA79A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1A0D105B"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отправки формы обычно используют методы </w:t>
      </w:r>
      <w:r>
        <w:rPr>
          <w:rStyle w:val="HTML"/>
          <w:rFonts w:ascii="Consolas" w:hAnsi="Consolas"/>
          <w:color w:val="333333"/>
          <w:sz w:val="21"/>
          <w:szCs w:val="21"/>
          <w:bdr w:val="none" w:sz="0" w:space="0" w:color="auto" w:frame="1"/>
        </w:rPr>
        <w:t>get</w:t>
      </w:r>
      <w:r>
        <w:rPr>
          <w:rFonts w:ascii="Arial" w:hAnsi="Arial" w:cs="Arial"/>
          <w:color w:val="333333"/>
        </w:rPr>
        <w:t> или </w:t>
      </w:r>
      <w:r>
        <w:rPr>
          <w:rStyle w:val="HTML"/>
          <w:rFonts w:ascii="Consolas" w:hAnsi="Consolas"/>
          <w:color w:val="333333"/>
          <w:sz w:val="21"/>
          <w:szCs w:val="21"/>
          <w:bdr w:val="none" w:sz="0" w:space="0" w:color="auto" w:frame="1"/>
        </w:rPr>
        <w:t>post</w:t>
      </w:r>
      <w:r>
        <w:rPr>
          <w:rFonts w:ascii="Arial" w:hAnsi="Arial" w:cs="Arial"/>
          <w:color w:val="333333"/>
        </w:rPr>
        <w:t>. Если не указать атрибут </w:t>
      </w:r>
      <w:r>
        <w:rPr>
          <w:rStyle w:val="HTML"/>
          <w:rFonts w:ascii="Consolas" w:hAnsi="Consolas"/>
          <w:color w:val="333333"/>
          <w:sz w:val="21"/>
          <w:szCs w:val="21"/>
          <w:bdr w:val="none" w:sz="0" w:space="0" w:color="auto" w:frame="1"/>
        </w:rPr>
        <w:t>method</w:t>
      </w:r>
      <w:r>
        <w:rPr>
          <w:rFonts w:ascii="Arial" w:hAnsi="Arial" w:cs="Arial"/>
          <w:color w:val="333333"/>
        </w:rPr>
        <w:t>, то будет использован </w:t>
      </w:r>
      <w:r>
        <w:rPr>
          <w:rStyle w:val="HTML"/>
          <w:rFonts w:ascii="Consolas" w:hAnsi="Consolas"/>
          <w:color w:val="333333"/>
          <w:sz w:val="21"/>
          <w:szCs w:val="21"/>
          <w:bdr w:val="none" w:sz="0" w:space="0" w:color="auto" w:frame="1"/>
        </w:rPr>
        <w:t>get</w:t>
      </w:r>
      <w:r>
        <w:rPr>
          <w:rFonts w:ascii="Arial" w:hAnsi="Arial" w:cs="Arial"/>
          <w:color w:val="333333"/>
        </w:rPr>
        <w:t>.</w:t>
      </w:r>
    </w:p>
    <w:p w14:paraId="02392C88"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посылает данные формы в строке запроса, то есть они видны в адресной строке браузера и следуют после знака вопроса. Например:</w:t>
      </w:r>
    </w:p>
    <w:p w14:paraId="666E1D18" w14:textId="77777777" w:rsidR="00EA79A1" w:rsidRDefault="00EA79A1" w:rsidP="00EA79A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https://www.google.com/search?</w:t>
      </w:r>
      <w:r>
        <w:rPr>
          <w:rStyle w:val="a4"/>
          <w:rFonts w:ascii="Consolas" w:hAnsi="Consolas"/>
          <w:color w:val="333333"/>
          <w:sz w:val="24"/>
          <w:szCs w:val="24"/>
        </w:rPr>
        <w:t>q=htmlacademy</w:t>
      </w:r>
    </w:p>
    <w:p w14:paraId="295F0AB3"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лучше использовать в поисковых формах, потому что он позволяет получить ссылку на результаты поиска и передать её кому-то.</w:t>
      </w:r>
    </w:p>
    <w:p w14:paraId="3E2A2B80" w14:textId="77777777" w:rsidR="00EA79A1" w:rsidRDefault="00EA79A1" w:rsidP="00EA79A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post</w:t>
      </w:r>
      <w:r>
        <w:rPr>
          <w:rFonts w:ascii="Arial" w:hAnsi="Arial" w:cs="Arial"/>
          <w:color w:val="333333"/>
        </w:rPr>
        <w:t> посылает данные в теле HTTP-запроса и используется, когда нужно отправить много данных и ссылка на результат обработки этих данных не нужна. Например, при редактировании личного профиля.</w:t>
      </w:r>
    </w:p>
    <w:p w14:paraId="75DD40FF" w14:textId="77777777" w:rsidR="00EA79A1" w:rsidRDefault="00EA79A1" w:rsidP="00EA79A1">
      <w:pPr>
        <w:pStyle w:val="2"/>
      </w:pPr>
      <w:r>
        <w:t>Текстовое поле ввода</w:t>
      </w:r>
    </w:p>
    <w:p w14:paraId="44136D2C" w14:textId="77777777" w:rsidR="00EA79A1" w:rsidRDefault="00EA79A1" w:rsidP="00EA79A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полей форм создаётся с помощью одиночного тега </w:t>
      </w:r>
      <w:r>
        <w:rPr>
          <w:rStyle w:val="HTML"/>
          <w:rFonts w:ascii="Consolas" w:hAnsi="Consolas"/>
          <w:color w:val="333333"/>
          <w:sz w:val="21"/>
          <w:szCs w:val="21"/>
          <w:bdr w:val="none" w:sz="0" w:space="0" w:color="auto" w:frame="1"/>
        </w:rPr>
        <w:t>&lt;input&gt;</w:t>
      </w:r>
      <w:r>
        <w:rPr>
          <w:rFonts w:ascii="Arial" w:hAnsi="Arial" w:cs="Arial"/>
          <w:color w:val="333333"/>
        </w:rPr>
        <w:t>. У этого тега два обязательных атрибута:</w:t>
      </w:r>
    </w:p>
    <w:p w14:paraId="3850189C" w14:textId="77777777" w:rsidR="00EA79A1" w:rsidRDefault="00EA79A1" w:rsidP="00EA79A1">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type</w:t>
      </w:r>
      <w:r>
        <w:rPr>
          <w:rFonts w:ascii="Arial" w:hAnsi="Arial" w:cs="Arial"/>
          <w:color w:val="333333"/>
        </w:rPr>
        <w:t> задаёт тип поля;</w:t>
      </w:r>
    </w:p>
    <w:p w14:paraId="73CCFA86" w14:textId="77777777" w:rsidR="00EA79A1" w:rsidRDefault="00EA79A1" w:rsidP="00EA79A1">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name</w:t>
      </w:r>
      <w:r>
        <w:rPr>
          <w:rFonts w:ascii="Arial" w:hAnsi="Arial" w:cs="Arial"/>
          <w:color w:val="333333"/>
        </w:rPr>
        <w:t> задаёт имя поля.</w:t>
      </w:r>
    </w:p>
    <w:p w14:paraId="19B3EF6D"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Тип поля влияет на то, как оно будет отображаться и вести себя. Самый распространённый тип — это </w:t>
      </w:r>
      <w:r>
        <w:rPr>
          <w:rStyle w:val="HTML"/>
          <w:rFonts w:ascii="Consolas" w:hAnsi="Consolas"/>
          <w:color w:val="333333"/>
          <w:sz w:val="21"/>
          <w:szCs w:val="21"/>
          <w:bdr w:val="none" w:sz="0" w:space="0" w:color="auto" w:frame="1"/>
        </w:rPr>
        <w:t>text</w:t>
      </w:r>
      <w:r>
        <w:rPr>
          <w:rFonts w:ascii="Arial" w:hAnsi="Arial" w:cs="Arial"/>
          <w:color w:val="333333"/>
        </w:rPr>
        <w:t>, который обозначает </w:t>
      </w:r>
      <w:r>
        <w:rPr>
          <w:rStyle w:val="a4"/>
          <w:rFonts w:ascii="Arial" w:hAnsi="Arial" w:cs="Arial"/>
          <w:color w:val="333333"/>
        </w:rPr>
        <w:t>текстовое поле</w:t>
      </w:r>
      <w:r>
        <w:rPr>
          <w:rFonts w:ascii="Arial" w:hAnsi="Arial" w:cs="Arial"/>
          <w:color w:val="333333"/>
        </w:rPr>
        <w:t>. Он же используется по умолчанию. Пример:</w:t>
      </w:r>
    </w:p>
    <w:p w14:paraId="26F4EF1B" w14:textId="77777777" w:rsidR="00EA79A1" w:rsidRDefault="00EA79A1" w:rsidP="00EA79A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&lt;form action="https://echo.htmlacademy.ru" method="get"&gt;</w:t>
      </w:r>
    </w:p>
    <w:p w14:paraId="1D85B5BA" w14:textId="77777777" w:rsidR="00EA79A1" w:rsidRPr="00EA79A1" w:rsidRDefault="00EA79A1" w:rsidP="00EA79A1">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EA79A1">
        <w:rPr>
          <w:rStyle w:val="HTML"/>
          <w:rFonts w:ascii="Consolas" w:hAnsi="Consolas"/>
          <w:color w:val="333333"/>
          <w:bdr w:val="none" w:sz="0" w:space="0" w:color="auto" w:frame="1"/>
          <w:lang w:val="en-US"/>
        </w:rPr>
        <w:t>&lt;input type="text" name="search"&gt;</w:t>
      </w:r>
    </w:p>
    <w:p w14:paraId="2D996F06" w14:textId="77777777" w:rsidR="00EA79A1" w:rsidRDefault="00EA79A1" w:rsidP="00EA79A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7244F379" w14:textId="77777777" w:rsidR="00EA79A1" w:rsidRDefault="00EA79A1" w:rsidP="00EA79A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Имя поля нужно, чтобы правильно обработать данные на сервере. Обычно, имя поля должно быть уникальным в пределах формы, хотя есть исключения. Для задания имени поля используют латинские буквы и цифры.</w:t>
      </w:r>
    </w:p>
    <w:p w14:paraId="4CC9D344" w14:textId="77777777" w:rsidR="00EA79A1" w:rsidRDefault="00EA79A1" w:rsidP="00EA79A1">
      <w:pPr>
        <w:pStyle w:val="2"/>
      </w:pPr>
      <w:r>
        <w:t>Идентификатор и значение по умолчанию</w:t>
      </w:r>
    </w:p>
    <w:p w14:paraId="75BAC240" w14:textId="77777777" w:rsidR="00EA79A1" w:rsidRDefault="00EA79A1" w:rsidP="00EA79A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id</w:t>
      </w:r>
      <w:r>
        <w:rPr>
          <w:rFonts w:ascii="Arial" w:hAnsi="Arial" w:cs="Arial"/>
          <w:color w:val="333333"/>
        </w:rPr>
        <w:t> поля ввода обозначает </w:t>
      </w:r>
      <w:r>
        <w:rPr>
          <w:rStyle w:val="a4"/>
          <w:rFonts w:ascii="Arial" w:hAnsi="Arial" w:cs="Arial"/>
          <w:color w:val="333333"/>
        </w:rPr>
        <w:t>идентификатор</w:t>
      </w:r>
      <w:r>
        <w:rPr>
          <w:rFonts w:ascii="Arial" w:hAnsi="Arial" w:cs="Arial"/>
          <w:color w:val="333333"/>
        </w:rPr>
        <w:t>. Он должен быть уникальным не только в пределах формы, но и на всей странице.</w:t>
      </w:r>
    </w:p>
    <w:p w14:paraId="18BAF655"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идентификаторы используют для повышения удобства работы с формой, например, создают подписи, связанные с мелкими полями. При нажатии на такие подписи активируется связанное поле. И это удобно, так как по большой подписи попасть легче, чем по маленькому полю. Также идентификаторы используют в JavaScript для работы с полями.</w:t>
      </w:r>
    </w:p>
    <w:p w14:paraId="5788CFB4"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Идентификатор в отличие от имени поля не передаётся на сервер. Лучше использовать идентификаторы, отличающиеся от имени поля, особенно актуально это для полей множественного выбора, которые мы разберём далее в курсе.</w:t>
      </w:r>
    </w:p>
    <w:p w14:paraId="36950867"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задаёт значение поля ввода по умолчанию. Это тоже повышает удобство.</w:t>
      </w:r>
    </w:p>
    <w:p w14:paraId="0E70335C" w14:textId="77777777" w:rsidR="00EA79A1" w:rsidRDefault="00EA79A1" w:rsidP="00EA79A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Согласитесь, приятно зайти в огромную анкету на каких-нибудь госуслугах, а там ваши паспортные данные уже подставлены в нужные поля и заполнять их не надо. И всё благодаря тому, что программист добавил к полям атрибут </w:t>
      </w:r>
      <w:r>
        <w:rPr>
          <w:rStyle w:val="HTML"/>
          <w:rFonts w:ascii="Consolas" w:hAnsi="Consolas"/>
          <w:color w:val="333333"/>
          <w:sz w:val="21"/>
          <w:szCs w:val="21"/>
          <w:bdr w:val="none" w:sz="0" w:space="0" w:color="auto" w:frame="1"/>
        </w:rPr>
        <w:t>value</w:t>
      </w:r>
      <w:r>
        <w:rPr>
          <w:rFonts w:ascii="Arial" w:hAnsi="Arial" w:cs="Arial"/>
          <w:color w:val="333333"/>
        </w:rPr>
        <w:t> с нужными данными.</w:t>
      </w:r>
    </w:p>
    <w:p w14:paraId="0D27899E" w14:textId="77777777" w:rsidR="00974095" w:rsidRDefault="00974095" w:rsidP="00974095">
      <w:pPr>
        <w:pStyle w:val="2"/>
      </w:pPr>
      <w:r>
        <w:t>Подпись для поля ввода</w:t>
      </w:r>
    </w:p>
    <w:p w14:paraId="40D739D8" w14:textId="77777777" w:rsidR="00974095" w:rsidRDefault="00974095" w:rsidP="0097409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Можно подумать, что сделать подпись к полю очень просто. Пишем текст рядом с полем и всё готово:</w:t>
      </w:r>
    </w:p>
    <w:p w14:paraId="1BD2EFF6" w14:textId="77777777" w:rsidR="00974095" w:rsidRPr="00974095" w:rsidRDefault="00974095" w:rsidP="00974095">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Подпись</w:t>
      </w:r>
      <w:r w:rsidRPr="00974095">
        <w:rPr>
          <w:rFonts w:ascii="Consolas" w:hAnsi="Consolas"/>
          <w:color w:val="333333"/>
          <w:sz w:val="24"/>
          <w:szCs w:val="24"/>
          <w:lang w:val="en-US"/>
        </w:rPr>
        <w:t xml:space="preserve"> &lt;input type="text" name="username"&gt;</w:t>
      </w:r>
    </w:p>
    <w:p w14:paraId="064C70CF" w14:textId="77777777" w:rsidR="00974095" w:rsidRDefault="00974095" w:rsidP="0097409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этого недостаточно — мы получили просто кусок текста и поле, которые расположены рядом друг с другом, но логически никак не связаны.</w:t>
      </w:r>
    </w:p>
    <w:p w14:paraId="3D9070C5" w14:textId="77777777" w:rsidR="00974095" w:rsidRDefault="00974095" w:rsidP="0097409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специальный тег, который позволяет смело сказать: «Этот кусок текста действительно подпись к этому полю!». Это парный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6942F88D" w14:textId="77777777" w:rsidR="00974095" w:rsidRDefault="00974095" w:rsidP="0097409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связывает текст и поле ввода логически. А ещё если нажать на текст в такой подписи, то курсор переместится в соответствующее поле.</w:t>
      </w:r>
    </w:p>
    <w:p w14:paraId="494621E6" w14:textId="77777777" w:rsidR="00974095" w:rsidRDefault="00974095" w:rsidP="0097409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Создавать подписи к полям с помощью </w:t>
      </w:r>
      <w:r>
        <w:rPr>
          <w:rStyle w:val="HTML"/>
          <w:rFonts w:ascii="Consolas" w:hAnsi="Consolas"/>
          <w:color w:val="333333"/>
          <w:sz w:val="21"/>
          <w:szCs w:val="21"/>
          <w:bdr w:val="none" w:sz="0" w:space="0" w:color="auto" w:frame="1"/>
        </w:rPr>
        <w:t>&lt;label&gt;</w:t>
      </w:r>
      <w:r>
        <w:rPr>
          <w:rFonts w:ascii="Arial" w:hAnsi="Arial" w:cs="Arial"/>
          <w:color w:val="333333"/>
        </w:rPr>
        <w:t> — хороший приём. Используйте его.</w:t>
      </w:r>
    </w:p>
    <w:p w14:paraId="228F44E1" w14:textId="77777777" w:rsidR="00974095" w:rsidRDefault="00974095" w:rsidP="0097409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способ создать подпись — просто обернуть текст подписи и тег поля в тег </w:t>
      </w:r>
      <w:r>
        <w:rPr>
          <w:rStyle w:val="HTML"/>
          <w:rFonts w:ascii="Consolas" w:hAnsi="Consolas"/>
          <w:color w:val="333333"/>
          <w:sz w:val="21"/>
          <w:szCs w:val="21"/>
          <w:bdr w:val="none" w:sz="0" w:space="0" w:color="auto" w:frame="1"/>
        </w:rPr>
        <w:t>&lt;label&gt;</w:t>
      </w:r>
      <w:r>
        <w:rPr>
          <w:rFonts w:ascii="Arial" w:hAnsi="Arial" w:cs="Arial"/>
          <w:color w:val="333333"/>
        </w:rPr>
        <w:t>, вот так:</w:t>
      </w:r>
    </w:p>
    <w:p w14:paraId="6D523AC9" w14:textId="77777777" w:rsidR="00974095" w:rsidRPr="00974095" w:rsidRDefault="00974095" w:rsidP="00974095">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&lt;label&gt;</w:t>
      </w:r>
    </w:p>
    <w:p w14:paraId="06A62310" w14:textId="77777777" w:rsidR="00974095" w:rsidRPr="00974095" w:rsidRDefault="00974095" w:rsidP="00974095">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Подпись</w:t>
      </w:r>
      <w:r w:rsidRPr="00974095">
        <w:rPr>
          <w:rStyle w:val="HTML"/>
          <w:rFonts w:ascii="Consolas" w:hAnsi="Consolas"/>
          <w:color w:val="333333"/>
          <w:bdr w:val="none" w:sz="0" w:space="0" w:color="auto" w:frame="1"/>
          <w:lang w:val="en-US"/>
        </w:rPr>
        <w:t xml:space="preserve"> &lt;input type="text" name="username"&gt;</w:t>
      </w:r>
    </w:p>
    <w:p w14:paraId="2E9BE1F9" w14:textId="77777777" w:rsidR="00974095" w:rsidRDefault="00974095" w:rsidP="0097409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&lt;/label&gt;</w:t>
      </w:r>
    </w:p>
    <w:p w14:paraId="2D38DA09" w14:textId="77777777" w:rsidR="00974095" w:rsidRDefault="00974095" w:rsidP="0097409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Надо отметить, что при оборачивании текста в тег </w:t>
      </w:r>
      <w:r>
        <w:rPr>
          <w:rStyle w:val="HTML"/>
          <w:rFonts w:ascii="Consolas" w:hAnsi="Consolas"/>
          <w:color w:val="333333"/>
          <w:sz w:val="21"/>
          <w:szCs w:val="21"/>
          <w:bdr w:val="none" w:sz="0" w:space="0" w:color="auto" w:frame="1"/>
        </w:rPr>
        <w:t>&lt;label&gt;</w:t>
      </w:r>
      <w:r>
        <w:rPr>
          <w:rFonts w:ascii="Arial" w:hAnsi="Arial" w:cs="Arial"/>
          <w:color w:val="333333"/>
        </w:rPr>
        <w:t> он визуально никак не меняется, ведь главная задача подписи — создать логическую связь.</w:t>
      </w:r>
    </w:p>
    <w:p w14:paraId="6A80755F" w14:textId="77777777" w:rsidR="00DD0B23" w:rsidRDefault="00DD0B23" w:rsidP="00DD0B23">
      <w:pPr>
        <w:pStyle w:val="2"/>
      </w:pPr>
      <w:r>
        <w:t>Связываем подпись и поле по id</w:t>
      </w:r>
    </w:p>
    <w:p w14:paraId="5D23AA28" w14:textId="77777777" w:rsidR="00DD0B23" w:rsidRDefault="00DD0B23" w:rsidP="00DD0B2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обернуть поле и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 нельзя. Например, когда они размещены в разных ячейках таблицы.</w:t>
      </w:r>
    </w:p>
    <w:p w14:paraId="3C43A8E8" w14:textId="77777777" w:rsidR="00DD0B23" w:rsidRDefault="00DD0B23" w:rsidP="00DD0B2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можно связать подпись с полем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Алгоритм такой:</w:t>
      </w:r>
    </w:p>
    <w:p w14:paraId="0AB3A719" w14:textId="77777777" w:rsidR="00DD0B23" w:rsidRDefault="00DD0B23" w:rsidP="00DD0B23">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к полю ввода идентификатор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w:t>
      </w:r>
    </w:p>
    <w:p w14:paraId="291E2341" w14:textId="77777777" w:rsidR="00DD0B23" w:rsidRDefault="00DD0B23" w:rsidP="00DD0B23">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Оборачиваем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043B3ECC" w14:textId="77777777" w:rsidR="00DD0B23" w:rsidRDefault="00DD0B23" w:rsidP="00DD0B23">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тегу </w:t>
      </w:r>
      <w:r>
        <w:rPr>
          <w:rStyle w:val="HTML"/>
          <w:rFonts w:ascii="Consolas" w:hAnsi="Consolas"/>
          <w:color w:val="333333"/>
          <w:sz w:val="21"/>
          <w:szCs w:val="21"/>
          <w:bdr w:val="none" w:sz="0" w:space="0" w:color="auto" w:frame="1"/>
        </w:rPr>
        <w:t>&lt;label&gt;</w:t>
      </w:r>
      <w:r>
        <w:rPr>
          <w:rFonts w:ascii="Arial" w:hAnsi="Arial" w:cs="Arial"/>
          <w:color w:val="333333"/>
        </w:rPr>
        <w:t> атрибут </w:t>
      </w:r>
      <w:r>
        <w:rPr>
          <w:rStyle w:val="HTML"/>
          <w:rFonts w:ascii="Consolas" w:hAnsi="Consolas"/>
          <w:color w:val="333333"/>
          <w:sz w:val="21"/>
          <w:szCs w:val="21"/>
          <w:bdr w:val="none" w:sz="0" w:space="0" w:color="auto" w:frame="1"/>
        </w:rPr>
        <w:t>for</w:t>
      </w:r>
      <w:r>
        <w:rPr>
          <w:rFonts w:ascii="Arial" w:hAnsi="Arial" w:cs="Arial"/>
          <w:color w:val="333333"/>
        </w:rPr>
        <w:t>.</w:t>
      </w:r>
    </w:p>
    <w:p w14:paraId="6FE4C4D7" w14:textId="77777777" w:rsidR="00DD0B23" w:rsidRDefault="00DD0B23" w:rsidP="00DD0B23">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В атрибут </w:t>
      </w:r>
      <w:r>
        <w:rPr>
          <w:rStyle w:val="HTML"/>
          <w:rFonts w:ascii="Consolas" w:hAnsi="Consolas"/>
          <w:color w:val="333333"/>
          <w:sz w:val="21"/>
          <w:szCs w:val="21"/>
          <w:bdr w:val="none" w:sz="0" w:space="0" w:color="auto" w:frame="1"/>
        </w:rPr>
        <w:t>for</w:t>
      </w:r>
      <w:r>
        <w:rPr>
          <w:rFonts w:ascii="Arial" w:hAnsi="Arial" w:cs="Arial"/>
          <w:color w:val="333333"/>
        </w:rPr>
        <w:t> записываем такое же значение, что и в атрибуте </w:t>
      </w:r>
      <w:r>
        <w:rPr>
          <w:rStyle w:val="HTML"/>
          <w:rFonts w:ascii="Consolas" w:hAnsi="Consolas"/>
          <w:color w:val="333333"/>
          <w:sz w:val="21"/>
          <w:szCs w:val="21"/>
          <w:bdr w:val="none" w:sz="0" w:space="0" w:color="auto" w:frame="1"/>
        </w:rPr>
        <w:t>id</w:t>
      </w:r>
      <w:r>
        <w:rPr>
          <w:rFonts w:ascii="Arial" w:hAnsi="Arial" w:cs="Arial"/>
          <w:color w:val="333333"/>
        </w:rPr>
        <w:t> у поля.</w:t>
      </w:r>
    </w:p>
    <w:p w14:paraId="366056CE" w14:textId="77777777" w:rsidR="00DD0B23" w:rsidRDefault="00DD0B23" w:rsidP="00DD0B2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28EEE97D" w14:textId="77777777" w:rsidR="00DD0B23" w:rsidRDefault="00DD0B23" w:rsidP="00DD0B23">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&lt;label for="</w:t>
      </w:r>
      <w:r>
        <w:rPr>
          <w:rStyle w:val="a4"/>
          <w:rFonts w:ascii="Consolas" w:hAnsi="Consolas"/>
          <w:color w:val="333333"/>
          <w:bdr w:val="none" w:sz="0" w:space="0" w:color="auto" w:frame="1"/>
        </w:rPr>
        <w:t>user-field-id</w:t>
      </w:r>
      <w:r>
        <w:rPr>
          <w:rStyle w:val="HTML"/>
          <w:rFonts w:ascii="Consolas" w:hAnsi="Consolas"/>
          <w:color w:val="333333"/>
          <w:bdr w:val="none" w:sz="0" w:space="0" w:color="auto" w:frame="1"/>
        </w:rPr>
        <w:t>"&gt;Имя пользователя&lt;/label&gt;</w:t>
      </w:r>
    </w:p>
    <w:p w14:paraId="70803347" w14:textId="77777777" w:rsidR="00DD0B23" w:rsidRDefault="00DD0B23" w:rsidP="00DD0B23">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3C26F4" w14:textId="77777777" w:rsidR="00DD0B23" w:rsidRDefault="00DD0B23" w:rsidP="00DD0B23">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много-много других тегов</w:t>
      </w:r>
    </w:p>
    <w:p w14:paraId="7BAF115D" w14:textId="77777777" w:rsidR="00DD0B23" w:rsidRPr="00DD0B23" w:rsidRDefault="00DD0B23" w:rsidP="00DD0B23">
      <w:pPr>
        <w:pStyle w:val="HTML0"/>
        <w:shd w:val="clear" w:color="auto" w:fill="F8F8F8"/>
        <w:spacing w:before="300"/>
        <w:ind w:left="-225"/>
        <w:rPr>
          <w:rStyle w:val="HTML"/>
          <w:rFonts w:ascii="Consolas" w:hAnsi="Consolas"/>
          <w:color w:val="333333"/>
          <w:bdr w:val="none" w:sz="0" w:space="0" w:color="auto" w:frame="1"/>
          <w:lang w:val="en-US"/>
        </w:rPr>
      </w:pPr>
      <w:r w:rsidRPr="00DD0B23">
        <w:rPr>
          <w:rStyle w:val="HTML"/>
          <w:rFonts w:ascii="Consolas" w:hAnsi="Consolas"/>
          <w:color w:val="333333"/>
          <w:bdr w:val="none" w:sz="0" w:space="0" w:color="auto" w:frame="1"/>
          <w:lang w:val="en-US"/>
        </w:rPr>
        <w:t>...</w:t>
      </w:r>
    </w:p>
    <w:p w14:paraId="063A1BDE" w14:textId="77777777" w:rsidR="00DD0B23" w:rsidRPr="00DD0B23" w:rsidRDefault="00DD0B23" w:rsidP="00DD0B23">
      <w:pPr>
        <w:pStyle w:val="HTML0"/>
        <w:shd w:val="clear" w:color="auto" w:fill="F8F8F8"/>
        <w:spacing w:before="300"/>
        <w:ind w:left="-225"/>
        <w:rPr>
          <w:rFonts w:ascii="Consolas" w:hAnsi="Consolas"/>
          <w:color w:val="333333"/>
          <w:sz w:val="24"/>
          <w:szCs w:val="24"/>
          <w:lang w:val="en-US"/>
        </w:rPr>
      </w:pPr>
      <w:r w:rsidRPr="00DD0B23">
        <w:rPr>
          <w:rStyle w:val="HTML"/>
          <w:rFonts w:ascii="Consolas" w:hAnsi="Consolas"/>
          <w:color w:val="333333"/>
          <w:bdr w:val="none" w:sz="0" w:space="0" w:color="auto" w:frame="1"/>
          <w:lang w:val="en-US"/>
        </w:rPr>
        <w:t>&lt;input id="</w:t>
      </w:r>
      <w:r w:rsidRPr="00DD0B23">
        <w:rPr>
          <w:rStyle w:val="a4"/>
          <w:rFonts w:ascii="Consolas" w:hAnsi="Consolas"/>
          <w:color w:val="333333"/>
          <w:bdr w:val="none" w:sz="0" w:space="0" w:color="auto" w:frame="1"/>
          <w:lang w:val="en-US"/>
        </w:rPr>
        <w:t>user-field-id</w:t>
      </w:r>
      <w:r w:rsidRPr="00DD0B23">
        <w:rPr>
          <w:rStyle w:val="HTML"/>
          <w:rFonts w:ascii="Consolas" w:hAnsi="Consolas"/>
          <w:color w:val="333333"/>
          <w:bdr w:val="none" w:sz="0" w:space="0" w:color="auto" w:frame="1"/>
          <w:lang w:val="en-US"/>
        </w:rPr>
        <w:t>" type="text" name="username"&gt;</w:t>
      </w:r>
    </w:p>
    <w:p w14:paraId="270930C5" w14:textId="77777777" w:rsidR="005E060B" w:rsidRDefault="005E060B" w:rsidP="005E060B">
      <w:pPr>
        <w:pStyle w:val="2"/>
      </w:pPr>
      <w:r>
        <w:t>Добавим ещё одно поле</w:t>
      </w:r>
    </w:p>
    <w:p w14:paraId="26A0B1F6" w14:textId="77777777" w:rsidR="005E060B" w:rsidRDefault="005E060B" w:rsidP="005E060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добавить в форму ещё одно поле.</w:t>
      </w:r>
    </w:p>
    <w:p w14:paraId="7DD7ED46" w14:textId="77777777" w:rsidR="005E060B" w:rsidRDefault="005E060B" w:rsidP="005E0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Сделайте это по всем правилам хорошего тона: помимо имени задайте полю идентификатор, добавьте подпись к полю и свяжите их.</w:t>
      </w:r>
    </w:p>
    <w:p w14:paraId="5FB69E7F" w14:textId="77777777" w:rsidR="005E060B" w:rsidRDefault="005E060B" w:rsidP="005E060B">
      <w:pPr>
        <w:shd w:val="clear" w:color="auto" w:fill="FFFFFF"/>
        <w:spacing w:line="375" w:lineRule="atLeast"/>
        <w:rPr>
          <w:rFonts w:ascii="Arial" w:hAnsi="Arial" w:cs="Arial"/>
          <w:color w:val="333333"/>
        </w:rPr>
      </w:pPr>
      <w:r>
        <w:rPr>
          <w:rFonts w:ascii="Arial" w:hAnsi="Arial" w:cs="Arial"/>
          <w:color w:val="333333"/>
        </w:rPr>
        <w:t>Мы могли бы связать поле и подпись, просто обернув их в тег </w:t>
      </w:r>
      <w:r>
        <w:rPr>
          <w:rStyle w:val="HTML"/>
          <w:rFonts w:ascii="Consolas" w:eastAsiaTheme="minorHAnsi" w:hAnsi="Consolas"/>
          <w:color w:val="333333"/>
          <w:sz w:val="21"/>
          <w:szCs w:val="21"/>
          <w:bdr w:val="none" w:sz="0" w:space="0" w:color="auto" w:frame="1"/>
        </w:rPr>
        <w:t>&lt;label&gt;</w:t>
      </w:r>
      <w:r>
        <w:rPr>
          <w:rFonts w:ascii="Arial" w:hAnsi="Arial" w:cs="Arial"/>
          <w:color w:val="333333"/>
        </w:rPr>
        <w:t>. Но в этом задании мы тренируем более сложный вариант — с использованием </w:t>
      </w:r>
      <w:r>
        <w:rPr>
          <w:rStyle w:val="HTML"/>
          <w:rFonts w:ascii="Consolas" w:eastAsiaTheme="minorHAnsi" w:hAnsi="Consolas"/>
          <w:color w:val="333333"/>
          <w:sz w:val="21"/>
          <w:szCs w:val="21"/>
          <w:bdr w:val="none" w:sz="0" w:space="0" w:color="auto" w:frame="1"/>
        </w:rPr>
        <w:t>id</w:t>
      </w:r>
      <w:r>
        <w:rPr>
          <w:rFonts w:ascii="Arial" w:hAnsi="Arial" w:cs="Arial"/>
          <w:color w:val="333333"/>
        </w:rPr>
        <w:t> и </w:t>
      </w:r>
      <w:r>
        <w:rPr>
          <w:rStyle w:val="HTML"/>
          <w:rFonts w:ascii="Consolas" w:eastAsiaTheme="minorHAnsi" w:hAnsi="Consolas"/>
          <w:color w:val="333333"/>
          <w:sz w:val="21"/>
          <w:szCs w:val="21"/>
          <w:bdr w:val="none" w:sz="0" w:space="0" w:color="auto" w:frame="1"/>
        </w:rPr>
        <w:t>for</w:t>
      </w:r>
      <w:r>
        <w:rPr>
          <w:rFonts w:ascii="Arial" w:hAnsi="Arial" w:cs="Arial"/>
          <w:color w:val="333333"/>
        </w:rPr>
        <w:t>.</w:t>
      </w:r>
    </w:p>
    <w:p w14:paraId="7CE75CE2" w14:textId="77777777" w:rsidR="003E483D" w:rsidRDefault="003E483D" w:rsidP="003E483D">
      <w:pPr>
        <w:pStyle w:val="2"/>
      </w:pPr>
      <w:r>
        <w:t>Поле для ввода пароля</w:t>
      </w:r>
    </w:p>
    <w:p w14:paraId="52E34129" w14:textId="77777777" w:rsidR="003E483D" w:rsidRDefault="003E483D" w:rsidP="003E483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создаём простую форму входа. Уже есть два поля и связанные с ними подписи. Одно из полей предназначено для ввода пароля, но сейчас оно является простым текстовым полем.</w:t>
      </w:r>
    </w:p>
    <w:p w14:paraId="7347B3DC" w14:textId="77777777" w:rsidR="003E483D" w:rsidRDefault="003E483D" w:rsidP="003E483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сделать его настоящим полем для ввода пароля, в котором текст будет отображаться «звёздочками», нужно просто изменить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на </w:t>
      </w:r>
      <w:r>
        <w:rPr>
          <w:rStyle w:val="HTML"/>
          <w:rFonts w:ascii="Consolas" w:hAnsi="Consolas"/>
          <w:color w:val="333333"/>
          <w:sz w:val="21"/>
          <w:szCs w:val="21"/>
          <w:bdr w:val="none" w:sz="0" w:space="0" w:color="auto" w:frame="1"/>
        </w:rPr>
        <w:t>password</w:t>
      </w:r>
      <w:r>
        <w:rPr>
          <w:rFonts w:ascii="Arial" w:hAnsi="Arial" w:cs="Arial"/>
          <w:color w:val="333333"/>
        </w:rPr>
        <w:t>.</w:t>
      </w:r>
    </w:p>
    <w:p w14:paraId="1F1E8859" w14:textId="77777777" w:rsidR="002E5941" w:rsidRDefault="002E5941" w:rsidP="002E5941">
      <w:pPr>
        <w:pStyle w:val="2"/>
      </w:pPr>
      <w:r>
        <w:t>Кнопка отправки формы</w:t>
      </w:r>
    </w:p>
    <w:p w14:paraId="71617208" w14:textId="77777777" w:rsidR="002E5941" w:rsidRDefault="002E5941" w:rsidP="002E594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Форма практически готова. Осталось добавить кнопку для отправки формы. Такая кнопка создаётся с помощью тега </w:t>
      </w:r>
      <w:r>
        <w:rPr>
          <w:rStyle w:val="HTML"/>
          <w:rFonts w:ascii="Consolas" w:hAnsi="Consolas"/>
          <w:color w:val="333333"/>
          <w:sz w:val="21"/>
          <w:szCs w:val="21"/>
          <w:bdr w:val="none" w:sz="0" w:space="0" w:color="auto" w:frame="1"/>
        </w:rPr>
        <w:t>&lt;input&gt;</w:t>
      </w:r>
      <w:r>
        <w:rPr>
          <w:rFonts w:ascii="Arial" w:hAnsi="Arial" w:cs="Arial"/>
          <w:color w:val="333333"/>
        </w:rPr>
        <w:t> c типом </w:t>
      </w:r>
      <w:r>
        <w:rPr>
          <w:rStyle w:val="HTML"/>
          <w:rFonts w:ascii="Consolas" w:hAnsi="Consolas"/>
          <w:color w:val="333333"/>
          <w:sz w:val="21"/>
          <w:szCs w:val="21"/>
          <w:bdr w:val="none" w:sz="0" w:space="0" w:color="auto" w:frame="1"/>
        </w:rPr>
        <w:t>submit</w:t>
      </w:r>
      <w:r>
        <w:rPr>
          <w:rFonts w:ascii="Arial" w:hAnsi="Arial" w:cs="Arial"/>
          <w:color w:val="333333"/>
        </w:rPr>
        <w:t>.</w:t>
      </w:r>
    </w:p>
    <w:p w14:paraId="4260837C" w14:textId="77777777" w:rsidR="002E5941" w:rsidRDefault="002E5941" w:rsidP="002E594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Надпись на кнопке можно задать с помощью атрибута </w:t>
      </w:r>
      <w:r>
        <w:rPr>
          <w:rStyle w:val="HTML"/>
          <w:rFonts w:ascii="Consolas" w:hAnsi="Consolas"/>
          <w:color w:val="333333"/>
          <w:sz w:val="21"/>
          <w:szCs w:val="21"/>
          <w:bdr w:val="none" w:sz="0" w:space="0" w:color="auto" w:frame="1"/>
        </w:rPr>
        <w:t>value</w:t>
      </w:r>
      <w:r>
        <w:rPr>
          <w:rFonts w:ascii="Arial" w:hAnsi="Arial" w:cs="Arial"/>
          <w:color w:val="333333"/>
        </w:rPr>
        <w:t>. Для кнопки отправки формы задавать имя необязательно. Но если имя задано, то на сервер будут отправляться имя и значение кнопки.</w:t>
      </w:r>
    </w:p>
    <w:p w14:paraId="0BA0F927" w14:textId="77777777" w:rsidR="002E5941" w:rsidRDefault="002E5941" w:rsidP="002E594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Обычно имя для кнопки отправки задают, когда в форме несколько кнопок, отвечающих за разные действия. Браузер отправляет на сервер имя и значение только той из них, на которую нажал пользователь. Таким образом, сервер может понять, какую кнопку нажали и что нужно сделать.</w:t>
      </w:r>
    </w:p>
    <w:p w14:paraId="0F753769" w14:textId="77777777" w:rsidR="002E5941" w:rsidRDefault="002E5941" w:rsidP="002E5941">
      <w:pPr>
        <w:pStyle w:val="2"/>
      </w:pPr>
      <w:r>
        <w:t>Многострочное поле ввода</w:t>
      </w:r>
    </w:p>
    <w:p w14:paraId="1EDB7F01" w14:textId="77777777" w:rsidR="002E5941" w:rsidRDefault="002E5941" w:rsidP="002E594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создавать простейшие формы с текстовыми полями и кнопками. А теперь познакомимся с более сложными элементами формы.</w:t>
      </w:r>
    </w:p>
    <w:p w14:paraId="65A40441" w14:textId="77777777" w:rsidR="002E5941" w:rsidRDefault="002E5941" w:rsidP="002E594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Многострочное текстовое поле создаётся с помощью парного тега </w:t>
      </w:r>
      <w:r>
        <w:rPr>
          <w:rStyle w:val="HTML"/>
          <w:rFonts w:ascii="Consolas" w:hAnsi="Consolas"/>
          <w:color w:val="333333"/>
          <w:sz w:val="21"/>
          <w:szCs w:val="21"/>
          <w:bdr w:val="none" w:sz="0" w:space="0" w:color="auto" w:frame="1"/>
        </w:rPr>
        <w:t>&lt;textarea&gt;</w:t>
      </w:r>
      <w:r>
        <w:rPr>
          <w:rFonts w:ascii="Arial" w:hAnsi="Arial" w:cs="Arial"/>
          <w:color w:val="333333"/>
        </w:rPr>
        <w:t>. У него есть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 которые аналогичны атрибутам текстового поля.</w:t>
      </w:r>
    </w:p>
    <w:p w14:paraId="604428F9" w14:textId="77777777" w:rsidR="002E5941" w:rsidRDefault="002E5941" w:rsidP="002E594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rows</w:t>
      </w:r>
      <w:r>
        <w:rPr>
          <w:rFonts w:ascii="Arial" w:hAnsi="Arial" w:cs="Arial"/>
          <w:color w:val="333333"/>
        </w:rPr>
        <w:t> принимает целочисленное значение и задаёт высоту многострочного поля в строках. Атрибут </w:t>
      </w:r>
      <w:r>
        <w:rPr>
          <w:rStyle w:val="HTML"/>
          <w:rFonts w:ascii="Consolas" w:hAnsi="Consolas"/>
          <w:color w:val="333333"/>
          <w:sz w:val="21"/>
          <w:szCs w:val="21"/>
          <w:bdr w:val="none" w:sz="0" w:space="0" w:color="auto" w:frame="1"/>
        </w:rPr>
        <w:t>cols</w:t>
      </w:r>
      <w:r>
        <w:rPr>
          <w:rFonts w:ascii="Arial" w:hAnsi="Arial" w:cs="Arial"/>
          <w:color w:val="333333"/>
        </w:rPr>
        <w:t> задаёт ширину поля в символах. В качестве ширины символа берётся некоторая «усреднённая ширина».</w:t>
      </w:r>
    </w:p>
    <w:p w14:paraId="31E4BFDC" w14:textId="77777777" w:rsidR="002E5941" w:rsidRDefault="002E5941" w:rsidP="002E594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у многострочного поля отсутствует, а значение по умолчанию задаётся по-другому. Текст, расположенный между открывающим и закрывающим тегом </w:t>
      </w:r>
      <w:r>
        <w:rPr>
          <w:rStyle w:val="HTML"/>
          <w:rFonts w:ascii="Consolas" w:hAnsi="Consolas"/>
          <w:color w:val="333333"/>
          <w:sz w:val="21"/>
          <w:szCs w:val="21"/>
          <w:bdr w:val="none" w:sz="0" w:space="0" w:color="auto" w:frame="1"/>
        </w:rPr>
        <w:t>&lt;textarea&gt;</w:t>
      </w:r>
      <w:r>
        <w:rPr>
          <w:rFonts w:ascii="Arial" w:hAnsi="Arial" w:cs="Arial"/>
          <w:color w:val="333333"/>
        </w:rPr>
        <w:t>и является значением по умолчанию. Вот так:</w:t>
      </w:r>
    </w:p>
    <w:p w14:paraId="2FA127E0" w14:textId="77777777" w:rsidR="002E5941" w:rsidRDefault="002E5941" w:rsidP="002E594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&lt;textarea&gt;Значение по умолчанию&lt;/textarea&gt;</w:t>
      </w:r>
    </w:p>
    <w:p w14:paraId="152DEB0A" w14:textId="77777777" w:rsidR="00697D51" w:rsidRDefault="00697D51" w:rsidP="00697D51">
      <w:pPr>
        <w:pStyle w:val="2"/>
      </w:pPr>
      <w:r>
        <w:t>Чекбокс или «галочка»</w:t>
      </w:r>
    </w:p>
    <w:p w14:paraId="1D9E8FDD" w14:textId="77777777" w:rsidR="00697D51" w:rsidRDefault="00697D51" w:rsidP="00697D5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Поле-галочка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checkbox</w:t>
      </w:r>
      <w:r>
        <w:rPr>
          <w:rFonts w:ascii="Arial" w:hAnsi="Arial" w:cs="Arial"/>
          <w:color w:val="333333"/>
        </w:rPr>
        <w:t>.</w:t>
      </w:r>
    </w:p>
    <w:p w14:paraId="6701D1B9" w14:textId="77777777" w:rsidR="00697D51" w:rsidRDefault="00697D51" w:rsidP="00697D5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Галочка работает по принципу «либо да, либо нет». Если галочка стоит, то браузер посылает переменную с именем поля на сервер, если галочки нет, то не посылается ничего. Таким образом, атрибут </w:t>
      </w:r>
      <w:r>
        <w:rPr>
          <w:rStyle w:val="HTML"/>
          <w:rFonts w:ascii="Consolas" w:hAnsi="Consolas"/>
          <w:color w:val="333333"/>
          <w:sz w:val="21"/>
          <w:szCs w:val="21"/>
          <w:bdr w:val="none" w:sz="0" w:space="0" w:color="auto" w:frame="1"/>
        </w:rPr>
        <w:t>value</w:t>
      </w:r>
      <w:r>
        <w:rPr>
          <w:rFonts w:ascii="Arial" w:hAnsi="Arial" w:cs="Arial"/>
          <w:color w:val="333333"/>
        </w:rPr>
        <w:t> не является обязательным.</w:t>
      </w:r>
    </w:p>
    <w:p w14:paraId="4BD78823" w14:textId="77777777" w:rsidR="00697D51" w:rsidRDefault="00697D51" w:rsidP="00697D5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галочка стояла по умолчанию, нужно добавить к тегу атрибут </w:t>
      </w:r>
      <w:r>
        <w:rPr>
          <w:rStyle w:val="HTML"/>
          <w:rFonts w:ascii="Consolas" w:hAnsi="Consolas"/>
          <w:color w:val="333333"/>
          <w:sz w:val="21"/>
          <w:szCs w:val="21"/>
          <w:bdr w:val="none" w:sz="0" w:space="0" w:color="auto" w:frame="1"/>
        </w:rPr>
        <w:t>checked</w:t>
      </w:r>
      <w:r>
        <w:rPr>
          <w:rFonts w:ascii="Arial" w:hAnsi="Arial" w:cs="Arial"/>
          <w:color w:val="333333"/>
        </w:rPr>
        <w:t>. Вот так:</w:t>
      </w:r>
    </w:p>
    <w:p w14:paraId="268E9011" w14:textId="77777777" w:rsidR="00697D51" w:rsidRDefault="00697D51" w:rsidP="00697D5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&lt;input type="checkbox" checked&gt;</w:t>
      </w:r>
    </w:p>
    <w:p w14:paraId="46399E7D" w14:textId="77777777" w:rsidR="00697D51" w:rsidRDefault="00697D51" w:rsidP="00697D5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Чекбокс не подразумевает выбор одного элемента из нескольких. Поэтому если в одной форме есть несколько чекбоксов, то имена у них должны быть </w:t>
      </w:r>
      <w:r>
        <w:rPr>
          <w:rStyle w:val="a4"/>
          <w:rFonts w:ascii="Arial" w:hAnsi="Arial" w:cs="Arial"/>
          <w:color w:val="333333"/>
        </w:rPr>
        <w:t>разными</w:t>
      </w:r>
      <w:r>
        <w:rPr>
          <w:rFonts w:ascii="Arial" w:hAnsi="Arial" w:cs="Arial"/>
          <w:color w:val="333333"/>
        </w:rPr>
        <w:t>.</w:t>
      </w:r>
    </w:p>
    <w:p w14:paraId="1225CC3B" w14:textId="77777777" w:rsidR="00312EE4" w:rsidRDefault="00312EE4" w:rsidP="00312EE4">
      <w:pPr>
        <w:pStyle w:val="2"/>
      </w:pPr>
      <w:r>
        <w:t>Переключатель или «радиобаттон»</w:t>
      </w:r>
    </w:p>
    <w:p w14:paraId="4F189F6A" w14:textId="77777777" w:rsidR="00312EE4" w:rsidRDefault="00312EE4" w:rsidP="00312EE4">
      <w:pPr>
        <w:pStyle w:val="a3"/>
        <w:shd w:val="clear" w:color="auto" w:fill="FFFFFF"/>
        <w:spacing w:before="0" w:beforeAutospacing="0" w:after="255" w:afterAutospacing="0" w:line="375" w:lineRule="atLeast"/>
      </w:pPr>
      <w:r>
        <w:t>Поле-переключатель — это тег </w:t>
      </w:r>
      <w:r>
        <w:rPr>
          <w:rStyle w:val="HTML"/>
          <w:rFonts w:ascii="Consolas" w:hAnsi="Consolas"/>
          <w:sz w:val="21"/>
          <w:szCs w:val="21"/>
          <w:bdr w:val="none" w:sz="0" w:space="0" w:color="auto" w:frame="1"/>
        </w:rPr>
        <w:t>&lt;input&gt;</w:t>
      </w:r>
      <w:r>
        <w:t> с типом </w:t>
      </w:r>
      <w:r>
        <w:rPr>
          <w:rStyle w:val="HTML"/>
          <w:rFonts w:ascii="Consolas" w:hAnsi="Consolas"/>
          <w:sz w:val="21"/>
          <w:szCs w:val="21"/>
          <w:bdr w:val="none" w:sz="0" w:space="0" w:color="auto" w:frame="1"/>
        </w:rPr>
        <w:t>radio</w:t>
      </w:r>
      <w:r>
        <w:t>.</w:t>
      </w:r>
    </w:p>
    <w:p w14:paraId="7EA8973F" w14:textId="77777777" w:rsidR="00312EE4" w:rsidRDefault="00312EE4" w:rsidP="00312EE4">
      <w:pPr>
        <w:pStyle w:val="a3"/>
        <w:shd w:val="clear" w:color="auto" w:fill="FFFFFF"/>
        <w:spacing w:before="255" w:beforeAutospacing="0" w:after="255" w:afterAutospacing="0" w:line="375" w:lineRule="atLeast"/>
      </w:pPr>
      <w:r>
        <w:t>Обычно переключатели размещают группами по несколько штук. Причём у переключателей из одной группы должно быть </w:t>
      </w:r>
      <w:r>
        <w:rPr>
          <w:rStyle w:val="a4"/>
        </w:rPr>
        <w:t>одинаковое имя</w:t>
      </w:r>
      <w:r>
        <w:t> и разные значения, которые задаются c помощью </w:t>
      </w:r>
      <w:r>
        <w:rPr>
          <w:rStyle w:val="HTML"/>
          <w:rFonts w:ascii="Consolas" w:hAnsi="Consolas"/>
          <w:sz w:val="21"/>
          <w:szCs w:val="21"/>
          <w:bdr w:val="none" w:sz="0" w:space="0" w:color="auto" w:frame="1"/>
        </w:rPr>
        <w:t>value</w:t>
      </w:r>
      <w:r>
        <w:t>.</w:t>
      </w:r>
    </w:p>
    <w:p w14:paraId="24BF41C0" w14:textId="77777777" w:rsidR="00312EE4" w:rsidRDefault="00312EE4" w:rsidP="00312EE4">
      <w:pPr>
        <w:pStyle w:val="a3"/>
        <w:shd w:val="clear" w:color="auto" w:fill="FFFFFF"/>
        <w:spacing w:before="255" w:beforeAutospacing="0" w:after="255" w:afterAutospacing="0" w:line="375" w:lineRule="atLeast"/>
      </w:pPr>
      <w:r>
        <w:t>Таким образом, атрибут </w:t>
      </w:r>
      <w:r>
        <w:rPr>
          <w:rStyle w:val="HTML"/>
          <w:rFonts w:ascii="Consolas" w:hAnsi="Consolas"/>
          <w:sz w:val="21"/>
          <w:szCs w:val="21"/>
          <w:bdr w:val="none" w:sz="0" w:space="0" w:color="auto" w:frame="1"/>
        </w:rPr>
        <w:t>value</w:t>
      </w:r>
      <w:r>
        <w:t> является для переключателей обязательным. Браузер отправляет на сервер значение </w:t>
      </w:r>
      <w:r>
        <w:rPr>
          <w:rStyle w:val="HTML"/>
          <w:rFonts w:ascii="Consolas" w:hAnsi="Consolas"/>
          <w:sz w:val="21"/>
          <w:szCs w:val="21"/>
          <w:bdr w:val="none" w:sz="0" w:space="0" w:color="auto" w:frame="1"/>
        </w:rPr>
        <w:t>value</w:t>
      </w:r>
      <w:r>
        <w:t> выбранного переключателя.</w:t>
      </w:r>
    </w:p>
    <w:p w14:paraId="584A31F3" w14:textId="77777777" w:rsidR="00312EE4" w:rsidRDefault="00312EE4" w:rsidP="00312EE4">
      <w:pPr>
        <w:pStyle w:val="a3"/>
        <w:shd w:val="clear" w:color="auto" w:fill="FFFFFF"/>
        <w:spacing w:before="255" w:beforeAutospacing="0" w:after="0" w:afterAutospacing="0" w:line="375" w:lineRule="atLeast"/>
      </w:pPr>
      <w:r>
        <w:t>В этом задании мы начнём создавать переключатель.</w:t>
      </w:r>
    </w:p>
    <w:p w14:paraId="316B10E5" w14:textId="77777777" w:rsidR="00312EE4" w:rsidRDefault="00312EE4" w:rsidP="00312EE4">
      <w:pPr>
        <w:shd w:val="clear" w:color="auto" w:fill="FFFFFF"/>
      </w:pPr>
      <w:r>
        <w:t>Перейти к заданию</w:t>
      </w:r>
    </w:p>
    <w:p w14:paraId="7373DDF5" w14:textId="77777777" w:rsidR="00312EE4" w:rsidRDefault="00312EE4" w:rsidP="00312EE4">
      <w:pPr>
        <w:pStyle w:val="js--editor-tab"/>
        <w:numPr>
          <w:ilvl w:val="0"/>
          <w:numId w:val="63"/>
        </w:numPr>
        <w:pBdr>
          <w:left w:val="single" w:sz="6" w:space="11" w:color="D5D5D5"/>
        </w:pBdr>
        <w:shd w:val="clear" w:color="auto" w:fill="FFFFFF"/>
        <w:spacing w:before="0" w:beforeAutospacing="0" w:after="0" w:afterAutospacing="0"/>
        <w:ind w:left="0"/>
        <w:rPr>
          <w:rFonts w:ascii="Arial" w:hAnsi="Arial" w:cs="Arial"/>
          <w:color w:val="2E2C9C"/>
          <w:sz w:val="21"/>
          <w:szCs w:val="21"/>
        </w:rPr>
      </w:pPr>
      <w:r>
        <w:rPr>
          <w:rStyle w:val="course-tabtitle-part"/>
          <w:rFonts w:ascii="Arial" w:hAnsi="Arial" w:cs="Arial"/>
          <w:b/>
          <w:bCs/>
          <w:color w:val="2E2C9C"/>
          <w:sz w:val="21"/>
          <w:szCs w:val="21"/>
        </w:rPr>
        <w:t>index.html</w:t>
      </w:r>
    </w:p>
    <w:p w14:paraId="3F16E5C2" w14:textId="77777777" w:rsidR="00312EE4" w:rsidRDefault="00312EE4" w:rsidP="00312EE4">
      <w:pPr>
        <w:pStyle w:val="js--editor-tab"/>
        <w:numPr>
          <w:ilvl w:val="0"/>
          <w:numId w:val="63"/>
        </w:numPr>
        <w:pBdr>
          <w:left w:val="single" w:sz="6" w:space="11" w:color="D5D5D5"/>
          <w:right w:val="single" w:sz="6" w:space="11" w:color="D5D5D5"/>
        </w:pBdr>
        <w:shd w:val="clear" w:color="auto" w:fill="F2F2F2"/>
        <w:spacing w:before="0" w:beforeAutospacing="0" w:after="0" w:afterAutospacing="0"/>
        <w:ind w:left="0"/>
        <w:rPr>
          <w:rFonts w:ascii="Arial" w:hAnsi="Arial" w:cs="Arial"/>
          <w:color w:val="2E2C9C"/>
          <w:sz w:val="21"/>
          <w:szCs w:val="21"/>
        </w:rPr>
      </w:pPr>
      <w:r>
        <w:rPr>
          <w:rStyle w:val="course-tabtitle-part"/>
          <w:rFonts w:ascii="Arial" w:hAnsi="Arial" w:cs="Arial"/>
          <w:color w:val="2E2C9C"/>
          <w:sz w:val="21"/>
          <w:szCs w:val="21"/>
        </w:rPr>
        <w:t>style.css</w:t>
      </w:r>
    </w:p>
    <w:p w14:paraId="01ABC7F4" w14:textId="064E23A7" w:rsidR="002557A2" w:rsidRDefault="002557A2" w:rsidP="002557A2">
      <w:pPr>
        <w:pStyle w:val="2"/>
      </w:pPr>
      <w:r>
        <w:t>группа переключателей</w:t>
      </w:r>
    </w:p>
    <w:p w14:paraId="36229782" w14:textId="77777777" w:rsidR="002557A2" w:rsidRDefault="002557A2" w:rsidP="002557A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ещё один вариант ответа в наш переключатель. Для этого нужно добавить ещё один </w:t>
      </w:r>
      <w:r>
        <w:rPr>
          <w:rStyle w:val="HTML"/>
          <w:rFonts w:ascii="Consolas" w:hAnsi="Consolas"/>
          <w:color w:val="333333"/>
          <w:sz w:val="21"/>
          <w:szCs w:val="21"/>
          <w:bdr w:val="none" w:sz="0" w:space="0" w:color="auto" w:frame="1"/>
        </w:rPr>
        <w:t>&lt;input&gt;</w:t>
      </w:r>
      <w:r>
        <w:rPr>
          <w:rFonts w:ascii="Arial" w:hAnsi="Arial" w:cs="Arial"/>
          <w:color w:val="333333"/>
        </w:rPr>
        <w:t> с таким же именем, но другим значением </w:t>
      </w:r>
      <w:r>
        <w:rPr>
          <w:rStyle w:val="HTML"/>
          <w:rFonts w:ascii="Consolas" w:hAnsi="Consolas"/>
          <w:color w:val="333333"/>
          <w:sz w:val="21"/>
          <w:szCs w:val="21"/>
          <w:bdr w:val="none" w:sz="0" w:space="0" w:color="auto" w:frame="1"/>
        </w:rPr>
        <w:t>value</w:t>
      </w:r>
      <w:r>
        <w:rPr>
          <w:rFonts w:ascii="Arial" w:hAnsi="Arial" w:cs="Arial"/>
          <w:color w:val="333333"/>
        </w:rPr>
        <w:t>.</w:t>
      </w:r>
    </w:p>
    <w:p w14:paraId="681B3516"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Подобным образом можно создавать группы переключателей с любым количеством вариантов.</w:t>
      </w:r>
    </w:p>
    <w:p w14:paraId="76D07C2F"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какой-либо вариант в переключателе выбранным по умолчанию, нужно добавить к соответствующему тегу </w:t>
      </w:r>
      <w:r>
        <w:rPr>
          <w:rStyle w:val="HTML"/>
          <w:rFonts w:ascii="Consolas" w:hAnsi="Consolas"/>
          <w:color w:val="333333"/>
          <w:sz w:val="21"/>
          <w:szCs w:val="21"/>
          <w:bdr w:val="none" w:sz="0" w:space="0" w:color="auto" w:frame="1"/>
        </w:rPr>
        <w:t>&lt;input&gt;</w:t>
      </w:r>
      <w:r>
        <w:rPr>
          <w:rFonts w:ascii="Arial" w:hAnsi="Arial" w:cs="Arial"/>
          <w:color w:val="333333"/>
        </w:rPr>
        <w:t> атрибут </w:t>
      </w:r>
      <w:r>
        <w:rPr>
          <w:rStyle w:val="HTML"/>
          <w:rFonts w:ascii="Consolas" w:hAnsi="Consolas"/>
          <w:color w:val="333333"/>
          <w:sz w:val="21"/>
          <w:szCs w:val="21"/>
          <w:bdr w:val="none" w:sz="0" w:space="0" w:color="auto" w:frame="1"/>
        </w:rPr>
        <w:t>checked</w:t>
      </w:r>
      <w:r>
        <w:rPr>
          <w:rFonts w:ascii="Arial" w:hAnsi="Arial" w:cs="Arial"/>
          <w:color w:val="333333"/>
        </w:rPr>
        <w:t>, как у поля-галочки.</w:t>
      </w:r>
    </w:p>
    <w:p w14:paraId="37390632" w14:textId="77777777" w:rsidR="002557A2" w:rsidRDefault="002557A2" w:rsidP="002557A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имя поля у переключателей одной группы должно быть одинаковым, но идентификаторы всегда должны быть уникальными.</w:t>
      </w:r>
    </w:p>
    <w:p w14:paraId="2EFA6E6B" w14:textId="77777777" w:rsidR="002557A2" w:rsidRDefault="002557A2" w:rsidP="002557A2">
      <w:pPr>
        <w:pStyle w:val="2"/>
      </w:pPr>
      <w:r>
        <w:lastRenderedPageBreak/>
        <w:t>Раскрывающийся список или «селект»</w:t>
      </w:r>
    </w:p>
    <w:p w14:paraId="586AD783" w14:textId="77777777" w:rsidR="002557A2" w:rsidRDefault="002557A2" w:rsidP="002557A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так же, как и переключатель, позволяет выбрать один вариант ответа из нескольких.</w:t>
      </w:r>
    </w:p>
    <w:p w14:paraId="15DA91DC"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Раскрывающийся список создаётся с помощью парного тега </w:t>
      </w:r>
      <w:r>
        <w:rPr>
          <w:rStyle w:val="HTML"/>
          <w:rFonts w:ascii="Consolas" w:hAnsi="Consolas"/>
          <w:color w:val="333333"/>
          <w:sz w:val="21"/>
          <w:szCs w:val="21"/>
          <w:bdr w:val="none" w:sz="0" w:space="0" w:color="auto" w:frame="1"/>
        </w:rPr>
        <w:t>&lt;select&gt;</w:t>
      </w:r>
      <w:r>
        <w:rPr>
          <w:rFonts w:ascii="Arial" w:hAnsi="Arial" w:cs="Arial"/>
          <w:color w:val="333333"/>
        </w:rPr>
        <w:t>, у которого есть знакомые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w:t>
      </w:r>
    </w:p>
    <w:p w14:paraId="7D1A7385" w14:textId="77777777" w:rsidR="002557A2" w:rsidRPr="002557A2" w:rsidRDefault="002557A2" w:rsidP="002557A2">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Варианты ответов задаются с помощью парных тегов </w:t>
      </w:r>
      <w:r>
        <w:rPr>
          <w:rStyle w:val="HTML"/>
          <w:rFonts w:ascii="Consolas" w:hAnsi="Consolas"/>
          <w:color w:val="333333"/>
          <w:sz w:val="21"/>
          <w:szCs w:val="21"/>
          <w:bdr w:val="none" w:sz="0" w:space="0" w:color="auto" w:frame="1"/>
        </w:rPr>
        <w:t>&lt;option&gt;</w:t>
      </w:r>
      <w:r>
        <w:rPr>
          <w:rFonts w:ascii="Arial" w:hAnsi="Arial" w:cs="Arial"/>
          <w:color w:val="333333"/>
        </w:rPr>
        <w:t>, которые должны располагаться внутри тега </w:t>
      </w:r>
      <w:r>
        <w:rPr>
          <w:rStyle w:val="HTML"/>
          <w:rFonts w:ascii="Consolas" w:hAnsi="Consolas"/>
          <w:color w:val="333333"/>
          <w:sz w:val="21"/>
          <w:szCs w:val="21"/>
          <w:bdr w:val="none" w:sz="0" w:space="0" w:color="auto" w:frame="1"/>
        </w:rPr>
        <w:t>&lt;select&gt;</w:t>
      </w:r>
      <w:r>
        <w:rPr>
          <w:rFonts w:ascii="Arial" w:hAnsi="Arial" w:cs="Arial"/>
          <w:color w:val="333333"/>
        </w:rPr>
        <w:t>. Например</w:t>
      </w:r>
      <w:r w:rsidRPr="002557A2">
        <w:rPr>
          <w:rFonts w:ascii="Arial" w:hAnsi="Arial" w:cs="Arial"/>
          <w:color w:val="333333"/>
          <w:lang w:val="en-US"/>
        </w:rPr>
        <w:t>:</w:t>
      </w:r>
    </w:p>
    <w:p w14:paraId="7ACEA3E8" w14:textId="77777777" w:rsidR="002557A2" w:rsidRPr="002557A2" w:rsidRDefault="002557A2" w:rsidP="002557A2">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&lt;select name="theme"&gt;</w:t>
      </w:r>
    </w:p>
    <w:p w14:paraId="6472FF61" w14:textId="77777777" w:rsidR="002557A2" w:rsidRPr="002557A2" w:rsidRDefault="002557A2" w:rsidP="002557A2">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value="light"&gt;</w:t>
      </w:r>
      <w:r>
        <w:rPr>
          <w:rStyle w:val="HTML"/>
          <w:rFonts w:ascii="Consolas" w:hAnsi="Consolas"/>
          <w:color w:val="333333"/>
          <w:bdr w:val="none" w:sz="0" w:space="0" w:color="auto" w:frame="1"/>
        </w:rPr>
        <w:t>Светлая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2ABC0F12" w14:textId="77777777" w:rsidR="002557A2" w:rsidRPr="002557A2" w:rsidRDefault="002557A2" w:rsidP="002557A2">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value="dark"&gt;</w:t>
      </w:r>
      <w:r>
        <w:rPr>
          <w:rStyle w:val="HTML"/>
          <w:rFonts w:ascii="Consolas" w:hAnsi="Consolas"/>
          <w:color w:val="333333"/>
          <w:bdr w:val="none" w:sz="0" w:space="0" w:color="auto" w:frame="1"/>
        </w:rPr>
        <w:t>Тёмная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0B9AEF6C" w14:textId="77777777" w:rsidR="002557A2" w:rsidRDefault="002557A2" w:rsidP="002557A2">
      <w:pPr>
        <w:pStyle w:val="HTML0"/>
        <w:shd w:val="clear" w:color="auto" w:fill="F8F8F8"/>
        <w:spacing w:before="300" w:after="300"/>
        <w:ind w:left="-225"/>
        <w:rPr>
          <w:rStyle w:val="HTML"/>
          <w:rFonts w:ascii="Consolas" w:hAnsi="Consolas"/>
          <w:color w:val="333333"/>
          <w:bdr w:val="none" w:sz="0" w:space="0" w:color="auto" w:frame="1"/>
        </w:rPr>
      </w:pP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51DFB975" w14:textId="77777777" w:rsidR="002557A2" w:rsidRDefault="002557A2" w:rsidP="002557A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0EDA9253"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value</w:t>
      </w:r>
      <w:r>
        <w:rPr>
          <w:rFonts w:ascii="Arial" w:hAnsi="Arial" w:cs="Arial"/>
          <w:color w:val="333333"/>
        </w:rPr>
        <w:t> тега </w:t>
      </w:r>
      <w:r>
        <w:rPr>
          <w:rStyle w:val="HTML"/>
          <w:rFonts w:ascii="Consolas" w:hAnsi="Consolas"/>
          <w:color w:val="333333"/>
          <w:sz w:val="21"/>
          <w:szCs w:val="21"/>
          <w:bdr w:val="none" w:sz="0" w:space="0" w:color="auto" w:frame="1"/>
        </w:rPr>
        <w:t>&lt;option&gt;</w:t>
      </w:r>
      <w:r>
        <w:rPr>
          <w:rFonts w:ascii="Arial" w:hAnsi="Arial" w:cs="Arial"/>
          <w:color w:val="333333"/>
        </w:rPr>
        <w:t> задаётся значение варианта ответа, а внутри этого тега располагается подпись варианта ответа.</w:t>
      </w:r>
    </w:p>
    <w:p w14:paraId="722C454D" w14:textId="77777777" w:rsidR="002557A2" w:rsidRDefault="002557A2" w:rsidP="002557A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при отправке формы у выбранного варианта задан </w:t>
      </w:r>
      <w:r>
        <w:rPr>
          <w:rStyle w:val="HTML"/>
          <w:rFonts w:ascii="Consolas" w:hAnsi="Consolas"/>
          <w:color w:val="333333"/>
          <w:sz w:val="21"/>
          <w:szCs w:val="21"/>
          <w:bdr w:val="none" w:sz="0" w:space="0" w:color="auto" w:frame="1"/>
        </w:rPr>
        <w:t>value</w:t>
      </w:r>
      <w:r>
        <w:rPr>
          <w:rFonts w:ascii="Arial" w:hAnsi="Arial" w:cs="Arial"/>
          <w:color w:val="333333"/>
        </w:rPr>
        <w:t>, то на сервер отправится значение этого атрибута. В противном случае будет отправлен текст подписи.</w:t>
      </w:r>
    </w:p>
    <w:p w14:paraId="035AA0FB" w14:textId="77777777" w:rsidR="002557A2" w:rsidRDefault="002557A2" w:rsidP="002557A2">
      <w:pPr>
        <w:pStyle w:val="2"/>
      </w:pPr>
      <w:r>
        <w:t>«Мультиселект»</w:t>
      </w:r>
    </w:p>
    <w:p w14:paraId="46DE7D2C" w14:textId="77777777" w:rsidR="002557A2" w:rsidRDefault="002557A2" w:rsidP="002557A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можно превратить в так называемый «мультиселект», то есть список, в котором можно выбрать не один, а несколько вариантов.</w:t>
      </w:r>
    </w:p>
    <w:p w14:paraId="6074DF78"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это, нужно добавить к тегу </w:t>
      </w:r>
      <w:r>
        <w:rPr>
          <w:rStyle w:val="HTML"/>
          <w:rFonts w:ascii="Consolas" w:hAnsi="Consolas"/>
          <w:color w:val="333333"/>
          <w:sz w:val="21"/>
          <w:szCs w:val="21"/>
          <w:bdr w:val="none" w:sz="0" w:space="0" w:color="auto" w:frame="1"/>
        </w:rPr>
        <w:t>&lt;select&gt;</w:t>
      </w:r>
      <w:r>
        <w:rPr>
          <w:rFonts w:ascii="Arial" w:hAnsi="Arial" w:cs="Arial"/>
          <w:color w:val="333333"/>
        </w:rPr>
        <w:t> атрибут </w:t>
      </w:r>
      <w:r>
        <w:rPr>
          <w:rStyle w:val="HTML"/>
          <w:rFonts w:ascii="Consolas" w:hAnsi="Consolas"/>
          <w:color w:val="333333"/>
          <w:sz w:val="21"/>
          <w:szCs w:val="21"/>
          <w:bdr w:val="none" w:sz="0" w:space="0" w:color="auto" w:frame="1"/>
        </w:rPr>
        <w:t>multiple</w:t>
      </w:r>
      <w:r>
        <w:rPr>
          <w:rFonts w:ascii="Arial" w:hAnsi="Arial" w:cs="Arial"/>
          <w:color w:val="333333"/>
        </w:rPr>
        <w:t>.</w:t>
      </w:r>
    </w:p>
    <w:p w14:paraId="7EADDA4D"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Выбрать несколько вариантов можно, щёлкая по ним с зажатой клавишей </w:t>
      </w:r>
      <w:r>
        <w:rPr>
          <w:rStyle w:val="HTML"/>
          <w:rFonts w:ascii="Consolas" w:hAnsi="Consolas"/>
          <w:color w:val="333333"/>
          <w:sz w:val="21"/>
          <w:szCs w:val="21"/>
          <w:bdr w:val="none" w:sz="0" w:space="0" w:color="auto" w:frame="1"/>
        </w:rPr>
        <w:t>Ctrl</w:t>
      </w:r>
      <w:r>
        <w:rPr>
          <w:rFonts w:ascii="Arial" w:hAnsi="Arial" w:cs="Arial"/>
          <w:color w:val="333333"/>
        </w:rPr>
        <w:t> на Windows или </w:t>
      </w:r>
      <w:r>
        <w:rPr>
          <w:rStyle w:val="HTML"/>
          <w:rFonts w:ascii="Consolas" w:hAnsi="Consolas"/>
          <w:color w:val="333333"/>
          <w:sz w:val="21"/>
          <w:szCs w:val="21"/>
          <w:bdr w:val="none" w:sz="0" w:space="0" w:color="auto" w:frame="1"/>
        </w:rPr>
        <w:t>Command</w:t>
      </w:r>
      <w:r>
        <w:rPr>
          <w:rFonts w:ascii="Arial" w:hAnsi="Arial" w:cs="Arial"/>
          <w:color w:val="333333"/>
        </w:rPr>
        <w:t> на MacOS.</w:t>
      </w:r>
    </w:p>
    <w:p w14:paraId="6E9CC8C3"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мультиселекта можно изменять с помощью атрибута </w:t>
      </w:r>
      <w:r>
        <w:rPr>
          <w:rStyle w:val="HTML"/>
          <w:rFonts w:ascii="Consolas" w:hAnsi="Consolas"/>
          <w:color w:val="333333"/>
          <w:sz w:val="21"/>
          <w:szCs w:val="21"/>
          <w:bdr w:val="none" w:sz="0" w:space="0" w:color="auto" w:frame="1"/>
        </w:rPr>
        <w:t>size</w:t>
      </w:r>
      <w:r>
        <w:rPr>
          <w:rFonts w:ascii="Arial" w:hAnsi="Arial" w:cs="Arial"/>
          <w:color w:val="333333"/>
        </w:rPr>
        <w:t> тега </w:t>
      </w:r>
      <w:r>
        <w:rPr>
          <w:rStyle w:val="HTML"/>
          <w:rFonts w:ascii="Consolas" w:hAnsi="Consolas"/>
          <w:color w:val="333333"/>
          <w:sz w:val="21"/>
          <w:szCs w:val="21"/>
          <w:bdr w:val="none" w:sz="0" w:space="0" w:color="auto" w:frame="1"/>
        </w:rPr>
        <w:t>&lt;select&gt;</w:t>
      </w:r>
      <w:r>
        <w:rPr>
          <w:rFonts w:ascii="Arial" w:hAnsi="Arial" w:cs="Arial"/>
          <w:color w:val="333333"/>
        </w:rPr>
        <w:t>.</w:t>
      </w:r>
    </w:p>
    <w:p w14:paraId="0FCEC65F"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отметить как выбранные по умолчанию одно или несколько значений, нужно к соответствующим тегам </w:t>
      </w:r>
      <w:r>
        <w:rPr>
          <w:rStyle w:val="HTML"/>
          <w:rFonts w:ascii="Consolas" w:hAnsi="Consolas"/>
          <w:color w:val="333333"/>
          <w:sz w:val="21"/>
          <w:szCs w:val="21"/>
          <w:bdr w:val="none" w:sz="0" w:space="0" w:color="auto" w:frame="1"/>
        </w:rPr>
        <w:t>&lt;option&gt;</w:t>
      </w:r>
      <w:r>
        <w:rPr>
          <w:rFonts w:ascii="Arial" w:hAnsi="Arial" w:cs="Arial"/>
          <w:color w:val="333333"/>
        </w:rPr>
        <w:t> добавить атрибут </w:t>
      </w:r>
      <w:r>
        <w:rPr>
          <w:rStyle w:val="HTML"/>
          <w:rFonts w:ascii="Consolas" w:hAnsi="Consolas"/>
          <w:color w:val="333333"/>
          <w:sz w:val="21"/>
          <w:szCs w:val="21"/>
          <w:bdr w:val="none" w:sz="0" w:space="0" w:color="auto" w:frame="1"/>
        </w:rPr>
        <w:t>selected</w:t>
      </w:r>
      <w:r>
        <w:rPr>
          <w:rFonts w:ascii="Arial" w:hAnsi="Arial" w:cs="Arial"/>
          <w:color w:val="333333"/>
        </w:rPr>
        <w:t>.</w:t>
      </w:r>
    </w:p>
    <w:p w14:paraId="0A9CE2C9" w14:textId="77777777" w:rsidR="002557A2" w:rsidRDefault="002557A2" w:rsidP="002557A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отправке данных мультиселекта на сервер с PHP после имени в значении атрибута </w:t>
      </w:r>
      <w:r>
        <w:rPr>
          <w:rStyle w:val="HTML"/>
          <w:rFonts w:ascii="Consolas" w:hAnsi="Consolas"/>
          <w:color w:val="333333"/>
          <w:sz w:val="21"/>
          <w:szCs w:val="21"/>
          <w:bdr w:val="none" w:sz="0" w:space="0" w:color="auto" w:frame="1"/>
        </w:rPr>
        <w:t>name</w:t>
      </w:r>
      <w:r>
        <w:rPr>
          <w:rFonts w:ascii="Arial" w:hAnsi="Arial" w:cs="Arial"/>
          <w:color w:val="333333"/>
        </w:rPr>
        <w:t> ставятся символы квадратных скобок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&lt;select name="days[]"&gt;</w:t>
      </w:r>
      <w:r>
        <w:rPr>
          <w:rFonts w:ascii="Arial" w:hAnsi="Arial" w:cs="Arial"/>
          <w:color w:val="333333"/>
        </w:rPr>
        <w:t>. Это необязательное требование для имени мультиселекта, а нужно только для корректной обработки данных в PHP.</w:t>
      </w:r>
    </w:p>
    <w:p w14:paraId="205EBBCB" w14:textId="77777777" w:rsidR="0045060C" w:rsidRDefault="0045060C" w:rsidP="0045060C">
      <w:pPr>
        <w:pStyle w:val="2"/>
      </w:pPr>
      <w:r>
        <w:t>Поле для загрузки файлов</w:t>
      </w:r>
    </w:p>
    <w:p w14:paraId="6D571DCE" w14:textId="77777777" w:rsidR="0045060C" w:rsidRDefault="0045060C" w:rsidP="0045060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 для загрузки файлов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file</w:t>
      </w:r>
      <w:r>
        <w:rPr>
          <w:rFonts w:ascii="Arial" w:hAnsi="Arial" w:cs="Arial"/>
          <w:color w:val="333333"/>
        </w:rPr>
        <w:t>. Для этого поля обязательным атрибутом является имя.</w:t>
      </w:r>
    </w:p>
    <w:p w14:paraId="421F577B" w14:textId="77777777" w:rsidR="0045060C" w:rsidRDefault="0045060C" w:rsidP="004506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поле заработало и браузер смог передать выбранный файл на сервер, необходимо добавить </w:t>
      </w:r>
      <w:r>
        <w:rPr>
          <w:rStyle w:val="a4"/>
          <w:rFonts w:ascii="Arial" w:hAnsi="Arial" w:cs="Arial"/>
          <w:color w:val="333333"/>
        </w:rPr>
        <w:t>форме</w:t>
      </w:r>
      <w:r>
        <w:rPr>
          <w:rFonts w:ascii="Arial" w:hAnsi="Arial" w:cs="Arial"/>
          <w:color w:val="333333"/>
        </w:rPr>
        <w:t> атрибут </w:t>
      </w:r>
      <w:r>
        <w:rPr>
          <w:rStyle w:val="HTML"/>
          <w:rFonts w:ascii="Consolas" w:hAnsi="Consolas"/>
          <w:color w:val="333333"/>
          <w:sz w:val="21"/>
          <w:szCs w:val="21"/>
          <w:bdr w:val="none" w:sz="0" w:space="0" w:color="auto" w:frame="1"/>
        </w:rPr>
        <w:t>enctype</w:t>
      </w:r>
      <w:r>
        <w:rPr>
          <w:rFonts w:ascii="Arial" w:hAnsi="Arial" w:cs="Arial"/>
          <w:color w:val="333333"/>
        </w:rPr>
        <w:t> со значением </w:t>
      </w:r>
      <w:r>
        <w:rPr>
          <w:rStyle w:val="HTML"/>
          <w:rFonts w:ascii="Consolas" w:hAnsi="Consolas"/>
          <w:color w:val="333333"/>
          <w:sz w:val="21"/>
          <w:szCs w:val="21"/>
          <w:bdr w:val="none" w:sz="0" w:space="0" w:color="auto" w:frame="1"/>
        </w:rPr>
        <w:t>multipart/form-data</w:t>
      </w:r>
      <w:r>
        <w:rPr>
          <w:rFonts w:ascii="Arial" w:hAnsi="Arial" w:cs="Arial"/>
          <w:color w:val="333333"/>
        </w:rPr>
        <w:t>. Не полю, а форме.</w:t>
      </w:r>
    </w:p>
    <w:p w14:paraId="476BD609" w14:textId="77777777" w:rsidR="0045060C" w:rsidRDefault="0045060C" w:rsidP="0045060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внешний вид таких полей очень сильно отличается в зависимости от операционной системы и очень плохо изменяется с помощью стилей.</w:t>
      </w:r>
    </w:p>
    <w:p w14:paraId="03F28104" w14:textId="77777777" w:rsidR="00D2729B" w:rsidRDefault="00D2729B" w:rsidP="00D2729B">
      <w:pPr>
        <w:pStyle w:val="2"/>
      </w:pPr>
      <w:r>
        <w:lastRenderedPageBreak/>
        <w:t>Скрытое поле</w:t>
      </w:r>
    </w:p>
    <w:p w14:paraId="094C1F4B" w14:textId="77777777" w:rsidR="00D2729B" w:rsidRDefault="00D2729B" w:rsidP="00D272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ещё одно невидимое и очень полезное поле. Это скрытое поле. Его используют, когда в форме нужно отправить какие-то дополнительные служебные данные, которые не вводятся пользователем.</w:t>
      </w:r>
    </w:p>
    <w:p w14:paraId="4859337F" w14:textId="77777777" w:rsidR="00D2729B" w:rsidRDefault="00D2729B" w:rsidP="00D272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это могут быть реквизиты заказа или номер пользователя в форме оплаты.</w:t>
      </w:r>
    </w:p>
    <w:p w14:paraId="21197245" w14:textId="77777777" w:rsidR="00D2729B" w:rsidRDefault="00D2729B" w:rsidP="00D272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Скрытое поле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hidden</w:t>
      </w:r>
      <w:r>
        <w:rPr>
          <w:rFonts w:ascii="Arial" w:hAnsi="Arial" w:cs="Arial"/>
          <w:color w:val="333333"/>
        </w:rPr>
        <w:t>.</w:t>
      </w:r>
    </w:p>
    <w:p w14:paraId="1603C424" w14:textId="77777777" w:rsidR="00B42177" w:rsidRPr="00FD1EAD" w:rsidRDefault="006D2894" w:rsidP="00FD1EAD">
      <w:pPr>
        <w:pStyle w:val="1"/>
      </w:pPr>
      <w:hyperlink r:id="rId29" w:history="1">
        <w:r w:rsidR="00B42177" w:rsidRPr="00FD1EAD">
          <w:rPr>
            <w:rStyle w:val="a6"/>
            <w:color w:val="auto"/>
            <w:u w:val="none"/>
          </w:rPr>
          <w:t>Знакомство с CSS</w:t>
        </w:r>
      </w:hyperlink>
    </w:p>
    <w:p w14:paraId="1C37F960" w14:textId="77777777" w:rsidR="00E578CE" w:rsidRDefault="00E578CE" w:rsidP="00E578CE">
      <w:pPr>
        <w:pStyle w:val="2"/>
      </w:pPr>
      <w:r>
        <w:t>CSS-правила</w:t>
      </w:r>
    </w:p>
    <w:p w14:paraId="2A6699D0" w14:textId="77777777" w:rsidR="00E578CE" w:rsidRDefault="00E578CE" w:rsidP="00E578C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Весь CSS-код состоит из повторяющихся блоков следующего вида:</w:t>
      </w:r>
    </w:p>
    <w:p w14:paraId="3D279468" w14:textId="77777777" w:rsidR="00E578CE" w:rsidRDefault="00E578CE" w:rsidP="00E578CE">
      <w:pPr>
        <w:pStyle w:val="HTML0"/>
        <w:shd w:val="clear" w:color="auto" w:fill="F8F8F8"/>
        <w:spacing w:before="300" w:after="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селектор</w:t>
      </w:r>
      <w:r>
        <w:rPr>
          <w:rStyle w:val="HTML"/>
          <w:rFonts w:ascii="Consolas" w:hAnsi="Consolas"/>
          <w:color w:val="333333"/>
          <w:bdr w:val="none" w:sz="0" w:space="0" w:color="auto" w:frame="1"/>
        </w:rPr>
        <w:t xml:space="preserve"> {</w:t>
      </w:r>
    </w:p>
    <w:p w14:paraId="32753D70" w14:textId="77777777" w:rsidR="00E578CE" w:rsidRDefault="00E578CE" w:rsidP="00E578C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свойство1: значение;</w:t>
      </w:r>
    </w:p>
    <w:p w14:paraId="56C2BB7E" w14:textId="77777777" w:rsidR="00E578CE" w:rsidRDefault="00E578CE" w:rsidP="00E578C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свойство2: значение;</w:t>
      </w:r>
    </w:p>
    <w:p w14:paraId="079FA765" w14:textId="77777777" w:rsidR="00E578CE" w:rsidRDefault="00E578CE" w:rsidP="00E578C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2E58045" w14:textId="77777777" w:rsidR="00E578CE" w:rsidRDefault="00E578CE" w:rsidP="00E578C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блок называется «CSS-правило». Каждое CSS-правило содержит хотя бы один селектор и свойство.</w:t>
      </w:r>
    </w:p>
    <w:p w14:paraId="0976A1D9" w14:textId="77777777" w:rsidR="00E578CE" w:rsidRDefault="00E578CE" w:rsidP="00E578C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Простейшие селекторы — это селекторы по именам тегов. С их помощью можно задать стили для всех абзацев на странице, для всех ссылок, заголовков первого уровня и так далее. Такие селекторы содержат имя тега без символов </w:t>
      </w:r>
      <w:r>
        <w:rPr>
          <w:rStyle w:val="HTML"/>
          <w:rFonts w:ascii="Consolas" w:hAnsi="Consolas"/>
          <w:color w:val="333333"/>
          <w:sz w:val="21"/>
          <w:szCs w:val="21"/>
          <w:bdr w:val="none" w:sz="0" w:space="0" w:color="auto" w:frame="1"/>
        </w:rPr>
        <w:t>&lt;</w:t>
      </w:r>
      <w:r>
        <w:rPr>
          <w:rFonts w:ascii="Arial" w:hAnsi="Arial" w:cs="Arial"/>
          <w:color w:val="333333"/>
        </w:rPr>
        <w:t> и </w:t>
      </w:r>
      <w:r>
        <w:rPr>
          <w:rStyle w:val="HTML"/>
          <w:rFonts w:ascii="Consolas" w:hAnsi="Consolas"/>
          <w:color w:val="333333"/>
          <w:sz w:val="21"/>
          <w:szCs w:val="21"/>
          <w:bdr w:val="none" w:sz="0" w:space="0" w:color="auto" w:frame="1"/>
        </w:rPr>
        <w:t>&gt;</w:t>
      </w:r>
      <w:r>
        <w:rPr>
          <w:rFonts w:ascii="Arial" w:hAnsi="Arial" w:cs="Arial"/>
          <w:color w:val="333333"/>
        </w:rPr>
        <w:t>. Например:</w:t>
      </w:r>
    </w:p>
    <w:p w14:paraId="272BBFF3" w14:textId="77777777" w:rsidR="00E578CE" w:rsidRDefault="00E578CE" w:rsidP="00E578CE">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p</w:t>
      </w:r>
      <w:r>
        <w:rPr>
          <w:rStyle w:val="HTML"/>
          <w:rFonts w:ascii="Consolas" w:hAnsi="Consolas"/>
          <w:color w:val="333333"/>
          <w:bdr w:val="none" w:sz="0" w:space="0" w:color="auto" w:frame="1"/>
        </w:rPr>
        <w:t xml:space="preserve"> {</w:t>
      </w:r>
    </w:p>
    <w:p w14:paraId="546F9702" w14:textId="77777777" w:rsidR="00E578CE" w:rsidRDefault="00E578CE" w:rsidP="00E578CE">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абзацев */</w:t>
      </w:r>
    </w:p>
    <w:p w14:paraId="5800F760" w14:textId="77777777" w:rsidR="00E578CE" w:rsidRDefault="00E578CE" w:rsidP="00E578CE">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1EFAF0" w14:textId="77777777" w:rsidR="00E578CE" w:rsidRDefault="00E578CE" w:rsidP="00E578CE">
      <w:pPr>
        <w:pStyle w:val="HTML0"/>
        <w:shd w:val="clear" w:color="auto" w:fill="F8F8F8"/>
        <w:spacing w:before="300"/>
        <w:ind w:left="-225"/>
        <w:rPr>
          <w:rStyle w:val="HTML"/>
          <w:rFonts w:ascii="Consolas" w:hAnsi="Consolas"/>
          <w:color w:val="333333"/>
          <w:bdr w:val="none" w:sz="0" w:space="0" w:color="auto" w:frame="1"/>
        </w:rPr>
      </w:pPr>
    </w:p>
    <w:p w14:paraId="178D9398" w14:textId="77777777" w:rsidR="00E578CE" w:rsidRDefault="00E578CE" w:rsidP="00E578CE">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h1</w:t>
      </w:r>
      <w:r>
        <w:rPr>
          <w:rStyle w:val="HTML"/>
          <w:rFonts w:ascii="Consolas" w:hAnsi="Consolas"/>
          <w:color w:val="333333"/>
          <w:bdr w:val="none" w:sz="0" w:space="0" w:color="auto" w:frame="1"/>
        </w:rPr>
        <w:t xml:space="preserve"> {</w:t>
      </w:r>
    </w:p>
    <w:p w14:paraId="2D63EFDB" w14:textId="77777777" w:rsidR="00E578CE" w:rsidRDefault="00E578CE" w:rsidP="00E578CE">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заголовков */</w:t>
      </w:r>
    </w:p>
    <w:p w14:paraId="6DF582E4" w14:textId="77777777" w:rsidR="00E578CE" w:rsidRDefault="00E578CE" w:rsidP="00E578CE">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01795664" w14:textId="77777777" w:rsidR="00E578CE" w:rsidRDefault="00E578CE" w:rsidP="00E578CE">
      <w:pPr>
        <w:pStyle w:val="2"/>
      </w:pPr>
      <w:r>
        <w:t>Продвинутые селекторы</w:t>
      </w:r>
    </w:p>
    <w:p w14:paraId="26F3E0FE" w14:textId="77777777" w:rsidR="00E578CE" w:rsidRDefault="00E578CE" w:rsidP="00E578C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более сложным селекторам можно отнести селекторы с использованием классов и псевдоклассов.</w:t>
      </w:r>
    </w:p>
    <w:p w14:paraId="750B3F9F" w14:textId="77777777" w:rsidR="00E578CE" w:rsidRDefault="00E578CE" w:rsidP="00E578C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Класс позволяет объединять разные элементы в смысловые группы и применять к ним одинаковое оформление. Например, можно создать класс «элементы с ошибкой» и задать ему красный цвет текста. Затем можно добавлять этот класс к любому HTML-тегу: абзацу, заголовку, элементу списка и так далее.</w:t>
      </w:r>
    </w:p>
    <w:p w14:paraId="4B94A9D0" w14:textId="77777777" w:rsidR="00E578CE" w:rsidRPr="00E578CE" w:rsidRDefault="00E578CE" w:rsidP="00E578CE">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Класс тега можно задать с помощью атрибута </w:t>
      </w:r>
      <w:r>
        <w:rPr>
          <w:rStyle w:val="HTML"/>
          <w:rFonts w:ascii="Consolas" w:hAnsi="Consolas"/>
          <w:color w:val="333333"/>
          <w:sz w:val="21"/>
          <w:szCs w:val="21"/>
          <w:bdr w:val="none" w:sz="0" w:space="0" w:color="auto" w:frame="1"/>
        </w:rPr>
        <w:t>class</w:t>
      </w:r>
      <w:r>
        <w:rPr>
          <w:rFonts w:ascii="Arial" w:hAnsi="Arial" w:cs="Arial"/>
          <w:color w:val="333333"/>
        </w:rPr>
        <w:t>, который содержит имя класса (или имена классов через пробел). Пример</w:t>
      </w:r>
      <w:r w:rsidRPr="00E578CE">
        <w:rPr>
          <w:rFonts w:ascii="Arial" w:hAnsi="Arial" w:cs="Arial"/>
          <w:color w:val="333333"/>
          <w:lang w:val="en-US"/>
        </w:rPr>
        <w:t>:</w:t>
      </w:r>
    </w:p>
    <w:p w14:paraId="21437A23"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&lt;p class="help"&gt;&lt;/p&gt;</w:t>
      </w:r>
    </w:p>
    <w:p w14:paraId="34B167EF" w14:textId="77777777" w:rsidR="00E578CE" w:rsidRPr="00E578CE" w:rsidRDefault="00E578CE" w:rsidP="00E578CE">
      <w:pPr>
        <w:pStyle w:val="HTML0"/>
        <w:shd w:val="clear" w:color="auto" w:fill="F8F8F8"/>
        <w:spacing w:before="300" w:after="300"/>
        <w:ind w:left="-225"/>
        <w:rPr>
          <w:rFonts w:ascii="Consolas" w:hAnsi="Consolas"/>
          <w:color w:val="333333"/>
          <w:sz w:val="24"/>
          <w:szCs w:val="24"/>
          <w:lang w:val="en-US"/>
        </w:rPr>
      </w:pPr>
      <w:r w:rsidRPr="00E578CE">
        <w:rPr>
          <w:rStyle w:val="HTML"/>
          <w:rFonts w:ascii="Consolas" w:hAnsi="Consolas"/>
          <w:color w:val="333333"/>
          <w:bdr w:val="none" w:sz="0" w:space="0" w:color="auto" w:frame="1"/>
          <w:lang w:val="en-US"/>
        </w:rPr>
        <w:lastRenderedPageBreak/>
        <w:t>&lt;p class="help error"&gt;&lt;/p&gt;</w:t>
      </w:r>
    </w:p>
    <w:p w14:paraId="14ECFFCA" w14:textId="77777777" w:rsidR="00E578CE" w:rsidRDefault="00E578CE" w:rsidP="00E578C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у первого абзаца задан класс </w:t>
      </w:r>
      <w:r>
        <w:rPr>
          <w:rStyle w:val="HTML"/>
          <w:rFonts w:ascii="Consolas" w:hAnsi="Consolas"/>
          <w:color w:val="333333"/>
          <w:sz w:val="21"/>
          <w:szCs w:val="21"/>
          <w:bdr w:val="none" w:sz="0" w:space="0" w:color="auto" w:frame="1"/>
        </w:rPr>
        <w:t>help</w:t>
      </w:r>
      <w:r>
        <w:rPr>
          <w:rFonts w:ascii="Arial" w:hAnsi="Arial" w:cs="Arial"/>
          <w:color w:val="333333"/>
        </w:rPr>
        <w:t>, у второго абзаца заданы классы </w:t>
      </w:r>
      <w:r>
        <w:rPr>
          <w:rStyle w:val="HTML"/>
          <w:rFonts w:ascii="Consolas" w:hAnsi="Consolas"/>
          <w:color w:val="333333"/>
          <w:sz w:val="21"/>
          <w:szCs w:val="21"/>
          <w:bdr w:val="none" w:sz="0" w:space="0" w:color="auto" w:frame="1"/>
        </w:rPr>
        <w:t>help</w:t>
      </w:r>
      <w:r>
        <w:rPr>
          <w:rFonts w:ascii="Arial" w:hAnsi="Arial" w:cs="Arial"/>
          <w:color w:val="333333"/>
        </w:rPr>
        <w:t>и </w:t>
      </w:r>
      <w:r>
        <w:rPr>
          <w:rStyle w:val="HTML"/>
          <w:rFonts w:ascii="Consolas" w:hAnsi="Consolas"/>
          <w:color w:val="333333"/>
          <w:sz w:val="21"/>
          <w:szCs w:val="21"/>
          <w:bdr w:val="none" w:sz="0" w:space="0" w:color="auto" w:frame="1"/>
        </w:rPr>
        <w:t>error</w:t>
      </w:r>
      <w:r>
        <w:rPr>
          <w:rFonts w:ascii="Arial" w:hAnsi="Arial" w:cs="Arial"/>
          <w:color w:val="333333"/>
        </w:rPr>
        <w:t>.</w:t>
      </w:r>
    </w:p>
    <w:p w14:paraId="631D9231" w14:textId="77777777" w:rsidR="00E578CE" w:rsidRDefault="00E578CE" w:rsidP="00E578C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с использованием класса задаётся так: </w:t>
      </w:r>
      <w:r>
        <w:rPr>
          <w:rStyle w:val="HTML"/>
          <w:rFonts w:ascii="Consolas" w:hAnsi="Consolas"/>
          <w:color w:val="333333"/>
          <w:sz w:val="21"/>
          <w:szCs w:val="21"/>
          <w:bdr w:val="none" w:sz="0" w:space="0" w:color="auto" w:frame="1"/>
        </w:rPr>
        <w:t>.имя_класса</w:t>
      </w:r>
      <w:r>
        <w:rPr>
          <w:rFonts w:ascii="Arial" w:hAnsi="Arial" w:cs="Arial"/>
          <w:color w:val="333333"/>
        </w:rPr>
        <w:t>. Например:</w:t>
      </w:r>
    </w:p>
    <w:p w14:paraId="007E4948" w14:textId="77777777" w:rsidR="00E578CE" w:rsidRDefault="00E578CE" w:rsidP="00E578C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.help { … }</w:t>
      </w:r>
    </w:p>
    <w:p w14:paraId="07CDFCB7" w14:textId="77777777" w:rsidR="00E578CE" w:rsidRDefault="00E578CE" w:rsidP="00E578C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.error { … }</w:t>
      </w:r>
    </w:p>
    <w:p w14:paraId="2865BFC2" w14:textId="77777777" w:rsidR="00E578CE" w:rsidRDefault="00E578CE" w:rsidP="00E578CE">
      <w:pPr>
        <w:pStyle w:val="2"/>
      </w:pPr>
      <w:r>
        <w:t>Каскадность и приоритеты</w:t>
      </w:r>
    </w:p>
    <w:p w14:paraId="627A396F" w14:textId="77777777" w:rsidR="00E578CE" w:rsidRDefault="00E578CE" w:rsidP="00E578C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 предыдущем задании мы задали цвет фона для правила с классом </w:t>
      </w:r>
      <w:r>
        <w:rPr>
          <w:rStyle w:val="HTML"/>
          <w:rFonts w:ascii="Consolas" w:hAnsi="Consolas"/>
          <w:color w:val="333333"/>
          <w:sz w:val="21"/>
          <w:szCs w:val="21"/>
          <w:bdr w:val="none" w:sz="0" w:space="0" w:color="auto" w:frame="1"/>
        </w:rPr>
        <w:t>truth</w:t>
      </w:r>
      <w:r>
        <w:rPr>
          <w:rFonts w:ascii="Arial" w:hAnsi="Arial" w:cs="Arial"/>
          <w:color w:val="333333"/>
        </w:rPr>
        <w:t>, одно из свойств второго абзаца </w:t>
      </w:r>
      <w:r>
        <w:rPr>
          <w:rStyle w:val="a4"/>
          <w:rFonts w:ascii="Arial" w:hAnsi="Arial" w:cs="Arial"/>
          <w:color w:val="333333"/>
        </w:rPr>
        <w:t>переопределилось</w:t>
      </w:r>
      <w:r>
        <w:rPr>
          <w:rFonts w:ascii="Arial" w:hAnsi="Arial" w:cs="Arial"/>
          <w:color w:val="333333"/>
        </w:rPr>
        <w:t>:</w:t>
      </w:r>
    </w:p>
    <w:p w14:paraId="05FA4DDD"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p {</w:t>
      </w:r>
    </w:p>
    <w:p w14:paraId="6E89D865"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393F94FA"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#dff0d8;</w:t>
      </w:r>
    </w:p>
    <w:p w14:paraId="5742FF14"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40408E50"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07A06A0F"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.truth {</w:t>
      </w:r>
    </w:p>
    <w:p w14:paraId="30117081"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2815E167"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6A74EC68"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229E3045"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Pr>
          <w:rStyle w:val="a4"/>
          <w:rFonts w:ascii="Consolas" w:hAnsi="Consolas"/>
          <w:color w:val="333333"/>
          <w:bdr w:val="none" w:sz="0" w:space="0" w:color="auto" w:frame="1"/>
        </w:rPr>
        <w:t>стили</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второго</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абзаца</w:t>
      </w:r>
      <w:r w:rsidRPr="00E578CE">
        <w:rPr>
          <w:rStyle w:val="HTML"/>
          <w:rFonts w:ascii="Consolas" w:hAnsi="Consolas"/>
          <w:color w:val="333333"/>
          <w:bdr w:val="none" w:sz="0" w:space="0" w:color="auto" w:frame="1"/>
          <w:lang w:val="en-US"/>
        </w:rPr>
        <w:t xml:space="preserve"> {</w:t>
      </w:r>
    </w:p>
    <w:p w14:paraId="29AE7C6B"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25E7D4F0"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del w:id="0" w:author="Unknown">
        <w:r w:rsidRPr="00E578CE">
          <w:rPr>
            <w:rStyle w:val="HTML"/>
            <w:rFonts w:ascii="Consolas" w:hAnsi="Consolas"/>
            <w:color w:val="333333"/>
            <w:bdr w:val="none" w:sz="0" w:space="0" w:color="auto" w:frame="1"/>
            <w:lang w:val="en-US"/>
          </w:rPr>
          <w:delText>background-color: #dff0d8;</w:delText>
        </w:r>
      </w:del>
    </w:p>
    <w:p w14:paraId="49E0BA47"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4D570D62" w14:textId="77777777" w:rsidR="00E578CE" w:rsidRDefault="00E578CE" w:rsidP="00E578C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A94F68" w14:textId="77777777" w:rsidR="00E578CE" w:rsidRDefault="00E578CE" w:rsidP="00E578C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для одного и того же элемента есть несколько CSS-правил с одинаковыми свойствами, браузер использует понятия приоритетов и специфичности, чтобы выбрать значение свойства из нескольких возможных. Упрощённо, можно сказать что:</w:t>
      </w:r>
    </w:p>
    <w:p w14:paraId="3D58045A" w14:textId="77777777" w:rsidR="00E578CE" w:rsidRDefault="00E578CE" w:rsidP="00E578CE">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CSS-правила в значении атрибута </w:t>
      </w:r>
      <w:r>
        <w:rPr>
          <w:rStyle w:val="HTML"/>
          <w:rFonts w:ascii="Consolas" w:eastAsiaTheme="minorHAnsi" w:hAnsi="Consolas"/>
          <w:color w:val="333333"/>
          <w:sz w:val="21"/>
          <w:szCs w:val="21"/>
          <w:bdr w:val="none" w:sz="0" w:space="0" w:color="auto" w:frame="1"/>
        </w:rPr>
        <w:t>style</w:t>
      </w:r>
      <w:r>
        <w:rPr>
          <w:rFonts w:ascii="Arial" w:hAnsi="Arial" w:cs="Arial"/>
          <w:color w:val="333333"/>
        </w:rPr>
        <w:t> самые приоритетные,</w:t>
      </w:r>
    </w:p>
    <w:p w14:paraId="74ABB3AE" w14:textId="77777777" w:rsidR="00E578CE" w:rsidRDefault="00E578CE" w:rsidP="00E578CE">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 ними идёт селектор с </w:t>
      </w:r>
      <w:r>
        <w:rPr>
          <w:rStyle w:val="HTML"/>
          <w:rFonts w:ascii="Consolas" w:eastAsiaTheme="minorHAnsi" w:hAnsi="Consolas"/>
          <w:color w:val="333333"/>
          <w:sz w:val="21"/>
          <w:szCs w:val="21"/>
          <w:bdr w:val="none" w:sz="0" w:space="0" w:color="auto" w:frame="1"/>
        </w:rPr>
        <w:t>id</w:t>
      </w:r>
      <w:r>
        <w:rPr>
          <w:rFonts w:ascii="Arial" w:hAnsi="Arial" w:cs="Arial"/>
          <w:color w:val="333333"/>
        </w:rPr>
        <w:t>,</w:t>
      </w:r>
    </w:p>
    <w:p w14:paraId="7A1902E2" w14:textId="77777777" w:rsidR="00E578CE" w:rsidRDefault="00E578CE" w:rsidP="00E578CE">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классом,</w:t>
      </w:r>
    </w:p>
    <w:p w14:paraId="2C908EDD" w14:textId="77777777" w:rsidR="00E578CE" w:rsidRDefault="00E578CE" w:rsidP="00E578CE">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именем тега.</w:t>
      </w:r>
    </w:p>
    <w:p w14:paraId="40C58A61" w14:textId="77777777" w:rsidR="00E578CE" w:rsidRDefault="00E578CE" w:rsidP="00E578C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самом деле, механизм определения приоритетов и специфичности более сложный. Подробно он описан в курсе «</w:t>
      </w:r>
      <w:hyperlink r:id="rId30" w:history="1">
        <w:r>
          <w:rPr>
            <w:rStyle w:val="a6"/>
            <w:rFonts w:ascii="Arial" w:hAnsi="Arial" w:cs="Arial"/>
            <w:color w:val="302683"/>
          </w:rPr>
          <w:t>Наследование и каскадирование</w:t>
        </w:r>
      </w:hyperlink>
      <w:r>
        <w:rPr>
          <w:rFonts w:ascii="Arial" w:hAnsi="Arial" w:cs="Arial"/>
          <w:color w:val="333333"/>
        </w:rPr>
        <w:t>».</w:t>
      </w:r>
    </w:p>
    <w:p w14:paraId="1D0B8769" w14:textId="77777777" w:rsidR="00FF3774" w:rsidRDefault="00FF3774" w:rsidP="003F50E2">
      <w:pPr>
        <w:pStyle w:val="2"/>
      </w:pPr>
      <w:r>
        <w:t>Наследование</w:t>
      </w:r>
    </w:p>
    <w:p w14:paraId="5E568C4B" w14:textId="77777777" w:rsidR="00FF3774" w:rsidRDefault="00FF3774" w:rsidP="00FF377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Другой важный механизм CSS — это наследование. Он заключается в том, что часть стилей может передаваться от родительского элемента к дочерним (вложенным в него).</w:t>
      </w:r>
    </w:p>
    <w:p w14:paraId="3950FCF0" w14:textId="77777777" w:rsidR="00FF3774" w:rsidRDefault="00FF3774" w:rsidP="00FF377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Например, все элементы внутри тега </w:t>
      </w:r>
      <w:r>
        <w:rPr>
          <w:rStyle w:val="HTML"/>
          <w:rFonts w:ascii="Consolas" w:hAnsi="Consolas"/>
          <w:color w:val="333333"/>
          <w:sz w:val="21"/>
          <w:szCs w:val="21"/>
          <w:bdr w:val="none" w:sz="0" w:space="0" w:color="auto" w:frame="1"/>
        </w:rPr>
        <w:t>body</w:t>
      </w:r>
      <w:r>
        <w:rPr>
          <w:rFonts w:ascii="Arial" w:hAnsi="Arial" w:cs="Arial"/>
          <w:color w:val="333333"/>
        </w:rPr>
        <w:t> являются дочерними по отношению к нему. Если для </w:t>
      </w:r>
      <w:r>
        <w:rPr>
          <w:rStyle w:val="HTML"/>
          <w:rFonts w:ascii="Consolas" w:hAnsi="Consolas"/>
          <w:color w:val="333333"/>
          <w:sz w:val="21"/>
          <w:szCs w:val="21"/>
          <w:bdr w:val="none" w:sz="0" w:space="0" w:color="auto" w:frame="1"/>
        </w:rPr>
        <w:t>body</w:t>
      </w:r>
      <w:r>
        <w:rPr>
          <w:rFonts w:ascii="Arial" w:hAnsi="Arial" w:cs="Arial"/>
          <w:color w:val="333333"/>
        </w:rPr>
        <w:t> в стилях задать цвет текста красным, то цвет всех остальных элементов тоже станет красным.</w:t>
      </w:r>
    </w:p>
    <w:p w14:paraId="730463B1" w14:textId="77777777" w:rsidR="00FF3774" w:rsidRDefault="00FF3774" w:rsidP="00FF377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Ещё пример: тег </w:t>
      </w:r>
      <w:r>
        <w:rPr>
          <w:rStyle w:val="HTML"/>
          <w:rFonts w:ascii="Consolas" w:hAnsi="Consolas"/>
          <w:color w:val="333333"/>
          <w:sz w:val="21"/>
          <w:szCs w:val="21"/>
          <w:bdr w:val="none" w:sz="0" w:space="0" w:color="auto" w:frame="1"/>
        </w:rPr>
        <w:t>ul</w:t>
      </w:r>
      <w:r>
        <w:rPr>
          <w:rFonts w:ascii="Arial" w:hAnsi="Arial" w:cs="Arial"/>
          <w:color w:val="333333"/>
        </w:rPr>
        <w:t> является родительским по отношению к вложенным в него тегам </w:t>
      </w:r>
      <w:r>
        <w:rPr>
          <w:rStyle w:val="HTML"/>
          <w:rFonts w:ascii="Consolas" w:hAnsi="Consolas"/>
          <w:color w:val="333333"/>
          <w:sz w:val="21"/>
          <w:szCs w:val="21"/>
          <w:bdr w:val="none" w:sz="0" w:space="0" w:color="auto" w:frame="1"/>
        </w:rPr>
        <w:t>li</w:t>
      </w:r>
      <w:r>
        <w:rPr>
          <w:rFonts w:ascii="Arial" w:hAnsi="Arial" w:cs="Arial"/>
          <w:color w:val="333333"/>
        </w:rPr>
        <w:t>. Если задать для </w:t>
      </w:r>
      <w:r>
        <w:rPr>
          <w:rStyle w:val="HTML"/>
          <w:rFonts w:ascii="Consolas" w:hAnsi="Consolas"/>
          <w:color w:val="333333"/>
          <w:sz w:val="21"/>
          <w:szCs w:val="21"/>
          <w:bdr w:val="none" w:sz="0" w:space="0" w:color="auto" w:frame="1"/>
        </w:rPr>
        <w:t>ul</w:t>
      </w:r>
      <w:r>
        <w:rPr>
          <w:rFonts w:ascii="Arial" w:hAnsi="Arial" w:cs="Arial"/>
          <w:color w:val="333333"/>
        </w:rPr>
        <w:t> шрифт курсивом, то и внутри всех </w:t>
      </w:r>
      <w:r>
        <w:rPr>
          <w:rStyle w:val="HTML"/>
          <w:rFonts w:ascii="Consolas" w:hAnsi="Consolas"/>
          <w:color w:val="333333"/>
          <w:sz w:val="21"/>
          <w:szCs w:val="21"/>
          <w:bdr w:val="none" w:sz="0" w:space="0" w:color="auto" w:frame="1"/>
        </w:rPr>
        <w:t>li</w:t>
      </w:r>
      <w:r>
        <w:rPr>
          <w:rFonts w:ascii="Arial" w:hAnsi="Arial" w:cs="Arial"/>
          <w:color w:val="333333"/>
        </w:rPr>
        <w:t> шрифт станет курсивным.</w:t>
      </w:r>
    </w:p>
    <w:p w14:paraId="422A01E2" w14:textId="77777777" w:rsidR="003F50E2" w:rsidRDefault="003F50E2" w:rsidP="003F50E2">
      <w:pPr>
        <w:pStyle w:val="2"/>
      </w:pPr>
      <w:r>
        <w:t>Ненаследуемые свойства</w:t>
      </w:r>
    </w:p>
    <w:p w14:paraId="609712B1" w14:textId="77777777" w:rsidR="003F50E2" w:rsidRDefault="003F50E2" w:rsidP="003F50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работает не для всех свойств. Некоторые свойства применяются только к самому элементу и не переходят к его потомкам.</w:t>
      </w:r>
    </w:p>
    <w:p w14:paraId="1EB4F71B" w14:textId="77777777" w:rsidR="003F50E2" w:rsidRDefault="003F50E2" w:rsidP="003F50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таким ненаследуемым свойствам относятся: ширина, высота, отступы, режим позиционирования и другие. Согласитесь, было бы странно задать отступы для </w:t>
      </w:r>
      <w:r>
        <w:rPr>
          <w:rStyle w:val="HTML"/>
          <w:rFonts w:ascii="Consolas" w:hAnsi="Consolas"/>
          <w:color w:val="333333"/>
          <w:sz w:val="21"/>
          <w:szCs w:val="21"/>
          <w:bdr w:val="none" w:sz="0" w:space="0" w:color="auto" w:frame="1"/>
        </w:rPr>
        <w:t>body</w:t>
      </w:r>
      <w:r>
        <w:rPr>
          <w:rFonts w:ascii="Arial" w:hAnsi="Arial" w:cs="Arial"/>
          <w:color w:val="333333"/>
        </w:rPr>
        <w:t>и обнаружить, что у всех вложенных элементов тоже появились отступы.</w:t>
      </w:r>
    </w:p>
    <w:p w14:paraId="1F788261" w14:textId="77777777" w:rsidR="003F50E2" w:rsidRDefault="003F50E2" w:rsidP="003F50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Более подробно наследование описано в курсе «</w:t>
      </w:r>
      <w:hyperlink r:id="rId31" w:history="1">
        <w:r>
          <w:rPr>
            <w:rStyle w:val="a6"/>
            <w:rFonts w:ascii="Arial" w:hAnsi="Arial" w:cs="Arial"/>
            <w:color w:val="3F3CCB"/>
          </w:rPr>
          <w:t>Наследование и каскадирование</w:t>
        </w:r>
      </w:hyperlink>
      <w:r>
        <w:rPr>
          <w:rFonts w:ascii="Arial" w:hAnsi="Arial" w:cs="Arial"/>
          <w:color w:val="333333"/>
        </w:rPr>
        <w:t>».</w:t>
      </w:r>
    </w:p>
    <w:p w14:paraId="1738B70B" w14:textId="77777777" w:rsidR="006D5C60" w:rsidRDefault="006D5C60" w:rsidP="00681FB2">
      <w:pPr>
        <w:pStyle w:val="1"/>
      </w:pPr>
      <w:r>
        <w:t>Селекторы, часть 1</w:t>
      </w:r>
    </w:p>
    <w:p w14:paraId="5B164D45" w14:textId="77777777" w:rsidR="00681FB2" w:rsidRPr="00681FB2" w:rsidRDefault="00681FB2" w:rsidP="00681FB2">
      <w:pPr>
        <w:pStyle w:val="2"/>
        <w:rPr>
          <w:rFonts w:eastAsia="Times New Roman"/>
          <w:lang w:eastAsia="ru-RU"/>
        </w:rPr>
      </w:pPr>
      <w:r w:rsidRPr="00681FB2">
        <w:rPr>
          <w:rFonts w:eastAsia="Times New Roman"/>
          <w:lang w:eastAsia="ru-RU"/>
        </w:rPr>
        <w:t>Селекторы по классам</w:t>
      </w:r>
    </w:p>
    <w:p w14:paraId="019F26EA" w14:textId="77777777" w:rsidR="00681FB2" w:rsidRPr="00681FB2" w:rsidRDefault="00681FB2" w:rsidP="00681FB2">
      <w:pPr>
        <w:shd w:val="clear" w:color="auto" w:fill="FFFFFF"/>
        <w:spacing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Класс — это один из атрибутов тегов. Выглядит он вот так:</w:t>
      </w:r>
    </w:p>
    <w:p w14:paraId="51A48020" w14:textId="77777777" w:rsidR="00681FB2" w:rsidRPr="00681FB2" w:rsidRDefault="00681FB2" w:rsidP="00681FB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&lt;li class="first"&gt;&lt;/li&gt;</w:t>
      </w:r>
    </w:p>
    <w:p w14:paraId="2ED43068" w14:textId="77777777" w:rsidR="00681FB2" w:rsidRPr="00681FB2" w:rsidRDefault="00681FB2" w:rsidP="00681FB2">
      <w:pPr>
        <w:shd w:val="clear" w:color="auto" w:fill="FFFFFF"/>
        <w:spacing w:before="255"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Этот атрибут особенный, так как в CSS существует возможность выбирать элементы по классу. Делается это с помощью такого селектора: </w:t>
      </w:r>
      <w:r w:rsidRPr="00681FB2">
        <w:rPr>
          <w:rFonts w:ascii="Consolas" w:eastAsia="Times New Roman" w:hAnsi="Consolas" w:cs="Courier New"/>
          <w:color w:val="333333"/>
          <w:sz w:val="21"/>
          <w:szCs w:val="21"/>
          <w:bdr w:val="none" w:sz="0" w:space="0" w:color="auto" w:frame="1"/>
          <w:lang w:eastAsia="ru-RU"/>
        </w:rPr>
        <w:t>.</w:t>
      </w:r>
      <w:r w:rsidRPr="00681FB2">
        <w:rPr>
          <w:rFonts w:ascii="Consolas" w:eastAsia="Times New Roman" w:hAnsi="Consolas" w:cs="Courier New"/>
          <w:i/>
          <w:iCs/>
          <w:color w:val="333333"/>
          <w:sz w:val="21"/>
          <w:szCs w:val="21"/>
          <w:bdr w:val="none" w:sz="0" w:space="0" w:color="auto" w:frame="1"/>
          <w:lang w:eastAsia="ru-RU"/>
        </w:rPr>
        <w:t>имя_класса</w:t>
      </w:r>
      <w:r w:rsidRPr="00681FB2">
        <w:rPr>
          <w:rFonts w:ascii="Arial" w:eastAsia="Times New Roman" w:hAnsi="Arial" w:cs="Arial"/>
          <w:color w:val="333333"/>
          <w:sz w:val="24"/>
          <w:szCs w:val="24"/>
          <w:lang w:eastAsia="ru-RU"/>
        </w:rPr>
        <w:t>. Например:</w:t>
      </w:r>
    </w:p>
    <w:p w14:paraId="1D51D07D" w14:textId="77777777" w:rsidR="00681FB2" w:rsidRPr="00681FB2" w:rsidRDefault="00681FB2" w:rsidP="00681FB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.first {</w:t>
      </w:r>
    </w:p>
    <w:p w14:paraId="66B8028E" w14:textId="77777777" w:rsidR="00681FB2" w:rsidRPr="00681FB2" w:rsidRDefault="00681FB2" w:rsidP="00681FB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 xml:space="preserve">  /* стили для класса </w:t>
      </w:r>
      <w:r w:rsidRPr="00681FB2">
        <w:rPr>
          <w:rFonts w:ascii="Consolas" w:eastAsia="Times New Roman" w:hAnsi="Consolas" w:cs="Courier New"/>
          <w:i/>
          <w:iCs/>
          <w:color w:val="333333"/>
          <w:sz w:val="20"/>
          <w:szCs w:val="20"/>
          <w:bdr w:val="none" w:sz="0" w:space="0" w:color="auto" w:frame="1"/>
          <w:lang w:eastAsia="ru-RU"/>
        </w:rPr>
        <w:t>first</w:t>
      </w:r>
      <w:r w:rsidRPr="00681FB2">
        <w:rPr>
          <w:rFonts w:ascii="Consolas" w:eastAsia="Times New Roman" w:hAnsi="Consolas" w:cs="Courier New"/>
          <w:color w:val="333333"/>
          <w:sz w:val="20"/>
          <w:szCs w:val="20"/>
          <w:bdr w:val="none" w:sz="0" w:space="0" w:color="auto" w:frame="1"/>
          <w:lang w:eastAsia="ru-RU"/>
        </w:rPr>
        <w:t xml:space="preserve"> */</w:t>
      </w:r>
    </w:p>
    <w:p w14:paraId="3C46F5CD" w14:textId="77777777" w:rsidR="00681FB2" w:rsidRPr="00681FB2" w:rsidRDefault="00681FB2" w:rsidP="00681FB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w:t>
      </w:r>
    </w:p>
    <w:p w14:paraId="095088C0" w14:textId="77777777" w:rsidR="00681FB2" w:rsidRPr="00681FB2" w:rsidRDefault="00681FB2" w:rsidP="00681FB2">
      <w:pPr>
        <w:shd w:val="clear" w:color="auto" w:fill="FFFFFF"/>
        <w:spacing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Имена классов могут состоять из латинских символов, цифр и знаков </w:t>
      </w:r>
      <w:r w:rsidRPr="00681FB2">
        <w:rPr>
          <w:rFonts w:ascii="Consolas" w:eastAsia="Times New Roman" w:hAnsi="Consolas" w:cs="Courier New"/>
          <w:color w:val="333333"/>
          <w:sz w:val="21"/>
          <w:szCs w:val="21"/>
          <w:bdr w:val="none" w:sz="0" w:space="0" w:color="auto" w:frame="1"/>
          <w:lang w:eastAsia="ru-RU"/>
        </w:rPr>
        <w:t>-</w:t>
      </w:r>
      <w:r w:rsidRPr="00681FB2">
        <w:rPr>
          <w:rFonts w:ascii="Arial" w:eastAsia="Times New Roman" w:hAnsi="Arial" w:cs="Arial"/>
          <w:color w:val="333333"/>
          <w:sz w:val="24"/>
          <w:szCs w:val="24"/>
          <w:lang w:eastAsia="ru-RU"/>
        </w:rPr>
        <w:t> и </w:t>
      </w:r>
      <w:r w:rsidRPr="00681FB2">
        <w:rPr>
          <w:rFonts w:ascii="Consolas" w:eastAsia="Times New Roman" w:hAnsi="Consolas" w:cs="Courier New"/>
          <w:color w:val="333333"/>
          <w:sz w:val="21"/>
          <w:szCs w:val="21"/>
          <w:bdr w:val="none" w:sz="0" w:space="0" w:color="auto" w:frame="1"/>
          <w:lang w:eastAsia="ru-RU"/>
        </w:rPr>
        <w:t>_</w:t>
      </w:r>
      <w:r w:rsidRPr="00681FB2">
        <w:rPr>
          <w:rFonts w:ascii="Arial" w:eastAsia="Times New Roman" w:hAnsi="Arial" w:cs="Arial"/>
          <w:color w:val="333333"/>
          <w:sz w:val="24"/>
          <w:szCs w:val="24"/>
          <w:lang w:eastAsia="ru-RU"/>
        </w:rPr>
        <w:t>. Имя класса должно начинаться с латинской буквы.</w:t>
      </w:r>
    </w:p>
    <w:p w14:paraId="73292F2C" w14:textId="77777777" w:rsidR="00B71D2D" w:rsidRPr="00B71D2D" w:rsidRDefault="00B71D2D" w:rsidP="00B71D2D">
      <w:pPr>
        <w:pStyle w:val="2"/>
        <w:rPr>
          <w:rFonts w:eastAsia="Times New Roman"/>
          <w:lang w:eastAsia="ru-RU"/>
        </w:rPr>
      </w:pPr>
      <w:r w:rsidRPr="00B71D2D">
        <w:rPr>
          <w:rFonts w:eastAsia="Times New Roman"/>
          <w:lang w:eastAsia="ru-RU"/>
        </w:rPr>
        <w:t>Контекстные селекторы</w:t>
      </w:r>
    </w:p>
    <w:p w14:paraId="0E03AC8A" w14:textId="77777777" w:rsidR="00B71D2D" w:rsidRPr="00B71D2D" w:rsidRDefault="00B71D2D" w:rsidP="00B71D2D">
      <w:pPr>
        <w:shd w:val="clear" w:color="auto" w:fill="FFFFFF"/>
        <w:spacing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Селектор может состоять из нескольких частей, разделённых пробелом, например:</w:t>
      </w:r>
    </w:p>
    <w:p w14:paraId="3DFEDFDB"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p strong { ... }</w:t>
      </w:r>
    </w:p>
    <w:p w14:paraId="75DEB776"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ul .hit { ... }</w:t>
      </w:r>
    </w:p>
    <w:p w14:paraId="7C312113"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B71D2D">
        <w:rPr>
          <w:rFonts w:ascii="Consolas" w:eastAsia="Times New Roman" w:hAnsi="Consolas" w:cs="Courier New"/>
          <w:color w:val="333333"/>
          <w:sz w:val="20"/>
          <w:szCs w:val="20"/>
          <w:bdr w:val="none" w:sz="0" w:space="0" w:color="auto" w:frame="1"/>
          <w:lang w:val="en-US" w:eastAsia="ru-RU"/>
        </w:rPr>
        <w:t>.footer .menu a { ... }</w:t>
      </w:r>
    </w:p>
    <w:p w14:paraId="03CED5CF" w14:textId="77777777" w:rsidR="00B71D2D" w:rsidRPr="00B71D2D" w:rsidRDefault="00B71D2D" w:rsidP="00B71D2D">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Такие селекторы называют </w:t>
      </w:r>
      <w:r w:rsidRPr="00B71D2D">
        <w:rPr>
          <w:rFonts w:ascii="Arial" w:eastAsia="Times New Roman" w:hAnsi="Arial" w:cs="Arial"/>
          <w:i/>
          <w:iCs/>
          <w:color w:val="333333"/>
          <w:sz w:val="24"/>
          <w:szCs w:val="24"/>
          <w:lang w:eastAsia="ru-RU"/>
        </w:rPr>
        <w:t>контекстными</w:t>
      </w:r>
      <w:r w:rsidRPr="00B71D2D">
        <w:rPr>
          <w:rFonts w:ascii="Arial" w:eastAsia="Times New Roman" w:hAnsi="Arial" w:cs="Arial"/>
          <w:color w:val="333333"/>
          <w:sz w:val="24"/>
          <w:szCs w:val="24"/>
          <w:lang w:eastAsia="ru-RU"/>
        </w:rPr>
        <w:t> или </w:t>
      </w:r>
      <w:r w:rsidRPr="00B71D2D">
        <w:rPr>
          <w:rFonts w:ascii="Arial" w:eastAsia="Times New Roman" w:hAnsi="Arial" w:cs="Arial"/>
          <w:i/>
          <w:iCs/>
          <w:color w:val="333333"/>
          <w:sz w:val="24"/>
          <w:szCs w:val="24"/>
          <w:lang w:eastAsia="ru-RU"/>
        </w:rPr>
        <w:t>вложенными</w:t>
      </w:r>
      <w:r w:rsidRPr="00B71D2D">
        <w:rPr>
          <w:rFonts w:ascii="Arial" w:eastAsia="Times New Roman" w:hAnsi="Arial" w:cs="Arial"/>
          <w:color w:val="333333"/>
          <w:sz w:val="24"/>
          <w:szCs w:val="24"/>
          <w:lang w:eastAsia="ru-RU"/>
        </w:rPr>
        <w:t>. Их используют для того, чтобы применить стили к элементу, только если он вложен в нужный элемент.</w:t>
      </w:r>
    </w:p>
    <w:p w14:paraId="30ED1C13" w14:textId="77777777" w:rsidR="00B71D2D" w:rsidRPr="00B71D2D" w:rsidRDefault="00B71D2D" w:rsidP="00B71D2D">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Например, селектор </w:t>
      </w:r>
      <w:r w:rsidRPr="00B71D2D">
        <w:rPr>
          <w:rFonts w:ascii="Consolas" w:eastAsia="Times New Roman" w:hAnsi="Consolas" w:cs="Courier New"/>
          <w:color w:val="333333"/>
          <w:sz w:val="21"/>
          <w:szCs w:val="21"/>
          <w:bdr w:val="none" w:sz="0" w:space="0" w:color="auto" w:frame="1"/>
          <w:lang w:eastAsia="ru-RU"/>
        </w:rPr>
        <w:t>.menu a</w:t>
      </w:r>
      <w:r w:rsidRPr="00B71D2D">
        <w:rPr>
          <w:rFonts w:ascii="Arial" w:eastAsia="Times New Roman" w:hAnsi="Arial" w:cs="Arial"/>
          <w:color w:val="333333"/>
          <w:sz w:val="24"/>
          <w:szCs w:val="24"/>
          <w:lang w:eastAsia="ru-RU"/>
        </w:rPr>
        <w:t> сработает для ссылки </w:t>
      </w:r>
      <w:r w:rsidRPr="00B71D2D">
        <w:rPr>
          <w:rFonts w:ascii="Consolas" w:eastAsia="Times New Roman" w:hAnsi="Consolas" w:cs="Courier New"/>
          <w:color w:val="333333"/>
          <w:sz w:val="21"/>
          <w:szCs w:val="21"/>
          <w:bdr w:val="none" w:sz="0" w:space="0" w:color="auto" w:frame="1"/>
          <w:lang w:eastAsia="ru-RU"/>
        </w:rPr>
        <w:t>a</w:t>
      </w:r>
      <w:r w:rsidRPr="00B71D2D">
        <w:rPr>
          <w:rFonts w:ascii="Arial" w:eastAsia="Times New Roman" w:hAnsi="Arial" w:cs="Arial"/>
          <w:color w:val="333333"/>
          <w:sz w:val="24"/>
          <w:szCs w:val="24"/>
          <w:lang w:eastAsia="ru-RU"/>
        </w:rPr>
        <w:t> только в том случае, если она расположена внутри элемента с классом </w:t>
      </w:r>
      <w:r w:rsidRPr="00B71D2D">
        <w:rPr>
          <w:rFonts w:ascii="Consolas" w:eastAsia="Times New Roman" w:hAnsi="Consolas" w:cs="Courier New"/>
          <w:color w:val="333333"/>
          <w:sz w:val="21"/>
          <w:szCs w:val="21"/>
          <w:bdr w:val="none" w:sz="0" w:space="0" w:color="auto" w:frame="1"/>
          <w:lang w:eastAsia="ru-RU"/>
        </w:rPr>
        <w:t>.menu</w:t>
      </w:r>
      <w:r w:rsidRPr="00B71D2D">
        <w:rPr>
          <w:rFonts w:ascii="Arial" w:eastAsia="Times New Roman" w:hAnsi="Arial" w:cs="Arial"/>
          <w:color w:val="333333"/>
          <w:sz w:val="24"/>
          <w:szCs w:val="24"/>
          <w:lang w:eastAsia="ru-RU"/>
        </w:rPr>
        <w:t>.</w:t>
      </w:r>
    </w:p>
    <w:p w14:paraId="135ACF62" w14:textId="77777777" w:rsidR="00B71D2D" w:rsidRPr="00B71D2D" w:rsidRDefault="00B71D2D" w:rsidP="00B71D2D">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Читать их проще всего справа налево:</w:t>
      </w:r>
    </w:p>
    <w:p w14:paraId="1DD2AB36"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lastRenderedPageBreak/>
        <w:t>/* выбрать все теги strong внутри тегов p */</w:t>
      </w:r>
    </w:p>
    <w:p w14:paraId="35FEEA78"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p strong { ... }</w:t>
      </w:r>
    </w:p>
    <w:p w14:paraId="0F75CBBF"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3516232C"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элементы с классом .hit внутри тегов ul */</w:t>
      </w:r>
    </w:p>
    <w:p w14:paraId="2D501F16"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ul .hit { ... }</w:t>
      </w:r>
    </w:p>
    <w:p w14:paraId="75C54922"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2C939BC2"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ссылки внутри элементов с классом .menu,</w:t>
      </w:r>
    </w:p>
    <w:p w14:paraId="35CB2570"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xml:space="preserve">   которые лежат внутри элементов с классом .footer */</w:t>
      </w:r>
    </w:p>
    <w:p w14:paraId="4D6809DC"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B71D2D">
        <w:rPr>
          <w:rFonts w:ascii="Consolas" w:eastAsia="Times New Roman" w:hAnsi="Consolas" w:cs="Courier New"/>
          <w:color w:val="333333"/>
          <w:sz w:val="20"/>
          <w:szCs w:val="20"/>
          <w:bdr w:val="none" w:sz="0" w:space="0" w:color="auto" w:frame="1"/>
          <w:lang w:eastAsia="ru-RU"/>
        </w:rPr>
        <w:t>.footer .menu a { ... }</w:t>
      </w:r>
    </w:p>
    <w:p w14:paraId="2B4F2466" w14:textId="77777777" w:rsidR="00B71D2D" w:rsidRPr="00B71D2D" w:rsidRDefault="00B71D2D" w:rsidP="00B71D2D">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Таким образом, можно задавать элементам различные стили в зависимости от их контекста. Если ссылка расположена внутри меню, сделать её крупнее, а если внутри основного текста, то задать ей нужный цвет.</w:t>
      </w:r>
    </w:p>
    <w:p w14:paraId="163430FA" w14:textId="77777777" w:rsidR="00B71D2D" w:rsidRPr="00B71D2D" w:rsidRDefault="00B71D2D" w:rsidP="00B71D2D">
      <w:pPr>
        <w:shd w:val="clear" w:color="auto" w:fill="FFFFFF"/>
        <w:spacing w:before="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В этом задании вы потренируетесь использовать контекстные селекторы.</w:t>
      </w:r>
    </w:p>
    <w:p w14:paraId="6B47AB14" w14:textId="77777777" w:rsidR="00B71D2D" w:rsidRPr="00B71D2D" w:rsidRDefault="00B71D2D" w:rsidP="00B71D2D">
      <w:pPr>
        <w:shd w:val="clear" w:color="auto" w:fill="F2F2F2"/>
        <w:rPr>
          <w:rFonts w:ascii="Arial" w:eastAsia="Times New Roman" w:hAnsi="Arial" w:cs="Arial"/>
          <w:color w:val="333333"/>
          <w:sz w:val="21"/>
          <w:szCs w:val="21"/>
          <w:lang w:eastAsia="ru-RU"/>
        </w:rPr>
      </w:pPr>
      <w:r w:rsidRPr="00B71D2D">
        <w:rPr>
          <w:rFonts w:ascii="Arial" w:eastAsia="Times New Roman" w:hAnsi="Arial" w:cs="Arial"/>
          <w:color w:val="333333"/>
          <w:sz w:val="21"/>
          <w:szCs w:val="21"/>
          <w:lang w:eastAsia="ru-RU"/>
        </w:rPr>
        <w:t>Х</w:t>
      </w:r>
    </w:p>
    <w:p w14:paraId="159F9758" w14:textId="77777777" w:rsidR="008D3DA6" w:rsidRDefault="008D3DA6" w:rsidP="008D3DA6">
      <w:pPr>
        <w:pStyle w:val="2"/>
      </w:pPr>
      <w:r>
        <w:t>Соседние селекторы</w:t>
      </w:r>
    </w:p>
    <w:p w14:paraId="267DBC6C" w14:textId="77777777" w:rsidR="008D3DA6" w:rsidRDefault="008D3DA6" w:rsidP="008D3DA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Контекстные селекторы используются для вложенных друг в друга элементов, а соседние — для расположенных рядом.</w:t>
      </w:r>
    </w:p>
    <w:p w14:paraId="40B25094" w14:textId="77777777" w:rsidR="008D3DA6" w:rsidRDefault="008D3DA6" w:rsidP="008D3D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теги </w:t>
      </w:r>
      <w:r>
        <w:rPr>
          <w:rStyle w:val="HTML"/>
          <w:rFonts w:ascii="Consolas" w:hAnsi="Consolas"/>
          <w:color w:val="333333"/>
          <w:sz w:val="21"/>
          <w:szCs w:val="21"/>
          <w:bdr w:val="none" w:sz="0" w:space="0" w:color="auto" w:frame="1"/>
        </w:rPr>
        <w:t>&lt;li&gt;</w:t>
      </w:r>
      <w:r>
        <w:rPr>
          <w:rFonts w:ascii="Arial" w:hAnsi="Arial" w:cs="Arial"/>
          <w:color w:val="333333"/>
        </w:rPr>
        <w:t> в списке являются соседними по отношению друг к другу и вложенными в тег </w:t>
      </w:r>
      <w:r>
        <w:rPr>
          <w:rStyle w:val="HTML"/>
          <w:rFonts w:ascii="Consolas" w:hAnsi="Consolas"/>
          <w:color w:val="333333"/>
          <w:sz w:val="21"/>
          <w:szCs w:val="21"/>
          <w:bdr w:val="none" w:sz="0" w:space="0" w:color="auto" w:frame="1"/>
        </w:rPr>
        <w:t>&lt;ul&gt;</w:t>
      </w:r>
      <w:r>
        <w:rPr>
          <w:rFonts w:ascii="Arial" w:hAnsi="Arial" w:cs="Arial"/>
          <w:color w:val="333333"/>
        </w:rPr>
        <w:t>.</w:t>
      </w:r>
    </w:p>
    <w:p w14:paraId="13CA1356" w14:textId="77777777" w:rsidR="008D3DA6" w:rsidRDefault="008D3DA6" w:rsidP="008D3D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Соседние селекторы записываются с помощью знака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сразу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4A548E5A" w14:textId="77777777" w:rsidR="008D3DA6" w:rsidRDefault="008D3DA6" w:rsidP="008D3D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Есть два элемента списка:</w:t>
      </w:r>
    </w:p>
    <w:p w14:paraId="28E5F0CF" w14:textId="77777777" w:rsidR="008D3DA6" w:rsidRPr="008D3DA6" w:rsidRDefault="008D3DA6" w:rsidP="008D3DA6">
      <w:pPr>
        <w:pStyle w:val="HTML0"/>
        <w:shd w:val="clear" w:color="auto" w:fill="F8F8F8"/>
        <w:spacing w:before="300" w:after="300"/>
        <w:ind w:left="-225"/>
        <w:rPr>
          <w:rStyle w:val="HTML"/>
          <w:rFonts w:ascii="Consolas" w:hAnsi="Consolas"/>
          <w:color w:val="333333"/>
          <w:bdr w:val="none" w:sz="0" w:space="0" w:color="auto" w:frame="1"/>
          <w:lang w:val="en-US"/>
        </w:rPr>
      </w:pPr>
      <w:r w:rsidRPr="008D3DA6">
        <w:rPr>
          <w:rStyle w:val="HTML"/>
          <w:rFonts w:ascii="Consolas" w:hAnsi="Consolas"/>
          <w:color w:val="333333"/>
          <w:bdr w:val="none" w:sz="0" w:space="0" w:color="auto" w:frame="1"/>
          <w:lang w:val="en-US"/>
        </w:rPr>
        <w:t>&lt;li class="hit"&gt;&lt;/li&gt;</w:t>
      </w:r>
    </w:p>
    <w:p w14:paraId="1853EE13" w14:textId="77777777" w:rsidR="008D3DA6" w:rsidRPr="008D3DA6" w:rsidRDefault="008D3DA6" w:rsidP="008D3DA6">
      <w:pPr>
        <w:pStyle w:val="HTML0"/>
        <w:shd w:val="clear" w:color="auto" w:fill="F8F8F8"/>
        <w:spacing w:before="300" w:after="300"/>
        <w:ind w:left="-225"/>
        <w:rPr>
          <w:rFonts w:ascii="Consolas" w:hAnsi="Consolas"/>
          <w:color w:val="333333"/>
          <w:sz w:val="24"/>
          <w:szCs w:val="24"/>
          <w:lang w:val="en-US"/>
        </w:rPr>
      </w:pPr>
      <w:r w:rsidRPr="008D3DA6">
        <w:rPr>
          <w:rStyle w:val="HTML"/>
          <w:rFonts w:ascii="Consolas" w:hAnsi="Consolas"/>
          <w:color w:val="333333"/>
          <w:bdr w:val="none" w:sz="0" w:space="0" w:color="auto" w:frame="1"/>
          <w:lang w:val="en-US"/>
        </w:rPr>
        <w:t>&lt;li class="miss"&gt;&lt;/li&gt;</w:t>
      </w:r>
    </w:p>
    <w:p w14:paraId="66E0FD35" w14:textId="77777777" w:rsidR="008D3DA6" w:rsidRDefault="008D3DA6" w:rsidP="008D3D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.miss</w:t>
      </w:r>
      <w:r>
        <w:rPr>
          <w:rFonts w:ascii="Arial" w:hAnsi="Arial" w:cs="Arial"/>
          <w:color w:val="333333"/>
        </w:rPr>
        <w:t>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так как перед ним есть элемент с классом </w:t>
      </w:r>
      <w:r>
        <w:rPr>
          <w:rStyle w:val="HTML"/>
          <w:rFonts w:ascii="Consolas" w:hAnsi="Consolas"/>
          <w:color w:val="333333"/>
          <w:sz w:val="21"/>
          <w:szCs w:val="21"/>
          <w:bdr w:val="none" w:sz="0" w:space="0" w:color="auto" w:frame="1"/>
        </w:rPr>
        <w:t>hit</w:t>
      </w:r>
      <w:r>
        <w:rPr>
          <w:rFonts w:ascii="Arial" w:hAnsi="Arial" w:cs="Arial"/>
          <w:color w:val="333333"/>
        </w:rPr>
        <w:t>.</w:t>
      </w:r>
    </w:p>
    <w:p w14:paraId="605EBDD5" w14:textId="77777777" w:rsidR="008D3DA6" w:rsidRDefault="008D3DA6" w:rsidP="008D3DA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li</w:t>
      </w:r>
      <w:r>
        <w:rPr>
          <w:rFonts w:ascii="Arial" w:hAnsi="Arial" w:cs="Arial"/>
          <w:color w:val="333333"/>
        </w:rPr>
        <w:t> тоже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а селектор </w:t>
      </w:r>
      <w:r>
        <w:rPr>
          <w:rStyle w:val="HTML"/>
          <w:rFonts w:ascii="Consolas" w:hAnsi="Consolas"/>
          <w:color w:val="333333"/>
          <w:sz w:val="21"/>
          <w:szCs w:val="21"/>
          <w:bdr w:val="none" w:sz="0" w:space="0" w:color="auto" w:frame="1"/>
        </w:rPr>
        <w:t>.miss + .hit</w:t>
      </w:r>
      <w:r>
        <w:rPr>
          <w:rFonts w:ascii="Arial" w:hAnsi="Arial" w:cs="Arial"/>
          <w:color w:val="333333"/>
        </w:rPr>
        <w:t>не сработает.</w:t>
      </w:r>
    </w:p>
    <w:p w14:paraId="7446A96F" w14:textId="77777777" w:rsidR="004114C8" w:rsidRDefault="004114C8" w:rsidP="004114C8">
      <w:pPr>
        <w:pStyle w:val="2"/>
      </w:pPr>
      <w:r>
        <w:t>Контекстные и соседние селекторы</w:t>
      </w:r>
    </w:p>
    <w:p w14:paraId="55DEF205" w14:textId="77777777" w:rsidR="004114C8" w:rsidRDefault="004114C8" w:rsidP="004114C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в CSS можно очень гибко комбинировать. В частности, можно комбинировать контекстные и соседние селекторы.</w:t>
      </w:r>
    </w:p>
    <w:p w14:paraId="64F79CD4" w14:textId="77777777" w:rsidR="004114C8" w:rsidRDefault="004114C8" w:rsidP="004114C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 </w:t>
      </w:r>
      <w:r>
        <w:rPr>
          <w:rStyle w:val="HTML"/>
          <w:rFonts w:ascii="Consolas" w:hAnsi="Consolas"/>
          <w:color w:val="333333"/>
          <w:sz w:val="21"/>
          <w:szCs w:val="21"/>
          <w:bdr w:val="none" w:sz="0" w:space="0" w:color="auto" w:frame="1"/>
        </w:rPr>
        <w:t>.player-1 .hit + .miss</w:t>
      </w:r>
      <w:r>
        <w:rPr>
          <w:rFonts w:ascii="Arial" w:hAnsi="Arial" w:cs="Arial"/>
          <w:color w:val="333333"/>
        </w:rPr>
        <w:t> сработает для тега с классом </w:t>
      </w:r>
      <w:r>
        <w:rPr>
          <w:rStyle w:val="HTML"/>
          <w:rFonts w:ascii="Consolas" w:hAnsi="Consolas"/>
          <w:color w:val="333333"/>
          <w:sz w:val="21"/>
          <w:szCs w:val="21"/>
          <w:bdr w:val="none" w:sz="0" w:space="0" w:color="auto" w:frame="1"/>
        </w:rPr>
        <w:t>miss</w:t>
      </w:r>
      <w:r>
        <w:rPr>
          <w:rFonts w:ascii="Arial" w:hAnsi="Arial" w:cs="Arial"/>
          <w:color w:val="333333"/>
        </w:rPr>
        <w:t>, если сразу перед ним расположен тег с классом </w:t>
      </w:r>
      <w:r>
        <w:rPr>
          <w:rStyle w:val="HTML"/>
          <w:rFonts w:ascii="Consolas" w:hAnsi="Consolas"/>
          <w:color w:val="333333"/>
          <w:sz w:val="21"/>
          <w:szCs w:val="21"/>
          <w:bdr w:val="none" w:sz="0" w:space="0" w:color="auto" w:frame="1"/>
        </w:rPr>
        <w:t>hit</w:t>
      </w:r>
      <w:r>
        <w:rPr>
          <w:rFonts w:ascii="Arial" w:hAnsi="Arial" w:cs="Arial"/>
          <w:color w:val="333333"/>
        </w:rPr>
        <w:t> и оба тега расположены внутри тега с классом </w:t>
      </w:r>
      <w:r>
        <w:rPr>
          <w:rStyle w:val="HTML"/>
          <w:rFonts w:ascii="Consolas" w:hAnsi="Consolas"/>
          <w:color w:val="333333"/>
          <w:sz w:val="21"/>
          <w:szCs w:val="21"/>
          <w:bdr w:val="none" w:sz="0" w:space="0" w:color="auto" w:frame="1"/>
        </w:rPr>
        <w:t>player-1</w:t>
      </w:r>
      <w:r>
        <w:rPr>
          <w:rFonts w:ascii="Arial" w:hAnsi="Arial" w:cs="Arial"/>
          <w:color w:val="333333"/>
        </w:rPr>
        <w:t>.</w:t>
      </w:r>
    </w:p>
    <w:p w14:paraId="0A486A41" w14:textId="77777777" w:rsidR="004114C8" w:rsidRDefault="004114C8" w:rsidP="004114C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комбинировать контекстные и соседние селекторы. Класс биатлониста будет задавать контекст, а соседние селекторы будут использоваться для выбора мишени.</w:t>
      </w:r>
    </w:p>
    <w:p w14:paraId="268413A2" w14:textId="399C8183" w:rsidR="00794597" w:rsidRDefault="00794597" w:rsidP="00794597">
      <w:pPr>
        <w:pStyle w:val="2"/>
      </w:pPr>
      <w:r>
        <w:lastRenderedPageBreak/>
        <w:t>Дочерние селекторы</w:t>
      </w:r>
    </w:p>
    <w:p w14:paraId="33F1FBB4" w14:textId="77777777" w:rsidR="00794597" w:rsidRDefault="00794597" w:rsidP="0079459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Потомком называются любые элементы, расположенные внутри родительского элемента. А дочерними элементами называются ближайшие потомки. Взгляните на пример:</w:t>
      </w:r>
    </w:p>
    <w:p w14:paraId="6552032A" w14:textId="77777777" w:rsidR="00794597" w:rsidRDefault="00794597" w:rsidP="0079459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&lt;ul&gt;</w:t>
      </w:r>
    </w:p>
    <w:p w14:paraId="1650517E" w14:textId="77777777" w:rsidR="00794597" w:rsidRPr="00794597" w:rsidRDefault="00794597" w:rsidP="00794597">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794597">
        <w:rPr>
          <w:rStyle w:val="HTML"/>
          <w:rFonts w:ascii="Consolas" w:hAnsi="Consolas"/>
          <w:color w:val="333333"/>
          <w:bdr w:val="none" w:sz="0" w:space="0" w:color="auto" w:frame="1"/>
          <w:lang w:val="en-US"/>
        </w:rPr>
        <w:t>&lt;li&gt;&lt;span&gt;...&lt;/span&gt;&lt;/li&gt;</w:t>
      </w:r>
    </w:p>
    <w:p w14:paraId="225307DF" w14:textId="77777777" w:rsidR="00794597" w:rsidRPr="00794597" w:rsidRDefault="00794597" w:rsidP="00794597">
      <w:pPr>
        <w:pStyle w:val="HTML0"/>
        <w:shd w:val="clear" w:color="auto" w:fill="F8F8F8"/>
        <w:spacing w:before="300" w:after="300"/>
        <w:ind w:left="-225"/>
        <w:rPr>
          <w:rStyle w:val="HTML"/>
          <w:rFonts w:ascii="Consolas" w:hAnsi="Consolas"/>
          <w:color w:val="333333"/>
          <w:bdr w:val="none" w:sz="0" w:space="0" w:color="auto" w:frame="1"/>
          <w:lang w:val="en-US"/>
        </w:rPr>
      </w:pPr>
      <w:r w:rsidRPr="00794597">
        <w:rPr>
          <w:rStyle w:val="HTML"/>
          <w:rFonts w:ascii="Consolas" w:hAnsi="Consolas"/>
          <w:color w:val="333333"/>
          <w:bdr w:val="none" w:sz="0" w:space="0" w:color="auto" w:frame="1"/>
          <w:lang w:val="en-US"/>
        </w:rPr>
        <w:t xml:space="preserve">  &lt;li&gt;&lt;span&gt;...&lt;/span&gt;&lt;/li&gt;</w:t>
      </w:r>
    </w:p>
    <w:p w14:paraId="6661B938" w14:textId="77777777" w:rsidR="00794597" w:rsidRDefault="00794597" w:rsidP="0079459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E0B96EC" w14:textId="77777777" w:rsidR="00794597" w:rsidRDefault="00794597" w:rsidP="007945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отношению к </w:t>
      </w:r>
      <w:r>
        <w:rPr>
          <w:rStyle w:val="HTML"/>
          <w:rFonts w:ascii="Consolas" w:hAnsi="Consolas"/>
          <w:color w:val="333333"/>
          <w:sz w:val="21"/>
          <w:szCs w:val="21"/>
          <w:bdr w:val="none" w:sz="0" w:space="0" w:color="auto" w:frame="1"/>
        </w:rPr>
        <w:t>&lt;ul&gt;&lt;li&gt;</w:t>
      </w:r>
      <w:r>
        <w:rPr>
          <w:rFonts w:ascii="Arial" w:hAnsi="Arial" w:cs="Arial"/>
          <w:color w:val="333333"/>
        </w:rPr>
        <w:t> являются дочерними элементами и потомками, а </w:t>
      </w:r>
      <w:r>
        <w:rPr>
          <w:rStyle w:val="HTML"/>
          <w:rFonts w:ascii="Consolas" w:hAnsi="Consolas"/>
          <w:color w:val="333333"/>
          <w:sz w:val="21"/>
          <w:szCs w:val="21"/>
          <w:bdr w:val="none" w:sz="0" w:space="0" w:color="auto" w:frame="1"/>
        </w:rPr>
        <w:t>&lt;span&gt;</w:t>
      </w:r>
      <w:r>
        <w:rPr>
          <w:rFonts w:ascii="Arial" w:hAnsi="Arial" w:cs="Arial"/>
          <w:color w:val="333333"/>
        </w:rPr>
        <w:t> — потомки, но не дочерние элементы.</w:t>
      </w:r>
    </w:p>
    <w:p w14:paraId="2DA9C60F" w14:textId="77777777" w:rsidR="00794597" w:rsidRDefault="00794597" w:rsidP="007945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Контекстные селекторы влияют на всех потомков, что не всегда удобно. Иногда необходимо задать стили только для дочерних элементов. Особенно это полезно при работе с </w:t>
      </w:r>
      <w:hyperlink r:id="rId32" w:history="1">
        <w:r>
          <w:rPr>
            <w:rStyle w:val="a6"/>
            <w:rFonts w:ascii="Arial" w:hAnsi="Arial" w:cs="Arial"/>
            <w:color w:val="3F3CCB"/>
          </w:rPr>
          <w:t>многоуровневыми списками</w:t>
        </w:r>
      </w:hyperlink>
      <w:r>
        <w:rPr>
          <w:rFonts w:ascii="Arial" w:hAnsi="Arial" w:cs="Arial"/>
          <w:color w:val="333333"/>
        </w:rPr>
        <w:t>.</w:t>
      </w:r>
    </w:p>
    <w:p w14:paraId="651FFD9F" w14:textId="77777777" w:rsidR="00794597" w:rsidRDefault="00794597" w:rsidP="007945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существует дочерний селектор, в котором используется символ </w:t>
      </w:r>
      <w:r>
        <w:rPr>
          <w:rStyle w:val="HTML"/>
          <w:rFonts w:ascii="Consolas" w:hAnsi="Consolas"/>
          <w:color w:val="333333"/>
          <w:sz w:val="21"/>
          <w:szCs w:val="21"/>
          <w:bdr w:val="none" w:sz="0" w:space="0" w:color="auto" w:frame="1"/>
        </w:rPr>
        <w:t>&gt;</w:t>
      </w:r>
      <w:r>
        <w:rPr>
          <w:rFonts w:ascii="Arial" w:hAnsi="Arial" w:cs="Arial"/>
          <w:color w:val="333333"/>
        </w:rPr>
        <w:t>. Например: </w:t>
      </w:r>
      <w:r>
        <w:rPr>
          <w:rStyle w:val="HTML"/>
          <w:rFonts w:ascii="Consolas" w:hAnsi="Consolas"/>
          <w:color w:val="333333"/>
          <w:sz w:val="21"/>
          <w:szCs w:val="21"/>
          <w:bdr w:val="none" w:sz="0" w:space="0" w:color="auto" w:frame="1"/>
        </w:rPr>
        <w:t>ul &gt; li</w:t>
      </w:r>
      <w:r>
        <w:rPr>
          <w:rFonts w:ascii="Arial" w:hAnsi="Arial" w:cs="Arial"/>
          <w:color w:val="333333"/>
        </w:rPr>
        <w:t> или </w:t>
      </w:r>
      <w:r>
        <w:rPr>
          <w:rStyle w:val="HTML"/>
          <w:rFonts w:ascii="Consolas" w:hAnsi="Consolas"/>
          <w:color w:val="333333"/>
          <w:sz w:val="21"/>
          <w:szCs w:val="21"/>
          <w:bdr w:val="none" w:sz="0" w:space="0" w:color="auto" w:frame="1"/>
        </w:rPr>
        <w:t>ul &gt; li &gt; span</w:t>
      </w:r>
      <w:r>
        <w:rPr>
          <w:rFonts w:ascii="Arial" w:hAnsi="Arial" w:cs="Arial"/>
          <w:color w:val="333333"/>
        </w:rPr>
        <w:t>.</w:t>
      </w:r>
    </w:p>
    <w:p w14:paraId="1751A43E" w14:textId="77777777" w:rsidR="00794597" w:rsidRDefault="00794597" w:rsidP="0079459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разберётесь, чем отличаются контекстные и дочерние селекторы.</w:t>
      </w:r>
    </w:p>
    <w:p w14:paraId="06888D0D" w14:textId="77777777" w:rsidR="00EA453F" w:rsidRDefault="00EA453F" w:rsidP="00EA453F">
      <w:pPr>
        <w:pStyle w:val="2"/>
      </w:pPr>
      <w:r>
        <w:t>Псевдоклассы</w:t>
      </w:r>
    </w:p>
    <w:p w14:paraId="3F97D742" w14:textId="77777777" w:rsidR="00EA453F" w:rsidRDefault="00EA453F" w:rsidP="00EA45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 это дополнения к обычным селекторам, которые делают их ещё точнее и мощнее. Обычный селектор — это снайперский прицел, а с псевдоклассом он становится прибором ночного видения.</w:t>
      </w:r>
    </w:p>
    <w:p w14:paraId="3F29C6E8" w14:textId="77777777" w:rsidR="00EA453F" w:rsidRDefault="00EA453F" w:rsidP="00EA45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добавляется к селектору c помощью символа </w:t>
      </w:r>
      <w:r>
        <w:rPr>
          <w:rStyle w:val="HTML"/>
          <w:rFonts w:ascii="Consolas" w:hAnsi="Consolas"/>
          <w:color w:val="333333"/>
          <w:sz w:val="21"/>
          <w:szCs w:val="21"/>
          <w:bdr w:val="none" w:sz="0" w:space="0" w:color="auto" w:frame="1"/>
        </w:rPr>
        <w:t>:</w:t>
      </w:r>
      <w:r>
        <w:rPr>
          <w:rFonts w:ascii="Arial" w:hAnsi="Arial" w:cs="Arial"/>
          <w:color w:val="333333"/>
        </w:rPr>
        <w:t>, вот так </w:t>
      </w:r>
      <w:r>
        <w:rPr>
          <w:rStyle w:val="HTML"/>
          <w:rFonts w:ascii="Consolas" w:hAnsi="Consolas"/>
          <w:color w:val="333333"/>
          <w:sz w:val="21"/>
          <w:szCs w:val="21"/>
          <w:bdr w:val="none" w:sz="0" w:space="0" w:color="auto" w:frame="1"/>
        </w:rPr>
        <w:t>селектор:псевдокласс</w:t>
      </w:r>
      <w:r>
        <w:rPr>
          <w:rFonts w:ascii="Arial" w:hAnsi="Arial" w:cs="Arial"/>
          <w:color w:val="333333"/>
        </w:rPr>
        <w:t>. Например:</w:t>
      </w:r>
    </w:p>
    <w:p w14:paraId="40C09A82" w14:textId="77777777" w:rsidR="00EA453F" w:rsidRDefault="00EA453F" w:rsidP="00EA45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a:visited { ... }</w:t>
      </w:r>
    </w:p>
    <w:p w14:paraId="37F43A1B" w14:textId="77777777" w:rsidR="00EA453F" w:rsidRDefault="00EA453F" w:rsidP="00EA45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li:last-child { ... }</w:t>
      </w:r>
    </w:p>
    <w:p w14:paraId="2F65DF39" w14:textId="77777777" w:rsidR="00EA453F" w:rsidRDefault="00EA453F" w:rsidP="00EA45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.alert:hover { ... }</w:t>
      </w:r>
    </w:p>
    <w:p w14:paraId="72315722" w14:textId="77777777" w:rsidR="00EA453F" w:rsidRDefault="00EA453F" w:rsidP="00EA45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Знакомство с псевдоклассами мы начнём с </w:t>
      </w:r>
      <w:r>
        <w:rPr>
          <w:rStyle w:val="HTML"/>
          <w:rFonts w:ascii="Consolas" w:hAnsi="Consolas"/>
          <w:color w:val="333333"/>
          <w:sz w:val="21"/>
          <w:szCs w:val="21"/>
          <w:bdr w:val="none" w:sz="0" w:space="0" w:color="auto" w:frame="1"/>
        </w:rPr>
        <w:t>first-child</w:t>
      </w:r>
      <w:r>
        <w:rPr>
          <w:rFonts w:ascii="Arial" w:hAnsi="Arial" w:cs="Arial"/>
          <w:color w:val="333333"/>
        </w:rPr>
        <w:t> и </w:t>
      </w:r>
      <w:r>
        <w:rPr>
          <w:rStyle w:val="HTML"/>
          <w:rFonts w:ascii="Consolas" w:hAnsi="Consolas"/>
          <w:color w:val="333333"/>
          <w:sz w:val="21"/>
          <w:szCs w:val="21"/>
          <w:bdr w:val="none" w:sz="0" w:space="0" w:color="auto" w:frame="1"/>
        </w:rPr>
        <w:t>last-child</w:t>
      </w:r>
      <w:r>
        <w:rPr>
          <w:rFonts w:ascii="Arial" w:hAnsi="Arial" w:cs="Arial"/>
          <w:color w:val="333333"/>
        </w:rPr>
        <w:t>.</w:t>
      </w:r>
    </w:p>
    <w:p w14:paraId="69E8B3DA" w14:textId="77777777" w:rsidR="00EA453F" w:rsidRDefault="00EA453F" w:rsidP="00EA45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first-child</w:t>
      </w:r>
      <w:r>
        <w:rPr>
          <w:rFonts w:ascii="Arial" w:hAnsi="Arial" w:cs="Arial"/>
          <w:color w:val="333333"/>
        </w:rPr>
        <w:t> позволяет выбрать первый дочерний элемент родителя, а </w:t>
      </w:r>
      <w:r>
        <w:rPr>
          <w:rStyle w:val="HTML"/>
          <w:rFonts w:ascii="Consolas" w:hAnsi="Consolas"/>
          <w:color w:val="333333"/>
          <w:sz w:val="21"/>
          <w:szCs w:val="21"/>
          <w:bdr w:val="none" w:sz="0" w:space="0" w:color="auto" w:frame="1"/>
        </w:rPr>
        <w:t>last-child</w:t>
      </w:r>
      <w:r>
        <w:rPr>
          <w:rFonts w:ascii="Arial" w:hAnsi="Arial" w:cs="Arial"/>
          <w:color w:val="333333"/>
        </w:rPr>
        <w:t> — последний дочерний элемент. Например:</w:t>
      </w:r>
    </w:p>
    <w:p w14:paraId="1F489FD1" w14:textId="77777777" w:rsidR="00EA453F" w:rsidRDefault="00EA453F" w:rsidP="00EA45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li:last-child { ... }</w:t>
      </w:r>
    </w:p>
    <w:p w14:paraId="4027E4CD" w14:textId="77777777" w:rsidR="00EA453F" w:rsidRDefault="00EA453F" w:rsidP="00EA45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селектор выберет последний элемент списка.</w:t>
      </w:r>
    </w:p>
    <w:p w14:paraId="3B224BB1" w14:textId="77777777" w:rsidR="00643AEE" w:rsidRDefault="00643AEE" w:rsidP="00643AEE">
      <w:pPr>
        <w:pStyle w:val="2"/>
      </w:pPr>
      <w:r>
        <w:t>Псевдокласс :nth-child</w:t>
      </w:r>
    </w:p>
    <w:p w14:paraId="2DBE9E18" w14:textId="77777777" w:rsidR="00643AEE" w:rsidRDefault="00643AEE" w:rsidP="00643AE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из предыдущего примера относятся к семейству псевдоклассов, помогающих выбирать элементы по их расположению.</w:t>
      </w:r>
    </w:p>
    <w:p w14:paraId="04C3D291" w14:textId="77777777" w:rsidR="00643AEE" w:rsidRDefault="00643AEE" w:rsidP="00643AE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Вспомним </w:t>
      </w:r>
      <w:hyperlink r:id="rId33" w:history="1">
        <w:r>
          <w:rPr>
            <w:rStyle w:val="a6"/>
            <w:rFonts w:ascii="Arial" w:hAnsi="Arial" w:cs="Arial"/>
            <w:color w:val="3F3CCB"/>
          </w:rPr>
          <w:t>задание 4</w:t>
        </w:r>
      </w:hyperlink>
      <w:r>
        <w:rPr>
          <w:rFonts w:ascii="Arial" w:hAnsi="Arial" w:cs="Arial"/>
          <w:color w:val="333333"/>
        </w:rPr>
        <w:t>. В нём каждому тегу </w:t>
      </w:r>
      <w:r>
        <w:rPr>
          <w:rStyle w:val="HTML"/>
          <w:rFonts w:ascii="Consolas" w:hAnsi="Consolas"/>
          <w:color w:val="333333"/>
          <w:sz w:val="21"/>
          <w:szCs w:val="21"/>
          <w:bdr w:val="none" w:sz="0" w:space="0" w:color="auto" w:frame="1"/>
        </w:rPr>
        <w:t>&lt;li&gt;</w:t>
      </w:r>
      <w:r>
        <w:rPr>
          <w:rFonts w:ascii="Arial" w:hAnsi="Arial" w:cs="Arial"/>
          <w:color w:val="333333"/>
        </w:rPr>
        <w:t> был задан собственный класс. Используя классы, мы могли выбрать любой из пяти тегов. Если бы тегов было десять, то пришлось бы использовать десять разных классов.</w:t>
      </w:r>
    </w:p>
    <w:p w14:paraId="6771C1F7" w14:textId="77777777" w:rsidR="00643AEE" w:rsidRPr="00643AEE" w:rsidRDefault="00643AEE" w:rsidP="00643AEE">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С помощью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можно выбирать теги по порядковому номеру, </w:t>
      </w:r>
      <w:r>
        <w:rPr>
          <w:rStyle w:val="a4"/>
          <w:rFonts w:ascii="Arial" w:hAnsi="Arial" w:cs="Arial"/>
          <w:color w:val="333333"/>
        </w:rPr>
        <w:t>не используя классы</w:t>
      </w:r>
      <w:r>
        <w:rPr>
          <w:rFonts w:ascii="Arial" w:hAnsi="Arial" w:cs="Arial"/>
          <w:color w:val="333333"/>
        </w:rPr>
        <w:t>. Синтаксис псевдокласса: </w:t>
      </w:r>
      <w:r>
        <w:rPr>
          <w:rStyle w:val="HTML"/>
          <w:rFonts w:ascii="Consolas" w:hAnsi="Consolas"/>
          <w:color w:val="333333"/>
          <w:sz w:val="21"/>
          <w:szCs w:val="21"/>
          <w:bdr w:val="none" w:sz="0" w:space="0" w:color="auto" w:frame="1"/>
        </w:rPr>
        <w:t>селектор:nth-child(</w:t>
      </w:r>
      <w:r>
        <w:rPr>
          <w:rStyle w:val="a4"/>
          <w:rFonts w:ascii="Consolas" w:hAnsi="Consolas" w:cs="Courier New"/>
          <w:color w:val="333333"/>
          <w:sz w:val="21"/>
          <w:szCs w:val="21"/>
          <w:bdr w:val="none" w:sz="0" w:space="0" w:color="auto" w:frame="1"/>
        </w:rPr>
        <w:t>выражение</w:t>
      </w:r>
      <w:r>
        <w:rPr>
          <w:rStyle w:val="HTML"/>
          <w:rFonts w:ascii="Consolas" w:hAnsi="Consolas"/>
          <w:color w:val="333333"/>
          <w:sz w:val="21"/>
          <w:szCs w:val="21"/>
          <w:bdr w:val="none" w:sz="0" w:space="0" w:color="auto" w:frame="1"/>
        </w:rPr>
        <w:t>)</w:t>
      </w:r>
      <w:r>
        <w:rPr>
          <w:rFonts w:ascii="Arial" w:hAnsi="Arial" w:cs="Arial"/>
          <w:color w:val="333333"/>
        </w:rPr>
        <w:t>. </w:t>
      </w:r>
      <w:r>
        <w:rPr>
          <w:rStyle w:val="a4"/>
          <w:rFonts w:ascii="Arial" w:hAnsi="Arial" w:cs="Arial"/>
          <w:color w:val="333333"/>
        </w:rPr>
        <w:t>Выражением</w:t>
      </w:r>
      <w:r>
        <w:rPr>
          <w:rFonts w:ascii="Arial" w:hAnsi="Arial" w:cs="Arial"/>
          <w:color w:val="333333"/>
        </w:rPr>
        <w:t>может быть число или формула. Например</w:t>
      </w:r>
      <w:r w:rsidRPr="00643AEE">
        <w:rPr>
          <w:rFonts w:ascii="Arial" w:hAnsi="Arial" w:cs="Arial"/>
          <w:color w:val="333333"/>
          <w:lang w:val="en-US"/>
        </w:rPr>
        <w:t>:</w:t>
      </w:r>
    </w:p>
    <w:p w14:paraId="122B10E7" w14:textId="77777777" w:rsidR="00643AEE" w:rsidRPr="00643AEE" w:rsidRDefault="00643AEE" w:rsidP="00643AEE">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1. li:nth-child(2) { ... }</w:t>
      </w:r>
    </w:p>
    <w:p w14:paraId="19341E2D" w14:textId="77777777" w:rsidR="00643AEE" w:rsidRPr="00643AEE" w:rsidRDefault="00643AEE" w:rsidP="00643AEE">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2. li:nth-child(4) { ... }</w:t>
      </w:r>
    </w:p>
    <w:p w14:paraId="7F7656EC" w14:textId="77777777" w:rsidR="00643AEE" w:rsidRPr="00643AEE" w:rsidRDefault="00643AEE" w:rsidP="00643AEE">
      <w:pPr>
        <w:pStyle w:val="HTML0"/>
        <w:shd w:val="clear" w:color="auto" w:fill="F8F8F8"/>
        <w:spacing w:before="300" w:after="300"/>
        <w:ind w:left="-225"/>
        <w:rPr>
          <w:rFonts w:ascii="Consolas" w:hAnsi="Consolas"/>
          <w:color w:val="333333"/>
          <w:sz w:val="24"/>
          <w:szCs w:val="24"/>
          <w:lang w:val="en-US"/>
        </w:rPr>
      </w:pPr>
      <w:r w:rsidRPr="00643AEE">
        <w:rPr>
          <w:rStyle w:val="HTML"/>
          <w:rFonts w:ascii="Consolas" w:hAnsi="Consolas"/>
          <w:color w:val="333333"/>
          <w:bdr w:val="none" w:sz="0" w:space="0" w:color="auto" w:frame="1"/>
          <w:lang w:val="en-US"/>
        </w:rPr>
        <w:t>3. li:nth-child(2n) { ... }</w:t>
      </w:r>
    </w:p>
    <w:p w14:paraId="79F18CDF" w14:textId="77777777" w:rsidR="00643AEE" w:rsidRDefault="00643AEE" w:rsidP="00643AE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выберет второй элемент списка, второй селектор — четвёртый элемент списка, третий селектор — все чётные элементы.</w:t>
      </w:r>
    </w:p>
    <w:p w14:paraId="42B65201" w14:textId="77777777" w:rsidR="00643AEE" w:rsidRDefault="00643AEE" w:rsidP="00643AEE">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его выражений рассказано в демо-курсе </w:t>
      </w:r>
      <w:hyperlink r:id="rId34" w:history="1">
        <w:r>
          <w:rPr>
            <w:rStyle w:val="a6"/>
            <w:rFonts w:ascii="Arial" w:hAnsi="Arial" w:cs="Arial"/>
            <w:color w:val="3F3CCB"/>
          </w:rPr>
          <w:t>Использование псевдокласса :nth-child</w:t>
        </w:r>
      </w:hyperlink>
      <w:r>
        <w:rPr>
          <w:rFonts w:ascii="Arial" w:hAnsi="Arial" w:cs="Arial"/>
          <w:color w:val="333333"/>
        </w:rPr>
        <w:t>.</w:t>
      </w:r>
    </w:p>
    <w:p w14:paraId="0F36FC49" w14:textId="77777777" w:rsidR="00E755F0" w:rsidRDefault="00E755F0" w:rsidP="00E755F0">
      <w:pPr>
        <w:pStyle w:val="2"/>
      </w:pPr>
      <w:r>
        <w:t>:nth-child и контекстные селекторы</w:t>
      </w:r>
    </w:p>
    <w:p w14:paraId="4B793D55" w14:textId="77777777" w:rsidR="00E755F0" w:rsidRDefault="00E755F0" w:rsidP="00E755F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с псевдоклассами хорошо сочетаются с контекстными селекторами.</w:t>
      </w:r>
    </w:p>
    <w:p w14:paraId="0532C44B" w14:textId="77777777" w:rsidR="00E755F0" w:rsidRDefault="00E755F0" w:rsidP="00E755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w:t>
      </w:r>
    </w:p>
    <w:p w14:paraId="07A11FA1" w14:textId="77777777" w:rsidR="00E755F0" w:rsidRDefault="00E755F0" w:rsidP="00E755F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.shooter-2 li:nth-child(3) { ... }</w:t>
      </w:r>
    </w:p>
    <w:p w14:paraId="4B4727AC" w14:textId="77777777" w:rsidR="00E755F0" w:rsidRDefault="00E755F0" w:rsidP="00E755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третий тег </w:t>
      </w:r>
      <w:r>
        <w:rPr>
          <w:rStyle w:val="HTML"/>
          <w:rFonts w:ascii="Consolas" w:hAnsi="Consolas"/>
          <w:color w:val="333333"/>
          <w:sz w:val="21"/>
          <w:szCs w:val="21"/>
          <w:bdr w:val="none" w:sz="0" w:space="0" w:color="auto" w:frame="1"/>
        </w:rPr>
        <w:t>&lt;li&gt;</w:t>
      </w:r>
      <w:r>
        <w:rPr>
          <w:rFonts w:ascii="Arial" w:hAnsi="Arial" w:cs="Arial"/>
          <w:color w:val="333333"/>
        </w:rPr>
        <w:t> внутри блока с классом </w:t>
      </w:r>
      <w:r>
        <w:rPr>
          <w:rStyle w:val="HTML"/>
          <w:rFonts w:ascii="Consolas" w:hAnsi="Consolas"/>
          <w:color w:val="333333"/>
          <w:sz w:val="21"/>
          <w:szCs w:val="21"/>
          <w:bdr w:val="none" w:sz="0" w:space="0" w:color="auto" w:frame="1"/>
        </w:rPr>
        <w:t>shooter-2</w:t>
      </w:r>
      <w:r>
        <w:rPr>
          <w:rFonts w:ascii="Arial" w:hAnsi="Arial" w:cs="Arial"/>
          <w:color w:val="333333"/>
        </w:rPr>
        <w:t>.</w:t>
      </w:r>
    </w:p>
    <w:p w14:paraId="03C9D691" w14:textId="77777777" w:rsidR="00E755F0" w:rsidRDefault="00E755F0" w:rsidP="00E755F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вам нужно будет сделать то же, что и в </w:t>
      </w:r>
      <w:hyperlink r:id="rId35" w:history="1">
        <w:r>
          <w:rPr>
            <w:rStyle w:val="a6"/>
            <w:rFonts w:ascii="Arial" w:hAnsi="Arial" w:cs="Arial"/>
            <w:color w:val="3F3CCB"/>
          </w:rPr>
          <w:t>задании 5</w:t>
        </w:r>
      </w:hyperlink>
      <w:r>
        <w:rPr>
          <w:rFonts w:ascii="Arial" w:hAnsi="Arial" w:cs="Arial"/>
          <w:color w:val="333333"/>
        </w:rPr>
        <w:t>, но без использования классов для мишеней.</w:t>
      </w:r>
    </w:p>
    <w:p w14:paraId="78181BC1" w14:textId="77777777" w:rsidR="00162702" w:rsidRDefault="00162702" w:rsidP="00162702">
      <w:pPr>
        <w:pStyle w:val="2"/>
      </w:pPr>
      <w:r>
        <w:t>Псевдокласс :hover</w:t>
      </w:r>
    </w:p>
    <w:p w14:paraId="4FEDB3AC" w14:textId="77777777" w:rsidR="00162702" w:rsidRDefault="00162702" w:rsidP="0016270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Некоторые псевдоклассы позволяют выбирать элементы, с которыми взаимодействует пользователь. Сначала познакомимся с псевдоклассом </w:t>
      </w:r>
      <w:r>
        <w:rPr>
          <w:rStyle w:val="HTML"/>
          <w:rFonts w:ascii="Consolas" w:hAnsi="Consolas"/>
          <w:color w:val="333333"/>
          <w:sz w:val="21"/>
          <w:szCs w:val="21"/>
          <w:bdr w:val="none" w:sz="0" w:space="0" w:color="auto" w:frame="1"/>
        </w:rPr>
        <w:t>:hover</w:t>
      </w:r>
      <w:r>
        <w:rPr>
          <w:rFonts w:ascii="Arial" w:hAnsi="Arial" w:cs="Arial"/>
          <w:color w:val="333333"/>
        </w:rPr>
        <w:t>.</w:t>
      </w:r>
    </w:p>
    <w:p w14:paraId="6D12B15D" w14:textId="77777777" w:rsidR="00162702" w:rsidRDefault="00162702" w:rsidP="0016270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псевдокласс позволяет выбрать элемент, когда на него наведён курсор мыши и кнопка мыши не нажата. Примеры:</w:t>
      </w:r>
    </w:p>
    <w:p w14:paraId="012B1B80" w14:textId="77777777" w:rsidR="00162702" w:rsidRDefault="00162702" w:rsidP="0016270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a:hover { ... }</w:t>
      </w:r>
    </w:p>
    <w:p w14:paraId="6DCAA163" w14:textId="77777777" w:rsidR="00162702" w:rsidRDefault="00162702" w:rsidP="0016270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 tr:hover { ... }</w:t>
      </w:r>
    </w:p>
    <w:p w14:paraId="119E5365" w14:textId="77777777" w:rsidR="00162702" w:rsidRDefault="00162702" w:rsidP="0016270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3 .menu-item:hover { ... }</w:t>
      </w:r>
    </w:p>
    <w:p w14:paraId="01F21573" w14:textId="77777777" w:rsidR="00162702" w:rsidRDefault="00162702" w:rsidP="0016270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выбирает ссылку, второй строку таблицы, третий элемент с классом </w:t>
      </w:r>
      <w:r>
        <w:rPr>
          <w:rStyle w:val="HTML"/>
          <w:rFonts w:ascii="Consolas" w:hAnsi="Consolas"/>
          <w:color w:val="333333"/>
          <w:sz w:val="21"/>
          <w:szCs w:val="21"/>
          <w:bdr w:val="none" w:sz="0" w:space="0" w:color="auto" w:frame="1"/>
        </w:rPr>
        <w:t>menu-item</w:t>
      </w:r>
      <w:r>
        <w:rPr>
          <w:rFonts w:ascii="Arial" w:hAnsi="Arial" w:cs="Arial"/>
          <w:color w:val="333333"/>
        </w:rPr>
        <w:t>, но только в том случае, если на них наведён курсор мыши.</w:t>
      </w:r>
    </w:p>
    <w:p w14:paraId="3F2D8264" w14:textId="77777777" w:rsidR="00162702" w:rsidRDefault="00162702" w:rsidP="0016270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Благодаря этому псевдоклассу можно добавлять в интерфейс динамику и интерактивность, так как элементы начинают реагировать на действия пользователя, изменяя свой внешний вид.</w:t>
      </w:r>
    </w:p>
    <w:p w14:paraId="5F515722" w14:textId="77777777" w:rsidR="00461B23" w:rsidRDefault="00461B23" w:rsidP="00461B23">
      <w:pPr>
        <w:pStyle w:val="2"/>
      </w:pPr>
      <w:r>
        <w:t>Динамические эффекты с помощью :hover</w:t>
      </w:r>
    </w:p>
    <w:p w14:paraId="4E88A3F8" w14:textId="77777777" w:rsidR="00461B23" w:rsidRDefault="00461B23" w:rsidP="00461B2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Интересовались ли вы, как с помощью CSS создаются выпадающие меню?</w:t>
      </w:r>
    </w:p>
    <w:p w14:paraId="6B073B28" w14:textId="77777777" w:rsidR="00461B23" w:rsidRDefault="00461B23" w:rsidP="00461B2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Львиная доля динамических эффектов, создаваемых с помощью CSS, опираются на несколько псевдоклассов, главный из которых, конечно же, </w:t>
      </w:r>
      <w:r>
        <w:rPr>
          <w:rStyle w:val="HTML"/>
          <w:rFonts w:ascii="Consolas" w:hAnsi="Consolas"/>
          <w:color w:val="333333"/>
          <w:sz w:val="21"/>
          <w:szCs w:val="21"/>
          <w:bdr w:val="none" w:sz="0" w:space="0" w:color="auto" w:frame="1"/>
        </w:rPr>
        <w:t>:hover</w:t>
      </w:r>
      <w:r>
        <w:rPr>
          <w:rFonts w:ascii="Arial" w:hAnsi="Arial" w:cs="Arial"/>
          <w:color w:val="333333"/>
        </w:rPr>
        <w:t>. Весь секрет заключается в сочетании контекстных селекторов и псевдоклассов. Посмотрите на пример:</w:t>
      </w:r>
    </w:p>
    <w:p w14:paraId="0F75541D" w14:textId="77777777" w:rsidR="00461B23" w:rsidRPr="00461B23" w:rsidRDefault="00461B23" w:rsidP="00461B23">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 ul.submenu {</w:t>
      </w:r>
    </w:p>
    <w:p w14:paraId="23288346" w14:textId="77777777" w:rsidR="00461B23" w:rsidRPr="00461B23" w:rsidRDefault="00461B23" w:rsidP="00461B23">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 xml:space="preserve">  display: none;</w:t>
      </w:r>
    </w:p>
    <w:p w14:paraId="6440EABF" w14:textId="77777777" w:rsidR="00461B23" w:rsidRPr="00461B23" w:rsidRDefault="00461B23" w:rsidP="00461B23">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w:t>
      </w:r>
    </w:p>
    <w:p w14:paraId="297A84D1" w14:textId="77777777" w:rsidR="00461B23" w:rsidRPr="00461B23" w:rsidRDefault="00461B23" w:rsidP="00461B23">
      <w:pPr>
        <w:pStyle w:val="HTML0"/>
        <w:shd w:val="clear" w:color="auto" w:fill="F8F8F8"/>
        <w:spacing w:before="300" w:after="300"/>
        <w:ind w:left="-225"/>
        <w:rPr>
          <w:rStyle w:val="HTML"/>
          <w:rFonts w:ascii="Consolas" w:hAnsi="Consolas"/>
          <w:color w:val="333333"/>
          <w:bdr w:val="none" w:sz="0" w:space="0" w:color="auto" w:frame="1"/>
          <w:lang w:val="en-US"/>
        </w:rPr>
      </w:pPr>
    </w:p>
    <w:p w14:paraId="5C462130" w14:textId="77777777" w:rsidR="00461B23" w:rsidRPr="00461B23" w:rsidRDefault="00461B23" w:rsidP="00461B23">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li.top:hover ul.submenu {</w:t>
      </w:r>
    </w:p>
    <w:p w14:paraId="0974116C" w14:textId="77777777" w:rsidR="00461B23" w:rsidRDefault="00461B23" w:rsidP="00461B23">
      <w:pPr>
        <w:pStyle w:val="HTML0"/>
        <w:shd w:val="clear" w:color="auto" w:fill="F8F8F8"/>
        <w:spacing w:before="300" w:after="300"/>
        <w:ind w:left="-225"/>
        <w:rPr>
          <w:rStyle w:val="HTML"/>
          <w:rFonts w:ascii="Consolas" w:hAnsi="Consolas"/>
          <w:color w:val="333333"/>
          <w:bdr w:val="none" w:sz="0" w:space="0" w:color="auto" w:frame="1"/>
        </w:rPr>
      </w:pPr>
      <w:r w:rsidRPr="00461B2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display: block;</w:t>
      </w:r>
    </w:p>
    <w:p w14:paraId="44CD0DB0" w14:textId="77777777" w:rsidR="00461B23" w:rsidRDefault="00461B23" w:rsidP="00461B2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992EE49" w14:textId="77777777" w:rsidR="00461B23" w:rsidRDefault="00461B23" w:rsidP="00461B2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правило прячет список-подменю. Второе правило гласит: «если на верхний пункт меню, в котором находится подменю, наведут курсор, то надо показать подменю». Вот так всё просто.</w:t>
      </w:r>
    </w:p>
    <w:p w14:paraId="64CC15B9" w14:textId="77777777" w:rsidR="00461B23" w:rsidRDefault="00461B23" w:rsidP="00461B2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Общий принцип такой: родительский элемент реагирует на наведение мыши и изменяет свойства элементов-потомков. То есть всё работает на контекстных селекторах вида </w:t>
      </w:r>
      <w:r>
        <w:rPr>
          <w:rStyle w:val="HTML"/>
          <w:rFonts w:ascii="Consolas" w:hAnsi="Consolas"/>
          <w:color w:val="333333"/>
          <w:sz w:val="21"/>
          <w:szCs w:val="21"/>
          <w:bdr w:val="none" w:sz="0" w:space="0" w:color="auto" w:frame="1"/>
        </w:rPr>
        <w:t>селектор1:hover селектор2</w:t>
      </w:r>
      <w:r>
        <w:rPr>
          <w:rFonts w:ascii="Arial" w:hAnsi="Arial" w:cs="Arial"/>
          <w:color w:val="333333"/>
        </w:rPr>
        <w:t>.</w:t>
      </w:r>
    </w:p>
    <w:p w14:paraId="554E5DD6" w14:textId="77777777" w:rsidR="00A736FA" w:rsidRDefault="00A736FA" w:rsidP="00A736FA">
      <w:pPr>
        <w:pStyle w:val="2"/>
      </w:pPr>
      <w:r>
        <w:t>Псевдоклассы :link, :visited и :active</w:t>
      </w:r>
    </w:p>
    <w:p w14:paraId="3A72BABA" w14:textId="77777777" w:rsidR="00A736FA" w:rsidRDefault="00A736FA" w:rsidP="00A736F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от биатлона и познакомимся с псевдоклассами для ссылок.</w:t>
      </w:r>
    </w:p>
    <w:p w14:paraId="5E723F32" w14:textId="77777777" w:rsidR="00A736FA" w:rsidRDefault="00A736FA" w:rsidP="00A736FA">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:link</w:t>
      </w:r>
      <w:r>
        <w:rPr>
          <w:rFonts w:ascii="Arial" w:hAnsi="Arial" w:cs="Arial"/>
          <w:color w:val="333333"/>
        </w:rPr>
        <w:t> выбирает ещё не посещённые ссылки.</w:t>
      </w:r>
    </w:p>
    <w:p w14:paraId="5FEF41E5" w14:textId="77777777" w:rsidR="00A736FA" w:rsidRDefault="00A736FA" w:rsidP="00A736FA">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:visited</w:t>
      </w:r>
      <w:r>
        <w:rPr>
          <w:rFonts w:ascii="Arial" w:hAnsi="Arial" w:cs="Arial"/>
          <w:color w:val="333333"/>
        </w:rPr>
        <w:t> выбирает посещённые ссылки.</w:t>
      </w:r>
    </w:p>
    <w:p w14:paraId="78BFDB22" w14:textId="77777777" w:rsidR="00A736FA" w:rsidRDefault="00A736FA" w:rsidP="00A736FA">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:active</w:t>
      </w:r>
      <w:r>
        <w:rPr>
          <w:rFonts w:ascii="Arial" w:hAnsi="Arial" w:cs="Arial"/>
          <w:color w:val="333333"/>
        </w:rPr>
        <w:t> выбирает активные ссылки (кнопка мыши зажата на ссылке).</w:t>
      </w:r>
    </w:p>
    <w:p w14:paraId="7346AB99" w14:textId="77777777" w:rsidR="00A736FA" w:rsidRDefault="00A736FA" w:rsidP="00A736F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задания CSS-правил для ссылок:</w:t>
      </w:r>
    </w:p>
    <w:p w14:paraId="7931FD59" w14:textId="77777777" w:rsidR="00A736FA" w:rsidRPr="00A736FA" w:rsidRDefault="00A736FA" w:rsidP="00A736FA">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a:link { ... }</w:t>
      </w:r>
    </w:p>
    <w:p w14:paraId="0DD12769" w14:textId="77777777" w:rsidR="00A736FA" w:rsidRPr="00A736FA" w:rsidRDefault="00A736FA" w:rsidP="00A736FA">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a:visited { ... }</w:t>
      </w:r>
    </w:p>
    <w:p w14:paraId="2BE1A629" w14:textId="77777777" w:rsidR="00A736FA" w:rsidRPr="00A736FA" w:rsidRDefault="00A736FA" w:rsidP="00A736FA">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a:hover { ... }</w:t>
      </w:r>
    </w:p>
    <w:p w14:paraId="0AB04385" w14:textId="77777777" w:rsidR="00A736FA" w:rsidRDefault="00A736FA" w:rsidP="00A736F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a:active { ... }</w:t>
      </w:r>
    </w:p>
    <w:p w14:paraId="271B09E1" w14:textId="77777777" w:rsidR="00A736FA" w:rsidRDefault="00A736FA" w:rsidP="00A736F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порядок правил. Если их расположить по-другому, то некоторые могут не сработать.</w:t>
      </w:r>
    </w:p>
    <w:p w14:paraId="7717A77A" w14:textId="77777777" w:rsidR="005A5592" w:rsidRDefault="005A5592" w:rsidP="005A5592">
      <w:pPr>
        <w:pStyle w:val="2"/>
      </w:pPr>
      <w:r>
        <w:t>Псевдокласс :focus</w:t>
      </w:r>
    </w:p>
    <w:p w14:paraId="6180F193" w14:textId="77777777" w:rsidR="005A5592" w:rsidRDefault="005A5592" w:rsidP="005A559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:focus</w:t>
      </w:r>
      <w:r>
        <w:rPr>
          <w:rFonts w:ascii="Arial" w:hAnsi="Arial" w:cs="Arial"/>
          <w:color w:val="333333"/>
        </w:rPr>
        <w:t> позволяет выбрать элемент, который в данный момент в фокусе. Например, текстовое поле, в которое установлен курсор, находится в фокусе.</w:t>
      </w:r>
    </w:p>
    <w:p w14:paraId="2AC070CA" w14:textId="77777777" w:rsidR="005A5592" w:rsidRDefault="005A5592" w:rsidP="005A559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фокусе могут быть не только текстовые поля. Если вы переключаетесь между элементами веб-страницы с помощью клавиши </w:t>
      </w:r>
      <w:r>
        <w:rPr>
          <w:rStyle w:val="HTML2"/>
          <w:rFonts w:ascii="Consolas" w:hAnsi="Consolas"/>
          <w:b/>
          <w:bCs/>
          <w:color w:val="333333"/>
          <w:sz w:val="24"/>
          <w:szCs w:val="24"/>
          <w:shd w:val="clear" w:color="auto" w:fill="F8F8F8"/>
        </w:rPr>
        <w:t>tab</w:t>
      </w:r>
      <w:r>
        <w:rPr>
          <w:rFonts w:ascii="Arial" w:hAnsi="Arial" w:cs="Arial"/>
          <w:color w:val="333333"/>
        </w:rPr>
        <w:t>, то в фокус будут попадать ссылки.</w:t>
      </w:r>
    </w:p>
    <w:p w14:paraId="33B3CDCD" w14:textId="77777777" w:rsidR="005A5592" w:rsidRDefault="005A5592" w:rsidP="005A559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 псевдокласса:</w:t>
      </w:r>
    </w:p>
    <w:p w14:paraId="13EAF1D7" w14:textId="77777777" w:rsidR="005A5592" w:rsidRDefault="005A5592" w:rsidP="005A5592">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input:focus {</w:t>
      </w:r>
    </w:p>
    <w:p w14:paraId="374C79B5" w14:textId="77777777" w:rsidR="005A5592" w:rsidRDefault="005A5592" w:rsidP="005A5592">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 стили для поля в фокусе */</w:t>
      </w:r>
    </w:p>
    <w:p w14:paraId="0BE5DBDD" w14:textId="77777777" w:rsidR="005A5592" w:rsidRDefault="005A5592" w:rsidP="005A5592">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3585092F" w14:textId="77777777" w:rsidR="00E309D7" w:rsidRDefault="00E309D7" w:rsidP="00E309D7">
      <w:pPr>
        <w:pStyle w:val="2"/>
      </w:pPr>
      <w:r>
        <w:t>Селекторы атрибутов</w:t>
      </w:r>
    </w:p>
    <w:p w14:paraId="4BBE11F0" w14:textId="77777777" w:rsidR="00E309D7" w:rsidRDefault="00E309D7" w:rsidP="00E309D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познакомились с атрибутом </w:t>
      </w:r>
      <w:r>
        <w:rPr>
          <w:rStyle w:val="HTML"/>
          <w:rFonts w:ascii="Consolas" w:hAnsi="Consolas"/>
          <w:color w:val="333333"/>
          <w:sz w:val="21"/>
          <w:szCs w:val="21"/>
          <w:bdr w:val="none" w:sz="0" w:space="0" w:color="auto" w:frame="1"/>
        </w:rPr>
        <w:t>class</w:t>
      </w:r>
      <w:r>
        <w:rPr>
          <w:rFonts w:ascii="Arial" w:hAnsi="Arial" w:cs="Arial"/>
          <w:color w:val="333333"/>
        </w:rPr>
        <w:t> и специальными селекторами по классу. Существуют селекторы, которые позволяют выбирать элементы по любым атрибутам.</w:t>
      </w:r>
    </w:p>
    <w:p w14:paraId="55C2F110" w14:textId="77777777" w:rsidR="00E309D7" w:rsidRDefault="00E309D7" w:rsidP="00E309D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Чаще всего такие селекторы используются </w:t>
      </w:r>
      <w:hyperlink r:id="rId36" w:history="1">
        <w:r>
          <w:rPr>
            <w:rStyle w:val="a6"/>
            <w:rFonts w:ascii="Arial" w:hAnsi="Arial" w:cs="Arial"/>
            <w:color w:val="3F3CCB"/>
          </w:rPr>
          <w:t>при работе с формами</w:t>
        </w:r>
      </w:hyperlink>
      <w:r>
        <w:rPr>
          <w:rFonts w:ascii="Arial" w:hAnsi="Arial" w:cs="Arial"/>
          <w:color w:val="333333"/>
        </w:rPr>
        <w:t>, так как поля форм имеют атрибут </w:t>
      </w:r>
      <w:r>
        <w:rPr>
          <w:rStyle w:val="HTML"/>
          <w:rFonts w:ascii="Consolas" w:hAnsi="Consolas"/>
          <w:color w:val="333333"/>
          <w:sz w:val="21"/>
          <w:szCs w:val="21"/>
          <w:bdr w:val="none" w:sz="0" w:space="0" w:color="auto" w:frame="1"/>
        </w:rPr>
        <w:t>type</w:t>
      </w:r>
      <w:r>
        <w:rPr>
          <w:rFonts w:ascii="Arial" w:hAnsi="Arial" w:cs="Arial"/>
          <w:color w:val="333333"/>
        </w:rPr>
        <w:t> с разными значениями.</w:t>
      </w:r>
    </w:p>
    <w:p w14:paraId="32A6DA97" w14:textId="77777777" w:rsidR="00E309D7" w:rsidRDefault="00E309D7" w:rsidP="00E309D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Селекторы атрибутов записываются с использованием квадратных скобок: </w:t>
      </w:r>
      <w:r>
        <w:rPr>
          <w:rStyle w:val="HTML"/>
          <w:rFonts w:ascii="Consolas" w:hAnsi="Consolas"/>
          <w:color w:val="333333"/>
          <w:sz w:val="21"/>
          <w:szCs w:val="21"/>
          <w:bdr w:val="none" w:sz="0" w:space="0" w:color="auto" w:frame="1"/>
        </w:rPr>
        <w:t>элемент[атрибут]</w:t>
      </w:r>
      <w:r>
        <w:rPr>
          <w:rFonts w:ascii="Arial" w:hAnsi="Arial" w:cs="Arial"/>
          <w:color w:val="333333"/>
        </w:rPr>
        <w:t>. Примеры селекторов:</w:t>
      </w:r>
    </w:p>
    <w:p w14:paraId="461C9C49" w14:textId="77777777" w:rsidR="00E309D7" w:rsidRDefault="00E309D7" w:rsidP="00E309D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input[checked] { ... }</w:t>
      </w:r>
    </w:p>
    <w:p w14:paraId="52A476A8" w14:textId="77777777" w:rsidR="00E309D7" w:rsidRDefault="00E309D7" w:rsidP="00E309D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2. input[type="text"] { ... }</w:t>
      </w:r>
    </w:p>
    <w:p w14:paraId="0A68F894" w14:textId="77777777" w:rsidR="00E309D7" w:rsidRDefault="00E309D7" w:rsidP="00E309D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Первый селектор выберет поля формы, у которых есть атрибут </w:t>
      </w:r>
      <w:r>
        <w:rPr>
          <w:rStyle w:val="HTML"/>
          <w:rFonts w:ascii="Consolas" w:hAnsi="Consolas"/>
          <w:color w:val="333333"/>
          <w:sz w:val="21"/>
          <w:szCs w:val="21"/>
          <w:bdr w:val="none" w:sz="0" w:space="0" w:color="auto" w:frame="1"/>
        </w:rPr>
        <w:t>checked</w:t>
      </w:r>
      <w:r>
        <w:rPr>
          <w:rFonts w:ascii="Arial" w:hAnsi="Arial" w:cs="Arial"/>
          <w:color w:val="333333"/>
        </w:rPr>
        <w:t>, второй селектор выберет поля формы, у которых атрибут </w:t>
      </w:r>
      <w:r>
        <w:rPr>
          <w:rStyle w:val="HTML"/>
          <w:rFonts w:ascii="Consolas" w:hAnsi="Consolas"/>
          <w:color w:val="333333"/>
          <w:sz w:val="21"/>
          <w:szCs w:val="21"/>
          <w:bdr w:val="none" w:sz="0" w:space="0" w:color="auto" w:frame="1"/>
        </w:rPr>
        <w:t>type</w:t>
      </w:r>
      <w:r>
        <w:rPr>
          <w:rFonts w:ascii="Arial" w:hAnsi="Arial" w:cs="Arial"/>
          <w:color w:val="333333"/>
        </w:rPr>
        <w:t> имеет значение </w:t>
      </w:r>
      <w:r>
        <w:rPr>
          <w:rStyle w:val="HTML"/>
          <w:rFonts w:ascii="Consolas" w:hAnsi="Consolas"/>
          <w:color w:val="333333"/>
          <w:sz w:val="21"/>
          <w:szCs w:val="21"/>
          <w:bdr w:val="none" w:sz="0" w:space="0" w:color="auto" w:frame="1"/>
        </w:rPr>
        <w:t>text</w:t>
      </w:r>
      <w:r>
        <w:rPr>
          <w:rFonts w:ascii="Arial" w:hAnsi="Arial" w:cs="Arial"/>
          <w:color w:val="333333"/>
        </w:rPr>
        <w:t>.</w:t>
      </w:r>
    </w:p>
    <w:p w14:paraId="3499CC99" w14:textId="77777777" w:rsidR="003A16A9" w:rsidRPr="003A16A9" w:rsidRDefault="003A16A9" w:rsidP="003A16A9">
      <w:pPr>
        <w:pStyle w:val="2"/>
        <w:rPr>
          <w:rFonts w:eastAsia="Times New Roman"/>
          <w:lang w:eastAsia="ru-RU"/>
        </w:rPr>
      </w:pPr>
      <w:r w:rsidRPr="003A16A9">
        <w:rPr>
          <w:rFonts w:eastAsia="Times New Roman"/>
          <w:lang w:eastAsia="ru-RU"/>
        </w:rPr>
        <w:t>Селектор по id</w:t>
      </w:r>
    </w:p>
    <w:p w14:paraId="0B4ACC59" w14:textId="77777777" w:rsidR="003A16A9" w:rsidRPr="003A16A9" w:rsidRDefault="003A16A9" w:rsidP="003A16A9">
      <w:pPr>
        <w:shd w:val="clear" w:color="auto" w:fill="FFFFFF"/>
        <w:spacing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Существует ещё один HTML-атрибут, для которого существует специальный селектор. Этот атрибут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(идентификатор), а селектор записывается с помощью символа </w:t>
      </w:r>
      <w:r w:rsidRPr="003A16A9">
        <w:rPr>
          <w:rFonts w:ascii="Consolas" w:eastAsia="Times New Roman" w:hAnsi="Consolas" w:cs="Courier New"/>
          <w:color w:val="333333"/>
          <w:sz w:val="21"/>
          <w:szCs w:val="21"/>
          <w:bdr w:val="none" w:sz="0" w:space="0" w:color="auto" w:frame="1"/>
          <w:lang w:eastAsia="ru-RU"/>
        </w:rPr>
        <w:t>#</w:t>
      </w:r>
      <w:r w:rsidRPr="003A16A9">
        <w:rPr>
          <w:rFonts w:ascii="Arial" w:eastAsia="Times New Roman" w:hAnsi="Arial" w:cs="Arial"/>
          <w:color w:val="333333"/>
          <w:sz w:val="24"/>
          <w:szCs w:val="24"/>
          <w:lang w:eastAsia="ru-RU"/>
        </w:rPr>
        <w:t>, например, </w:t>
      </w:r>
      <w:r w:rsidRPr="003A16A9">
        <w:rPr>
          <w:rFonts w:ascii="Consolas" w:eastAsia="Times New Roman" w:hAnsi="Consolas" w:cs="Courier New"/>
          <w:color w:val="333333"/>
          <w:sz w:val="21"/>
          <w:szCs w:val="21"/>
          <w:bdr w:val="none" w:sz="0" w:space="0" w:color="auto" w:frame="1"/>
          <w:lang w:eastAsia="ru-RU"/>
        </w:rPr>
        <w:t>#some-id</w:t>
      </w:r>
      <w:r w:rsidRPr="003A16A9">
        <w:rPr>
          <w:rFonts w:ascii="Arial" w:eastAsia="Times New Roman" w:hAnsi="Arial" w:cs="Arial"/>
          <w:color w:val="333333"/>
          <w:sz w:val="24"/>
          <w:szCs w:val="24"/>
          <w:lang w:eastAsia="ru-RU"/>
        </w:rPr>
        <w:t>.</w:t>
      </w:r>
    </w:p>
    <w:p w14:paraId="4F8E1FBD" w14:textId="77777777" w:rsidR="003A16A9" w:rsidRPr="003A16A9" w:rsidRDefault="003A16A9" w:rsidP="003A16A9">
      <w:pPr>
        <w:shd w:val="clear" w:color="auto" w:fill="FFFFFF"/>
        <w:spacing w:before="255"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На значение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распространяются те же ограничения, что и на имя класса. Также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должен быть уникальным на странице.</w:t>
      </w:r>
    </w:p>
    <w:p w14:paraId="1A647259" w14:textId="77777777" w:rsidR="003A16A9" w:rsidRPr="003A16A9" w:rsidRDefault="003A16A9" w:rsidP="003A16A9">
      <w:pPr>
        <w:shd w:val="clear" w:color="auto" w:fill="FFFFFF"/>
        <w:spacing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Использование селекторов по id при оформлении считается плохой практикой. Существуют редкие исключения из этого правила, например, при оживлении слайдера на чистом CSS.</w:t>
      </w:r>
    </w:p>
    <w:p w14:paraId="59FB83FE" w14:textId="405439E3" w:rsidR="00EA79A1" w:rsidRDefault="00E85F67" w:rsidP="00E85F67">
      <w:pPr>
        <w:pStyle w:val="1"/>
      </w:pPr>
      <w:r w:rsidRPr="00E85F67">
        <w:t>Наследование и каскадирование</w:t>
      </w:r>
    </w:p>
    <w:p w14:paraId="1FA1FACA" w14:textId="77777777" w:rsidR="00E85F67" w:rsidRDefault="00E85F67" w:rsidP="00E85F67">
      <w:pPr>
        <w:pStyle w:val="2"/>
      </w:pPr>
      <w:r>
        <w:t>Иерархическое дерево</w:t>
      </w:r>
    </w:p>
    <w:p w14:paraId="241EE84F" w14:textId="77777777" w:rsidR="00E85F67" w:rsidRDefault="00E85F67" w:rsidP="00E85F6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HTML-документ представляет собой иерархическое дерево. Это означает, что у каждого элемента (кроме корневого) есть только один родитель, т.е. элемент, внутри которого он располагается. У корневого раздела родитель отсутствует. Рассмотрим простейшую страницу:</w:t>
      </w:r>
    </w:p>
    <w:p w14:paraId="50C2D8C5" w14:textId="77777777" w:rsidR="00E85F67" w:rsidRDefault="00E85F67" w:rsidP="00E85F6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&lt;html&gt;</w:t>
      </w:r>
    </w:p>
    <w:p w14:paraId="5E02CEA3" w14:textId="77777777" w:rsidR="00E85F67" w:rsidRDefault="00E85F67" w:rsidP="00E85F6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&lt;head&gt;&lt;/head&gt;</w:t>
      </w:r>
    </w:p>
    <w:p w14:paraId="2CBE3196" w14:textId="77777777" w:rsidR="00E85F67" w:rsidRDefault="00E85F67" w:rsidP="00E85F6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&lt;body&gt;</w:t>
      </w:r>
    </w:p>
    <w:p w14:paraId="17811053" w14:textId="77777777" w:rsidR="00E85F67" w:rsidRDefault="00E85F67" w:rsidP="00E85F6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&lt;p&gt;Текст документа&lt;/p&gt;</w:t>
      </w:r>
    </w:p>
    <w:p w14:paraId="4D5C08E8" w14:textId="77777777" w:rsidR="00E85F67" w:rsidRPr="00E85F67" w:rsidRDefault="00E85F67" w:rsidP="00E85F67">
      <w:pPr>
        <w:pStyle w:val="HTML0"/>
        <w:shd w:val="clear" w:color="auto" w:fill="F8F8F8"/>
        <w:spacing w:before="300" w:after="300"/>
        <w:ind w:left="-225"/>
        <w:rPr>
          <w:rStyle w:val="HTML"/>
          <w:rFonts w:ascii="Consolas" w:hAnsi="Consolas"/>
          <w:color w:val="333333"/>
          <w:bdr w:val="none" w:sz="0" w:space="0" w:color="auto" w:frame="1"/>
          <w:lang w:val="en-US"/>
        </w:rPr>
      </w:pPr>
      <w:r w:rsidRPr="00E85F67">
        <w:rPr>
          <w:rStyle w:val="HTML"/>
          <w:rFonts w:ascii="Consolas" w:hAnsi="Consolas"/>
          <w:color w:val="333333"/>
          <w:bdr w:val="none" w:sz="0" w:space="0" w:color="auto" w:frame="1"/>
        </w:rPr>
        <w:t xml:space="preserve">      </w:t>
      </w:r>
      <w:r w:rsidRPr="00E85F67">
        <w:rPr>
          <w:rStyle w:val="HTML"/>
          <w:rFonts w:ascii="Consolas" w:hAnsi="Consolas"/>
          <w:color w:val="333333"/>
          <w:bdr w:val="none" w:sz="0" w:space="0" w:color="auto" w:frame="1"/>
          <w:lang w:val="en-US"/>
        </w:rPr>
        <w:t>&lt;p class="text"&gt;</w:t>
      </w:r>
      <w:r>
        <w:rPr>
          <w:rStyle w:val="HTML"/>
          <w:rFonts w:ascii="Consolas" w:hAnsi="Consolas"/>
          <w:color w:val="333333"/>
          <w:bdr w:val="none" w:sz="0" w:space="0" w:color="auto" w:frame="1"/>
        </w:rPr>
        <w:t>Выделенная</w:t>
      </w:r>
      <w:r w:rsidRPr="00E85F67">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строка</w:t>
      </w:r>
      <w:r w:rsidRPr="00E85F67">
        <w:rPr>
          <w:rStyle w:val="HTML"/>
          <w:rFonts w:ascii="Consolas" w:hAnsi="Consolas"/>
          <w:color w:val="333333"/>
          <w:bdr w:val="none" w:sz="0" w:space="0" w:color="auto" w:frame="1"/>
          <w:lang w:val="en-US"/>
        </w:rPr>
        <w:t>&lt;/span&gt;&lt;/p&gt;</w:t>
      </w:r>
    </w:p>
    <w:p w14:paraId="5ECE946E" w14:textId="77777777" w:rsidR="00E85F67" w:rsidRDefault="00E85F67" w:rsidP="00E85F67">
      <w:pPr>
        <w:pStyle w:val="HTML0"/>
        <w:shd w:val="clear" w:color="auto" w:fill="F8F8F8"/>
        <w:spacing w:before="300" w:after="300"/>
        <w:ind w:left="-225"/>
        <w:rPr>
          <w:rStyle w:val="HTML"/>
          <w:rFonts w:ascii="Consolas" w:hAnsi="Consolas"/>
          <w:color w:val="333333"/>
          <w:bdr w:val="none" w:sz="0" w:space="0" w:color="auto" w:frame="1"/>
        </w:rPr>
      </w:pPr>
      <w:r w:rsidRPr="00E85F6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&lt;/body&gt;</w:t>
      </w:r>
    </w:p>
    <w:p w14:paraId="36212C3C" w14:textId="77777777" w:rsidR="00E85F67" w:rsidRDefault="00E85F67" w:rsidP="00E85F6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&lt;/html&gt;</w:t>
      </w:r>
    </w:p>
    <w:p w14:paraId="31AABF55" w14:textId="77777777" w:rsidR="00E85F67" w:rsidRDefault="00E85F67" w:rsidP="00E85F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страницы можно нарисовать такое иерархическое дерево:</w:t>
      </w:r>
    </w:p>
    <w:p w14:paraId="7E7AE8EE" w14:textId="5272126D" w:rsidR="00E85F67" w:rsidRDefault="00E85F67" w:rsidP="00E85F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53CDF7A3" wp14:editId="286F573A">
            <wp:extent cx="2619375" cy="1704975"/>
            <wp:effectExtent l="0" t="0" r="9525" b="9525"/>
            <wp:docPr id="20" name="Рисунок 20" descr="https://htmlacademy.ru/assets/courses/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s/66/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p>
    <w:p w14:paraId="4C46F67C" w14:textId="77777777" w:rsidR="00E85F67" w:rsidRDefault="00E85F67" w:rsidP="00E85F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схематически отображает структуру вложенности элементов. В данном примере видно, что у элемента </w:t>
      </w:r>
      <w:r>
        <w:rPr>
          <w:rStyle w:val="HTML"/>
          <w:rFonts w:ascii="Consolas" w:hAnsi="Consolas"/>
          <w:color w:val="333333"/>
          <w:sz w:val="21"/>
          <w:szCs w:val="21"/>
          <w:bdr w:val="none" w:sz="0" w:space="0" w:color="auto" w:frame="1"/>
        </w:rPr>
        <w:t>span</w:t>
      </w:r>
      <w:r>
        <w:rPr>
          <w:rFonts w:ascii="Arial" w:hAnsi="Arial" w:cs="Arial"/>
          <w:color w:val="333333"/>
        </w:rPr>
        <w:t> родителем является </w:t>
      </w:r>
      <w:r>
        <w:rPr>
          <w:rStyle w:val="HTML"/>
          <w:rFonts w:ascii="Consolas" w:hAnsi="Consolas"/>
          <w:color w:val="333333"/>
          <w:sz w:val="21"/>
          <w:szCs w:val="21"/>
          <w:bdr w:val="none" w:sz="0" w:space="0" w:color="auto" w:frame="1"/>
        </w:rPr>
        <w:t>p.text</w:t>
      </w:r>
      <w:r>
        <w:rPr>
          <w:rFonts w:ascii="Arial" w:hAnsi="Arial" w:cs="Arial"/>
          <w:color w:val="333333"/>
        </w:rPr>
        <w:t>, а у </w:t>
      </w:r>
      <w:r>
        <w:rPr>
          <w:rStyle w:val="HTML"/>
          <w:rFonts w:ascii="Consolas" w:hAnsi="Consolas"/>
          <w:color w:val="333333"/>
          <w:sz w:val="21"/>
          <w:szCs w:val="21"/>
          <w:bdr w:val="none" w:sz="0" w:space="0" w:color="auto" w:frame="1"/>
        </w:rPr>
        <w:t>p.text</w:t>
      </w:r>
      <w:r>
        <w:rPr>
          <w:rFonts w:ascii="Arial" w:hAnsi="Arial" w:cs="Arial"/>
          <w:color w:val="333333"/>
        </w:rPr>
        <w:t>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596ACEFC" w14:textId="77777777" w:rsidR="00E85F67" w:rsidRDefault="00E85F67" w:rsidP="00E85F6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Иерархическая структура документа определяет основы концепции наследования.</w:t>
      </w:r>
    </w:p>
    <w:p w14:paraId="39C35856" w14:textId="77777777" w:rsidR="00E85F67" w:rsidRDefault="00E85F67" w:rsidP="00E85F67">
      <w:pPr>
        <w:pStyle w:val="2"/>
      </w:pPr>
      <w:r>
        <w:t>Наследование</w:t>
      </w:r>
    </w:p>
    <w:p w14:paraId="1620A713" w14:textId="77777777" w:rsidR="00E85F67" w:rsidRDefault="00E85F67" w:rsidP="00E85F6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в CSS — механизм, с помощью которого значения свойств элемента-родителя передаются его элементам-потомкам.</w:t>
      </w:r>
    </w:p>
    <w:p w14:paraId="7DB6307B" w14:textId="77777777" w:rsidR="00E85F67" w:rsidRDefault="00E85F67" w:rsidP="00E85F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присвоенные некоторому элементу, наследуются всеми потомками (вложенными элементами), если они не переопределены явно. Например, размер шрифта и его цвет достаточно применить к </w:t>
      </w:r>
      <w:r>
        <w:rPr>
          <w:rStyle w:val="HTML"/>
          <w:rFonts w:ascii="Consolas" w:hAnsi="Consolas"/>
          <w:color w:val="333333"/>
          <w:sz w:val="21"/>
          <w:szCs w:val="21"/>
          <w:bdr w:val="none" w:sz="0" w:space="0" w:color="auto" w:frame="1"/>
        </w:rPr>
        <w:t>body</w:t>
      </w:r>
      <w:r>
        <w:rPr>
          <w:rFonts w:ascii="Arial" w:hAnsi="Arial" w:cs="Arial"/>
          <w:color w:val="333333"/>
        </w:rPr>
        <w:t>, чтобы все элементы внутри имели те же свойства.</w:t>
      </w:r>
    </w:p>
    <w:p w14:paraId="516EE1CF" w14:textId="77777777" w:rsidR="00E85F67" w:rsidRDefault="00E85F67" w:rsidP="00E85F6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Наследование позволяет сократить размер таблицы стилей, но если стилей много, то отследить какой родительский элемент установил некоторое свойство, становится сложнее.</w:t>
      </w:r>
    </w:p>
    <w:p w14:paraId="55BF8F17" w14:textId="77777777" w:rsidR="00BE567E" w:rsidRDefault="00BE567E" w:rsidP="00BE567E">
      <w:pPr>
        <w:pStyle w:val="2"/>
      </w:pPr>
      <w:r>
        <w:t>Наследование «на пальцах»</w:t>
      </w:r>
    </w:p>
    <w:p w14:paraId="30E13CDF" w14:textId="77777777" w:rsidR="00BE567E" w:rsidRDefault="00BE567E" w:rsidP="00BE567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на простых примерах подробнее разберёмся, в чём же преимущество наследования.</w:t>
      </w:r>
    </w:p>
    <w:p w14:paraId="4BE916D8" w14:textId="77777777" w:rsidR="00BE567E" w:rsidRDefault="00BE567E" w:rsidP="00BE567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w:t>
      </w:r>
    </w:p>
    <w:p w14:paraId="481E4285" w14:textId="77777777" w:rsidR="00BE567E" w:rsidRDefault="00BE567E" w:rsidP="00BE567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class="text"&gt;Cтрока c выделенным &lt;span&gt;словом&lt;/span&gt;&lt;/p&gt;</w:t>
      </w:r>
    </w:p>
    <w:p w14:paraId="4BEAD14A" w14:textId="77777777" w:rsidR="00BE567E" w:rsidRDefault="00BE567E" w:rsidP="00BE567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нам нужно установить </w:t>
      </w:r>
      <w:r>
        <w:rPr>
          <w:rFonts w:ascii="Arial" w:hAnsi="Arial" w:cs="Arial"/>
          <w:color w:val="FF0000"/>
        </w:rPr>
        <w:t>красный</w:t>
      </w:r>
      <w:r>
        <w:rPr>
          <w:rFonts w:ascii="Arial" w:hAnsi="Arial" w:cs="Arial"/>
          <w:color w:val="333333"/>
        </w:rPr>
        <w:t> цвет текста для всего текста. Зададим CSS-свойства следующим образом:</w:t>
      </w:r>
    </w:p>
    <w:p w14:paraId="0A6BF015" w14:textId="77777777" w:rsidR="00BE567E" w:rsidRDefault="00BE567E" w:rsidP="00BE567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.text {</w:t>
      </w:r>
    </w:p>
    <w:p w14:paraId="69E61431" w14:textId="77777777" w:rsidR="00BE567E" w:rsidRDefault="00BE567E" w:rsidP="00BE567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3AA18F57" w14:textId="77777777" w:rsidR="00BE567E" w:rsidRDefault="00BE567E" w:rsidP="00BE567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304D9E4" w14:textId="77777777" w:rsidR="00BE567E" w:rsidRDefault="00BE567E" w:rsidP="00BE567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наследованию цвет текста в теге </w:t>
      </w:r>
      <w:r>
        <w:rPr>
          <w:rStyle w:val="HTML"/>
          <w:rFonts w:ascii="Consolas" w:hAnsi="Consolas"/>
          <w:color w:val="333333"/>
          <w:sz w:val="21"/>
          <w:szCs w:val="21"/>
          <w:bdr w:val="none" w:sz="0" w:space="0" w:color="auto" w:frame="1"/>
        </w:rPr>
        <w:t>span</w:t>
      </w:r>
      <w:r>
        <w:rPr>
          <w:rFonts w:ascii="Arial" w:hAnsi="Arial" w:cs="Arial"/>
          <w:color w:val="333333"/>
        </w:rPr>
        <w:t> автоматически станет красным:</w:t>
      </w:r>
    </w:p>
    <w:p w14:paraId="4C27DF23" w14:textId="77777777" w:rsidR="00BE567E" w:rsidRDefault="00BE567E" w:rsidP="00BE567E">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Cтрока c выделенным словом</w:t>
      </w:r>
    </w:p>
    <w:p w14:paraId="30A81D5A" w14:textId="77777777" w:rsidR="00BE567E" w:rsidRDefault="00BE567E" w:rsidP="00BE567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так бы выглядел результат, если бы наследование не работало:</w:t>
      </w:r>
    </w:p>
    <w:p w14:paraId="3C7AE528" w14:textId="77777777" w:rsidR="00BE567E" w:rsidRDefault="00BE567E" w:rsidP="00BE567E">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lastRenderedPageBreak/>
        <w:t xml:space="preserve">Cтрока c выделенным </w:t>
      </w:r>
      <w:r>
        <w:rPr>
          <w:rStyle w:val="HTML"/>
          <w:rFonts w:ascii="Consolas" w:hAnsi="Consolas"/>
          <w:color w:val="000000"/>
          <w:bdr w:val="none" w:sz="0" w:space="0" w:color="auto" w:frame="1"/>
        </w:rPr>
        <w:t>словом</w:t>
      </w:r>
    </w:p>
    <w:p w14:paraId="51B5F2BE" w14:textId="77777777" w:rsidR="00BE567E" w:rsidRDefault="00BE567E" w:rsidP="00BE567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Нам пришлось бы отдельно прописывать цвет текста для тега </w:t>
      </w:r>
      <w:r>
        <w:rPr>
          <w:rStyle w:val="HTML"/>
          <w:rFonts w:ascii="Consolas" w:hAnsi="Consolas"/>
          <w:color w:val="333333"/>
          <w:sz w:val="21"/>
          <w:szCs w:val="21"/>
          <w:bdr w:val="none" w:sz="0" w:space="0" w:color="auto" w:frame="1"/>
        </w:rPr>
        <w:t>span</w:t>
      </w:r>
      <w:r>
        <w:rPr>
          <w:rFonts w:ascii="Arial" w:hAnsi="Arial" w:cs="Arial"/>
          <w:color w:val="333333"/>
        </w:rPr>
        <w:t>. И тогда установка таких простых свойств как стиль шрифта стала бы большой проблемой: нужно было бы задавать свойства для всех возможных вложенных тегов.</w:t>
      </w:r>
    </w:p>
    <w:p w14:paraId="55F2BD52" w14:textId="77777777" w:rsidR="00530559" w:rsidRDefault="00530559" w:rsidP="00530559">
      <w:pPr>
        <w:pStyle w:val="2"/>
      </w:pPr>
      <w:r>
        <w:t>Ещё немного про наследование</w:t>
      </w:r>
    </w:p>
    <w:p w14:paraId="5C55D791" w14:textId="77777777" w:rsidR="00530559" w:rsidRDefault="00530559" w:rsidP="0053055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обращали внимание, что не все свойства наследуются тегами-потомками от их родителей.</w:t>
      </w:r>
    </w:p>
    <w:p w14:paraId="643BBB47" w14:textId="77777777" w:rsidR="00530559" w:rsidRDefault="00530559" w:rsidP="0053055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Действительно, было бы странно, если бы свойство </w:t>
      </w:r>
      <w:r>
        <w:rPr>
          <w:rStyle w:val="HTML"/>
          <w:rFonts w:ascii="Consolas" w:hAnsi="Consolas"/>
          <w:color w:val="333333"/>
          <w:sz w:val="21"/>
          <w:szCs w:val="21"/>
          <w:bdr w:val="none" w:sz="0" w:space="0" w:color="auto" w:frame="1"/>
        </w:rPr>
        <w:t>border</w:t>
      </w:r>
      <w:r>
        <w:rPr>
          <w:rFonts w:ascii="Arial" w:hAnsi="Arial" w:cs="Arial"/>
          <w:color w:val="333333"/>
        </w:rPr>
        <w:t> автоматически устанавливалось для всех вложенных элементов.</w:t>
      </w:r>
    </w:p>
    <w:p w14:paraId="628C7852" w14:textId="77777777" w:rsidR="00530559" w:rsidRDefault="00530559" w:rsidP="0053055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этого куска кода:</w:t>
      </w:r>
    </w:p>
    <w:p w14:paraId="41F0C059" w14:textId="77777777" w:rsidR="00530559" w:rsidRPr="00530559" w:rsidRDefault="00530559" w:rsidP="00530559">
      <w:pPr>
        <w:pStyle w:val="HTML0"/>
        <w:shd w:val="clear" w:color="auto" w:fill="F8F8F8"/>
        <w:spacing w:before="300" w:after="300"/>
        <w:ind w:left="-225"/>
        <w:rPr>
          <w:rFonts w:ascii="Consolas" w:hAnsi="Consolas"/>
          <w:color w:val="333333"/>
          <w:sz w:val="24"/>
          <w:szCs w:val="24"/>
          <w:lang w:val="en-US"/>
        </w:rPr>
      </w:pPr>
      <w:r w:rsidRPr="00530559">
        <w:rPr>
          <w:rStyle w:val="HTML"/>
          <w:rFonts w:ascii="Consolas" w:hAnsi="Consolas"/>
          <w:color w:val="333333"/>
          <w:bdr w:val="none" w:sz="0" w:space="0" w:color="auto" w:frame="1"/>
          <w:lang w:val="en-US"/>
        </w:rPr>
        <w:t>&lt;p class="bordered"&gt;C</w:t>
      </w:r>
      <w:r>
        <w:rPr>
          <w:rStyle w:val="HTML"/>
          <w:rFonts w:ascii="Consolas" w:hAnsi="Consolas"/>
          <w:color w:val="333333"/>
          <w:bdr w:val="none" w:sz="0" w:space="0" w:color="auto" w:frame="1"/>
        </w:rPr>
        <w:t>трока</w:t>
      </w:r>
      <w:r w:rsidRPr="00530559">
        <w:rPr>
          <w:rStyle w:val="HTML"/>
          <w:rFonts w:ascii="Consolas" w:hAnsi="Consolas"/>
          <w:color w:val="333333"/>
          <w:bdr w:val="none" w:sz="0" w:space="0" w:color="auto" w:frame="1"/>
          <w:lang w:val="en-US"/>
        </w:rPr>
        <w:t xml:space="preserve"> c </w:t>
      </w:r>
      <w:r>
        <w:rPr>
          <w:rStyle w:val="HTML"/>
          <w:rFonts w:ascii="Consolas" w:hAnsi="Consolas"/>
          <w:color w:val="333333"/>
          <w:bdr w:val="none" w:sz="0" w:space="0" w:color="auto" w:frame="1"/>
        </w:rPr>
        <w:t>выделенным</w:t>
      </w:r>
      <w:r w:rsidRPr="00530559">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словом</w:t>
      </w:r>
      <w:r w:rsidRPr="00530559">
        <w:rPr>
          <w:rStyle w:val="HTML"/>
          <w:rFonts w:ascii="Consolas" w:hAnsi="Consolas"/>
          <w:color w:val="333333"/>
          <w:bdr w:val="none" w:sz="0" w:space="0" w:color="auto" w:frame="1"/>
          <w:lang w:val="en-US"/>
        </w:rPr>
        <w:t>&lt;/span&gt;&lt;/p&gt;</w:t>
      </w:r>
    </w:p>
    <w:p w14:paraId="4C0FF903" w14:textId="77777777" w:rsidR="00530559" w:rsidRPr="00530559" w:rsidRDefault="00530559" w:rsidP="00530559">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Установим</w:t>
      </w:r>
      <w:r w:rsidRPr="00530559">
        <w:rPr>
          <w:rFonts w:ascii="Arial" w:hAnsi="Arial" w:cs="Arial"/>
          <w:color w:val="333333"/>
          <w:lang w:val="en-US"/>
        </w:rPr>
        <w:t xml:space="preserve"> CSS-</w:t>
      </w:r>
      <w:r>
        <w:rPr>
          <w:rFonts w:ascii="Arial" w:hAnsi="Arial" w:cs="Arial"/>
          <w:color w:val="333333"/>
        </w:rPr>
        <w:t>свойство</w:t>
      </w:r>
      <w:r w:rsidRPr="00530559">
        <w:rPr>
          <w:rFonts w:ascii="Arial" w:hAnsi="Arial" w:cs="Arial"/>
          <w:color w:val="333333"/>
          <w:lang w:val="en-US"/>
        </w:rPr>
        <w:t>:</w:t>
      </w:r>
    </w:p>
    <w:p w14:paraId="1BD0CA66" w14:textId="77777777" w:rsidR="00530559" w:rsidRPr="00530559" w:rsidRDefault="00530559" w:rsidP="00530559">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.bordered {</w:t>
      </w:r>
    </w:p>
    <w:p w14:paraId="33F16A85" w14:textId="77777777" w:rsidR="00530559" w:rsidRPr="00530559" w:rsidRDefault="00530559" w:rsidP="00530559">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 xml:space="preserve">  border: 1px solid green;</w:t>
      </w:r>
    </w:p>
    <w:p w14:paraId="4F904463" w14:textId="77777777" w:rsidR="00530559" w:rsidRDefault="00530559" w:rsidP="0053055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C9C5C29" w14:textId="77777777" w:rsidR="00530559" w:rsidRDefault="00530559" w:rsidP="0053055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бы наследовались все свойства, то результат бы выглядел так:</w:t>
      </w:r>
    </w:p>
    <w:p w14:paraId="458874B3" w14:textId="77777777" w:rsidR="00530559" w:rsidRDefault="00530559" w:rsidP="0053055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single" w:sz="6" w:space="2" w:color="008000" w:frame="1"/>
        </w:rPr>
        <w:t xml:space="preserve">Cтрока c выделенным </w:t>
      </w:r>
      <w:r>
        <w:rPr>
          <w:rStyle w:val="HTML"/>
          <w:rFonts w:ascii="Consolas" w:hAnsi="Consolas"/>
          <w:color w:val="333333"/>
          <w:bdr w:val="single" w:sz="6" w:space="0" w:color="008000" w:frame="1"/>
        </w:rPr>
        <w:t>словом</w:t>
      </w:r>
    </w:p>
    <w:p w14:paraId="1EF1CEC5" w14:textId="77777777" w:rsidR="00530559" w:rsidRDefault="00530559" w:rsidP="0053055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граница будет нарисована только у тега </w:t>
      </w:r>
      <w:r>
        <w:rPr>
          <w:rStyle w:val="HTML"/>
          <w:rFonts w:ascii="Consolas" w:hAnsi="Consolas"/>
          <w:color w:val="333333"/>
          <w:sz w:val="21"/>
          <w:szCs w:val="21"/>
          <w:bdr w:val="none" w:sz="0" w:space="0" w:color="auto" w:frame="1"/>
        </w:rPr>
        <w:t>p</w:t>
      </w:r>
      <w:r>
        <w:rPr>
          <w:rFonts w:ascii="Arial" w:hAnsi="Arial" w:cs="Arial"/>
          <w:color w:val="333333"/>
        </w:rPr>
        <w:t>.</w:t>
      </w:r>
    </w:p>
    <w:p w14:paraId="3D9629F1" w14:textId="77777777" w:rsidR="00530559" w:rsidRDefault="00530559" w:rsidP="0053055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 том, какие именно свойства наследуются, мы расскажем в следующих заданиях.</w:t>
      </w:r>
    </w:p>
    <w:p w14:paraId="368E23E2" w14:textId="77777777" w:rsidR="00354A83" w:rsidRDefault="00354A83" w:rsidP="00354A83">
      <w:pPr>
        <w:pStyle w:val="2"/>
      </w:pPr>
      <w:r>
        <w:t>Наследуемые свойства</w:t>
      </w:r>
    </w:p>
    <w:p w14:paraId="060353F8" w14:textId="77777777" w:rsidR="00354A83" w:rsidRDefault="00354A83" w:rsidP="00354A8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наследуемым свойствам относятся в первую очередь свойства, определяющие параметры отображения текста:</w:t>
      </w:r>
    </w:p>
    <w:p w14:paraId="48B913C8" w14:textId="77777777" w:rsidR="00354A83" w:rsidRPr="00354A83" w:rsidRDefault="00354A83" w:rsidP="00354A83">
      <w:pPr>
        <w:pStyle w:val="a3"/>
        <w:shd w:val="clear" w:color="auto" w:fill="FFFFFF"/>
        <w:spacing w:before="255" w:beforeAutospacing="0" w:after="255" w:afterAutospacing="0" w:line="375" w:lineRule="atLeast"/>
        <w:rPr>
          <w:rFonts w:ascii="Arial" w:hAnsi="Arial" w:cs="Arial"/>
          <w:color w:val="333333"/>
          <w:lang w:val="en-US"/>
        </w:rPr>
      </w:pPr>
      <w:r w:rsidRPr="00354A83">
        <w:rPr>
          <w:rStyle w:val="HTML"/>
          <w:rFonts w:ascii="Consolas" w:hAnsi="Consolas"/>
          <w:color w:val="333333"/>
          <w:sz w:val="21"/>
          <w:szCs w:val="21"/>
          <w:bdr w:val="none" w:sz="0" w:space="0" w:color="auto" w:frame="1"/>
          <w:lang w:val="en-US"/>
        </w:rPr>
        <w:t>font-size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font-family</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font-style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font-weight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color</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text-align</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text-transform</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text-indent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line-height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letter-spacing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word-spacing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white-space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direction</w:t>
      </w:r>
      <w:r w:rsidRPr="00354A83">
        <w:rPr>
          <w:rFonts w:ascii="Arial" w:hAnsi="Arial" w:cs="Arial"/>
          <w:color w:val="333333"/>
          <w:lang w:val="en-US"/>
        </w:rPr>
        <w:t> </w:t>
      </w:r>
      <w:r>
        <w:rPr>
          <w:rFonts w:ascii="Arial" w:hAnsi="Arial" w:cs="Arial"/>
          <w:color w:val="333333"/>
        </w:rPr>
        <w:t>и</w:t>
      </w:r>
      <w:r w:rsidRPr="00354A83">
        <w:rPr>
          <w:rFonts w:ascii="Arial" w:hAnsi="Arial" w:cs="Arial"/>
          <w:color w:val="333333"/>
          <w:lang w:val="en-US"/>
        </w:rPr>
        <w:t> </w:t>
      </w:r>
      <w:r>
        <w:rPr>
          <w:rFonts w:ascii="Arial" w:hAnsi="Arial" w:cs="Arial"/>
          <w:color w:val="333333"/>
        </w:rPr>
        <w:t>т</w:t>
      </w:r>
      <w:r w:rsidRPr="00354A83">
        <w:rPr>
          <w:rFonts w:ascii="Arial" w:hAnsi="Arial" w:cs="Arial"/>
          <w:color w:val="333333"/>
          <w:lang w:val="en-US"/>
        </w:rPr>
        <w:t>. </w:t>
      </w:r>
      <w:r>
        <w:rPr>
          <w:rFonts w:ascii="Arial" w:hAnsi="Arial" w:cs="Arial"/>
          <w:color w:val="333333"/>
        </w:rPr>
        <w:t>д</w:t>
      </w:r>
      <w:r w:rsidRPr="00354A83">
        <w:rPr>
          <w:rFonts w:ascii="Arial" w:hAnsi="Arial" w:cs="Arial"/>
          <w:color w:val="333333"/>
          <w:lang w:val="en-US"/>
        </w:rPr>
        <w:t>.</w:t>
      </w:r>
    </w:p>
    <w:p w14:paraId="7F38AC74" w14:textId="77777777" w:rsidR="00354A83" w:rsidRDefault="00354A83" w:rsidP="00354A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к наследуемым свойствам относятся </w:t>
      </w:r>
      <w:r>
        <w:rPr>
          <w:rStyle w:val="HTML"/>
          <w:rFonts w:ascii="Consolas" w:hAnsi="Consolas"/>
          <w:color w:val="333333"/>
          <w:sz w:val="21"/>
          <w:szCs w:val="21"/>
          <w:bdr w:val="none" w:sz="0" w:space="0" w:color="auto" w:frame="1"/>
        </w:rPr>
        <w:t>list-style</w:t>
      </w:r>
      <w:r>
        <w:rPr>
          <w:rFonts w:ascii="Arial" w:hAnsi="Arial" w:cs="Arial"/>
          <w:color w:val="333333"/>
        </w:rPr>
        <w:t>, </w:t>
      </w:r>
      <w:r>
        <w:rPr>
          <w:rStyle w:val="HTML"/>
          <w:rFonts w:ascii="Consolas" w:hAnsi="Consolas"/>
          <w:color w:val="333333"/>
          <w:sz w:val="21"/>
          <w:szCs w:val="21"/>
          <w:bdr w:val="none" w:sz="0" w:space="0" w:color="auto" w:frame="1"/>
        </w:rPr>
        <w:t>cursor</w:t>
      </w:r>
      <w:r>
        <w:rPr>
          <w:rFonts w:ascii="Arial" w:hAnsi="Arial" w:cs="Arial"/>
          <w:color w:val="333333"/>
        </w:rPr>
        <w:t>, </w:t>
      </w:r>
      <w:r>
        <w:rPr>
          <w:rStyle w:val="HTML"/>
          <w:rFonts w:ascii="Consolas" w:hAnsi="Consolas"/>
          <w:color w:val="333333"/>
          <w:sz w:val="21"/>
          <w:szCs w:val="21"/>
          <w:bdr w:val="none" w:sz="0" w:space="0" w:color="auto" w:frame="1"/>
        </w:rPr>
        <w:t>visibility</w:t>
      </w:r>
      <w:r>
        <w:rPr>
          <w:rFonts w:ascii="Arial" w:hAnsi="Arial" w:cs="Arial"/>
          <w:color w:val="333333"/>
        </w:rPr>
        <w:t>, </w:t>
      </w:r>
      <w:r>
        <w:rPr>
          <w:rStyle w:val="HTML"/>
          <w:rFonts w:ascii="Consolas" w:hAnsi="Consolas"/>
          <w:color w:val="333333"/>
          <w:sz w:val="21"/>
          <w:szCs w:val="21"/>
          <w:bdr w:val="none" w:sz="0" w:space="0" w:color="auto" w:frame="1"/>
        </w:rPr>
        <w:t>border-collapse</w:t>
      </w:r>
      <w:r>
        <w:rPr>
          <w:rFonts w:ascii="Arial" w:hAnsi="Arial" w:cs="Arial"/>
          <w:color w:val="333333"/>
        </w:rPr>
        <w:t>и некоторые другие. Но они используются значительно реже.</w:t>
      </w:r>
    </w:p>
    <w:p w14:paraId="3C3CE550" w14:textId="77777777" w:rsidR="00354A83" w:rsidRDefault="00354A83" w:rsidP="00354A83">
      <w:pPr>
        <w:shd w:val="clear" w:color="auto" w:fill="FFFFFF"/>
        <w:spacing w:line="375" w:lineRule="atLeast"/>
        <w:rPr>
          <w:rFonts w:ascii="Arial" w:hAnsi="Arial" w:cs="Arial"/>
          <w:color w:val="333333"/>
        </w:rPr>
      </w:pPr>
      <w:r>
        <w:rPr>
          <w:rFonts w:ascii="Arial" w:hAnsi="Arial" w:cs="Arial"/>
          <w:color w:val="333333"/>
        </w:rPr>
        <w:t>Весь список наследуемых свойств смотрите в </w:t>
      </w:r>
      <w:hyperlink r:id="rId38"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yes</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0735FB9E" w14:textId="77777777" w:rsidR="00354A83" w:rsidRDefault="00354A83" w:rsidP="00354A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можно и нужно задавать через предков, следуя семантике документа.</w:t>
      </w:r>
    </w:p>
    <w:p w14:paraId="3D028FCD" w14:textId="77777777" w:rsidR="00354A83" w:rsidRDefault="00354A83" w:rsidP="00354A8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Например, параметры текста зачастую не меняются в пределах отдельных блоков страницы: меню, основного содержания, информационных панелей. Поэтому </w:t>
      </w:r>
      <w:r>
        <w:rPr>
          <w:rFonts w:ascii="Arial" w:hAnsi="Arial" w:cs="Arial"/>
          <w:color w:val="333333"/>
        </w:rPr>
        <w:lastRenderedPageBreak/>
        <w:t>общие параметры текста (цвет, размер, гарнитура) обычно указывают в стилях самих блоков.</w:t>
      </w:r>
    </w:p>
    <w:p w14:paraId="42C197B6" w14:textId="77777777" w:rsidR="00F45CAD" w:rsidRDefault="00F45CAD" w:rsidP="00F45CAD">
      <w:pPr>
        <w:pStyle w:val="2"/>
      </w:pPr>
      <w:r>
        <w:t>Ненаследуемые свойства</w:t>
      </w:r>
    </w:p>
    <w:p w14:paraId="17E5FDBB" w14:textId="77777777" w:rsidR="00F45CAD" w:rsidRDefault="00F45CAD" w:rsidP="00F45CA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перечислили основные наследуемые свойства. Все остальные относятся к ненаследуемым. Это параметры позиционирования, размеров, отступов, фона, рамок и т. д.</w:t>
      </w:r>
    </w:p>
    <w:p w14:paraId="6D43B5E3" w14:textId="77777777" w:rsidR="00F45CAD" w:rsidRPr="00F45CAD" w:rsidRDefault="00F45CAD" w:rsidP="00F45CAD">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А</w:t>
      </w:r>
      <w:r w:rsidRPr="00F45CAD">
        <w:rPr>
          <w:rFonts w:ascii="Arial" w:hAnsi="Arial" w:cs="Arial"/>
          <w:color w:val="333333"/>
          <w:lang w:val="en-US"/>
        </w:rPr>
        <w:t> </w:t>
      </w:r>
      <w:r>
        <w:rPr>
          <w:rFonts w:ascii="Arial" w:hAnsi="Arial" w:cs="Arial"/>
          <w:color w:val="333333"/>
        </w:rPr>
        <w:t>именно</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background</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border</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padding</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margin</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width</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height</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position</w:t>
      </w:r>
      <w:r w:rsidRPr="00F45CAD">
        <w:rPr>
          <w:rFonts w:ascii="Arial" w:hAnsi="Arial" w:cs="Arial"/>
          <w:color w:val="333333"/>
          <w:lang w:val="en-US"/>
        </w:rPr>
        <w:t> </w:t>
      </w:r>
      <w:r>
        <w:rPr>
          <w:rFonts w:ascii="Arial" w:hAnsi="Arial" w:cs="Arial"/>
          <w:color w:val="333333"/>
        </w:rPr>
        <w:t>и</w:t>
      </w:r>
      <w:r w:rsidRPr="00F45CAD">
        <w:rPr>
          <w:rFonts w:ascii="Arial" w:hAnsi="Arial" w:cs="Arial"/>
          <w:color w:val="333333"/>
          <w:lang w:val="en-US"/>
        </w:rPr>
        <w:t> </w:t>
      </w:r>
      <w:r>
        <w:rPr>
          <w:rFonts w:ascii="Arial" w:hAnsi="Arial" w:cs="Arial"/>
          <w:color w:val="333333"/>
        </w:rPr>
        <w:t>др</w:t>
      </w:r>
      <w:r w:rsidRPr="00F45CAD">
        <w:rPr>
          <w:rFonts w:ascii="Arial" w:hAnsi="Arial" w:cs="Arial"/>
          <w:color w:val="333333"/>
          <w:lang w:val="en-US"/>
        </w:rPr>
        <w:t>.</w:t>
      </w:r>
    </w:p>
    <w:p w14:paraId="59A5C631" w14:textId="77777777" w:rsidR="00F45CAD" w:rsidRDefault="00F45CAD" w:rsidP="00F45CAD">
      <w:pPr>
        <w:shd w:val="clear" w:color="auto" w:fill="FFFFFF"/>
        <w:spacing w:line="375" w:lineRule="atLeast"/>
        <w:rPr>
          <w:rFonts w:ascii="Arial" w:hAnsi="Arial" w:cs="Arial"/>
          <w:color w:val="333333"/>
        </w:rPr>
      </w:pPr>
      <w:r>
        <w:rPr>
          <w:rFonts w:ascii="Arial" w:hAnsi="Arial" w:cs="Arial"/>
          <w:color w:val="333333"/>
        </w:rPr>
        <w:t>Весь список ненаследуемых свойств смотрите в </w:t>
      </w:r>
      <w:hyperlink r:id="rId39"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no</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47B1220A" w14:textId="77777777" w:rsidR="00F45CAD" w:rsidRDefault="00F45CAD" w:rsidP="00F45CA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наследуются они из соображений здравого смысла. Например: если для какого-либо блока установлен внутренний отступ, автоматически выставлять такой же отступ каждому вложенному элементу нет никакой надобности. Эти параметры чаще всего уникальны для каждого отдельного блока.</w:t>
      </w:r>
    </w:p>
    <w:p w14:paraId="05060B75" w14:textId="77777777" w:rsidR="00106647" w:rsidRDefault="00106647" w:rsidP="00106647">
      <w:pPr>
        <w:pStyle w:val="2"/>
      </w:pPr>
      <w:r>
        <w:t>Принудительное наследование</w:t>
      </w:r>
    </w:p>
    <w:p w14:paraId="53F23895" w14:textId="77777777" w:rsidR="00106647" w:rsidRDefault="00106647" w:rsidP="0010664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каждого свойства может быть задано значение </w:t>
      </w:r>
      <w:r>
        <w:rPr>
          <w:rStyle w:val="HTML"/>
          <w:rFonts w:ascii="Consolas" w:hAnsi="Consolas"/>
          <w:color w:val="333333"/>
          <w:sz w:val="21"/>
          <w:szCs w:val="21"/>
          <w:bdr w:val="none" w:sz="0" w:space="0" w:color="auto" w:frame="1"/>
        </w:rPr>
        <w:t>inherit</w:t>
      </w:r>
      <w:r>
        <w:rPr>
          <w:rFonts w:ascii="Arial" w:hAnsi="Arial" w:cs="Arial"/>
          <w:color w:val="333333"/>
        </w:rPr>
        <w:t>.</w:t>
      </w:r>
    </w:p>
    <w:p w14:paraId="0E7184FF" w14:textId="77777777" w:rsidR="00106647" w:rsidRDefault="00106647" w:rsidP="0010664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означает, что данное свойство принимает такое же значение, как и у родительского элемента. Значение </w:t>
      </w:r>
      <w:r>
        <w:rPr>
          <w:rStyle w:val="HTML"/>
          <w:rFonts w:ascii="Consolas" w:hAnsi="Consolas"/>
          <w:color w:val="333333"/>
          <w:sz w:val="21"/>
          <w:szCs w:val="21"/>
          <w:bdr w:val="none" w:sz="0" w:space="0" w:color="auto" w:frame="1"/>
        </w:rPr>
        <w:t>inherit</w:t>
      </w:r>
      <w:r>
        <w:rPr>
          <w:rFonts w:ascii="Arial" w:hAnsi="Arial" w:cs="Arial"/>
          <w:color w:val="333333"/>
        </w:rPr>
        <w:t> может быть использовано для усиления наследуемых значений, а также в свойствах, которые обычно не наследуются.</w:t>
      </w:r>
    </w:p>
    <w:p w14:paraId="3407EE73" w14:textId="77777777" w:rsidR="00106647" w:rsidRDefault="00106647" w:rsidP="0010664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выглядит следующим образом:</w:t>
      </w:r>
    </w:p>
    <w:p w14:paraId="2F537404" w14:textId="77777777" w:rsidR="00106647" w:rsidRDefault="00106647" w:rsidP="0010664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 {</w:t>
      </w:r>
    </w:p>
    <w:p w14:paraId="2F9686CF" w14:textId="77777777" w:rsidR="00106647" w:rsidRDefault="00106647" w:rsidP="0010664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background: inherit;</w:t>
      </w:r>
    </w:p>
    <w:p w14:paraId="3CBE865F" w14:textId="77777777" w:rsidR="00106647" w:rsidRDefault="00106647" w:rsidP="0010664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35B5D0" w14:textId="77777777" w:rsidR="00106647" w:rsidRDefault="00106647" w:rsidP="0010664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у тегов </w:t>
      </w:r>
      <w:r>
        <w:rPr>
          <w:rStyle w:val="HTML"/>
          <w:rFonts w:ascii="Consolas" w:hAnsi="Consolas"/>
          <w:color w:val="333333"/>
          <w:sz w:val="21"/>
          <w:szCs w:val="21"/>
          <w:bdr w:val="none" w:sz="0" w:space="0" w:color="auto" w:frame="1"/>
        </w:rPr>
        <w:t>p</w:t>
      </w:r>
      <w:r>
        <w:rPr>
          <w:rFonts w:ascii="Arial" w:hAnsi="Arial" w:cs="Arial"/>
          <w:color w:val="333333"/>
        </w:rPr>
        <w:t> свойство </w:t>
      </w:r>
      <w:r>
        <w:rPr>
          <w:rStyle w:val="HTML"/>
          <w:rFonts w:ascii="Consolas" w:hAnsi="Consolas"/>
          <w:color w:val="333333"/>
          <w:sz w:val="21"/>
          <w:szCs w:val="21"/>
          <w:bdr w:val="none" w:sz="0" w:space="0" w:color="auto" w:frame="1"/>
        </w:rPr>
        <w:t>background</w:t>
      </w:r>
      <w:r>
        <w:rPr>
          <w:rFonts w:ascii="Arial" w:hAnsi="Arial" w:cs="Arial"/>
          <w:color w:val="333333"/>
        </w:rPr>
        <w:t> будет таким же, как и у их родительских тегов.</w:t>
      </w:r>
    </w:p>
    <w:p w14:paraId="4A30BC8A" w14:textId="77777777" w:rsidR="00F94496" w:rsidRPr="00F94496" w:rsidRDefault="00F94496" w:rsidP="00F94496">
      <w:pPr>
        <w:pStyle w:val="2"/>
        <w:rPr>
          <w:rFonts w:eastAsia="Times New Roman"/>
          <w:lang w:eastAsia="ru-RU"/>
        </w:rPr>
      </w:pPr>
      <w:r w:rsidRPr="00F94496">
        <w:rPr>
          <w:rFonts w:eastAsia="Times New Roman"/>
          <w:lang w:eastAsia="ru-RU"/>
        </w:rPr>
        <w:t>Каскадирование</w:t>
      </w:r>
    </w:p>
    <w:p w14:paraId="4ABDC822" w14:textId="77777777" w:rsidR="00F94496" w:rsidRPr="00F94496" w:rsidRDefault="00F94496" w:rsidP="00F94496">
      <w:pPr>
        <w:shd w:val="clear" w:color="auto" w:fill="FFFFFF"/>
        <w:spacing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 расшифровывается как «</w:t>
      </w:r>
      <w:r w:rsidRPr="00F94496">
        <w:rPr>
          <w:rFonts w:ascii="Arial" w:eastAsia="Times New Roman" w:hAnsi="Arial" w:cs="Arial"/>
          <w:i/>
          <w:iCs/>
          <w:color w:val="333333"/>
          <w:sz w:val="24"/>
          <w:szCs w:val="24"/>
          <w:lang w:eastAsia="ru-RU"/>
        </w:rPr>
        <w:t>Cascading</w:t>
      </w:r>
      <w:r w:rsidRPr="00F94496">
        <w:rPr>
          <w:rFonts w:ascii="Arial" w:eastAsia="Times New Roman" w:hAnsi="Arial" w:cs="Arial"/>
          <w:color w:val="333333"/>
          <w:sz w:val="24"/>
          <w:szCs w:val="24"/>
          <w:lang w:eastAsia="ru-RU"/>
        </w:rPr>
        <w:t> Style Sheets» или «</w:t>
      </w:r>
      <w:r w:rsidRPr="00F94496">
        <w:rPr>
          <w:rFonts w:ascii="Arial" w:eastAsia="Times New Roman" w:hAnsi="Arial" w:cs="Arial"/>
          <w:i/>
          <w:iCs/>
          <w:color w:val="333333"/>
          <w:sz w:val="24"/>
          <w:szCs w:val="24"/>
          <w:lang w:eastAsia="ru-RU"/>
        </w:rPr>
        <w:t>каскадные</w:t>
      </w:r>
      <w:r w:rsidRPr="00F94496">
        <w:rPr>
          <w:rFonts w:ascii="Arial" w:eastAsia="Times New Roman" w:hAnsi="Arial" w:cs="Arial"/>
          <w:color w:val="333333"/>
          <w:sz w:val="24"/>
          <w:szCs w:val="24"/>
          <w:lang w:eastAsia="ru-RU"/>
        </w:rPr>
        <w:t> таблицы стилей».</w:t>
      </w:r>
    </w:p>
    <w:p w14:paraId="6DB39D8F" w14:textId="77777777" w:rsidR="00F94496" w:rsidRPr="00F94496" w:rsidRDefault="00F94496" w:rsidP="00F94496">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Каскадность обозначает, что к одному и тому же элементу может применяться несколько CSS-правил (наборов CSS-свойств). Среди этих свойств могут быть и конфликтующие между собой. Поэтому существуют инструкции, которые определяют, каким будет финальный набор свойств элемента.</w:t>
      </w:r>
    </w:p>
    <w:p w14:paraId="1EB075A8" w14:textId="77777777" w:rsidR="00F94496" w:rsidRPr="00F94496" w:rsidRDefault="00F94496" w:rsidP="00F94496">
      <w:pPr>
        <w:shd w:val="clear" w:color="auto" w:fill="FFFFFF"/>
        <w:spacing w:before="255" w:after="255" w:line="375" w:lineRule="atLeast"/>
        <w:rPr>
          <w:rFonts w:ascii="Arial" w:eastAsia="Times New Roman" w:hAnsi="Arial" w:cs="Arial"/>
          <w:color w:val="333333"/>
          <w:sz w:val="24"/>
          <w:szCs w:val="24"/>
          <w:lang w:val="en-US" w:eastAsia="ru-RU"/>
        </w:rPr>
      </w:pPr>
      <w:r w:rsidRPr="00F94496">
        <w:rPr>
          <w:rFonts w:ascii="Arial" w:eastAsia="Times New Roman" w:hAnsi="Arial" w:cs="Arial"/>
          <w:color w:val="333333"/>
          <w:sz w:val="24"/>
          <w:szCs w:val="24"/>
          <w:lang w:eastAsia="ru-RU"/>
        </w:rPr>
        <w:t>Например</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для</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элемента</w:t>
      </w:r>
      <w:r w:rsidRPr="00F94496">
        <w:rPr>
          <w:rFonts w:ascii="Arial" w:eastAsia="Times New Roman" w:hAnsi="Arial" w:cs="Arial"/>
          <w:color w:val="333333"/>
          <w:sz w:val="24"/>
          <w:szCs w:val="24"/>
          <w:lang w:val="en-US" w:eastAsia="ru-RU"/>
        </w:rPr>
        <w:t>:</w:t>
      </w:r>
    </w:p>
    <w:p w14:paraId="729E6780" w14:textId="77777777" w:rsidR="00F94496" w:rsidRPr="00F94496" w:rsidRDefault="00F94496" w:rsidP="00F9449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F94496">
        <w:rPr>
          <w:rFonts w:ascii="Consolas" w:eastAsia="Times New Roman" w:hAnsi="Consolas" w:cs="Courier New"/>
          <w:color w:val="333333"/>
          <w:sz w:val="20"/>
          <w:szCs w:val="20"/>
          <w:bdr w:val="none" w:sz="0" w:space="0" w:color="auto" w:frame="1"/>
          <w:lang w:val="en-US" w:eastAsia="ru-RU"/>
        </w:rPr>
        <w:t>&lt;p class="text" style="color: red;"&gt;&lt;/p&gt;</w:t>
      </w:r>
    </w:p>
    <w:p w14:paraId="41F57F8D" w14:textId="77777777" w:rsidR="00F94496" w:rsidRPr="00F94496" w:rsidRDefault="00F94496" w:rsidP="00F94496">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CSS-правила существуют как минимум в трёх разных местах:</w:t>
      </w:r>
    </w:p>
    <w:p w14:paraId="022B2D5A" w14:textId="77777777" w:rsidR="00F94496" w:rsidRPr="00F94496" w:rsidRDefault="00F94496" w:rsidP="00F94496">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подключаемом файле </w:t>
      </w:r>
      <w:r w:rsidRPr="00F94496">
        <w:rPr>
          <w:rFonts w:ascii="Consolas" w:eastAsia="Times New Roman" w:hAnsi="Consolas" w:cs="Courier New"/>
          <w:color w:val="333333"/>
          <w:sz w:val="21"/>
          <w:szCs w:val="21"/>
          <w:bdr w:val="none" w:sz="0" w:space="0" w:color="auto" w:frame="1"/>
          <w:lang w:eastAsia="ru-RU"/>
        </w:rPr>
        <w:t>style.css</w:t>
      </w:r>
      <w:r w:rsidRPr="00F94496">
        <w:rPr>
          <w:rFonts w:ascii="Arial" w:eastAsia="Times New Roman" w:hAnsi="Arial" w:cs="Arial"/>
          <w:color w:val="333333"/>
          <w:sz w:val="24"/>
          <w:szCs w:val="24"/>
          <w:lang w:eastAsia="ru-RU"/>
        </w:rPr>
        <w:t> для селекторов </w:t>
      </w:r>
      <w:r w:rsidRPr="00F94496">
        <w:rPr>
          <w:rFonts w:ascii="Consolas" w:eastAsia="Times New Roman" w:hAnsi="Consolas" w:cs="Courier New"/>
          <w:color w:val="333333"/>
          <w:sz w:val="21"/>
          <w:szCs w:val="21"/>
          <w:bdr w:val="none" w:sz="0" w:space="0" w:color="auto" w:frame="1"/>
          <w:lang w:eastAsia="ru-RU"/>
        </w:rPr>
        <w:t>p</w:t>
      </w:r>
      <w:r w:rsidRPr="00F94496">
        <w:rPr>
          <w:rFonts w:ascii="Arial" w:eastAsia="Times New Roman" w:hAnsi="Arial" w:cs="Arial"/>
          <w:color w:val="333333"/>
          <w:sz w:val="24"/>
          <w:szCs w:val="24"/>
          <w:lang w:eastAsia="ru-RU"/>
        </w:rPr>
        <w:t> или </w:t>
      </w:r>
      <w:r w:rsidRPr="00F94496">
        <w:rPr>
          <w:rFonts w:ascii="Consolas" w:eastAsia="Times New Roman" w:hAnsi="Consolas" w:cs="Courier New"/>
          <w:color w:val="333333"/>
          <w:sz w:val="21"/>
          <w:szCs w:val="21"/>
          <w:bdr w:val="none" w:sz="0" w:space="0" w:color="auto" w:frame="1"/>
          <w:lang w:eastAsia="ru-RU"/>
        </w:rPr>
        <w:t>.text</w:t>
      </w:r>
      <w:r w:rsidRPr="00F94496">
        <w:rPr>
          <w:rFonts w:ascii="Arial" w:eastAsia="Times New Roman" w:hAnsi="Arial" w:cs="Arial"/>
          <w:color w:val="333333"/>
          <w:sz w:val="24"/>
          <w:szCs w:val="24"/>
          <w:lang w:eastAsia="ru-RU"/>
        </w:rPr>
        <w:t>;</w:t>
      </w:r>
    </w:p>
    <w:p w14:paraId="4D77831A" w14:textId="77777777" w:rsidR="00F94496" w:rsidRPr="00F94496" w:rsidRDefault="00F94496" w:rsidP="00F94496">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атрибуте </w:t>
      </w:r>
      <w:r w:rsidRPr="00F94496">
        <w:rPr>
          <w:rFonts w:ascii="Consolas" w:eastAsia="Times New Roman" w:hAnsi="Consolas" w:cs="Courier New"/>
          <w:color w:val="333333"/>
          <w:sz w:val="21"/>
          <w:szCs w:val="21"/>
          <w:bdr w:val="none" w:sz="0" w:space="0" w:color="auto" w:frame="1"/>
          <w:lang w:eastAsia="ru-RU"/>
        </w:rPr>
        <w:t>style</w:t>
      </w:r>
      <w:r w:rsidRPr="00F94496">
        <w:rPr>
          <w:rFonts w:ascii="Arial" w:eastAsia="Times New Roman" w:hAnsi="Arial" w:cs="Arial"/>
          <w:color w:val="333333"/>
          <w:sz w:val="24"/>
          <w:szCs w:val="24"/>
          <w:lang w:eastAsia="ru-RU"/>
        </w:rPr>
        <w:t>;</w:t>
      </w:r>
    </w:p>
    <w:p w14:paraId="7CED5921" w14:textId="77777777" w:rsidR="00F94496" w:rsidRPr="00F94496" w:rsidRDefault="00F94496" w:rsidP="00F94496">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lastRenderedPageBreak/>
        <w:t>в стандартных стилях отображения, встроенных в браузер.</w:t>
      </w:r>
    </w:p>
    <w:p w14:paraId="38815248" w14:textId="77777777" w:rsidR="00F94496" w:rsidRPr="00F94496" w:rsidRDefault="00F94496" w:rsidP="00F94496">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Каскадирование как раз и определяет, какие именно свойства из этих источников применятся к данному абзацу.</w:t>
      </w:r>
    </w:p>
    <w:p w14:paraId="543E6168" w14:textId="77777777" w:rsidR="00F94496" w:rsidRPr="00F94496" w:rsidRDefault="00F94496" w:rsidP="00F94496">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Имеется три основные концепции, управляющие порядком, в котором применяются CSS-свойства:</w:t>
      </w:r>
    </w:p>
    <w:p w14:paraId="782BB708" w14:textId="77777777" w:rsidR="00F94496" w:rsidRPr="00F94496" w:rsidRDefault="00F94496" w:rsidP="00F94496">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важность;</w:t>
      </w:r>
    </w:p>
    <w:p w14:paraId="4019AF75" w14:textId="77777777" w:rsidR="00F94496" w:rsidRPr="00F94496" w:rsidRDefault="00F94496" w:rsidP="00F94496">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специфичность;</w:t>
      </w:r>
    </w:p>
    <w:p w14:paraId="346CF798" w14:textId="77777777" w:rsidR="00F94496" w:rsidRPr="00F94496" w:rsidRDefault="00F94496" w:rsidP="00F94496">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порядок исходного кода.</w:t>
      </w:r>
    </w:p>
    <w:p w14:paraId="53633EC3" w14:textId="77777777" w:rsidR="00F94496" w:rsidRPr="00F94496" w:rsidRDefault="00F94496" w:rsidP="00F94496">
      <w:pPr>
        <w:shd w:val="clear" w:color="auto" w:fill="FFFFFF"/>
        <w:spacing w:before="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Самыми важными для нас являются последние две и подробнее о них мы поговорим отдельно.</w:t>
      </w:r>
    </w:p>
    <w:p w14:paraId="443FF4E4" w14:textId="77777777" w:rsidR="00D70033" w:rsidRDefault="00D70033" w:rsidP="00D70033">
      <w:pPr>
        <w:pStyle w:val="2"/>
      </w:pPr>
      <w:r>
        <w:t>Битва за курочку</w:t>
      </w:r>
    </w:p>
    <w:p w14:paraId="64A2A1B2" w14:textId="77777777" w:rsidR="00D70033" w:rsidRDefault="00D70033" w:rsidP="00D7003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разбирать сложные правила работы каскадирования, расчёта специфичности и определения приоритетов, потренируемся на котиках.</w:t>
      </w:r>
    </w:p>
    <w:p w14:paraId="4E2225D2" w14:textId="77777777" w:rsidR="00D70033" w:rsidRDefault="00D70033" w:rsidP="00D700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пример. Вот HTML-код, в котором есть абзац с двумя классами:</w:t>
      </w:r>
    </w:p>
    <w:p w14:paraId="0F11C24F" w14:textId="77777777" w:rsidR="00D70033" w:rsidRDefault="00D70033" w:rsidP="00D7003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3757FC15" w14:textId="77777777" w:rsidR="00D70033" w:rsidRDefault="00D70033" w:rsidP="00D700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CSS-код c двумя правилами для этих классов:</w:t>
      </w:r>
    </w:p>
    <w:p w14:paraId="456E91FD" w14:textId="77777777" w:rsidR="00D70033" w:rsidRPr="00D70033" w:rsidRDefault="00D70033" w:rsidP="00D70033">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.blue {</w:t>
      </w:r>
    </w:p>
    <w:p w14:paraId="3DE36104" w14:textId="77777777" w:rsidR="00D70033" w:rsidRPr="00D70033" w:rsidRDefault="00D70033" w:rsidP="00D70033">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blue;</w:t>
      </w:r>
    </w:p>
    <w:p w14:paraId="570DA294" w14:textId="77777777" w:rsidR="00D70033" w:rsidRPr="00D70033" w:rsidRDefault="00D70033" w:rsidP="00D70033">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w:t>
      </w:r>
    </w:p>
    <w:p w14:paraId="4122F696" w14:textId="77777777" w:rsidR="00D70033" w:rsidRPr="00D70033" w:rsidRDefault="00D70033" w:rsidP="00D70033">
      <w:pPr>
        <w:pStyle w:val="HTML0"/>
        <w:shd w:val="clear" w:color="auto" w:fill="F8F8F8"/>
        <w:spacing w:before="300" w:after="300"/>
        <w:ind w:left="-225"/>
        <w:rPr>
          <w:rStyle w:val="HTML"/>
          <w:rFonts w:ascii="Consolas" w:hAnsi="Consolas"/>
          <w:color w:val="333333"/>
          <w:bdr w:val="none" w:sz="0" w:space="0" w:color="auto" w:frame="1"/>
          <w:lang w:val="en-US"/>
        </w:rPr>
      </w:pPr>
    </w:p>
    <w:p w14:paraId="755AA4C4" w14:textId="77777777" w:rsidR="00D70033" w:rsidRPr="00D70033" w:rsidRDefault="00D70033" w:rsidP="00D70033">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.red {</w:t>
      </w:r>
    </w:p>
    <w:p w14:paraId="316FEFF6" w14:textId="77777777" w:rsidR="00D70033" w:rsidRPr="00D70033" w:rsidRDefault="00D70033" w:rsidP="00D70033">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red;</w:t>
      </w:r>
    </w:p>
    <w:p w14:paraId="2E55747A" w14:textId="77777777" w:rsidR="00D70033" w:rsidRDefault="00D70033" w:rsidP="00D7003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624A6F" w14:textId="77777777" w:rsidR="00D70033" w:rsidRDefault="00D70033" w:rsidP="00D700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Вопрос: какого цвета будет текст абзаца? Какое из CSS-правил приоритетнее?</w:t>
      </w:r>
    </w:p>
    <w:p w14:paraId="18CE3D33" w14:textId="77777777" w:rsidR="00D70033" w:rsidRDefault="00D70033" w:rsidP="00D700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красного цвета, второе правило приоритетнее.</w:t>
      </w:r>
    </w:p>
    <w:p w14:paraId="3B0E7BD5" w14:textId="77777777" w:rsidR="00D70033" w:rsidRDefault="00D70033" w:rsidP="00D700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происходит потому, что селекторы у правил одинакового типа, и соответственно обладают одинаковой специфичностью. В таком случае более высоким приоритетом обладает то правило, которое расположено в CSS-коде </w:t>
      </w:r>
      <w:r>
        <w:rPr>
          <w:rStyle w:val="a4"/>
          <w:rFonts w:ascii="Arial" w:hAnsi="Arial" w:cs="Arial"/>
          <w:color w:val="333333"/>
        </w:rPr>
        <w:t>ниже</w:t>
      </w:r>
      <w:r>
        <w:rPr>
          <w:rFonts w:ascii="Arial" w:hAnsi="Arial" w:cs="Arial"/>
          <w:color w:val="333333"/>
        </w:rPr>
        <w:t>. В нашем случае это правило для класса </w:t>
      </w:r>
      <w:r>
        <w:rPr>
          <w:rStyle w:val="HTML"/>
          <w:rFonts w:ascii="Consolas" w:hAnsi="Consolas"/>
          <w:color w:val="333333"/>
          <w:sz w:val="21"/>
          <w:szCs w:val="21"/>
          <w:bdr w:val="none" w:sz="0" w:space="0" w:color="auto" w:frame="1"/>
        </w:rPr>
        <w:t>red</w:t>
      </w:r>
      <w:r>
        <w:rPr>
          <w:rFonts w:ascii="Arial" w:hAnsi="Arial" w:cs="Arial"/>
          <w:color w:val="333333"/>
        </w:rPr>
        <w:t>.</w:t>
      </w:r>
    </w:p>
    <w:p w14:paraId="35B17DF6" w14:textId="77777777" w:rsidR="00D70033" w:rsidRDefault="00D70033" w:rsidP="00D7003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этой серии заданий вам нельзя менять значения CSS-свойств, но можно изменять селекторы или менять порядок CSS-правил в коде.</w:t>
      </w:r>
    </w:p>
    <w:p w14:paraId="2585EC34" w14:textId="77777777" w:rsidR="00581CA6" w:rsidRDefault="00581CA6" w:rsidP="00581CA6">
      <w:pPr>
        <w:pStyle w:val="2"/>
      </w:pPr>
      <w:r>
        <w:t>Битва за курочку. Раунд второй</w:t>
      </w:r>
    </w:p>
    <w:p w14:paraId="1DC33EA4" w14:textId="77777777" w:rsidR="00581CA6" w:rsidRDefault="00581CA6" w:rsidP="00581CA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Чуть более сложный пример. Тот же HTML:</w:t>
      </w:r>
    </w:p>
    <w:p w14:paraId="6646D272" w14:textId="77777777" w:rsidR="00581CA6" w:rsidRDefault="00581CA6" w:rsidP="00581CA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46045A72" w14:textId="77777777" w:rsidR="00581CA6" w:rsidRDefault="00581CA6" w:rsidP="00581C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Немного другой CSS:</w:t>
      </w:r>
    </w:p>
    <w:p w14:paraId="300EAAFF" w14:textId="77777777" w:rsidR="00581CA6" w:rsidRDefault="00581CA6" w:rsidP="00581CA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p.blue {</w:t>
      </w:r>
    </w:p>
    <w:p w14:paraId="3DC2BB79" w14:textId="77777777" w:rsidR="00581CA6" w:rsidRPr="00581CA6" w:rsidRDefault="00581CA6" w:rsidP="00581CA6">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lastRenderedPageBreak/>
        <w:t xml:space="preserve">  </w:t>
      </w:r>
      <w:r w:rsidRPr="00581CA6">
        <w:rPr>
          <w:rStyle w:val="HTML"/>
          <w:rFonts w:ascii="Consolas" w:hAnsi="Consolas"/>
          <w:color w:val="333333"/>
          <w:bdr w:val="none" w:sz="0" w:space="0" w:color="auto" w:frame="1"/>
          <w:lang w:val="en-US"/>
        </w:rPr>
        <w:t>color: blue;</w:t>
      </w:r>
    </w:p>
    <w:p w14:paraId="729EEBB1" w14:textId="77777777" w:rsidR="00581CA6" w:rsidRPr="00581CA6" w:rsidRDefault="00581CA6" w:rsidP="00581CA6">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w:t>
      </w:r>
    </w:p>
    <w:p w14:paraId="55C4E43A" w14:textId="77777777" w:rsidR="00581CA6" w:rsidRPr="00581CA6" w:rsidRDefault="00581CA6" w:rsidP="00581CA6">
      <w:pPr>
        <w:pStyle w:val="HTML0"/>
        <w:shd w:val="clear" w:color="auto" w:fill="F8F8F8"/>
        <w:spacing w:before="300" w:after="300"/>
        <w:ind w:left="-225"/>
        <w:rPr>
          <w:rStyle w:val="HTML"/>
          <w:rFonts w:ascii="Consolas" w:hAnsi="Consolas"/>
          <w:color w:val="333333"/>
          <w:bdr w:val="none" w:sz="0" w:space="0" w:color="auto" w:frame="1"/>
          <w:lang w:val="en-US"/>
        </w:rPr>
      </w:pPr>
    </w:p>
    <w:p w14:paraId="7D7479E1" w14:textId="77777777" w:rsidR="00581CA6" w:rsidRPr="00581CA6" w:rsidRDefault="00581CA6" w:rsidP="00581CA6">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.red {</w:t>
      </w:r>
    </w:p>
    <w:p w14:paraId="7874B3C2" w14:textId="77777777" w:rsidR="00581CA6" w:rsidRPr="00581CA6" w:rsidRDefault="00581CA6" w:rsidP="00581CA6">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 xml:space="preserve">  color: red;</w:t>
      </w:r>
    </w:p>
    <w:p w14:paraId="3020FF9B" w14:textId="77777777" w:rsidR="00581CA6" w:rsidRDefault="00581CA6" w:rsidP="00581CA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FAA6F6" w14:textId="77777777" w:rsidR="00581CA6" w:rsidRDefault="00581CA6" w:rsidP="00581C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текст абзаца будет синим. Происходит это потому, что селектор </w:t>
      </w:r>
      <w:r>
        <w:rPr>
          <w:rStyle w:val="HTML"/>
          <w:rFonts w:ascii="Consolas" w:hAnsi="Consolas"/>
          <w:color w:val="333333"/>
          <w:sz w:val="21"/>
          <w:szCs w:val="21"/>
          <w:bdr w:val="none" w:sz="0" w:space="0" w:color="auto" w:frame="1"/>
        </w:rPr>
        <w:t>p.blue</w:t>
      </w:r>
      <w:r>
        <w:rPr>
          <w:rStyle w:val="a4"/>
          <w:rFonts w:ascii="Arial" w:hAnsi="Arial" w:cs="Arial"/>
          <w:color w:val="333333"/>
        </w:rPr>
        <w:t>более специфичный</w:t>
      </w:r>
      <w:r>
        <w:rPr>
          <w:rFonts w:ascii="Arial" w:hAnsi="Arial" w:cs="Arial"/>
          <w:color w:val="333333"/>
        </w:rPr>
        <w:t>, чем селектор </w:t>
      </w:r>
      <w:r>
        <w:rPr>
          <w:rStyle w:val="HTML"/>
          <w:rFonts w:ascii="Consolas" w:hAnsi="Consolas"/>
          <w:color w:val="333333"/>
          <w:sz w:val="21"/>
          <w:szCs w:val="21"/>
          <w:bdr w:val="none" w:sz="0" w:space="0" w:color="auto" w:frame="1"/>
        </w:rPr>
        <w:t>.red</w:t>
      </w:r>
      <w:r>
        <w:rPr>
          <w:rFonts w:ascii="Arial" w:hAnsi="Arial" w:cs="Arial"/>
          <w:color w:val="333333"/>
        </w:rPr>
        <w:t>.</w:t>
      </w:r>
    </w:p>
    <w:p w14:paraId="36E41A69" w14:textId="77777777" w:rsidR="00581CA6" w:rsidRDefault="00581CA6" w:rsidP="00581C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Простое объяснение специфичности звучит так:</w:t>
      </w:r>
    </w:p>
    <w:p w14:paraId="67D60F79" w14:textId="77777777" w:rsidR="00581CA6" w:rsidRDefault="00581CA6" w:rsidP="00581CA6">
      <w:pPr>
        <w:shd w:val="clear" w:color="auto" w:fill="FFFFFF"/>
        <w:spacing w:line="375" w:lineRule="atLeast"/>
        <w:rPr>
          <w:rFonts w:ascii="Arial" w:hAnsi="Arial" w:cs="Arial"/>
          <w:color w:val="333333"/>
        </w:rPr>
      </w:pPr>
      <w:r>
        <w:rPr>
          <w:rFonts w:ascii="Arial" w:hAnsi="Arial" w:cs="Arial"/>
          <w:color w:val="333333"/>
        </w:rPr>
        <w:t>Чем меньшее количество элементов потенциально может выбрать селектор, тем он специфичнее.</w:t>
      </w:r>
    </w:p>
    <w:p w14:paraId="1A1C934A" w14:textId="77777777" w:rsidR="00581CA6" w:rsidRDefault="00581CA6" w:rsidP="00581C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селектор </w:t>
      </w:r>
      <w:r>
        <w:rPr>
          <w:rStyle w:val="HTML"/>
          <w:rFonts w:ascii="Consolas" w:hAnsi="Consolas"/>
          <w:color w:val="333333"/>
          <w:sz w:val="21"/>
          <w:szCs w:val="21"/>
          <w:bdr w:val="none" w:sz="0" w:space="0" w:color="auto" w:frame="1"/>
        </w:rPr>
        <w:t>.red</w:t>
      </w:r>
      <w:r>
        <w:rPr>
          <w:rFonts w:ascii="Arial" w:hAnsi="Arial" w:cs="Arial"/>
          <w:color w:val="333333"/>
        </w:rPr>
        <w:t> выберет </w:t>
      </w:r>
      <w:r>
        <w:rPr>
          <w:rStyle w:val="a4"/>
          <w:rFonts w:ascii="Arial" w:hAnsi="Arial" w:cs="Arial"/>
          <w:color w:val="333333"/>
        </w:rPr>
        <w:t>все теги</w:t>
      </w:r>
      <w:r>
        <w:rPr>
          <w:rFonts w:ascii="Arial" w:hAnsi="Arial" w:cs="Arial"/>
          <w:color w:val="333333"/>
        </w:rPr>
        <w:t> с нужным классом, а селектор </w:t>
      </w:r>
      <w:r>
        <w:rPr>
          <w:rStyle w:val="HTML"/>
          <w:rFonts w:ascii="Consolas" w:hAnsi="Consolas"/>
          <w:color w:val="333333"/>
          <w:sz w:val="21"/>
          <w:szCs w:val="21"/>
          <w:bdr w:val="none" w:sz="0" w:space="0" w:color="auto" w:frame="1"/>
        </w:rPr>
        <w:t>p.blue</w:t>
      </w:r>
      <w:r>
        <w:rPr>
          <w:rFonts w:ascii="Arial" w:hAnsi="Arial" w:cs="Arial"/>
          <w:color w:val="333333"/>
        </w:rPr>
        <w:t>выберет </w:t>
      </w:r>
      <w:r>
        <w:rPr>
          <w:rStyle w:val="a4"/>
          <w:rFonts w:ascii="Arial" w:hAnsi="Arial" w:cs="Arial"/>
          <w:color w:val="333333"/>
        </w:rPr>
        <w:t>только абзацы</w:t>
      </w:r>
      <w:r>
        <w:rPr>
          <w:rFonts w:ascii="Arial" w:hAnsi="Arial" w:cs="Arial"/>
          <w:color w:val="333333"/>
        </w:rPr>
        <w:t> с нужным классом.</w:t>
      </w:r>
    </w:p>
    <w:p w14:paraId="554B3ACC" w14:textId="77777777" w:rsidR="00581CA6" w:rsidRDefault="00581CA6" w:rsidP="00581CA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этом задании одно из CSS-правил вынесено в заблокированный HTML-код, а вам нужно победить его, усилив другое CSS-правило.</w:t>
      </w:r>
    </w:p>
    <w:p w14:paraId="6D3426FB" w14:textId="77777777" w:rsidR="0097403D" w:rsidRDefault="0097403D" w:rsidP="0097403D">
      <w:pPr>
        <w:pStyle w:val="2"/>
      </w:pPr>
      <w:r>
        <w:t>Битва за курочку. Раунд третий</w:t>
      </w:r>
    </w:p>
    <w:p w14:paraId="04C86672" w14:textId="77777777" w:rsidR="0097403D" w:rsidRDefault="0097403D" w:rsidP="0097403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теперь посмотрим, как ведут себя контекстные селекторы.</w:t>
      </w:r>
    </w:p>
    <w:p w14:paraId="170ECF40"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&lt;div class="experiment"&gt;</w:t>
      </w:r>
    </w:p>
    <w:p w14:paraId="2E3187B1"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&lt;p class="red blue"&gt;</w:t>
      </w:r>
      <w:r>
        <w:rPr>
          <w:rStyle w:val="HTML"/>
          <w:rFonts w:ascii="Consolas" w:hAnsi="Consolas"/>
          <w:color w:val="333333"/>
          <w:bdr w:val="none" w:sz="0" w:space="0" w:color="auto" w:frame="1"/>
        </w:rPr>
        <w:t>Синий</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или</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красный</w:t>
      </w:r>
      <w:r w:rsidRPr="0097403D">
        <w:rPr>
          <w:rStyle w:val="HTML"/>
          <w:rFonts w:ascii="Consolas" w:hAnsi="Consolas"/>
          <w:color w:val="333333"/>
          <w:bdr w:val="none" w:sz="0" w:space="0" w:color="auto" w:frame="1"/>
          <w:lang w:val="en-US"/>
        </w:rPr>
        <w:t>?&lt;/p&gt;</w:t>
      </w:r>
    </w:p>
    <w:p w14:paraId="3D2F690B" w14:textId="77777777" w:rsidR="0097403D" w:rsidRDefault="0097403D" w:rsidP="0097403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EDD995F" w14:textId="77777777" w:rsidR="0097403D" w:rsidRDefault="0097403D" w:rsidP="0097403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в CSS используем контекстный селектор для второго правила:</w:t>
      </w:r>
    </w:p>
    <w:p w14:paraId="7651AB33"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p.blue {</w:t>
      </w:r>
    </w:p>
    <w:p w14:paraId="3621ADA0"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color: blue;</w:t>
      </w:r>
    </w:p>
    <w:p w14:paraId="450EB4C2"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w:t>
      </w:r>
    </w:p>
    <w:p w14:paraId="603943F3"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p>
    <w:p w14:paraId="0FF0BA71"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.experiment .red {</w:t>
      </w:r>
    </w:p>
    <w:p w14:paraId="212D2984" w14:textId="77777777" w:rsidR="0097403D" w:rsidRDefault="0097403D" w:rsidP="0097403D">
      <w:pPr>
        <w:pStyle w:val="HTML0"/>
        <w:shd w:val="clear" w:color="auto" w:fill="F8F8F8"/>
        <w:spacing w:before="300" w:after="300"/>
        <w:ind w:left="-225"/>
        <w:rPr>
          <w:rStyle w:val="HTML"/>
          <w:rFonts w:ascii="Consolas" w:hAnsi="Consolas"/>
          <w:color w:val="333333"/>
          <w:bdr w:val="none" w:sz="0" w:space="0" w:color="auto" w:frame="1"/>
        </w:rPr>
      </w:pP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color: red;</w:t>
      </w:r>
    </w:p>
    <w:p w14:paraId="5C9E63B9" w14:textId="77777777" w:rsidR="0097403D" w:rsidRDefault="0097403D" w:rsidP="0097403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64A7F1" w14:textId="77777777" w:rsidR="0097403D" w:rsidRDefault="0097403D" w:rsidP="0097403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Какой теперь будет цвет текста?</w:t>
      </w:r>
    </w:p>
    <w:p w14:paraId="078BAC6F" w14:textId="77777777" w:rsidR="0097403D" w:rsidRDefault="0097403D" w:rsidP="0097403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помогут разобраться, какой селектор специфичнее.</w:t>
      </w:r>
    </w:p>
    <w:p w14:paraId="5293AD67" w14:textId="77777777" w:rsidR="00615737" w:rsidRDefault="00615737" w:rsidP="00615737">
      <w:pPr>
        <w:pStyle w:val="2"/>
      </w:pPr>
      <w:r>
        <w:t>Битва за курочку. Борьба накаляется</w:t>
      </w:r>
    </w:p>
    <w:p w14:paraId="06702BDA" w14:textId="77777777" w:rsidR="00615737" w:rsidRPr="00615737" w:rsidRDefault="00615737" w:rsidP="00615737">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Как вы уже знаете, существуют селекторы не только по классам, но и по </w:t>
      </w:r>
      <w:r>
        <w:rPr>
          <w:rStyle w:val="HTML"/>
          <w:rFonts w:ascii="Consolas" w:hAnsi="Consolas"/>
          <w:color w:val="333333"/>
          <w:sz w:val="21"/>
          <w:szCs w:val="21"/>
          <w:bdr w:val="none" w:sz="0" w:space="0" w:color="auto" w:frame="1"/>
        </w:rPr>
        <w:t>id</w:t>
      </w:r>
      <w:r>
        <w:rPr>
          <w:rFonts w:ascii="Arial" w:hAnsi="Arial" w:cs="Arial"/>
          <w:color w:val="333333"/>
        </w:rPr>
        <w:t>. Они</w:t>
      </w:r>
      <w:r w:rsidRPr="00615737">
        <w:rPr>
          <w:rFonts w:ascii="Arial" w:hAnsi="Arial" w:cs="Arial"/>
          <w:color w:val="333333"/>
          <w:lang w:val="en-US"/>
        </w:rPr>
        <w:t xml:space="preserve"> </w:t>
      </w:r>
      <w:r>
        <w:rPr>
          <w:rFonts w:ascii="Arial" w:hAnsi="Arial" w:cs="Arial"/>
          <w:color w:val="333333"/>
        </w:rPr>
        <w:t>начинаются</w:t>
      </w:r>
      <w:r w:rsidRPr="00615737">
        <w:rPr>
          <w:rFonts w:ascii="Arial" w:hAnsi="Arial" w:cs="Arial"/>
          <w:color w:val="333333"/>
          <w:lang w:val="en-US"/>
        </w:rPr>
        <w:t xml:space="preserve"> </w:t>
      </w:r>
      <w:r>
        <w:rPr>
          <w:rFonts w:ascii="Arial" w:hAnsi="Arial" w:cs="Arial"/>
          <w:color w:val="333333"/>
        </w:rPr>
        <w:t>с</w:t>
      </w:r>
      <w:r w:rsidRPr="00615737">
        <w:rPr>
          <w:rFonts w:ascii="Arial" w:hAnsi="Arial" w:cs="Arial"/>
          <w:color w:val="333333"/>
          <w:lang w:val="en-US"/>
        </w:rPr>
        <w:t> </w:t>
      </w:r>
      <w:r>
        <w:rPr>
          <w:rFonts w:ascii="Arial" w:hAnsi="Arial" w:cs="Arial"/>
          <w:color w:val="333333"/>
        </w:rPr>
        <w:t>решётки</w:t>
      </w:r>
      <w:r w:rsidRPr="00615737">
        <w:rPr>
          <w:rFonts w:ascii="Arial" w:hAnsi="Arial" w:cs="Arial"/>
          <w:color w:val="333333"/>
          <w:lang w:val="en-US"/>
        </w:rPr>
        <w:t> </w:t>
      </w:r>
      <w:r w:rsidRPr="00615737">
        <w:rPr>
          <w:rStyle w:val="HTML"/>
          <w:rFonts w:ascii="Consolas" w:hAnsi="Consolas"/>
          <w:color w:val="333333"/>
          <w:sz w:val="21"/>
          <w:szCs w:val="21"/>
          <w:bdr w:val="none" w:sz="0" w:space="0" w:color="auto" w:frame="1"/>
          <w:lang w:val="en-US"/>
        </w:rPr>
        <w:t>#</w:t>
      </w:r>
      <w:r w:rsidRPr="00615737">
        <w:rPr>
          <w:rFonts w:ascii="Arial" w:hAnsi="Arial" w:cs="Arial"/>
          <w:color w:val="333333"/>
          <w:lang w:val="en-US"/>
        </w:rPr>
        <w:t>.</w:t>
      </w:r>
    </w:p>
    <w:p w14:paraId="184EFF19" w14:textId="77777777" w:rsidR="00615737" w:rsidRPr="00615737" w:rsidRDefault="00615737" w:rsidP="00615737">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HTML:</w:t>
      </w:r>
    </w:p>
    <w:p w14:paraId="299D1EB3" w14:textId="77777777" w:rsidR="00615737" w:rsidRPr="00615737" w:rsidRDefault="00615737" w:rsidP="00615737">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&lt;div id="experiment-1" class="experiment"&gt;</w:t>
      </w:r>
    </w:p>
    <w:p w14:paraId="0BAF90D9" w14:textId="77777777" w:rsidR="00615737" w:rsidRDefault="00615737" w:rsidP="00615737">
      <w:pPr>
        <w:pStyle w:val="HTML0"/>
        <w:shd w:val="clear" w:color="auto" w:fill="F8F8F8"/>
        <w:spacing w:before="300" w:after="300"/>
        <w:ind w:left="-225"/>
        <w:rPr>
          <w:rStyle w:val="HTML"/>
          <w:rFonts w:ascii="Consolas" w:hAnsi="Consolas"/>
          <w:color w:val="333333"/>
          <w:bdr w:val="none" w:sz="0" w:space="0" w:color="auto" w:frame="1"/>
        </w:rPr>
      </w:pPr>
      <w:r w:rsidRPr="0061573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&lt;p class="red blue"&gt;Синий или красный?&lt;/p&gt;</w:t>
      </w:r>
    </w:p>
    <w:p w14:paraId="695483CF" w14:textId="77777777" w:rsidR="00615737" w:rsidRPr="00615737" w:rsidRDefault="00615737" w:rsidP="00615737">
      <w:pPr>
        <w:pStyle w:val="HTML0"/>
        <w:shd w:val="clear" w:color="auto" w:fill="F8F8F8"/>
        <w:spacing w:before="300" w:after="300"/>
        <w:ind w:left="-225"/>
        <w:rPr>
          <w:rFonts w:ascii="Consolas" w:hAnsi="Consolas"/>
          <w:color w:val="333333"/>
          <w:sz w:val="24"/>
          <w:szCs w:val="24"/>
          <w:lang w:val="en-US"/>
        </w:rPr>
      </w:pPr>
      <w:r w:rsidRPr="00615737">
        <w:rPr>
          <w:rStyle w:val="HTML"/>
          <w:rFonts w:ascii="Consolas" w:hAnsi="Consolas"/>
          <w:color w:val="333333"/>
          <w:bdr w:val="none" w:sz="0" w:space="0" w:color="auto" w:frame="1"/>
          <w:lang w:val="en-US"/>
        </w:rPr>
        <w:t>&lt;/div&gt;</w:t>
      </w:r>
    </w:p>
    <w:p w14:paraId="6A519821" w14:textId="77777777" w:rsidR="00615737" w:rsidRPr="00615737" w:rsidRDefault="00615737" w:rsidP="00615737">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CSS:</w:t>
      </w:r>
    </w:p>
    <w:p w14:paraId="57461476" w14:textId="77777777" w:rsidR="00615737" w:rsidRPr="00615737" w:rsidRDefault="00615737" w:rsidP="00615737">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lastRenderedPageBreak/>
        <w:t>#experiment-1 .blue {</w:t>
      </w:r>
    </w:p>
    <w:p w14:paraId="368BD0FA" w14:textId="77777777" w:rsidR="00615737" w:rsidRPr="00615737" w:rsidRDefault="00615737" w:rsidP="00615737">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 xml:space="preserve">  color: blue;</w:t>
      </w:r>
    </w:p>
    <w:p w14:paraId="2CDCE60E" w14:textId="77777777" w:rsidR="00615737" w:rsidRDefault="00615737" w:rsidP="0061573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1727BC2" w14:textId="77777777" w:rsidR="00615737" w:rsidRDefault="00615737" w:rsidP="0061573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.experiment .red {</w:t>
      </w:r>
    </w:p>
    <w:p w14:paraId="10027EB2" w14:textId="77777777" w:rsidR="00615737" w:rsidRDefault="00615737" w:rsidP="0061573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4AC33580" w14:textId="77777777" w:rsidR="00615737" w:rsidRDefault="00615737" w:rsidP="0061573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E84A3D" w14:textId="77777777" w:rsidR="00615737" w:rsidRDefault="00615737" w:rsidP="0061573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атрибута </w:t>
      </w:r>
      <w:r>
        <w:rPr>
          <w:rStyle w:val="HTML"/>
          <w:rFonts w:ascii="Consolas" w:hAnsi="Consolas"/>
          <w:color w:val="333333"/>
          <w:sz w:val="21"/>
          <w:szCs w:val="21"/>
          <w:bdr w:val="none" w:sz="0" w:space="0" w:color="auto" w:frame="1"/>
        </w:rPr>
        <w:t>id</w:t>
      </w:r>
      <w:r>
        <w:rPr>
          <w:rFonts w:ascii="Arial" w:hAnsi="Arial" w:cs="Arial"/>
          <w:color w:val="333333"/>
        </w:rPr>
        <w:t> заключается в том, что его значение должно быть уникальным в пределах страницы. То есть, может существовать только один тег с определенным значением </w:t>
      </w:r>
      <w:r>
        <w:rPr>
          <w:rStyle w:val="HTML"/>
          <w:rFonts w:ascii="Consolas" w:hAnsi="Consolas"/>
          <w:color w:val="333333"/>
          <w:sz w:val="21"/>
          <w:szCs w:val="21"/>
          <w:bdr w:val="none" w:sz="0" w:space="0" w:color="auto" w:frame="1"/>
        </w:rPr>
        <w:t>id</w:t>
      </w:r>
      <w:r>
        <w:rPr>
          <w:rFonts w:ascii="Arial" w:hAnsi="Arial" w:cs="Arial"/>
          <w:color w:val="333333"/>
        </w:rPr>
        <w:t>.</w:t>
      </w:r>
    </w:p>
    <w:p w14:paraId="1374DEBA" w14:textId="77777777" w:rsidR="00615737" w:rsidRDefault="00615737" w:rsidP="0061573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селектор по </w:t>
      </w:r>
      <w:r>
        <w:rPr>
          <w:rStyle w:val="HTML"/>
          <w:rFonts w:ascii="Consolas" w:hAnsi="Consolas"/>
          <w:color w:val="333333"/>
          <w:sz w:val="21"/>
          <w:szCs w:val="21"/>
          <w:bdr w:val="none" w:sz="0" w:space="0" w:color="auto" w:frame="1"/>
        </w:rPr>
        <w:t>id</w:t>
      </w:r>
      <w:r>
        <w:rPr>
          <w:rFonts w:ascii="Arial" w:hAnsi="Arial" w:cs="Arial"/>
          <w:color w:val="333333"/>
        </w:rPr>
        <w:t> может выбрать только один элемент. И поэтому он на порядок специфичнее селекторов по тегам, классам, а также комбинаций этих селекторов.</w:t>
      </w:r>
    </w:p>
    <w:p w14:paraId="059153E0" w14:textId="77777777" w:rsidR="00615737" w:rsidRDefault="00615737" w:rsidP="0061573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демонстрируют его работу.</w:t>
      </w:r>
    </w:p>
    <w:p w14:paraId="4EFD084F" w14:textId="77777777" w:rsidR="00302644" w:rsidRDefault="00302644" w:rsidP="00302644">
      <w:pPr>
        <w:pStyle w:val="2"/>
      </w:pPr>
      <w:r>
        <w:t>Битва за курочку. Запрещённый приём</w:t>
      </w:r>
    </w:p>
    <w:p w14:paraId="5C34911E" w14:textId="77777777" w:rsidR="00302644" w:rsidRDefault="00302644" w:rsidP="0030264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Битва подходит к концу, и чтобы удержать победу, Рудольф решается на запрещённый приём: он прописывает стили с помощью атрибута </w:t>
      </w:r>
      <w:r>
        <w:rPr>
          <w:rStyle w:val="HTML"/>
          <w:rFonts w:ascii="Consolas" w:hAnsi="Consolas"/>
          <w:color w:val="333333"/>
          <w:sz w:val="21"/>
          <w:szCs w:val="21"/>
          <w:bdr w:val="none" w:sz="0" w:space="0" w:color="auto" w:frame="1"/>
        </w:rPr>
        <w:t>style</w:t>
      </w:r>
      <w:r>
        <w:rPr>
          <w:rFonts w:ascii="Arial" w:hAnsi="Arial" w:cs="Arial"/>
          <w:color w:val="333333"/>
        </w:rPr>
        <w:t> прямо в теге курочки.</w:t>
      </w:r>
    </w:p>
    <w:p w14:paraId="67B0249B" w14:textId="77777777" w:rsidR="00302644" w:rsidRDefault="00302644" w:rsidP="0030264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CSS-правила, которые прописаны в </w:t>
      </w:r>
      <w:r>
        <w:rPr>
          <w:rStyle w:val="HTML"/>
          <w:rFonts w:ascii="Consolas" w:hAnsi="Consolas"/>
          <w:color w:val="333333"/>
          <w:sz w:val="21"/>
          <w:szCs w:val="21"/>
          <w:bdr w:val="none" w:sz="0" w:space="0" w:color="auto" w:frame="1"/>
        </w:rPr>
        <w:t>style</w:t>
      </w:r>
      <w:r>
        <w:rPr>
          <w:rFonts w:ascii="Arial" w:hAnsi="Arial" w:cs="Arial"/>
          <w:color w:val="333333"/>
        </w:rPr>
        <w:t> обладают наивысшим приоритетом. Такой способ задания стилей не приветствуется в профессиональной вёрстке сайтов и годится только для создания быстрых прототипов. Поэтому мы и назвали этот приём запрещённым.</w:t>
      </w:r>
    </w:p>
    <w:p w14:paraId="6B79400C" w14:textId="77777777" w:rsidR="00302644" w:rsidRDefault="00302644" w:rsidP="0030264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существует способ переопределить из подключаемых CSS-файлов даже стили, заданные в атрибуте </w:t>
      </w:r>
      <w:r>
        <w:rPr>
          <w:rStyle w:val="HTML"/>
          <w:rFonts w:ascii="Consolas" w:hAnsi="Consolas"/>
          <w:color w:val="333333"/>
          <w:sz w:val="21"/>
          <w:szCs w:val="21"/>
          <w:bdr w:val="none" w:sz="0" w:space="0" w:color="auto" w:frame="1"/>
        </w:rPr>
        <w:t>style</w:t>
      </w:r>
      <w:r>
        <w:rPr>
          <w:rFonts w:ascii="Arial" w:hAnsi="Arial" w:cs="Arial"/>
          <w:color w:val="333333"/>
        </w:rPr>
        <w:t>. Для этого нужно использовать ключевое слово </w:t>
      </w:r>
      <w:r>
        <w:rPr>
          <w:rStyle w:val="HTML"/>
          <w:rFonts w:ascii="Consolas" w:hAnsi="Consolas"/>
          <w:color w:val="333333"/>
          <w:sz w:val="21"/>
          <w:szCs w:val="21"/>
          <w:bdr w:val="none" w:sz="0" w:space="0" w:color="auto" w:frame="1"/>
        </w:rPr>
        <w:t>!important</w:t>
      </w:r>
      <w:r>
        <w:rPr>
          <w:rFonts w:ascii="Arial" w:hAnsi="Arial" w:cs="Arial"/>
          <w:color w:val="333333"/>
        </w:rPr>
        <w:t>. Оно задаёт CSS-свойству усиленный приоритет. Вот пример:</w:t>
      </w:r>
    </w:p>
    <w:p w14:paraId="259B0239" w14:textId="77777777" w:rsidR="00302644" w:rsidRDefault="00302644" w:rsidP="0030264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HTML:</w:t>
      </w:r>
    </w:p>
    <w:p w14:paraId="46B113E8" w14:textId="77777777" w:rsidR="00302644" w:rsidRDefault="00302644" w:rsidP="0030264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style="color: red;" class="blue"&gt;Синий или красный?&lt;/p&gt;</w:t>
      </w:r>
    </w:p>
    <w:p w14:paraId="125584E6" w14:textId="77777777" w:rsidR="00302644" w:rsidRPr="00302644" w:rsidRDefault="00302644" w:rsidP="00302644">
      <w:pPr>
        <w:pStyle w:val="a3"/>
        <w:shd w:val="clear" w:color="auto" w:fill="FFFFFF"/>
        <w:spacing w:before="255" w:beforeAutospacing="0" w:after="255" w:afterAutospacing="0" w:line="375" w:lineRule="atLeast"/>
        <w:rPr>
          <w:rFonts w:ascii="Arial" w:hAnsi="Arial" w:cs="Arial"/>
          <w:color w:val="333333"/>
          <w:lang w:val="en-US"/>
        </w:rPr>
      </w:pPr>
      <w:r w:rsidRPr="00302644">
        <w:rPr>
          <w:rFonts w:ascii="Arial" w:hAnsi="Arial" w:cs="Arial"/>
          <w:color w:val="333333"/>
          <w:lang w:val="en-US"/>
        </w:rPr>
        <w:t>CSS:</w:t>
      </w:r>
    </w:p>
    <w:p w14:paraId="75D82852" w14:textId="77777777" w:rsidR="00302644" w:rsidRPr="00302644" w:rsidRDefault="00302644" w:rsidP="00302644">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.blue {</w:t>
      </w:r>
    </w:p>
    <w:p w14:paraId="008FB78C" w14:textId="77777777" w:rsidR="00302644" w:rsidRPr="00302644" w:rsidRDefault="00302644" w:rsidP="00302644">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 xml:space="preserve">  color: blue !important;</w:t>
      </w:r>
    </w:p>
    <w:p w14:paraId="24811CC0" w14:textId="77777777" w:rsidR="00302644" w:rsidRDefault="00302644" w:rsidP="0030264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838AFA5" w14:textId="77777777" w:rsidR="00302644" w:rsidRDefault="00302644" w:rsidP="0030264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 текста в этом примере будет синим.</w:t>
      </w:r>
    </w:p>
    <w:p w14:paraId="01B70D45" w14:textId="77777777" w:rsidR="00302644" w:rsidRDefault="00302644" w:rsidP="0030264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вёрстке не рекомендуется часто использовать </w:t>
      </w:r>
      <w:r>
        <w:rPr>
          <w:rStyle w:val="HTML"/>
          <w:rFonts w:ascii="Consolas" w:hAnsi="Consolas"/>
          <w:color w:val="333333"/>
          <w:sz w:val="21"/>
          <w:szCs w:val="21"/>
          <w:bdr w:val="none" w:sz="0" w:space="0" w:color="auto" w:frame="1"/>
        </w:rPr>
        <w:t>!important</w:t>
      </w:r>
      <w:r>
        <w:rPr>
          <w:rFonts w:ascii="Arial" w:hAnsi="Arial" w:cs="Arial"/>
          <w:color w:val="333333"/>
        </w:rPr>
        <w:t>. По возможности старайтесь обходиться без него.</w:t>
      </w:r>
    </w:p>
    <w:p w14:paraId="42CE8B89" w14:textId="77777777" w:rsidR="00E466F7" w:rsidRDefault="00E466F7" w:rsidP="00E466F7">
      <w:pPr>
        <w:pStyle w:val="2"/>
      </w:pPr>
      <w:r>
        <w:t>Ещё одна задачка на специфичность</w:t>
      </w:r>
    </w:p>
    <w:p w14:paraId="08CBDCB7" w14:textId="77777777" w:rsidR="00E466F7" w:rsidRDefault="00E466F7" w:rsidP="00E466F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уже догадались, самым главным механизмом для определения приоритетов стилей является </w:t>
      </w:r>
      <w:r>
        <w:rPr>
          <w:rStyle w:val="a4"/>
          <w:rFonts w:ascii="Arial" w:hAnsi="Arial" w:cs="Arial"/>
          <w:color w:val="333333"/>
        </w:rPr>
        <w:t>специфичность</w:t>
      </w:r>
      <w:r>
        <w:rPr>
          <w:rFonts w:ascii="Arial" w:hAnsi="Arial" w:cs="Arial"/>
          <w:color w:val="333333"/>
        </w:rPr>
        <w:t>. Поэтому давайте еще немного потренируемся работать с ней.</w:t>
      </w:r>
    </w:p>
    <w:p w14:paraId="0FDF1912" w14:textId="77777777" w:rsidR="00E466F7" w:rsidRDefault="00E466F7" w:rsidP="00E466F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Рассмотрим пример: на полу в коробке сидит кот</w:t>
      </w:r>
    </w:p>
    <w:p w14:paraId="7CD1910A"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&lt;div id="floor"&gt;</w:t>
      </w:r>
    </w:p>
    <w:p w14:paraId="0EB6341B"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&lt;span class="cat-in-box"&gt;</w:t>
      </w:r>
      <w:r>
        <w:rPr>
          <w:rStyle w:val="HTML"/>
          <w:rFonts w:ascii="Consolas" w:hAnsi="Consolas"/>
          <w:color w:val="333333"/>
          <w:bdr w:val="none" w:sz="0" w:space="0" w:color="auto" w:frame="1"/>
        </w:rPr>
        <w:t>Кексик</w:t>
      </w:r>
      <w:r w:rsidRPr="00E466F7">
        <w:rPr>
          <w:rStyle w:val="HTML"/>
          <w:rFonts w:ascii="Consolas" w:hAnsi="Consolas"/>
          <w:color w:val="333333"/>
          <w:bdr w:val="none" w:sz="0" w:space="0" w:color="auto" w:frame="1"/>
          <w:lang w:val="en-US"/>
        </w:rPr>
        <w:t>&lt;/span&gt;</w:t>
      </w:r>
    </w:p>
    <w:p w14:paraId="7EF9B2DE" w14:textId="77777777" w:rsidR="00E466F7" w:rsidRDefault="00E466F7" w:rsidP="00E466F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4C4FDE4B" w14:textId="77777777" w:rsidR="00E466F7" w:rsidRDefault="00E466F7" w:rsidP="00E466F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в стилях существуют следующие определения:</w:t>
      </w:r>
    </w:p>
    <w:p w14:paraId="2F0FAF99"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span {</w:t>
      </w:r>
    </w:p>
    <w:p w14:paraId="07D05DF2"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#27ae60; /* </w:t>
      </w:r>
      <w:r>
        <w:rPr>
          <w:rStyle w:val="HTML"/>
          <w:rFonts w:ascii="Consolas" w:hAnsi="Consolas"/>
          <w:color w:val="333333"/>
          <w:bdr w:val="none" w:sz="0" w:space="0" w:color="auto" w:frame="1"/>
        </w:rPr>
        <w:t>Зелёный</w:t>
      </w:r>
      <w:r w:rsidRPr="00E466F7">
        <w:rPr>
          <w:rStyle w:val="HTML"/>
          <w:rFonts w:ascii="Consolas" w:hAnsi="Consolas"/>
          <w:color w:val="333333"/>
          <w:bdr w:val="none" w:sz="0" w:space="0" w:color="auto" w:frame="1"/>
          <w:lang w:val="en-US"/>
        </w:rPr>
        <w:t xml:space="preserve"> */</w:t>
      </w:r>
    </w:p>
    <w:p w14:paraId="5FB0CCD4" w14:textId="77777777" w:rsidR="00E466F7" w:rsidRPr="003336B3"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w:t>
      </w:r>
    </w:p>
    <w:p w14:paraId="1CAEB889" w14:textId="77777777" w:rsidR="00E466F7" w:rsidRPr="003336B3"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p>
    <w:p w14:paraId="75EA193D" w14:textId="77777777" w:rsidR="00E466F7" w:rsidRPr="003336B3"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div span {</w:t>
      </w:r>
    </w:p>
    <w:p w14:paraId="30D71F37"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#2980b9; /* </w:t>
      </w:r>
      <w:r>
        <w:rPr>
          <w:rStyle w:val="HTML"/>
          <w:rFonts w:ascii="Consolas" w:hAnsi="Consolas"/>
          <w:color w:val="333333"/>
          <w:bdr w:val="none" w:sz="0" w:space="0" w:color="auto" w:frame="1"/>
        </w:rPr>
        <w:t>Синий</w:t>
      </w:r>
      <w:r w:rsidRPr="00E466F7">
        <w:rPr>
          <w:rStyle w:val="HTML"/>
          <w:rFonts w:ascii="Consolas" w:hAnsi="Consolas"/>
          <w:color w:val="333333"/>
          <w:bdr w:val="none" w:sz="0" w:space="0" w:color="auto" w:frame="1"/>
          <w:lang w:val="en-US"/>
        </w:rPr>
        <w:t xml:space="preserve"> */</w:t>
      </w:r>
    </w:p>
    <w:p w14:paraId="47D543BE"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5B94A3CB"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p>
    <w:p w14:paraId="705C7F6E"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.cat-in-box {</w:t>
      </w:r>
    </w:p>
    <w:p w14:paraId="27919340"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#34495e; /* </w:t>
      </w:r>
      <w:r>
        <w:rPr>
          <w:rStyle w:val="HTML"/>
          <w:rFonts w:ascii="Consolas" w:hAnsi="Consolas"/>
          <w:color w:val="333333"/>
          <w:bdr w:val="none" w:sz="0" w:space="0" w:color="auto" w:frame="1"/>
        </w:rPr>
        <w:t>Мокрый</w:t>
      </w:r>
      <w:r w:rsidRPr="00E466F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асфальт</w:t>
      </w:r>
      <w:r w:rsidRPr="00E466F7">
        <w:rPr>
          <w:rStyle w:val="HTML"/>
          <w:rFonts w:ascii="Consolas" w:hAnsi="Consolas"/>
          <w:color w:val="333333"/>
          <w:bdr w:val="none" w:sz="0" w:space="0" w:color="auto" w:frame="1"/>
          <w:lang w:val="en-US"/>
        </w:rPr>
        <w:t xml:space="preserve"> */</w:t>
      </w:r>
    </w:p>
    <w:p w14:paraId="16CAD47F"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E46C23B"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p>
    <w:p w14:paraId="7B96572D"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.cat-in-box {</w:t>
      </w:r>
    </w:p>
    <w:p w14:paraId="519B6264"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#8e44ad; /* </w:t>
      </w:r>
      <w:r>
        <w:rPr>
          <w:rStyle w:val="HTML"/>
          <w:rFonts w:ascii="Consolas" w:hAnsi="Consolas"/>
          <w:color w:val="333333"/>
          <w:bdr w:val="none" w:sz="0" w:space="0" w:color="auto" w:frame="1"/>
        </w:rPr>
        <w:t>Фиолетовый</w:t>
      </w:r>
      <w:r w:rsidRPr="00E466F7">
        <w:rPr>
          <w:rStyle w:val="HTML"/>
          <w:rFonts w:ascii="Consolas" w:hAnsi="Consolas"/>
          <w:color w:val="333333"/>
          <w:bdr w:val="none" w:sz="0" w:space="0" w:color="auto" w:frame="1"/>
          <w:lang w:val="en-US"/>
        </w:rPr>
        <w:t xml:space="preserve"> */</w:t>
      </w:r>
    </w:p>
    <w:p w14:paraId="511A78B5"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F95A48C"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p>
    <w:p w14:paraId="2AD6852C"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span {</w:t>
      </w:r>
    </w:p>
    <w:p w14:paraId="02BFBBA2"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#c0392b; /* </w:t>
      </w:r>
      <w:r>
        <w:rPr>
          <w:rStyle w:val="HTML"/>
          <w:rFonts w:ascii="Consolas" w:hAnsi="Consolas"/>
          <w:color w:val="333333"/>
          <w:bdr w:val="none" w:sz="0" w:space="0" w:color="auto" w:frame="1"/>
        </w:rPr>
        <w:t>Красный</w:t>
      </w:r>
      <w:r w:rsidRPr="00E466F7">
        <w:rPr>
          <w:rStyle w:val="HTML"/>
          <w:rFonts w:ascii="Consolas" w:hAnsi="Consolas"/>
          <w:color w:val="333333"/>
          <w:bdr w:val="none" w:sz="0" w:space="0" w:color="auto" w:frame="1"/>
          <w:lang w:val="en-US"/>
        </w:rPr>
        <w:t xml:space="preserve"> */</w:t>
      </w:r>
    </w:p>
    <w:p w14:paraId="108DF6BE"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313F960B"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p>
    <w:p w14:paraId="6F6BE542"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div .cat-in-box {</w:t>
      </w:r>
    </w:p>
    <w:p w14:paraId="1946F6D6"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#e67e22; /* </w:t>
      </w:r>
      <w:r>
        <w:rPr>
          <w:rStyle w:val="HTML"/>
          <w:rFonts w:ascii="Consolas" w:hAnsi="Consolas"/>
          <w:color w:val="333333"/>
          <w:bdr w:val="none" w:sz="0" w:space="0" w:color="auto" w:frame="1"/>
        </w:rPr>
        <w:t>Оранжевый</w:t>
      </w:r>
      <w:r w:rsidRPr="00E466F7">
        <w:rPr>
          <w:rStyle w:val="HTML"/>
          <w:rFonts w:ascii="Consolas" w:hAnsi="Consolas"/>
          <w:color w:val="333333"/>
          <w:bdr w:val="none" w:sz="0" w:space="0" w:color="auto" w:frame="1"/>
          <w:lang w:val="en-US"/>
        </w:rPr>
        <w:t xml:space="preserve"> */</w:t>
      </w:r>
    </w:p>
    <w:p w14:paraId="52782BE9" w14:textId="77777777" w:rsidR="00E466F7" w:rsidRDefault="00E466F7" w:rsidP="00E466F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7395E03" w14:textId="77777777" w:rsidR="00E466F7" w:rsidRDefault="00E466F7" w:rsidP="00E466F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вопрос на засыпку: какого цвета будет коробка? Сначала сделайте предположение, а затем проверьте.</w:t>
      </w:r>
    </w:p>
    <w:p w14:paraId="1ED88729" w14:textId="77777777" w:rsidR="00E466F7" w:rsidRDefault="00E466F7" w:rsidP="00E466F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Почему именно такой и как это определяется мы расскажем в следующем задании.</w:t>
      </w:r>
    </w:p>
    <w:p w14:paraId="779BED90" w14:textId="77777777" w:rsidR="00D707AD" w:rsidRPr="00D707AD" w:rsidRDefault="00D707AD" w:rsidP="00D707AD">
      <w:pPr>
        <w:pStyle w:val="2"/>
        <w:rPr>
          <w:rFonts w:eastAsia="Times New Roman"/>
          <w:lang w:eastAsia="ru-RU"/>
        </w:rPr>
      </w:pPr>
      <w:r w:rsidRPr="00D707AD">
        <w:rPr>
          <w:rFonts w:eastAsia="Times New Roman"/>
          <w:lang w:eastAsia="ru-RU"/>
        </w:rPr>
        <w:t>Расчёт значения специфичности</w:t>
      </w:r>
    </w:p>
    <w:p w14:paraId="33F5B0D0" w14:textId="77777777" w:rsidR="00D707AD" w:rsidRPr="00D707AD" w:rsidRDefault="00D707AD" w:rsidP="00D707AD">
      <w:pPr>
        <w:shd w:val="clear" w:color="auto" w:fill="FFFFFF"/>
        <w:spacing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Вы вдоволь наигрались со специфичностью, а теперь пришло время изучить полные правила её вычисления.</w:t>
      </w:r>
    </w:p>
    <w:p w14:paraId="738CED02" w14:textId="77777777" w:rsidR="00D707AD" w:rsidRPr="00D707AD" w:rsidRDefault="00D707AD" w:rsidP="00D707AD">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Специфичность селектора разбивается на 4 группы — </w:t>
      </w:r>
      <w:r w:rsidRPr="00D707AD">
        <w:rPr>
          <w:rFonts w:ascii="Consolas" w:eastAsia="Times New Roman" w:hAnsi="Consolas" w:cs="Courier New"/>
          <w:color w:val="333333"/>
          <w:sz w:val="21"/>
          <w:szCs w:val="21"/>
          <w:bdr w:val="none" w:sz="0" w:space="0" w:color="auto" w:frame="1"/>
          <w:lang w:eastAsia="ru-RU"/>
        </w:rPr>
        <w:t>a</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w:t>
      </w:r>
    </w:p>
    <w:p w14:paraId="006D5094" w14:textId="77777777" w:rsidR="00D707AD" w:rsidRPr="00D707AD" w:rsidRDefault="00D707AD" w:rsidP="00D707AD">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если стиль встроенный, т.е. определен как </w:t>
      </w:r>
      <w:r w:rsidRPr="00D707AD">
        <w:rPr>
          <w:rFonts w:ascii="Consolas" w:eastAsia="Times New Roman" w:hAnsi="Consolas" w:cs="Courier New"/>
          <w:color w:val="333333"/>
          <w:sz w:val="21"/>
          <w:szCs w:val="21"/>
          <w:bdr w:val="none" w:sz="0" w:space="0" w:color="auto" w:frame="1"/>
          <w:lang w:eastAsia="ru-RU"/>
        </w:rPr>
        <w:t>style="..."</w:t>
      </w:r>
      <w:r w:rsidRPr="00D707AD">
        <w:rPr>
          <w:rFonts w:ascii="Arial" w:eastAsia="Times New Roman" w:hAnsi="Arial" w:cs="Arial"/>
          <w:color w:val="333333"/>
          <w:sz w:val="24"/>
          <w:szCs w:val="24"/>
          <w:lang w:eastAsia="ru-RU"/>
        </w:rPr>
        <w:t>, то </w:t>
      </w:r>
      <w:r w:rsidRPr="00D707AD">
        <w:rPr>
          <w:rFonts w:ascii="Consolas" w:eastAsia="Times New Roman" w:hAnsi="Consolas" w:cs="Courier New"/>
          <w:color w:val="333333"/>
          <w:sz w:val="21"/>
          <w:szCs w:val="21"/>
          <w:bdr w:val="none" w:sz="0" w:space="0" w:color="auto" w:frame="1"/>
          <w:lang w:eastAsia="ru-RU"/>
        </w:rPr>
        <w:t>а=1</w:t>
      </w:r>
      <w:r w:rsidRPr="00D707AD">
        <w:rPr>
          <w:rFonts w:ascii="Arial" w:eastAsia="Times New Roman" w:hAnsi="Arial" w:cs="Arial"/>
          <w:color w:val="333333"/>
          <w:sz w:val="24"/>
          <w:szCs w:val="24"/>
          <w:lang w:eastAsia="ru-RU"/>
        </w:rPr>
        <w:t>, иначе </w:t>
      </w:r>
      <w:r w:rsidRPr="00D707AD">
        <w:rPr>
          <w:rFonts w:ascii="Consolas" w:eastAsia="Times New Roman" w:hAnsi="Consolas" w:cs="Courier New"/>
          <w:color w:val="333333"/>
          <w:sz w:val="21"/>
          <w:szCs w:val="21"/>
          <w:bdr w:val="none" w:sz="0" w:space="0" w:color="auto" w:frame="1"/>
          <w:lang w:eastAsia="ru-RU"/>
        </w:rPr>
        <w:t>a=0</w:t>
      </w:r>
      <w:r w:rsidRPr="00D707AD">
        <w:rPr>
          <w:rFonts w:ascii="Arial" w:eastAsia="Times New Roman" w:hAnsi="Arial" w:cs="Arial"/>
          <w:color w:val="333333"/>
          <w:sz w:val="24"/>
          <w:szCs w:val="24"/>
          <w:lang w:eastAsia="ru-RU"/>
        </w:rPr>
        <w:t>;</w:t>
      </w:r>
    </w:p>
    <w:p w14:paraId="7CB8F223" w14:textId="77777777" w:rsidR="00D707AD" w:rsidRPr="00D707AD" w:rsidRDefault="00D707AD" w:rsidP="00D707AD">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равно количеству идентификаторов (тех, которые начинаются с </w:t>
      </w:r>
      <w:r w:rsidRPr="00D707AD">
        <w:rPr>
          <w:rFonts w:ascii="Consolas" w:eastAsia="Times New Roman" w:hAnsi="Consolas" w:cs="Courier New"/>
          <w:color w:val="333333"/>
          <w:sz w:val="21"/>
          <w:szCs w:val="21"/>
          <w:bdr w:val="none" w:sz="0" w:space="0" w:color="auto" w:frame="1"/>
          <w:lang w:eastAsia="ru-RU"/>
        </w:rPr>
        <w:t>#</w:t>
      </w:r>
      <w:r w:rsidRPr="00D707AD">
        <w:rPr>
          <w:rFonts w:ascii="Arial" w:eastAsia="Times New Roman" w:hAnsi="Arial" w:cs="Arial"/>
          <w:color w:val="333333"/>
          <w:sz w:val="24"/>
          <w:szCs w:val="24"/>
          <w:lang w:eastAsia="ru-RU"/>
        </w:rPr>
        <w:t>) в селекторе;</w:t>
      </w:r>
    </w:p>
    <w:p w14:paraId="5E2E27A5" w14:textId="77777777" w:rsidR="00D707AD" w:rsidRPr="00D707AD" w:rsidRDefault="00D707AD" w:rsidP="00D707AD">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равно количеству классов, псевдоклассов и селекторов атрибутов;</w:t>
      </w:r>
    </w:p>
    <w:p w14:paraId="2BB3BEC8" w14:textId="77777777" w:rsidR="00D707AD" w:rsidRPr="00D707AD" w:rsidRDefault="00D707AD" w:rsidP="00D707AD">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 равно количеству селекторов типов элементов и псевдо-элементов.</w:t>
      </w:r>
    </w:p>
    <w:p w14:paraId="29AAD054" w14:textId="77777777" w:rsidR="00D707AD" w:rsidRPr="00D707AD" w:rsidRDefault="00D707AD" w:rsidP="00D707AD">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После этого полученное значение приводится к числу (обычно в десятичной системе счисления). Селектор, обладающий большим значением специфичности, обладает и большим приоритетом.</w:t>
      </w:r>
    </w:p>
    <w:p w14:paraId="1906FFE8" w14:textId="77777777" w:rsidR="00D707AD" w:rsidRPr="00D707AD" w:rsidRDefault="00D707AD" w:rsidP="00D707AD">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Посчитаем специфичность в нашем примере:</w:t>
      </w:r>
    </w:p>
    <w:tbl>
      <w:tblPr>
        <w:tblW w:w="0" w:type="auto"/>
        <w:tblCellMar>
          <w:top w:w="15" w:type="dxa"/>
          <w:left w:w="15" w:type="dxa"/>
          <w:bottom w:w="15" w:type="dxa"/>
          <w:right w:w="15" w:type="dxa"/>
        </w:tblCellMar>
        <w:tblLook w:val="04A0" w:firstRow="1" w:lastRow="0" w:firstColumn="1" w:lastColumn="0" w:noHBand="0" w:noVBand="1"/>
      </w:tblPr>
      <w:tblGrid>
        <w:gridCol w:w="1924"/>
        <w:gridCol w:w="1140"/>
        <w:gridCol w:w="852"/>
      </w:tblGrid>
      <w:tr w:rsidR="00D707AD" w:rsidRPr="00D707AD" w14:paraId="794B29C6"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3C943582" w14:textId="77777777" w:rsidR="00D707AD" w:rsidRPr="00D707AD" w:rsidRDefault="00D707AD" w:rsidP="00D707AD">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lastRenderedPageBreak/>
              <w:t>Селектор</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CD587FB" w14:textId="77777777" w:rsidR="00D707AD" w:rsidRPr="00D707AD" w:rsidRDefault="00D707AD" w:rsidP="00D707AD">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a, b, c, 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6CE7429" w14:textId="77777777" w:rsidR="00D707AD" w:rsidRPr="00D707AD" w:rsidRDefault="00D707AD" w:rsidP="00D707AD">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Число</w:t>
            </w:r>
          </w:p>
        </w:tc>
      </w:tr>
      <w:tr w:rsidR="00D707AD" w:rsidRPr="00D707AD" w14:paraId="263462DF"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8E8BD0"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E968035"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0, 0, 0, 1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C13C56" w14:textId="77777777" w:rsidR="00D707AD" w:rsidRPr="00D707AD" w:rsidRDefault="00D707AD" w:rsidP="00D707AD">
            <w:pPr>
              <w:jc w:val="right"/>
              <w:rPr>
                <w:rFonts w:eastAsia="Times New Roman" w:cs="Times New Roman"/>
                <w:sz w:val="24"/>
                <w:szCs w:val="24"/>
                <w:lang w:eastAsia="ru-RU"/>
              </w:rPr>
            </w:pPr>
            <w:r w:rsidRPr="00D707AD">
              <w:rPr>
                <w:rFonts w:eastAsia="Times New Roman" w:cs="Times New Roman"/>
                <w:sz w:val="24"/>
                <w:szCs w:val="24"/>
                <w:lang w:eastAsia="ru-RU"/>
              </w:rPr>
              <w:t>1</w:t>
            </w:r>
          </w:p>
        </w:tc>
      </w:tr>
      <w:tr w:rsidR="00D707AD" w:rsidRPr="00D707AD" w14:paraId="65129DA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42C1BE42"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div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DACBB20"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0, 0, 1, 1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93899A" w14:textId="77777777" w:rsidR="00D707AD" w:rsidRPr="00D707AD" w:rsidRDefault="00D707AD" w:rsidP="00D707AD">
            <w:pPr>
              <w:jc w:val="right"/>
              <w:rPr>
                <w:rFonts w:eastAsia="Times New Roman" w:cs="Times New Roman"/>
                <w:sz w:val="24"/>
                <w:szCs w:val="24"/>
                <w:lang w:eastAsia="ru-RU"/>
              </w:rPr>
            </w:pPr>
            <w:r w:rsidRPr="00D707AD">
              <w:rPr>
                <w:rFonts w:eastAsia="Times New Roman" w:cs="Times New Roman"/>
                <w:sz w:val="24"/>
                <w:szCs w:val="24"/>
                <w:lang w:eastAsia="ru-RU"/>
              </w:rPr>
              <w:t>11</w:t>
            </w:r>
          </w:p>
        </w:tc>
      </w:tr>
      <w:tr w:rsidR="00D707AD" w:rsidRPr="00D707AD" w14:paraId="72F9E5BC"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36FF2A" w14:textId="77777777" w:rsidR="00D707AD" w:rsidRPr="00D707AD" w:rsidRDefault="00D707AD" w:rsidP="00D707AD">
            <w:pPr>
              <w:rPr>
                <w:rFonts w:eastAsia="Times New Roman" w:cs="Times New Roman"/>
                <w:b/>
                <w:bCs/>
                <w:sz w:val="24"/>
                <w:szCs w:val="24"/>
                <w:lang w:eastAsia="ru-RU"/>
              </w:rPr>
            </w:pPr>
            <w:r w:rsidRPr="00D707AD">
              <w:rPr>
                <w:rFonts w:eastAsia="Times New Roman" w:cs="Times New Roman"/>
                <w:b/>
                <w:bCs/>
                <w:sz w:val="24"/>
                <w:szCs w:val="24"/>
                <w:lang w:eastAsia="ru-RU"/>
              </w:rPr>
              <w:t>#floor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6E7AC86" w14:textId="77777777" w:rsidR="00D707AD" w:rsidRPr="00D707AD" w:rsidRDefault="00D707AD" w:rsidP="00D707AD">
            <w:pPr>
              <w:rPr>
                <w:rFonts w:eastAsia="Times New Roman" w:cs="Times New Roman"/>
                <w:b/>
                <w:bCs/>
                <w:sz w:val="24"/>
                <w:szCs w:val="24"/>
                <w:lang w:eastAsia="ru-RU"/>
              </w:rPr>
            </w:pPr>
            <w:r w:rsidRPr="00D707AD">
              <w:rPr>
                <w:rFonts w:eastAsia="Times New Roman" w:cs="Times New Roman"/>
                <w:b/>
                <w:bCs/>
                <w:sz w:val="24"/>
                <w:szCs w:val="24"/>
                <w:lang w:eastAsia="ru-RU"/>
              </w:rPr>
              <w:t>0, 1, 1, 0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0D26859" w14:textId="77777777" w:rsidR="00D707AD" w:rsidRPr="00D707AD" w:rsidRDefault="00D707AD" w:rsidP="00D707AD">
            <w:pPr>
              <w:jc w:val="right"/>
              <w:rPr>
                <w:rFonts w:eastAsia="Times New Roman" w:cs="Times New Roman"/>
                <w:b/>
                <w:bCs/>
                <w:sz w:val="24"/>
                <w:szCs w:val="24"/>
                <w:lang w:eastAsia="ru-RU"/>
              </w:rPr>
            </w:pPr>
            <w:r w:rsidRPr="00D707AD">
              <w:rPr>
                <w:rFonts w:eastAsia="Times New Roman" w:cs="Times New Roman"/>
                <w:b/>
                <w:bCs/>
                <w:sz w:val="24"/>
                <w:szCs w:val="24"/>
                <w:lang w:eastAsia="ru-RU"/>
              </w:rPr>
              <w:t>110</w:t>
            </w:r>
          </w:p>
        </w:tc>
      </w:tr>
      <w:tr w:rsidR="00D707AD" w:rsidRPr="00D707AD" w14:paraId="6E3589B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7EF6178"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div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57B2252"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0, 0, 0, 2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FE062A7" w14:textId="77777777" w:rsidR="00D707AD" w:rsidRPr="00D707AD" w:rsidRDefault="00D707AD" w:rsidP="00D707AD">
            <w:pPr>
              <w:jc w:val="right"/>
              <w:rPr>
                <w:rFonts w:eastAsia="Times New Roman" w:cs="Times New Roman"/>
                <w:sz w:val="24"/>
                <w:szCs w:val="24"/>
                <w:lang w:eastAsia="ru-RU"/>
              </w:rPr>
            </w:pPr>
            <w:r w:rsidRPr="00D707AD">
              <w:rPr>
                <w:rFonts w:eastAsia="Times New Roman" w:cs="Times New Roman"/>
                <w:sz w:val="24"/>
                <w:szCs w:val="24"/>
                <w:lang w:eastAsia="ru-RU"/>
              </w:rPr>
              <w:t>2</w:t>
            </w:r>
          </w:p>
        </w:tc>
      </w:tr>
      <w:tr w:rsidR="00D707AD" w:rsidRPr="00D707AD" w14:paraId="0F58D2A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F124A6"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17AED3"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0, 0, 1, 0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9AA92B" w14:textId="77777777" w:rsidR="00D707AD" w:rsidRPr="00D707AD" w:rsidRDefault="00D707AD" w:rsidP="00D707AD">
            <w:pPr>
              <w:jc w:val="right"/>
              <w:rPr>
                <w:rFonts w:eastAsia="Times New Roman" w:cs="Times New Roman"/>
                <w:sz w:val="24"/>
                <w:szCs w:val="24"/>
                <w:lang w:eastAsia="ru-RU"/>
              </w:rPr>
            </w:pPr>
            <w:r w:rsidRPr="00D707AD">
              <w:rPr>
                <w:rFonts w:eastAsia="Times New Roman" w:cs="Times New Roman"/>
                <w:sz w:val="24"/>
                <w:szCs w:val="24"/>
                <w:lang w:eastAsia="ru-RU"/>
              </w:rPr>
              <w:t>10</w:t>
            </w:r>
          </w:p>
        </w:tc>
      </w:tr>
      <w:tr w:rsidR="00D707AD" w:rsidRPr="00D707AD" w14:paraId="0247C98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D9535A4"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#floor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037B589"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0, 1, 0, 1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43C2442" w14:textId="77777777" w:rsidR="00D707AD" w:rsidRPr="00D707AD" w:rsidRDefault="00D707AD" w:rsidP="00D707AD">
            <w:pPr>
              <w:jc w:val="right"/>
              <w:rPr>
                <w:rFonts w:eastAsia="Times New Roman" w:cs="Times New Roman"/>
                <w:sz w:val="24"/>
                <w:szCs w:val="24"/>
                <w:lang w:eastAsia="ru-RU"/>
              </w:rPr>
            </w:pPr>
            <w:r w:rsidRPr="00D707AD">
              <w:rPr>
                <w:rFonts w:eastAsia="Times New Roman" w:cs="Times New Roman"/>
                <w:sz w:val="24"/>
                <w:szCs w:val="24"/>
                <w:lang w:eastAsia="ru-RU"/>
              </w:rPr>
              <w:t>101</w:t>
            </w:r>
          </w:p>
        </w:tc>
      </w:tr>
    </w:tbl>
    <w:p w14:paraId="1709FEF5" w14:textId="77777777" w:rsidR="00D707AD" w:rsidRPr="00D707AD" w:rsidRDefault="00D707AD" w:rsidP="00D707AD">
      <w:pPr>
        <w:shd w:val="clear" w:color="auto" w:fill="FFFFFF"/>
        <w:spacing w:before="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Отсюда сразу видно, что в нашем примере самым приоритетным является селектор </w:t>
      </w:r>
      <w:r w:rsidRPr="00D707AD">
        <w:rPr>
          <w:rFonts w:ascii="Consolas" w:eastAsia="Times New Roman" w:hAnsi="Consolas" w:cs="Courier New"/>
          <w:color w:val="333333"/>
          <w:sz w:val="21"/>
          <w:szCs w:val="21"/>
          <w:bdr w:val="none" w:sz="0" w:space="0" w:color="auto" w:frame="1"/>
          <w:lang w:eastAsia="ru-RU"/>
        </w:rPr>
        <w:t>#floor .cat-in-box</w:t>
      </w:r>
      <w:r w:rsidRPr="00D707AD">
        <w:rPr>
          <w:rFonts w:ascii="Arial" w:eastAsia="Times New Roman" w:hAnsi="Arial" w:cs="Arial"/>
          <w:color w:val="333333"/>
          <w:sz w:val="24"/>
          <w:szCs w:val="24"/>
          <w:lang w:eastAsia="ru-RU"/>
        </w:rPr>
        <w:t>.</w:t>
      </w:r>
    </w:p>
    <w:p w14:paraId="6D7F8499" w14:textId="77777777" w:rsidR="00697C29" w:rsidRPr="00697C29" w:rsidRDefault="00697C29" w:rsidP="00697C29">
      <w:pPr>
        <w:pStyle w:val="2"/>
        <w:rPr>
          <w:rFonts w:eastAsia="Times New Roman"/>
          <w:lang w:eastAsia="ru-RU"/>
        </w:rPr>
      </w:pPr>
      <w:r w:rsidRPr="00697C29">
        <w:rPr>
          <w:rFonts w:eastAsia="Times New Roman"/>
          <w:lang w:eastAsia="ru-RU"/>
        </w:rPr>
        <w:t>Перекрестное наследование</w:t>
      </w:r>
    </w:p>
    <w:p w14:paraId="500ECC0E" w14:textId="77777777" w:rsidR="00697C29" w:rsidRPr="00697C29" w:rsidRDefault="00697C29" w:rsidP="00697C29">
      <w:pPr>
        <w:shd w:val="clear" w:color="auto" w:fill="FFFFFF"/>
        <w:spacing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 создании стилей для сходных по внешнему виду или функциональности элементов, которые могут использоваться на странице неоднократно, очень удобно пользоваться перекрёстным наследованием.</w:t>
      </w:r>
    </w:p>
    <w:p w14:paraId="62B71345"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Приём этот заключается в следующем:</w:t>
      </w:r>
    </w:p>
    <w:p w14:paraId="246B2445"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создается базовый стиль для таких элементов;</w:t>
      </w:r>
    </w:p>
    <w:p w14:paraId="3D5B3B9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определяются вспомогательные стили, которые применяются к элементам по мере надобности;</w:t>
      </w:r>
    </w:p>
    <w:p w14:paraId="700AD9F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элемент наследует базовый стиль и один или несколько вспомогательных.</w:t>
      </w:r>
    </w:p>
    <w:p w14:paraId="6B59A49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b/>
          <w:bCs/>
          <w:color w:val="333333"/>
          <w:sz w:val="24"/>
          <w:szCs w:val="24"/>
          <w:lang w:eastAsia="ru-RU"/>
        </w:rPr>
        <w:t>Пример:</w:t>
      </w:r>
    </w:p>
    <w:p w14:paraId="690BFB10"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На странице используются кнопки разного назначения: для отправки форм, для сброса информации в полях формы, как элементы навигации и т.д.</w:t>
      </w:r>
    </w:p>
    <w:p w14:paraId="0BAB764C"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Можно вынести общее оформление (размеры, отступы и т.д.) для всех кнопок в отдельное CSS-правило для класса, например, </w:t>
      </w:r>
      <w:r w:rsidRPr="00697C29">
        <w:rPr>
          <w:rFonts w:ascii="Consolas" w:eastAsia="Times New Roman" w:hAnsi="Consolas" w:cs="Courier New"/>
          <w:color w:val="333333"/>
          <w:sz w:val="21"/>
          <w:szCs w:val="21"/>
          <w:bdr w:val="none" w:sz="0" w:space="0" w:color="auto" w:frame="1"/>
          <w:lang w:eastAsia="ru-RU"/>
        </w:rPr>
        <w:t>.button</w:t>
      </w:r>
      <w:r w:rsidRPr="00697C29">
        <w:rPr>
          <w:rFonts w:ascii="Arial" w:eastAsia="Times New Roman" w:hAnsi="Arial" w:cs="Arial"/>
          <w:color w:val="333333"/>
          <w:sz w:val="24"/>
          <w:szCs w:val="24"/>
          <w:lang w:eastAsia="ru-RU"/>
        </w:rPr>
        <w:t>.</w:t>
      </w:r>
    </w:p>
    <w:p w14:paraId="4BE6012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А затем создать дополнительные CSS-правила, в которых будут определены только различающиеся свойства этих кнопок, например, цвет фона. Для этих правил можно использовать такие названия классов: </w:t>
      </w:r>
      <w:r w:rsidRPr="00697C29">
        <w:rPr>
          <w:rFonts w:ascii="Consolas" w:eastAsia="Times New Roman" w:hAnsi="Consolas" w:cs="Courier New"/>
          <w:color w:val="333333"/>
          <w:sz w:val="21"/>
          <w:szCs w:val="21"/>
          <w:bdr w:val="none" w:sz="0" w:space="0" w:color="auto" w:frame="1"/>
          <w:lang w:eastAsia="ru-RU"/>
        </w:rPr>
        <w:t>.button-send</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.button-clear</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.button-navigation</w:t>
      </w:r>
      <w:r w:rsidRPr="00697C29">
        <w:rPr>
          <w:rFonts w:ascii="Arial" w:eastAsia="Times New Roman" w:hAnsi="Arial" w:cs="Arial"/>
          <w:color w:val="333333"/>
          <w:sz w:val="24"/>
          <w:szCs w:val="24"/>
          <w:lang w:eastAsia="ru-RU"/>
        </w:rPr>
        <w:t>.</w:t>
      </w:r>
    </w:p>
    <w:p w14:paraId="51C6E9D8"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Каждая кнопка в HTML-коде будет иметь два класса: общий и дополнительный.</w:t>
      </w:r>
    </w:p>
    <w:p w14:paraId="5705D18B" w14:textId="77777777" w:rsidR="00697C29" w:rsidRPr="00697C29" w:rsidRDefault="00697C29" w:rsidP="00697C2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val="en-US" w:eastAsia="ru-RU"/>
        </w:rPr>
      </w:pPr>
      <w:r w:rsidRPr="00697C29">
        <w:rPr>
          <w:rFonts w:ascii="Consolas" w:eastAsia="Times New Roman" w:hAnsi="Consolas" w:cs="Courier New"/>
          <w:color w:val="333333"/>
          <w:sz w:val="20"/>
          <w:szCs w:val="20"/>
          <w:bdr w:val="none" w:sz="0" w:space="0" w:color="auto" w:frame="1"/>
          <w:lang w:val="en-US" w:eastAsia="ru-RU"/>
        </w:rPr>
        <w:t>&lt;a class="button button-send"&gt;</w:t>
      </w:r>
      <w:r w:rsidRPr="00697C29">
        <w:rPr>
          <w:rFonts w:ascii="Consolas" w:eastAsia="Times New Roman" w:hAnsi="Consolas" w:cs="Courier New"/>
          <w:color w:val="333333"/>
          <w:sz w:val="20"/>
          <w:szCs w:val="20"/>
          <w:bdr w:val="none" w:sz="0" w:space="0" w:color="auto" w:frame="1"/>
          <w:lang w:eastAsia="ru-RU"/>
        </w:rPr>
        <w:t>Отправить</w:t>
      </w:r>
      <w:r w:rsidRPr="00697C29">
        <w:rPr>
          <w:rFonts w:ascii="Consolas" w:eastAsia="Times New Roman" w:hAnsi="Consolas" w:cs="Courier New"/>
          <w:color w:val="333333"/>
          <w:sz w:val="20"/>
          <w:szCs w:val="20"/>
          <w:bdr w:val="none" w:sz="0" w:space="0" w:color="auto" w:frame="1"/>
          <w:lang w:val="en-US" w:eastAsia="ru-RU"/>
        </w:rPr>
        <w:t>&lt;/a&gt;</w:t>
      </w:r>
    </w:p>
    <w:p w14:paraId="0F3290FE" w14:textId="77777777" w:rsidR="003336B3" w:rsidRDefault="003336B3" w:rsidP="003336B3">
      <w:pPr>
        <w:pStyle w:val="1"/>
      </w:pPr>
      <w:r>
        <w:t>Оформление текста, часть 1</w:t>
      </w:r>
    </w:p>
    <w:p w14:paraId="160BBF82" w14:textId="77777777" w:rsidR="003336B3" w:rsidRDefault="003336B3" w:rsidP="003336B3">
      <w:pPr>
        <w:pStyle w:val="2"/>
      </w:pPr>
      <w:r>
        <w:lastRenderedPageBreak/>
        <w:t>Главный текстовый тег — span</w:t>
      </w:r>
    </w:p>
    <w:p w14:paraId="5BBE8FC1" w14:textId="77777777" w:rsidR="003336B3" w:rsidRDefault="003336B3" w:rsidP="003336B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оформлении текста с помощью css чаще всего используют тег </w:t>
      </w:r>
      <w:r>
        <w:rPr>
          <w:rStyle w:val="HTML"/>
          <w:rFonts w:ascii="Consolas" w:hAnsi="Consolas"/>
          <w:color w:val="333333"/>
          <w:sz w:val="21"/>
          <w:szCs w:val="21"/>
          <w:bdr w:val="none" w:sz="0" w:space="0" w:color="auto" w:frame="1"/>
        </w:rPr>
        <w:t>&lt;span&gt;</w:t>
      </w:r>
      <w:r>
        <w:rPr>
          <w:rFonts w:ascii="Arial" w:hAnsi="Arial" w:cs="Arial"/>
          <w:color w:val="333333"/>
        </w:rPr>
        <w:t>. Он обозначает «просто текстовый блок». То есть особенного собственного смысла он не имеет. Также этот тег никак не изменяет отображение текста.</w:t>
      </w:r>
    </w:p>
    <w:p w14:paraId="389DBB6D" w14:textId="77777777" w:rsidR="003336B3" w:rsidRDefault="003336B3" w:rsidP="003336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дополнительный смысл данному тегу добавляют с помощью классов. Например:</w:t>
      </w:r>
    </w:p>
    <w:p w14:paraId="162C160C" w14:textId="77777777" w:rsidR="003336B3" w:rsidRDefault="003336B3" w:rsidP="003336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&lt;span class="error"&gt;&lt;/span&gt;</w:t>
      </w:r>
    </w:p>
    <w:p w14:paraId="34568ED8" w14:textId="77777777" w:rsidR="003336B3" w:rsidRDefault="003336B3" w:rsidP="003336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&lt;span class="ok"&gt;&lt;/span&gt;</w:t>
      </w:r>
    </w:p>
    <w:p w14:paraId="77B2CF0E" w14:textId="77777777" w:rsidR="003336B3" w:rsidRDefault="003336B3" w:rsidP="003336B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уже для класса с помощью css задают стили и тем самым изменяют оформление.</w:t>
      </w:r>
    </w:p>
    <w:p w14:paraId="59245795" w14:textId="77777777" w:rsidR="00F065F8" w:rsidRPr="00F065F8" w:rsidRDefault="00F065F8" w:rsidP="00F065F8">
      <w:pPr>
        <w:pStyle w:val="2"/>
        <w:rPr>
          <w:rFonts w:eastAsia="Times New Roman"/>
          <w:lang w:eastAsia="ru-RU"/>
        </w:rPr>
      </w:pPr>
      <w:r w:rsidRPr="00F065F8">
        <w:rPr>
          <w:rFonts w:eastAsia="Times New Roman"/>
          <w:lang w:eastAsia="ru-RU"/>
        </w:rPr>
        <w:t>Свойство font-size: задаём размер шрифта</w:t>
      </w:r>
    </w:p>
    <w:p w14:paraId="6240CF43" w14:textId="77777777" w:rsidR="00F065F8" w:rsidRPr="00F065F8" w:rsidRDefault="00F065F8" w:rsidP="00F065F8">
      <w:pPr>
        <w:shd w:val="clear" w:color="auto" w:fill="FFFFFF"/>
        <w:spacing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Cвойство </w:t>
      </w:r>
      <w:r w:rsidRPr="00F065F8">
        <w:rPr>
          <w:rFonts w:ascii="Consolas" w:eastAsia="Times New Roman" w:hAnsi="Consolas" w:cs="Courier New"/>
          <w:color w:val="333333"/>
          <w:sz w:val="21"/>
          <w:szCs w:val="21"/>
          <w:bdr w:val="none" w:sz="0" w:space="0" w:color="auto" w:frame="1"/>
          <w:lang w:eastAsia="ru-RU"/>
        </w:rPr>
        <w:t>font-size</w:t>
      </w:r>
      <w:r w:rsidRPr="00F065F8">
        <w:rPr>
          <w:rFonts w:ascii="Arial" w:eastAsia="Times New Roman" w:hAnsi="Arial" w:cs="Arial"/>
          <w:color w:val="333333"/>
          <w:sz w:val="24"/>
          <w:szCs w:val="24"/>
          <w:lang w:eastAsia="ru-RU"/>
        </w:rPr>
        <w:t> задает размер шрифта.</w:t>
      </w:r>
    </w:p>
    <w:p w14:paraId="6B5C18E6" w14:textId="77777777" w:rsidR="00F065F8" w:rsidRPr="00F065F8" w:rsidRDefault="00F065F8" w:rsidP="00F065F8">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Размер шрифта лучше всего задавать в </w:t>
      </w:r>
      <w:r w:rsidRPr="00F065F8">
        <w:rPr>
          <w:rFonts w:ascii="Consolas" w:eastAsia="Times New Roman" w:hAnsi="Consolas" w:cs="Courier New"/>
          <w:color w:val="333333"/>
          <w:sz w:val="21"/>
          <w:szCs w:val="21"/>
          <w:bdr w:val="none" w:sz="0" w:space="0" w:color="auto" w:frame="1"/>
          <w:lang w:eastAsia="ru-RU"/>
        </w:rPr>
        <w:t>em</w:t>
      </w:r>
      <w:r w:rsidRPr="00F065F8">
        <w:rPr>
          <w:rFonts w:ascii="Arial" w:eastAsia="Times New Roman" w:hAnsi="Arial" w:cs="Arial"/>
          <w:color w:val="333333"/>
          <w:sz w:val="24"/>
          <w:szCs w:val="24"/>
          <w:lang w:eastAsia="ru-RU"/>
        </w:rPr>
        <w:t> — относительной единице измерения. </w:t>
      </w:r>
      <w:r w:rsidRPr="00F065F8">
        <w:rPr>
          <w:rFonts w:ascii="Consolas" w:eastAsia="Times New Roman" w:hAnsi="Consolas" w:cs="Courier New"/>
          <w:color w:val="333333"/>
          <w:sz w:val="21"/>
          <w:szCs w:val="21"/>
          <w:bdr w:val="none" w:sz="0" w:space="0" w:color="auto" w:frame="1"/>
          <w:lang w:eastAsia="ru-RU"/>
        </w:rPr>
        <w:t>1em</w:t>
      </w:r>
      <w:r w:rsidRPr="00F065F8">
        <w:rPr>
          <w:rFonts w:ascii="Arial" w:eastAsia="Times New Roman" w:hAnsi="Arial" w:cs="Arial"/>
          <w:color w:val="333333"/>
          <w:sz w:val="24"/>
          <w:szCs w:val="24"/>
          <w:lang w:eastAsia="ru-RU"/>
        </w:rPr>
        <w:t>обычно равен длине буквы </w:t>
      </w:r>
      <w:r w:rsidRPr="00F065F8">
        <w:rPr>
          <w:rFonts w:ascii="Consolas" w:eastAsia="Times New Roman" w:hAnsi="Consolas" w:cs="Courier New"/>
          <w:color w:val="333333"/>
          <w:sz w:val="21"/>
          <w:szCs w:val="21"/>
          <w:bdr w:val="none" w:sz="0" w:space="0" w:color="auto" w:frame="1"/>
          <w:lang w:eastAsia="ru-RU"/>
        </w:rPr>
        <w:t>M</w:t>
      </w:r>
      <w:r w:rsidRPr="00F065F8">
        <w:rPr>
          <w:rFonts w:ascii="Arial" w:eastAsia="Times New Roman" w:hAnsi="Arial" w:cs="Arial"/>
          <w:color w:val="333333"/>
          <w:sz w:val="24"/>
          <w:szCs w:val="24"/>
          <w:lang w:eastAsia="ru-RU"/>
        </w:rPr>
        <w:t> в данном шрифте.</w:t>
      </w:r>
    </w:p>
    <w:p w14:paraId="47342E68" w14:textId="77777777" w:rsidR="00F065F8" w:rsidRPr="00F065F8" w:rsidRDefault="00F065F8" w:rsidP="00F065F8">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Другие единицы измерения для задания размеров шрифта:</w:t>
      </w:r>
    </w:p>
    <w:p w14:paraId="37E5398D" w14:textId="77777777" w:rsidR="00F065F8" w:rsidRPr="00F065F8" w:rsidRDefault="00F065F8" w:rsidP="00F065F8">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w:t>
      </w:r>
      <w:r w:rsidRPr="00F065F8">
        <w:rPr>
          <w:rFonts w:ascii="Consolas" w:eastAsia="Times New Roman" w:hAnsi="Consolas" w:cs="Courier New"/>
          <w:color w:val="333333"/>
          <w:sz w:val="21"/>
          <w:szCs w:val="21"/>
          <w:bdr w:val="none" w:sz="0" w:space="0" w:color="auto" w:frame="1"/>
          <w:lang w:eastAsia="ru-RU"/>
        </w:rPr>
        <w:t>20px</w:t>
      </w:r>
    </w:p>
    <w:p w14:paraId="6FDDB408" w14:textId="77777777" w:rsidR="00F065F8" w:rsidRPr="00F065F8" w:rsidRDefault="00F065F8" w:rsidP="00F065F8">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Пункты: </w:t>
      </w:r>
      <w:r w:rsidRPr="00F065F8">
        <w:rPr>
          <w:rFonts w:ascii="Consolas" w:eastAsia="Times New Roman" w:hAnsi="Consolas" w:cs="Courier New"/>
          <w:color w:val="333333"/>
          <w:sz w:val="21"/>
          <w:szCs w:val="21"/>
          <w:bdr w:val="none" w:sz="0" w:space="0" w:color="auto" w:frame="1"/>
          <w:lang w:eastAsia="ru-RU"/>
        </w:rPr>
        <w:t>15pt</w:t>
      </w:r>
    </w:p>
    <w:p w14:paraId="275080A2" w14:textId="77777777" w:rsidR="00F065F8" w:rsidRPr="00F065F8" w:rsidRDefault="00F065F8" w:rsidP="00F065F8">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Проценты: </w:t>
      </w:r>
      <w:r w:rsidRPr="00F065F8">
        <w:rPr>
          <w:rFonts w:ascii="Consolas" w:eastAsia="Times New Roman" w:hAnsi="Consolas" w:cs="Courier New"/>
          <w:color w:val="333333"/>
          <w:sz w:val="21"/>
          <w:szCs w:val="21"/>
          <w:bdr w:val="none" w:sz="0" w:space="0" w:color="auto" w:frame="1"/>
          <w:lang w:eastAsia="ru-RU"/>
        </w:rPr>
        <w:t>80%</w:t>
      </w:r>
    </w:p>
    <w:p w14:paraId="566385B7" w14:textId="77777777" w:rsidR="00F065F8" w:rsidRPr="00F065F8" w:rsidRDefault="00F065F8" w:rsidP="00F065F8">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и пункты — это абсолютные единицы измерения, а проценты — относительные.</w:t>
      </w:r>
    </w:p>
    <w:p w14:paraId="430DA688" w14:textId="77777777" w:rsidR="00F065F8" w:rsidRPr="00F065F8" w:rsidRDefault="00F065F8" w:rsidP="00F065F8">
      <w:pPr>
        <w:shd w:val="clear" w:color="auto" w:fill="FFFFFF"/>
        <w:spacing w:before="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Также размер шрифта можно задавать с помощью ключевых слов: </w:t>
      </w:r>
      <w:r w:rsidRPr="00F065F8">
        <w:rPr>
          <w:rFonts w:ascii="Consolas" w:eastAsia="Times New Roman" w:hAnsi="Consolas" w:cs="Courier New"/>
          <w:color w:val="333333"/>
          <w:sz w:val="21"/>
          <w:szCs w:val="21"/>
          <w:bdr w:val="none" w:sz="0" w:space="0" w:color="auto" w:frame="1"/>
          <w:lang w:eastAsia="ru-RU"/>
        </w:rPr>
        <w:t>small</w:t>
      </w:r>
      <w:r w:rsidRPr="00F065F8">
        <w:rPr>
          <w:rFonts w:ascii="Arial" w:eastAsia="Times New Roman" w:hAnsi="Arial" w:cs="Arial"/>
          <w:color w:val="333333"/>
          <w:sz w:val="24"/>
          <w:szCs w:val="24"/>
          <w:lang w:eastAsia="ru-RU"/>
        </w:rPr>
        <w:t>, </w:t>
      </w:r>
      <w:r w:rsidRPr="00F065F8">
        <w:rPr>
          <w:rFonts w:ascii="Consolas" w:eastAsia="Times New Roman" w:hAnsi="Consolas" w:cs="Courier New"/>
          <w:color w:val="333333"/>
          <w:sz w:val="21"/>
          <w:szCs w:val="21"/>
          <w:bdr w:val="none" w:sz="0" w:space="0" w:color="auto" w:frame="1"/>
          <w:lang w:eastAsia="ru-RU"/>
        </w:rPr>
        <w:t>large</w:t>
      </w:r>
      <w:r w:rsidRPr="00F065F8">
        <w:rPr>
          <w:rFonts w:ascii="Arial" w:eastAsia="Times New Roman" w:hAnsi="Arial" w:cs="Arial"/>
          <w:color w:val="333333"/>
          <w:sz w:val="24"/>
          <w:szCs w:val="24"/>
          <w:lang w:eastAsia="ru-RU"/>
        </w:rPr>
        <w:t> и т.д. Но их обычно не используют.</w:t>
      </w:r>
    </w:p>
    <w:p w14:paraId="5AB19682" w14:textId="77777777" w:rsidR="00C15B18" w:rsidRPr="00C15B18" w:rsidRDefault="00C15B18" w:rsidP="00C15B18">
      <w:pPr>
        <w:pStyle w:val="2"/>
        <w:rPr>
          <w:rFonts w:eastAsia="Times New Roman"/>
          <w:lang w:eastAsia="ru-RU"/>
        </w:rPr>
      </w:pPr>
      <w:r w:rsidRPr="00C15B18">
        <w:rPr>
          <w:rFonts w:eastAsia="Times New Roman"/>
          <w:lang w:eastAsia="ru-RU"/>
        </w:rPr>
        <w:t>Свойство font-weight: толщина начертания</w:t>
      </w:r>
    </w:p>
    <w:p w14:paraId="69E7CEB8" w14:textId="77777777" w:rsidR="00C15B18" w:rsidRPr="00C15B18" w:rsidRDefault="00C15B18" w:rsidP="00C15B18">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Полужирность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font-weight</w:t>
      </w:r>
      <w:r w:rsidRPr="00C15B18">
        <w:rPr>
          <w:rFonts w:ascii="Arial" w:eastAsia="Times New Roman" w:hAnsi="Arial" w:cs="Arial"/>
          <w:color w:val="333333"/>
          <w:sz w:val="24"/>
          <w:szCs w:val="24"/>
          <w:lang w:eastAsia="ru-RU"/>
        </w:rPr>
        <w:t>, которое имеет два основных значения:</w:t>
      </w:r>
    </w:p>
    <w:p w14:paraId="7CF24C58" w14:textId="77777777" w:rsidR="00C15B18" w:rsidRPr="00C15B18" w:rsidRDefault="00C15B18" w:rsidP="00C15B18">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7667D48F" w14:textId="77777777" w:rsidR="00C15B18" w:rsidRPr="00C15B18" w:rsidRDefault="00C15B18" w:rsidP="00C15B18">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bold</w:t>
      </w:r>
      <w:r w:rsidRPr="00C15B18">
        <w:rPr>
          <w:rFonts w:ascii="Arial" w:eastAsia="Times New Roman" w:hAnsi="Arial" w:cs="Arial"/>
          <w:color w:val="333333"/>
          <w:sz w:val="24"/>
          <w:szCs w:val="24"/>
          <w:lang w:eastAsia="ru-RU"/>
        </w:rPr>
        <w:t> — полужирное начертание.</w:t>
      </w:r>
    </w:p>
    <w:p w14:paraId="08527740" w14:textId="77777777" w:rsidR="00C15B18" w:rsidRPr="00C15B18" w:rsidRDefault="00C15B18" w:rsidP="00C15B18">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 самом деле это свойство имеет много значений: bold, bolder, lighter, normal, 100, 200, 300, 400, 500, 600, 700, 800, 900. Эти значения задают степень толщины шрифта, от самого тонкого, до самого толстого.</w:t>
      </w:r>
    </w:p>
    <w:p w14:paraId="5EB58B1E" w14:textId="77777777" w:rsidR="00C15B18" w:rsidRPr="00C15B18" w:rsidRDefault="00C15B18" w:rsidP="00C15B18">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Но большинство браузеров всё равно умеют отображать только два варианта толщины: обычный и полужирный. Поэтому и остальные значения свойства обычно не используют.</w:t>
      </w:r>
    </w:p>
    <w:p w14:paraId="642AA942" w14:textId="77777777" w:rsidR="00C15B18" w:rsidRPr="00C15B18" w:rsidRDefault="00C15B18" w:rsidP="00C15B18">
      <w:pPr>
        <w:pStyle w:val="2"/>
        <w:rPr>
          <w:rFonts w:eastAsia="Times New Roman"/>
          <w:lang w:eastAsia="ru-RU"/>
        </w:rPr>
      </w:pPr>
      <w:r w:rsidRPr="00C15B18">
        <w:rPr>
          <w:rFonts w:eastAsia="Times New Roman"/>
          <w:lang w:eastAsia="ru-RU"/>
        </w:rPr>
        <w:t>Свойство font-style: курсив</w:t>
      </w:r>
    </w:p>
    <w:p w14:paraId="53AC3B9E" w14:textId="77777777" w:rsidR="00C15B18" w:rsidRPr="00C15B18" w:rsidRDefault="00C15B18" w:rsidP="00C15B18">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Начертание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font-style</w:t>
      </w:r>
      <w:r w:rsidRPr="00C15B18">
        <w:rPr>
          <w:rFonts w:ascii="Arial" w:eastAsia="Times New Roman" w:hAnsi="Arial" w:cs="Arial"/>
          <w:color w:val="333333"/>
          <w:sz w:val="24"/>
          <w:szCs w:val="24"/>
          <w:lang w:eastAsia="ru-RU"/>
        </w:rPr>
        <w:t>. Его основные значения:</w:t>
      </w:r>
    </w:p>
    <w:p w14:paraId="1177F2CB" w14:textId="77777777" w:rsidR="00C15B18" w:rsidRPr="00C15B18" w:rsidRDefault="00C15B18" w:rsidP="00C15B18">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lastRenderedPageBreak/>
        <w:t>normal</w:t>
      </w:r>
      <w:r w:rsidRPr="00C15B18">
        <w:rPr>
          <w:rFonts w:ascii="Arial" w:eastAsia="Times New Roman" w:hAnsi="Arial" w:cs="Arial"/>
          <w:color w:val="333333"/>
          <w:sz w:val="24"/>
          <w:szCs w:val="24"/>
          <w:lang w:eastAsia="ru-RU"/>
        </w:rPr>
        <w:t> — обычное начертание;</w:t>
      </w:r>
    </w:p>
    <w:p w14:paraId="41AA19C8" w14:textId="77777777" w:rsidR="00C15B18" w:rsidRPr="00C15B18" w:rsidRDefault="00C15B18" w:rsidP="00C15B18">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italic</w:t>
      </w:r>
      <w:r w:rsidRPr="00C15B18">
        <w:rPr>
          <w:rFonts w:ascii="Arial" w:eastAsia="Times New Roman" w:hAnsi="Arial" w:cs="Arial"/>
          <w:color w:val="333333"/>
          <w:sz w:val="24"/>
          <w:szCs w:val="24"/>
          <w:lang w:eastAsia="ru-RU"/>
        </w:rPr>
        <w:t> — курсивное начертание.</w:t>
      </w:r>
    </w:p>
    <w:p w14:paraId="35ABE4CC" w14:textId="77777777" w:rsidR="00C15B18" w:rsidRPr="00C15B18" w:rsidRDefault="00C15B18" w:rsidP="00C15B18">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Это свойство имеет и другие значения, но их почти не используют.</w:t>
      </w:r>
    </w:p>
    <w:p w14:paraId="2E488172" w14:textId="77777777" w:rsidR="00C15B18" w:rsidRPr="00C15B18" w:rsidRDefault="00C15B18" w:rsidP="00C15B18">
      <w:pPr>
        <w:pStyle w:val="2"/>
        <w:rPr>
          <w:rFonts w:eastAsia="Times New Roman"/>
          <w:lang w:eastAsia="ru-RU"/>
        </w:rPr>
      </w:pPr>
      <w:r w:rsidRPr="00C15B18">
        <w:rPr>
          <w:rFonts w:eastAsia="Times New Roman"/>
          <w:lang w:eastAsia="ru-RU"/>
        </w:rPr>
        <w:t>Свойство font-family: шрифт</w:t>
      </w:r>
    </w:p>
    <w:p w14:paraId="2E9AC30A" w14:textId="77777777" w:rsidR="00C15B18" w:rsidRPr="00C15B18" w:rsidRDefault="00C15B18" w:rsidP="00C15B18">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Задать семейство шрифта можно с помощью свойства </w:t>
      </w:r>
      <w:r w:rsidRPr="00C15B18">
        <w:rPr>
          <w:rFonts w:ascii="Consolas" w:eastAsia="Times New Roman" w:hAnsi="Consolas" w:cs="Courier New"/>
          <w:color w:val="333333"/>
          <w:sz w:val="21"/>
          <w:szCs w:val="21"/>
          <w:bdr w:val="none" w:sz="0" w:space="0" w:color="auto" w:frame="1"/>
          <w:lang w:eastAsia="ru-RU"/>
        </w:rPr>
        <w:t>font-family</w:t>
      </w:r>
      <w:r w:rsidRPr="00C15B18">
        <w:rPr>
          <w:rFonts w:ascii="Arial" w:eastAsia="Times New Roman" w:hAnsi="Arial" w:cs="Arial"/>
          <w:color w:val="333333"/>
          <w:sz w:val="24"/>
          <w:szCs w:val="24"/>
          <w:lang w:eastAsia="ru-RU"/>
        </w:rPr>
        <w:t>. Можно задавать конкретное название шрифта: </w:t>
      </w:r>
      <w:r w:rsidRPr="00C15B18">
        <w:rPr>
          <w:rFonts w:ascii="Consolas" w:eastAsia="Times New Roman" w:hAnsi="Consolas" w:cs="Courier New"/>
          <w:color w:val="333333"/>
          <w:sz w:val="21"/>
          <w:szCs w:val="21"/>
          <w:bdr w:val="none" w:sz="0" w:space="0" w:color="auto" w:frame="1"/>
          <w:lang w:eastAsia="ru-RU"/>
        </w:rPr>
        <w:t>"Times New Roman"</w:t>
      </w:r>
      <w:r w:rsidRPr="00C15B18">
        <w:rPr>
          <w:rFonts w:ascii="Arial" w:eastAsia="Times New Roman" w:hAnsi="Arial" w:cs="Arial"/>
          <w:color w:val="333333"/>
          <w:sz w:val="24"/>
          <w:szCs w:val="24"/>
          <w:lang w:eastAsia="ru-RU"/>
        </w:rPr>
        <w:t>. А можно задавать желаемый тип шрифта, например:</w:t>
      </w:r>
    </w:p>
    <w:p w14:paraId="02391B32" w14:textId="77777777" w:rsidR="00C15B18" w:rsidRPr="00C15B18" w:rsidRDefault="00C15B18" w:rsidP="00C15B18">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serif</w:t>
      </w:r>
      <w:r w:rsidRPr="00C15B18">
        <w:rPr>
          <w:rFonts w:ascii="Arial" w:eastAsia="Times New Roman" w:hAnsi="Arial" w:cs="Arial"/>
          <w:color w:val="333333"/>
          <w:sz w:val="24"/>
          <w:szCs w:val="24"/>
          <w:lang w:eastAsia="ru-RU"/>
        </w:rPr>
        <w:t> — шрифт с засечками;</w:t>
      </w:r>
    </w:p>
    <w:p w14:paraId="63D5085B" w14:textId="77777777" w:rsidR="00C15B18" w:rsidRPr="00C15B18" w:rsidRDefault="00C15B18" w:rsidP="00C15B18">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sans-serif</w:t>
      </w:r>
      <w:r w:rsidRPr="00C15B18">
        <w:rPr>
          <w:rFonts w:ascii="Arial" w:eastAsia="Times New Roman" w:hAnsi="Arial" w:cs="Arial"/>
          <w:color w:val="333333"/>
          <w:sz w:val="24"/>
          <w:szCs w:val="24"/>
          <w:lang w:eastAsia="ru-RU"/>
        </w:rPr>
        <w:t> — шрифт без засечек.</w:t>
      </w:r>
    </w:p>
    <w:p w14:paraId="7EAE77EE" w14:textId="77777777" w:rsidR="00C15B18" w:rsidRPr="00C15B18" w:rsidRDefault="00C15B18" w:rsidP="00C15B18">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Есть и другие типы, но они используются реже.</w:t>
      </w:r>
    </w:p>
    <w:p w14:paraId="063BD362" w14:textId="77777777" w:rsidR="00C15B18" w:rsidRPr="00C15B18" w:rsidRDefault="00C15B18" w:rsidP="00C15B18">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Обычно в качестве значения свойства задают список шрифтов, перечисляя их через запятую. В начале списка располагают самый редкий шрифт, затем похожий, но более распространенный, а в самом конце списка — желаемый тип шрифта. Пример:</w:t>
      </w:r>
    </w:p>
    <w:p w14:paraId="40291C0F" w14:textId="77777777" w:rsidR="00C15B18" w:rsidRPr="00C15B18" w:rsidRDefault="00C15B18" w:rsidP="00C15B1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body {</w:t>
      </w:r>
    </w:p>
    <w:p w14:paraId="042653E7" w14:textId="77777777" w:rsidR="00C15B18" w:rsidRPr="00C15B18" w:rsidRDefault="00C15B18" w:rsidP="00C15B1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 xml:space="preserve">  font-family: "PT Sans", "Arial", serif;</w:t>
      </w:r>
    </w:p>
    <w:p w14:paraId="4D6D8056" w14:textId="77777777" w:rsidR="00C15B18" w:rsidRPr="00C15B18" w:rsidRDefault="00C15B18" w:rsidP="00C15B1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15B18">
        <w:rPr>
          <w:rFonts w:ascii="Consolas" w:eastAsia="Times New Roman" w:hAnsi="Consolas" w:cs="Courier New"/>
          <w:color w:val="333333"/>
          <w:sz w:val="20"/>
          <w:szCs w:val="20"/>
          <w:bdr w:val="none" w:sz="0" w:space="0" w:color="auto" w:frame="1"/>
          <w:lang w:eastAsia="ru-RU"/>
        </w:rPr>
        <w:t>}</w:t>
      </w:r>
    </w:p>
    <w:p w14:paraId="7CE13EA7" w14:textId="77777777" w:rsidR="00C15B18" w:rsidRPr="00C15B18" w:rsidRDefault="00C15B18" w:rsidP="00C15B18">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Браузер проходит по списку слева направо и использует первый найденный в системе шрифт.</w:t>
      </w:r>
    </w:p>
    <w:p w14:paraId="79393B1B" w14:textId="77777777" w:rsidR="00C15B18" w:rsidRPr="00C15B18" w:rsidRDefault="00C15B18" w:rsidP="00C15B18">
      <w:pPr>
        <w:pStyle w:val="2"/>
        <w:rPr>
          <w:rFonts w:eastAsia="Times New Roman"/>
          <w:lang w:eastAsia="ru-RU"/>
        </w:rPr>
      </w:pPr>
      <w:r w:rsidRPr="00C15B18">
        <w:rPr>
          <w:rFonts w:eastAsia="Times New Roman"/>
          <w:lang w:eastAsia="ru-RU"/>
        </w:rPr>
        <w:t>Свойство color: цвет текста</w:t>
      </w:r>
    </w:p>
    <w:p w14:paraId="239D6AFA" w14:textId="77777777" w:rsidR="00C15B18" w:rsidRPr="00C15B18" w:rsidRDefault="00C15B18" w:rsidP="00C15B18">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Цвет текста задаётся с помощью свойства </w:t>
      </w:r>
      <w:r w:rsidRPr="00C15B18">
        <w:rPr>
          <w:rFonts w:ascii="Consolas" w:eastAsia="Times New Roman" w:hAnsi="Consolas" w:cs="Courier New"/>
          <w:color w:val="333333"/>
          <w:sz w:val="21"/>
          <w:szCs w:val="21"/>
          <w:bdr w:val="none" w:sz="0" w:space="0" w:color="auto" w:frame="1"/>
          <w:lang w:eastAsia="ru-RU"/>
        </w:rPr>
        <w:t>color</w:t>
      </w:r>
      <w:r w:rsidRPr="00C15B18">
        <w:rPr>
          <w:rFonts w:ascii="Arial" w:eastAsia="Times New Roman" w:hAnsi="Arial" w:cs="Arial"/>
          <w:color w:val="333333"/>
          <w:sz w:val="24"/>
          <w:szCs w:val="24"/>
          <w:lang w:eastAsia="ru-RU"/>
        </w:rPr>
        <w:t>. Значение цвета можно задавать разными способами:</w:t>
      </w:r>
    </w:p>
    <w:p w14:paraId="691DCF83" w14:textId="77777777" w:rsidR="00C15B18" w:rsidRPr="00C15B18" w:rsidRDefault="00C15B18" w:rsidP="00C15B18">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Шестнадцатеричным кодом, например </w:t>
      </w:r>
      <w:r w:rsidRPr="00C15B18">
        <w:rPr>
          <w:rFonts w:ascii="Consolas" w:eastAsia="Times New Roman" w:hAnsi="Consolas" w:cs="Courier New"/>
          <w:color w:val="333333"/>
          <w:sz w:val="21"/>
          <w:szCs w:val="21"/>
          <w:bdr w:val="none" w:sz="0" w:space="0" w:color="auto" w:frame="1"/>
          <w:lang w:eastAsia="ru-RU"/>
        </w:rPr>
        <w:t>#ff9900</w:t>
      </w:r>
      <w:r w:rsidRPr="00C15B18">
        <w:rPr>
          <w:rFonts w:ascii="Arial" w:eastAsia="Times New Roman" w:hAnsi="Arial" w:cs="Arial"/>
          <w:color w:val="333333"/>
          <w:sz w:val="24"/>
          <w:szCs w:val="24"/>
          <w:lang w:eastAsia="ru-RU"/>
        </w:rPr>
        <w:t>.</w:t>
      </w:r>
    </w:p>
    <w:p w14:paraId="37AEB480" w14:textId="77777777" w:rsidR="00C15B18" w:rsidRPr="00C15B18" w:rsidRDefault="00C15B18" w:rsidP="00C15B18">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Ключевым словом: </w:t>
      </w:r>
      <w:r w:rsidRPr="00C15B18">
        <w:rPr>
          <w:rFonts w:ascii="Consolas" w:eastAsia="Times New Roman" w:hAnsi="Consolas" w:cs="Courier New"/>
          <w:color w:val="333333"/>
          <w:sz w:val="21"/>
          <w:szCs w:val="21"/>
          <w:bdr w:val="none" w:sz="0" w:space="0" w:color="auto" w:frame="1"/>
          <w:lang w:eastAsia="ru-RU"/>
        </w:rPr>
        <w:t>red</w:t>
      </w:r>
      <w:r w:rsidRPr="00C15B18">
        <w:rPr>
          <w:rFonts w:ascii="Arial" w:eastAsia="Times New Roman" w:hAnsi="Arial" w:cs="Arial"/>
          <w:color w:val="333333"/>
          <w:sz w:val="24"/>
          <w:szCs w:val="24"/>
          <w:lang w:eastAsia="ru-RU"/>
        </w:rPr>
        <w:t>.</w:t>
      </w:r>
    </w:p>
    <w:p w14:paraId="444F5928" w14:textId="77777777" w:rsidR="00C15B18" w:rsidRPr="00C15B18" w:rsidRDefault="00C15B18" w:rsidP="00C15B18">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В RGB-формате: </w:t>
      </w:r>
      <w:r w:rsidRPr="00C15B18">
        <w:rPr>
          <w:rFonts w:ascii="Consolas" w:eastAsia="Times New Roman" w:hAnsi="Consolas" w:cs="Courier New"/>
          <w:color w:val="333333"/>
          <w:sz w:val="21"/>
          <w:szCs w:val="21"/>
          <w:bdr w:val="none" w:sz="0" w:space="0" w:color="auto" w:frame="1"/>
          <w:lang w:eastAsia="ru-RU"/>
        </w:rPr>
        <w:t>rgb(255, 255, 0)</w:t>
      </w:r>
      <w:r w:rsidRPr="00C15B18">
        <w:rPr>
          <w:rFonts w:ascii="Arial" w:eastAsia="Times New Roman" w:hAnsi="Arial" w:cs="Arial"/>
          <w:color w:val="333333"/>
          <w:sz w:val="24"/>
          <w:szCs w:val="24"/>
          <w:lang w:eastAsia="ru-RU"/>
        </w:rPr>
        <w:t>.</w:t>
      </w:r>
    </w:p>
    <w:p w14:paraId="331C3863" w14:textId="77777777" w:rsidR="00C15B18" w:rsidRPr="00C15B18" w:rsidRDefault="00C15B18" w:rsidP="00C15B18">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Чаще всего цвет задают в шестнадцатеричном формате.</w:t>
      </w:r>
    </w:p>
    <w:p w14:paraId="03E0F3F5" w14:textId="77777777" w:rsidR="004B4251" w:rsidRPr="004B4251" w:rsidRDefault="004B4251" w:rsidP="004B4251">
      <w:pPr>
        <w:pStyle w:val="2"/>
        <w:rPr>
          <w:rFonts w:eastAsia="Times New Roman"/>
          <w:lang w:eastAsia="ru-RU"/>
        </w:rPr>
      </w:pPr>
      <w:r w:rsidRPr="004B4251">
        <w:rPr>
          <w:rFonts w:eastAsia="Times New Roman"/>
          <w:lang w:eastAsia="ru-RU"/>
        </w:rPr>
        <w:t>Свойство text-decoration: подчёркивание и другие эффекты</w:t>
      </w:r>
    </w:p>
    <w:p w14:paraId="67FBB3E0" w14:textId="77777777" w:rsidR="004B4251" w:rsidRPr="004B4251" w:rsidRDefault="004B4251" w:rsidP="004B4251">
      <w:pPr>
        <w:shd w:val="clear" w:color="auto" w:fill="FFFFFF"/>
        <w:spacing w:after="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Дополнительное оформление текста можно задать с помощью свойства </w:t>
      </w:r>
      <w:r w:rsidRPr="004B4251">
        <w:rPr>
          <w:rFonts w:ascii="Consolas" w:eastAsia="Times New Roman" w:hAnsi="Consolas" w:cs="Courier New"/>
          <w:color w:val="333333"/>
          <w:sz w:val="21"/>
          <w:szCs w:val="21"/>
          <w:bdr w:val="none" w:sz="0" w:space="0" w:color="auto" w:frame="1"/>
          <w:lang w:eastAsia="ru-RU"/>
        </w:rPr>
        <w:t>text-decoration</w:t>
      </w:r>
      <w:r w:rsidRPr="004B4251">
        <w:rPr>
          <w:rFonts w:ascii="Arial" w:eastAsia="Times New Roman" w:hAnsi="Arial" w:cs="Arial"/>
          <w:color w:val="333333"/>
          <w:sz w:val="24"/>
          <w:szCs w:val="24"/>
          <w:lang w:eastAsia="ru-RU"/>
        </w:rPr>
        <w:t>. Его значения:</w:t>
      </w:r>
    </w:p>
    <w:p w14:paraId="3E308938" w14:textId="77777777" w:rsidR="004B4251" w:rsidRPr="004B4251" w:rsidRDefault="004B4251" w:rsidP="004B4251">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underline</w:t>
      </w:r>
      <w:r w:rsidRPr="004B4251">
        <w:rPr>
          <w:rFonts w:ascii="Arial" w:eastAsia="Times New Roman" w:hAnsi="Arial" w:cs="Arial"/>
          <w:color w:val="333333"/>
          <w:sz w:val="24"/>
          <w:szCs w:val="24"/>
          <w:lang w:eastAsia="ru-RU"/>
        </w:rPr>
        <w:t> — подчёркивание;</w:t>
      </w:r>
    </w:p>
    <w:p w14:paraId="670CF1F2" w14:textId="77777777" w:rsidR="004B4251" w:rsidRPr="004B4251" w:rsidRDefault="004B4251" w:rsidP="004B4251">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line-through</w:t>
      </w:r>
      <w:r w:rsidRPr="004B4251">
        <w:rPr>
          <w:rFonts w:ascii="Arial" w:eastAsia="Times New Roman" w:hAnsi="Arial" w:cs="Arial"/>
          <w:color w:val="333333"/>
          <w:sz w:val="24"/>
          <w:szCs w:val="24"/>
          <w:lang w:eastAsia="ru-RU"/>
        </w:rPr>
        <w:t> — зачёркивание;</w:t>
      </w:r>
    </w:p>
    <w:p w14:paraId="76AAD17D" w14:textId="77777777" w:rsidR="004B4251" w:rsidRPr="004B4251" w:rsidRDefault="004B4251" w:rsidP="004B4251">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overline</w:t>
      </w:r>
      <w:r w:rsidRPr="004B4251">
        <w:rPr>
          <w:rFonts w:ascii="Arial" w:eastAsia="Times New Roman" w:hAnsi="Arial" w:cs="Arial"/>
          <w:color w:val="333333"/>
          <w:sz w:val="24"/>
          <w:szCs w:val="24"/>
          <w:lang w:eastAsia="ru-RU"/>
        </w:rPr>
        <w:t> — черта сверху;</w:t>
      </w:r>
    </w:p>
    <w:p w14:paraId="12339CED" w14:textId="77777777" w:rsidR="004B4251" w:rsidRPr="004B4251" w:rsidRDefault="004B4251" w:rsidP="004B4251">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none</w:t>
      </w:r>
      <w:r w:rsidRPr="004B4251">
        <w:rPr>
          <w:rFonts w:ascii="Arial" w:eastAsia="Times New Roman" w:hAnsi="Arial" w:cs="Arial"/>
          <w:color w:val="333333"/>
          <w:sz w:val="24"/>
          <w:szCs w:val="24"/>
          <w:lang w:eastAsia="ru-RU"/>
        </w:rPr>
        <w:t> — убирает вышеперечисленные эффекты.</w:t>
      </w:r>
    </w:p>
    <w:p w14:paraId="6117F4F4" w14:textId="77777777" w:rsidR="004B4251" w:rsidRPr="004B4251" w:rsidRDefault="004B4251" w:rsidP="004B4251">
      <w:pPr>
        <w:shd w:val="clear" w:color="auto" w:fill="FFFFFF"/>
        <w:spacing w:before="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К тексту можно одновременно применить несколько эффектов, если перечислить значения через пробел.</w:t>
      </w:r>
    </w:p>
    <w:p w14:paraId="491D4D80" w14:textId="77777777" w:rsidR="00757D88" w:rsidRPr="00757D88" w:rsidRDefault="00757D88" w:rsidP="00757D88">
      <w:pPr>
        <w:pStyle w:val="2"/>
        <w:rPr>
          <w:rFonts w:eastAsia="Times New Roman"/>
          <w:lang w:eastAsia="ru-RU"/>
        </w:rPr>
      </w:pPr>
      <w:r w:rsidRPr="00757D88">
        <w:rPr>
          <w:rFonts w:eastAsia="Times New Roman"/>
          <w:lang w:eastAsia="ru-RU"/>
        </w:rPr>
        <w:lastRenderedPageBreak/>
        <w:t>Декоративное подчёркивание</w:t>
      </w:r>
    </w:p>
    <w:p w14:paraId="0432F49B" w14:textId="77777777" w:rsidR="00757D88" w:rsidRPr="00757D88" w:rsidRDefault="00757D88" w:rsidP="00757D88">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Вы, наверное, уже много раз видели красивое </w:t>
      </w:r>
      <w:r w:rsidRPr="00757D88">
        <w:rPr>
          <w:rFonts w:ascii="Arial" w:eastAsia="Times New Roman" w:hAnsi="Arial" w:cs="Arial"/>
          <w:color w:val="0088CC"/>
          <w:sz w:val="24"/>
          <w:szCs w:val="24"/>
          <w:lang w:eastAsia="ru-RU"/>
        </w:rPr>
        <w:t>пунктирное подчёркивание</w:t>
      </w:r>
      <w:r w:rsidRPr="00757D88">
        <w:rPr>
          <w:rFonts w:ascii="Arial" w:eastAsia="Times New Roman" w:hAnsi="Arial" w:cs="Arial"/>
          <w:color w:val="333333"/>
          <w:sz w:val="24"/>
          <w:szCs w:val="24"/>
          <w:lang w:eastAsia="ru-RU"/>
        </w:rPr>
        <w:t>. Его используют для оформления ссылок и других динамических элементов. Технология следующая:</w:t>
      </w:r>
    </w:p>
    <w:p w14:paraId="31DE8E44" w14:textId="77777777" w:rsidR="00757D88" w:rsidRPr="00757D88" w:rsidRDefault="00757D88" w:rsidP="00757D88">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Убираем обычное подчёркивание с помощью </w:t>
      </w:r>
      <w:r w:rsidRPr="00757D88">
        <w:rPr>
          <w:rFonts w:ascii="Consolas" w:eastAsia="Times New Roman" w:hAnsi="Consolas" w:cs="Courier New"/>
          <w:color w:val="333333"/>
          <w:sz w:val="21"/>
          <w:szCs w:val="21"/>
          <w:bdr w:val="none" w:sz="0" w:space="0" w:color="auto" w:frame="1"/>
          <w:lang w:eastAsia="ru-RU"/>
        </w:rPr>
        <w:t>text-decoration</w:t>
      </w:r>
      <w:r w:rsidRPr="00757D88">
        <w:rPr>
          <w:rFonts w:ascii="Arial" w:eastAsia="Times New Roman" w:hAnsi="Arial" w:cs="Arial"/>
          <w:color w:val="333333"/>
          <w:sz w:val="24"/>
          <w:szCs w:val="24"/>
          <w:lang w:eastAsia="ru-RU"/>
        </w:rPr>
        <w:t>.</w:t>
      </w:r>
    </w:p>
    <w:p w14:paraId="420483C5" w14:textId="77777777" w:rsidR="00757D88" w:rsidRPr="00757D88" w:rsidRDefault="00757D88" w:rsidP="00757D88">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Задаём нужный цвет текста с помощью </w:t>
      </w:r>
      <w:r w:rsidRPr="00757D88">
        <w:rPr>
          <w:rFonts w:ascii="Consolas" w:eastAsia="Times New Roman" w:hAnsi="Consolas" w:cs="Courier New"/>
          <w:color w:val="333333"/>
          <w:sz w:val="21"/>
          <w:szCs w:val="21"/>
          <w:bdr w:val="none" w:sz="0" w:space="0" w:color="auto" w:frame="1"/>
          <w:lang w:eastAsia="ru-RU"/>
        </w:rPr>
        <w:t>color</w:t>
      </w:r>
      <w:r w:rsidRPr="00757D88">
        <w:rPr>
          <w:rFonts w:ascii="Arial" w:eastAsia="Times New Roman" w:hAnsi="Arial" w:cs="Arial"/>
          <w:color w:val="333333"/>
          <w:sz w:val="24"/>
          <w:szCs w:val="24"/>
          <w:lang w:eastAsia="ru-RU"/>
        </w:rPr>
        <w:t>.</w:t>
      </w:r>
    </w:p>
    <w:p w14:paraId="423FF7D4" w14:textId="77777777" w:rsidR="00757D88" w:rsidRPr="00757D88" w:rsidRDefault="00757D88" w:rsidP="00757D88">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Добавляем декоративное подчёркивание с помощью свойства </w:t>
      </w:r>
      <w:r w:rsidRPr="00757D88">
        <w:rPr>
          <w:rFonts w:ascii="Consolas" w:eastAsia="Times New Roman" w:hAnsi="Consolas" w:cs="Courier New"/>
          <w:color w:val="333333"/>
          <w:sz w:val="21"/>
          <w:szCs w:val="21"/>
          <w:bdr w:val="none" w:sz="0" w:space="0" w:color="auto" w:frame="1"/>
          <w:lang w:eastAsia="ru-RU"/>
        </w:rPr>
        <w:t>border-bottom</w:t>
      </w:r>
      <w:r w:rsidRPr="00757D88">
        <w:rPr>
          <w:rFonts w:ascii="Arial" w:eastAsia="Times New Roman" w:hAnsi="Arial" w:cs="Arial"/>
          <w:color w:val="333333"/>
          <w:sz w:val="24"/>
          <w:szCs w:val="24"/>
          <w:lang w:eastAsia="ru-RU"/>
        </w:rPr>
        <w:t>.</w:t>
      </w:r>
    </w:p>
    <w:p w14:paraId="2B1362FF" w14:textId="77777777" w:rsidR="00757D88" w:rsidRPr="00757D88" w:rsidRDefault="00757D88" w:rsidP="00757D88">
      <w:pPr>
        <w:shd w:val="clear" w:color="auto" w:fill="FFFFFF"/>
        <w:spacing w:before="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Также можно при наведении курсора скрывать такое подчёркивание с помощью псевдокласса </w:t>
      </w:r>
      <w:r w:rsidRPr="00757D88">
        <w:rPr>
          <w:rFonts w:ascii="Consolas" w:eastAsia="Times New Roman" w:hAnsi="Consolas" w:cs="Courier New"/>
          <w:color w:val="333333"/>
          <w:sz w:val="21"/>
          <w:szCs w:val="21"/>
          <w:bdr w:val="none" w:sz="0" w:space="0" w:color="auto" w:frame="1"/>
          <w:lang w:eastAsia="ru-RU"/>
        </w:rPr>
        <w:t>:hover</w:t>
      </w:r>
      <w:r w:rsidRPr="00757D88">
        <w:rPr>
          <w:rFonts w:ascii="Arial" w:eastAsia="Times New Roman" w:hAnsi="Arial" w:cs="Arial"/>
          <w:color w:val="333333"/>
          <w:sz w:val="24"/>
          <w:szCs w:val="24"/>
          <w:lang w:eastAsia="ru-RU"/>
        </w:rPr>
        <w:t>.</w:t>
      </w:r>
    </w:p>
    <w:p w14:paraId="2CFC608D" w14:textId="77777777" w:rsidR="00757D88" w:rsidRPr="00757D88" w:rsidRDefault="00757D88" w:rsidP="00757D88">
      <w:pPr>
        <w:pStyle w:val="2"/>
        <w:rPr>
          <w:rFonts w:eastAsia="Times New Roman"/>
          <w:lang w:eastAsia="ru-RU"/>
        </w:rPr>
      </w:pPr>
      <w:r w:rsidRPr="00757D88">
        <w:rPr>
          <w:rFonts w:eastAsia="Times New Roman"/>
          <w:lang w:eastAsia="ru-RU"/>
        </w:rPr>
        <w:t>Задаём регистр символов с помощью text-transform</w:t>
      </w:r>
    </w:p>
    <w:p w14:paraId="6910C94D" w14:textId="77777777" w:rsidR="00757D88" w:rsidRPr="00757D88" w:rsidRDefault="00757D88" w:rsidP="00757D88">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С помощью css можно управлять даже регистром символов: делать буквы строчными или прописными. Делается это с помощью свойства </w:t>
      </w:r>
      <w:r w:rsidRPr="00757D88">
        <w:rPr>
          <w:rFonts w:ascii="Consolas" w:eastAsia="Times New Roman" w:hAnsi="Consolas" w:cs="Courier New"/>
          <w:color w:val="333333"/>
          <w:sz w:val="21"/>
          <w:szCs w:val="21"/>
          <w:bdr w:val="none" w:sz="0" w:space="0" w:color="auto" w:frame="1"/>
          <w:lang w:eastAsia="ru-RU"/>
        </w:rPr>
        <w:t>text-transform</w:t>
      </w:r>
      <w:r w:rsidRPr="00757D88">
        <w:rPr>
          <w:rFonts w:ascii="Arial" w:eastAsia="Times New Roman" w:hAnsi="Arial" w:cs="Arial"/>
          <w:color w:val="333333"/>
          <w:sz w:val="24"/>
          <w:szCs w:val="24"/>
          <w:lang w:eastAsia="ru-RU"/>
        </w:rPr>
        <w:t>. Его значения:</w:t>
      </w:r>
    </w:p>
    <w:p w14:paraId="44078522" w14:textId="77777777" w:rsidR="00757D88" w:rsidRPr="00757D88" w:rsidRDefault="00757D88" w:rsidP="00757D88">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lowercase</w:t>
      </w:r>
      <w:r w:rsidRPr="00757D88">
        <w:rPr>
          <w:rFonts w:ascii="Arial" w:eastAsia="Times New Roman" w:hAnsi="Arial" w:cs="Arial"/>
          <w:color w:val="333333"/>
          <w:sz w:val="24"/>
          <w:szCs w:val="24"/>
          <w:lang w:eastAsia="ru-RU"/>
        </w:rPr>
        <w:t> — все строчные;</w:t>
      </w:r>
    </w:p>
    <w:p w14:paraId="6F8B5459" w14:textId="77777777" w:rsidR="00757D88" w:rsidRPr="00757D88" w:rsidRDefault="00757D88" w:rsidP="00757D88">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uppercase</w:t>
      </w:r>
      <w:r w:rsidRPr="00757D88">
        <w:rPr>
          <w:rFonts w:ascii="Arial" w:eastAsia="Times New Roman" w:hAnsi="Arial" w:cs="Arial"/>
          <w:color w:val="333333"/>
          <w:sz w:val="24"/>
          <w:szCs w:val="24"/>
          <w:lang w:eastAsia="ru-RU"/>
        </w:rPr>
        <w:t> — все прописные;</w:t>
      </w:r>
    </w:p>
    <w:p w14:paraId="4F2FC2DB" w14:textId="77777777" w:rsidR="00757D88" w:rsidRPr="00757D88" w:rsidRDefault="00757D88" w:rsidP="00757D88">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capitalize</w:t>
      </w:r>
      <w:r w:rsidRPr="00757D88">
        <w:rPr>
          <w:rFonts w:ascii="Arial" w:eastAsia="Times New Roman" w:hAnsi="Arial" w:cs="Arial"/>
          <w:color w:val="333333"/>
          <w:sz w:val="24"/>
          <w:szCs w:val="24"/>
          <w:lang w:eastAsia="ru-RU"/>
        </w:rPr>
        <w:t> — каждое слово начинается с прописной;</w:t>
      </w:r>
    </w:p>
    <w:p w14:paraId="76533461" w14:textId="77777777" w:rsidR="00757D88" w:rsidRPr="00757D88" w:rsidRDefault="00757D88" w:rsidP="00757D88">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none</w:t>
      </w:r>
      <w:r w:rsidRPr="00757D88">
        <w:rPr>
          <w:rFonts w:ascii="Arial" w:eastAsia="Times New Roman" w:hAnsi="Arial" w:cs="Arial"/>
          <w:color w:val="333333"/>
          <w:sz w:val="24"/>
          <w:szCs w:val="24"/>
          <w:lang w:eastAsia="ru-RU"/>
        </w:rPr>
        <w:t> — отменяет изменение регистра.</w:t>
      </w:r>
    </w:p>
    <w:p w14:paraId="4A4666D5" w14:textId="77777777" w:rsidR="00E33716" w:rsidRDefault="00E33716" w:rsidP="00E33716">
      <w:pPr>
        <w:pStyle w:val="2"/>
      </w:pPr>
      <w:r>
        <w:t>Управляем пробелами: white-space</w:t>
      </w:r>
    </w:p>
    <w:p w14:paraId="09E3DD69" w14:textId="77777777" w:rsidR="00E33716" w:rsidRDefault="00E33716" w:rsidP="00E3371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w:t>
      </w:r>
      <w:hyperlink r:id="rId40" w:history="1">
        <w:r>
          <w:rPr>
            <w:rStyle w:val="a6"/>
            <w:rFonts w:ascii="Arial" w:hAnsi="Arial" w:cs="Arial"/>
            <w:color w:val="3F3CCB"/>
          </w:rPr>
          <w:t>уже знаете</w:t>
        </w:r>
      </w:hyperlink>
      <w:r>
        <w:rPr>
          <w:rFonts w:ascii="Arial" w:hAnsi="Arial" w:cs="Arial"/>
          <w:color w:val="333333"/>
        </w:rPr>
        <w:t>, браузер игнорирует множественные пробелы и переносы строк в HTML-коде. Изменить это поведение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05B1CB6E" w14:textId="77777777" w:rsidR="00E33716" w:rsidRDefault="00E33716" w:rsidP="00E3371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 помощью CSS управлять пробелами и переносами можно более гибко. За это отвечает свойство </w:t>
      </w:r>
      <w:r>
        <w:rPr>
          <w:rStyle w:val="HTML"/>
          <w:rFonts w:ascii="Consolas" w:hAnsi="Consolas"/>
          <w:color w:val="333333"/>
          <w:sz w:val="21"/>
          <w:szCs w:val="21"/>
          <w:bdr w:val="none" w:sz="0" w:space="0" w:color="auto" w:frame="1"/>
        </w:rPr>
        <w:t>white-space</w:t>
      </w:r>
      <w:r>
        <w:rPr>
          <w:rFonts w:ascii="Arial" w:hAnsi="Arial" w:cs="Arial"/>
          <w:color w:val="333333"/>
        </w:rPr>
        <w:t>, значения которого:</w:t>
      </w:r>
    </w:p>
    <w:p w14:paraId="10D5FCFA" w14:textId="77777777" w:rsidR="00E33716" w:rsidRDefault="00E33716" w:rsidP="00E33716">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nowrap</w:t>
      </w:r>
      <w:r>
        <w:rPr>
          <w:rFonts w:ascii="Arial" w:hAnsi="Arial" w:cs="Arial"/>
          <w:color w:val="333333"/>
        </w:rPr>
        <w:t> — отображает весь текст одной строкой без переносов;</w:t>
      </w:r>
    </w:p>
    <w:p w14:paraId="7C56B744" w14:textId="77777777" w:rsidR="00E33716" w:rsidRDefault="00E33716" w:rsidP="00E33716">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t>
      </w:r>
      <w:r>
        <w:rPr>
          <w:rFonts w:ascii="Arial" w:hAnsi="Arial" w:cs="Arial"/>
          <w:color w:val="333333"/>
        </w:rPr>
        <w:t> — сохраняет пробелы и переносы как в исходном коде аналогично тегу </w:t>
      </w:r>
      <w:r>
        <w:rPr>
          <w:rStyle w:val="HTML"/>
          <w:rFonts w:ascii="Consolas" w:eastAsiaTheme="minorHAnsi" w:hAnsi="Consolas"/>
          <w:color w:val="333333"/>
          <w:sz w:val="21"/>
          <w:szCs w:val="21"/>
          <w:bdr w:val="none" w:sz="0" w:space="0" w:color="auto" w:frame="1"/>
        </w:rPr>
        <w:t>&lt;pre&gt;</w:t>
      </w:r>
      <w:r>
        <w:rPr>
          <w:rFonts w:ascii="Arial" w:hAnsi="Arial" w:cs="Arial"/>
          <w:color w:val="333333"/>
        </w:rPr>
        <w:t>;</w:t>
      </w:r>
    </w:p>
    <w:p w14:paraId="25C1B19A" w14:textId="77777777" w:rsidR="00E33716" w:rsidRDefault="00E33716" w:rsidP="00E33716">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pre-wrap</w:t>
      </w:r>
      <w:r>
        <w:rPr>
          <w:rFonts w:ascii="Arial" w:hAnsi="Arial" w:cs="Arial"/>
          <w:color w:val="333333"/>
        </w:rPr>
        <w:t> — работает как значение </w:t>
      </w:r>
      <w:r>
        <w:rPr>
          <w:rStyle w:val="HTML"/>
          <w:rFonts w:ascii="Consolas" w:eastAsiaTheme="minorHAnsi" w:hAnsi="Consolas"/>
          <w:color w:val="333333"/>
          <w:sz w:val="21"/>
          <w:szCs w:val="21"/>
          <w:bdr w:val="none" w:sz="0" w:space="0" w:color="auto" w:frame="1"/>
        </w:rPr>
        <w:t>pre</w:t>
      </w:r>
      <w:r>
        <w:rPr>
          <w:rFonts w:ascii="Arial" w:hAnsi="Arial" w:cs="Arial"/>
          <w:color w:val="333333"/>
        </w:rPr>
        <w:t>, но добавляет автоматические переносы, если текст не помещается в контейнер;</w:t>
      </w:r>
    </w:p>
    <w:p w14:paraId="12C72B34" w14:textId="77777777" w:rsidR="00E33716" w:rsidRDefault="00E33716" w:rsidP="00E33716">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normal</w:t>
      </w:r>
      <w:r>
        <w:rPr>
          <w:rFonts w:ascii="Arial" w:hAnsi="Arial" w:cs="Arial"/>
          <w:color w:val="333333"/>
        </w:rPr>
        <w:t> — режим по умолчанию.</w:t>
      </w:r>
    </w:p>
    <w:p w14:paraId="0BA32F7F" w14:textId="77777777" w:rsidR="00A85095" w:rsidRDefault="00A85095" w:rsidP="00A85095">
      <w:pPr>
        <w:pStyle w:val="2"/>
      </w:pPr>
      <w:r>
        <w:t>Горизонтальное выравнивание текста: text-align</w:t>
      </w:r>
    </w:p>
    <w:p w14:paraId="0E61D609" w14:textId="77777777" w:rsidR="00A85095" w:rsidRDefault="00A85095" w:rsidP="00A8509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Выравнивание текста по горизонтали задается с помощью свойства </w:t>
      </w:r>
      <w:r>
        <w:rPr>
          <w:rStyle w:val="HTML"/>
          <w:rFonts w:ascii="Consolas" w:hAnsi="Consolas"/>
          <w:color w:val="333333"/>
          <w:sz w:val="21"/>
          <w:szCs w:val="21"/>
          <w:bdr w:val="none" w:sz="0" w:space="0" w:color="auto" w:frame="1"/>
        </w:rPr>
        <w:t>text-align</w:t>
      </w:r>
      <w:r>
        <w:rPr>
          <w:rFonts w:ascii="Arial" w:hAnsi="Arial" w:cs="Arial"/>
          <w:color w:val="333333"/>
        </w:rPr>
        <w:t>. Его вы уже </w:t>
      </w:r>
      <w:hyperlink r:id="rId41" w:history="1">
        <w:r>
          <w:rPr>
            <w:rStyle w:val="a6"/>
            <w:rFonts w:ascii="Arial" w:hAnsi="Arial" w:cs="Arial"/>
            <w:color w:val="3F3CCB"/>
          </w:rPr>
          <w:t>использовали</w:t>
        </w:r>
      </w:hyperlink>
      <w:r>
        <w:rPr>
          <w:rFonts w:ascii="Arial" w:hAnsi="Arial" w:cs="Arial"/>
          <w:color w:val="333333"/>
        </w:rPr>
        <w:t> в курсе про таблицы. Значения свойства:</w:t>
      </w:r>
    </w:p>
    <w:p w14:paraId="5A5CC1E7" w14:textId="77777777" w:rsidR="00A85095" w:rsidRDefault="00A85095" w:rsidP="00A85095">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left</w:t>
      </w:r>
      <w:r>
        <w:rPr>
          <w:rFonts w:ascii="Arial" w:hAnsi="Arial" w:cs="Arial"/>
          <w:color w:val="333333"/>
        </w:rPr>
        <w:t> — выравнивание по левому краю;</w:t>
      </w:r>
    </w:p>
    <w:p w14:paraId="3387A252" w14:textId="77777777" w:rsidR="00A85095" w:rsidRDefault="00A85095" w:rsidP="00A85095">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right</w:t>
      </w:r>
      <w:r>
        <w:rPr>
          <w:rFonts w:ascii="Arial" w:hAnsi="Arial" w:cs="Arial"/>
          <w:color w:val="333333"/>
        </w:rPr>
        <w:t> — по правому краю;</w:t>
      </w:r>
    </w:p>
    <w:p w14:paraId="756AF0BD" w14:textId="77777777" w:rsidR="00A85095" w:rsidRDefault="00A85095" w:rsidP="00A85095">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center</w:t>
      </w:r>
      <w:r>
        <w:rPr>
          <w:rFonts w:ascii="Arial" w:hAnsi="Arial" w:cs="Arial"/>
          <w:color w:val="333333"/>
        </w:rPr>
        <w:t> — по центру;</w:t>
      </w:r>
    </w:p>
    <w:p w14:paraId="22A27168" w14:textId="77777777" w:rsidR="00A85095" w:rsidRDefault="00A85095" w:rsidP="00A85095">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justify</w:t>
      </w:r>
      <w:r>
        <w:rPr>
          <w:rFonts w:ascii="Arial" w:hAnsi="Arial" w:cs="Arial"/>
          <w:color w:val="333333"/>
        </w:rPr>
        <w:t> — по ширине.</w:t>
      </w:r>
    </w:p>
    <w:p w14:paraId="06314AE3" w14:textId="77777777" w:rsidR="004D3BBF" w:rsidRPr="004D3BBF" w:rsidRDefault="004D3BBF" w:rsidP="004D3BBF">
      <w:pPr>
        <w:pStyle w:val="2"/>
        <w:rPr>
          <w:rFonts w:eastAsia="Times New Roman"/>
          <w:lang w:eastAsia="ru-RU"/>
        </w:rPr>
      </w:pPr>
      <w:r w:rsidRPr="004D3BBF">
        <w:rPr>
          <w:rFonts w:eastAsia="Times New Roman"/>
          <w:lang w:eastAsia="ru-RU"/>
        </w:rPr>
        <w:lastRenderedPageBreak/>
        <w:t>Вертикальное выравнивание: vertical-align</w:t>
      </w:r>
    </w:p>
    <w:p w14:paraId="2C129093" w14:textId="77777777" w:rsidR="004D3BBF" w:rsidRPr="004D3BBF" w:rsidRDefault="004D3BBF" w:rsidP="004D3BBF">
      <w:pPr>
        <w:shd w:val="clear" w:color="auto" w:fill="FFFFFF"/>
        <w:spacing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Выравниванием текста по вертикали можно управлять с помощью свойства </w:t>
      </w:r>
      <w:r w:rsidRPr="004D3BBF">
        <w:rPr>
          <w:rFonts w:ascii="Consolas" w:eastAsia="Times New Roman" w:hAnsi="Consolas" w:cs="Courier New"/>
          <w:color w:val="333333"/>
          <w:sz w:val="21"/>
          <w:szCs w:val="21"/>
          <w:bdr w:val="none" w:sz="0" w:space="0" w:color="auto" w:frame="1"/>
          <w:lang w:eastAsia="ru-RU"/>
        </w:rPr>
        <w:t>vertical-align</w:t>
      </w:r>
      <w:r w:rsidRPr="004D3BBF">
        <w:rPr>
          <w:rFonts w:ascii="Arial" w:eastAsia="Times New Roman" w:hAnsi="Arial" w:cs="Arial"/>
          <w:color w:val="333333"/>
          <w:sz w:val="24"/>
          <w:szCs w:val="24"/>
          <w:lang w:eastAsia="ru-RU"/>
        </w:rPr>
        <w:t>. Его действие хорошо заметно в ячейках таблицы. Внутри текстовой строки «работа» этого свойства заметна, если в ней есть фрагменты разного размера.</w:t>
      </w:r>
    </w:p>
    <w:p w14:paraId="5F413463" w14:textId="77777777" w:rsidR="004D3BBF" w:rsidRPr="004D3BBF" w:rsidRDefault="004D3BBF" w:rsidP="004D3BBF">
      <w:pPr>
        <w:shd w:val="clear" w:color="auto" w:fill="FFFFFF"/>
        <w:spacing w:before="255"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У данного свойства много значений, но самые часто используемые:</w:t>
      </w:r>
    </w:p>
    <w:p w14:paraId="6383A3C3" w14:textId="77777777" w:rsidR="004D3BBF" w:rsidRPr="004D3BBF" w:rsidRDefault="004D3BBF" w:rsidP="004D3BB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top</w:t>
      </w:r>
      <w:r w:rsidRPr="004D3BBF">
        <w:rPr>
          <w:rFonts w:ascii="Arial" w:eastAsia="Times New Roman" w:hAnsi="Arial" w:cs="Arial"/>
          <w:color w:val="333333"/>
          <w:sz w:val="24"/>
          <w:szCs w:val="24"/>
          <w:lang w:eastAsia="ru-RU"/>
        </w:rPr>
        <w:t> — выравнивание по верхнему краю строки;</w:t>
      </w:r>
    </w:p>
    <w:p w14:paraId="4C2E5BF6" w14:textId="77777777" w:rsidR="004D3BBF" w:rsidRPr="004D3BBF" w:rsidRDefault="004D3BBF" w:rsidP="004D3BB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middle</w:t>
      </w:r>
      <w:r w:rsidRPr="004D3BBF">
        <w:rPr>
          <w:rFonts w:ascii="Arial" w:eastAsia="Times New Roman" w:hAnsi="Arial" w:cs="Arial"/>
          <w:color w:val="333333"/>
          <w:sz w:val="24"/>
          <w:szCs w:val="24"/>
          <w:lang w:eastAsia="ru-RU"/>
        </w:rPr>
        <w:t> — по середине;</w:t>
      </w:r>
    </w:p>
    <w:p w14:paraId="298ACA54" w14:textId="77777777" w:rsidR="004D3BBF" w:rsidRPr="004D3BBF" w:rsidRDefault="004D3BBF" w:rsidP="004D3BB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bottom</w:t>
      </w:r>
      <w:r w:rsidRPr="004D3BBF">
        <w:rPr>
          <w:rFonts w:ascii="Arial" w:eastAsia="Times New Roman" w:hAnsi="Arial" w:cs="Arial"/>
          <w:color w:val="333333"/>
          <w:sz w:val="24"/>
          <w:szCs w:val="24"/>
          <w:lang w:eastAsia="ru-RU"/>
        </w:rPr>
        <w:t> — по нижнему краю;</w:t>
      </w:r>
    </w:p>
    <w:p w14:paraId="4C80C9D0" w14:textId="77777777" w:rsidR="004D3BBF" w:rsidRPr="004D3BBF" w:rsidRDefault="004D3BBF" w:rsidP="004D3BB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baseline</w:t>
      </w:r>
      <w:r w:rsidRPr="004D3BBF">
        <w:rPr>
          <w:rFonts w:ascii="Arial" w:eastAsia="Times New Roman" w:hAnsi="Arial" w:cs="Arial"/>
          <w:color w:val="333333"/>
          <w:sz w:val="24"/>
          <w:szCs w:val="24"/>
          <w:lang w:eastAsia="ru-RU"/>
        </w:rPr>
        <w:t> — по базовой линии (значение по умолчанию).</w:t>
      </w:r>
    </w:p>
    <w:p w14:paraId="6551AABB" w14:textId="77777777" w:rsidR="00694D5A" w:rsidRDefault="00694D5A" w:rsidP="00694D5A">
      <w:pPr>
        <w:pStyle w:val="2"/>
      </w:pPr>
      <w:r>
        <w:t>Верхние и нижние индексы на CSS</w:t>
      </w:r>
    </w:p>
    <w:p w14:paraId="090FAF30" w14:textId="77777777" w:rsidR="00694D5A" w:rsidRDefault="00694D5A" w:rsidP="00694D5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имитировать теги </w:t>
      </w:r>
      <w:r>
        <w:rPr>
          <w:rStyle w:val="HTML"/>
          <w:rFonts w:ascii="Consolas" w:hAnsi="Consolas"/>
          <w:color w:val="333333"/>
          <w:sz w:val="21"/>
          <w:szCs w:val="21"/>
          <w:bdr w:val="none" w:sz="0" w:space="0" w:color="auto" w:frame="1"/>
        </w:rPr>
        <w:t>&lt;sub&gt;</w:t>
      </w:r>
      <w:r>
        <w:rPr>
          <w:rFonts w:ascii="Arial" w:hAnsi="Arial" w:cs="Arial"/>
          <w:color w:val="333333"/>
        </w:rPr>
        <w:t> и </w:t>
      </w:r>
      <w:r>
        <w:rPr>
          <w:rStyle w:val="HTML"/>
          <w:rFonts w:ascii="Consolas" w:hAnsi="Consolas"/>
          <w:color w:val="333333"/>
          <w:sz w:val="21"/>
          <w:szCs w:val="21"/>
          <w:bdr w:val="none" w:sz="0" w:space="0" w:color="auto" w:frame="1"/>
        </w:rPr>
        <w:t>&lt;sup&gt;</w:t>
      </w:r>
      <w:r>
        <w:rPr>
          <w:rFonts w:ascii="Arial" w:hAnsi="Arial" w:cs="Arial"/>
          <w:color w:val="333333"/>
        </w:rPr>
        <w:t>, которые применяются для </w:t>
      </w:r>
      <w:hyperlink r:id="rId42" w:history="1">
        <w:r>
          <w:rPr>
            <w:rStyle w:val="a6"/>
            <w:rFonts w:ascii="Arial" w:hAnsi="Arial" w:cs="Arial"/>
            <w:color w:val="3F3CCB"/>
          </w:rPr>
          <w:t>создания нижних и верхних индексов</w:t>
        </w:r>
      </w:hyperlink>
      <w:r>
        <w:rPr>
          <w:rFonts w:ascii="Arial" w:hAnsi="Arial" w:cs="Arial"/>
          <w:color w:val="333333"/>
        </w:rPr>
        <w:t>. Делается это так:</w:t>
      </w:r>
    </w:p>
    <w:p w14:paraId="39C08374" w14:textId="77777777" w:rsidR="00694D5A" w:rsidRDefault="00694D5A" w:rsidP="00694D5A">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Используем свойство </w:t>
      </w:r>
      <w:r>
        <w:rPr>
          <w:rStyle w:val="HTML"/>
          <w:rFonts w:ascii="Consolas" w:eastAsiaTheme="minorHAnsi" w:hAnsi="Consolas"/>
          <w:color w:val="333333"/>
          <w:sz w:val="21"/>
          <w:szCs w:val="21"/>
          <w:bdr w:val="none" w:sz="0" w:space="0" w:color="auto" w:frame="1"/>
        </w:rPr>
        <w:t>vertical-align</w:t>
      </w:r>
      <w:r>
        <w:rPr>
          <w:rFonts w:ascii="Arial" w:hAnsi="Arial" w:cs="Arial"/>
          <w:color w:val="333333"/>
        </w:rPr>
        <w:t> со значением </w:t>
      </w:r>
      <w:r>
        <w:rPr>
          <w:rStyle w:val="HTML"/>
          <w:rFonts w:ascii="Consolas" w:eastAsiaTheme="minorHAnsi" w:hAnsi="Consolas"/>
          <w:color w:val="333333"/>
          <w:sz w:val="21"/>
          <w:szCs w:val="21"/>
          <w:bdr w:val="none" w:sz="0" w:space="0" w:color="auto" w:frame="1"/>
        </w:rPr>
        <w:t>sub</w:t>
      </w:r>
      <w:r>
        <w:rPr>
          <w:rFonts w:ascii="Arial" w:hAnsi="Arial" w:cs="Arial"/>
          <w:color w:val="333333"/>
        </w:rPr>
        <w:t> или </w:t>
      </w:r>
      <w:r>
        <w:rPr>
          <w:rStyle w:val="HTML"/>
          <w:rFonts w:ascii="Consolas" w:eastAsiaTheme="minorHAnsi" w:hAnsi="Consolas"/>
          <w:color w:val="333333"/>
          <w:sz w:val="21"/>
          <w:szCs w:val="21"/>
          <w:bdr w:val="none" w:sz="0" w:space="0" w:color="auto" w:frame="1"/>
        </w:rPr>
        <w:t>super</w:t>
      </w:r>
      <w:r>
        <w:rPr>
          <w:rFonts w:ascii="Arial" w:hAnsi="Arial" w:cs="Arial"/>
          <w:color w:val="333333"/>
        </w:rPr>
        <w:t>.</w:t>
      </w:r>
    </w:p>
    <w:p w14:paraId="297FC9C4" w14:textId="77777777" w:rsidR="00694D5A" w:rsidRDefault="00694D5A" w:rsidP="00694D5A">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Немного уменьшаем размер шрифта с помощью </w:t>
      </w:r>
      <w:r>
        <w:rPr>
          <w:rStyle w:val="HTML"/>
          <w:rFonts w:ascii="Consolas" w:eastAsiaTheme="minorHAnsi" w:hAnsi="Consolas"/>
          <w:color w:val="333333"/>
          <w:sz w:val="21"/>
          <w:szCs w:val="21"/>
          <w:bdr w:val="none" w:sz="0" w:space="0" w:color="auto" w:frame="1"/>
        </w:rPr>
        <w:t>font-size</w:t>
      </w:r>
      <w:r>
        <w:rPr>
          <w:rFonts w:ascii="Arial" w:hAnsi="Arial" w:cs="Arial"/>
          <w:color w:val="333333"/>
        </w:rPr>
        <w:t>.</w:t>
      </w:r>
    </w:p>
    <w:p w14:paraId="25742CAB" w14:textId="77777777" w:rsidR="00B6252A" w:rsidRPr="00B6252A" w:rsidRDefault="00B6252A" w:rsidP="00B6252A">
      <w:pPr>
        <w:pStyle w:val="2"/>
        <w:rPr>
          <w:rFonts w:eastAsia="Times New Roman"/>
          <w:lang w:eastAsia="ru-RU"/>
        </w:rPr>
      </w:pPr>
      <w:r w:rsidRPr="00B6252A">
        <w:rPr>
          <w:rFonts w:eastAsia="Times New Roman"/>
          <w:lang w:eastAsia="ru-RU"/>
        </w:rPr>
        <w:t>Свойство line-height: управляем высотой строки</w:t>
      </w:r>
    </w:p>
    <w:p w14:paraId="74E25B35" w14:textId="77777777" w:rsidR="00B6252A" w:rsidRPr="00B6252A" w:rsidRDefault="00B6252A" w:rsidP="00B6252A">
      <w:pPr>
        <w:shd w:val="clear" w:color="auto" w:fill="FFFFFF"/>
        <w:spacing w:after="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Высотой строки или, правильнее, межстрочным интервалом можно управлять с помощью свойства </w:t>
      </w:r>
      <w:r w:rsidRPr="00B6252A">
        <w:rPr>
          <w:rFonts w:ascii="Consolas" w:eastAsia="Times New Roman" w:hAnsi="Consolas" w:cs="Courier New"/>
          <w:color w:val="333333"/>
          <w:sz w:val="21"/>
          <w:szCs w:val="21"/>
          <w:bdr w:val="none" w:sz="0" w:space="0" w:color="auto" w:frame="1"/>
          <w:lang w:eastAsia="ru-RU"/>
        </w:rPr>
        <w:t>line-height</w:t>
      </w:r>
      <w:r w:rsidRPr="00B6252A">
        <w:rPr>
          <w:rFonts w:ascii="Arial" w:eastAsia="Times New Roman" w:hAnsi="Arial" w:cs="Arial"/>
          <w:color w:val="333333"/>
          <w:sz w:val="24"/>
          <w:szCs w:val="24"/>
          <w:lang w:eastAsia="ru-RU"/>
        </w:rPr>
        <w:t>. Значение этого свойства можно задавать следующими способами:</w:t>
      </w:r>
    </w:p>
    <w:p w14:paraId="2AD1FE36" w14:textId="77777777" w:rsidR="00B6252A" w:rsidRPr="00B6252A" w:rsidRDefault="00B6252A" w:rsidP="00B6252A">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Множителем, например </w:t>
      </w:r>
      <w:r w:rsidRPr="00B6252A">
        <w:rPr>
          <w:rFonts w:ascii="Consolas" w:eastAsia="Times New Roman" w:hAnsi="Consolas" w:cs="Courier New"/>
          <w:color w:val="333333"/>
          <w:sz w:val="21"/>
          <w:szCs w:val="21"/>
          <w:bdr w:val="none" w:sz="0" w:space="0" w:color="auto" w:frame="1"/>
          <w:lang w:eastAsia="ru-RU"/>
        </w:rPr>
        <w:t>1.5</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w:t>
      </w:r>
      <w:r w:rsidRPr="00B6252A">
        <w:rPr>
          <w:rFonts w:ascii="Arial" w:eastAsia="Times New Roman" w:hAnsi="Arial" w:cs="Arial"/>
          <w:color w:val="333333"/>
          <w:sz w:val="24"/>
          <w:szCs w:val="24"/>
          <w:lang w:eastAsia="ru-RU"/>
        </w:rPr>
        <w:t>.</w:t>
      </w:r>
    </w:p>
    <w:p w14:paraId="55121E21" w14:textId="77777777" w:rsidR="00B6252A" w:rsidRPr="00B6252A" w:rsidRDefault="00B6252A" w:rsidP="00B6252A">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 процентах: </w:t>
      </w:r>
      <w:r w:rsidRPr="00B6252A">
        <w:rPr>
          <w:rFonts w:ascii="Consolas" w:eastAsia="Times New Roman" w:hAnsi="Consolas" w:cs="Courier New"/>
          <w:color w:val="333333"/>
          <w:sz w:val="21"/>
          <w:szCs w:val="21"/>
          <w:bdr w:val="none" w:sz="0" w:space="0" w:color="auto" w:frame="1"/>
          <w:lang w:eastAsia="ru-RU"/>
        </w:rPr>
        <w:t>150%</w:t>
      </w:r>
      <w:r w:rsidRPr="00B6252A">
        <w:rPr>
          <w:rFonts w:ascii="Arial" w:eastAsia="Times New Roman" w:hAnsi="Arial" w:cs="Arial"/>
          <w:color w:val="333333"/>
          <w:sz w:val="24"/>
          <w:szCs w:val="24"/>
          <w:lang w:eastAsia="ru-RU"/>
        </w:rPr>
        <w:t>.</w:t>
      </w:r>
    </w:p>
    <w:p w14:paraId="331AC0E4" w14:textId="77777777" w:rsidR="00B6252A" w:rsidRPr="00B6252A" w:rsidRDefault="00B6252A" w:rsidP="00B6252A">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С помощью любых других единиц измерения CSS: </w:t>
      </w:r>
      <w:r w:rsidRPr="00B6252A">
        <w:rPr>
          <w:rFonts w:ascii="Consolas" w:eastAsia="Times New Roman" w:hAnsi="Consolas" w:cs="Courier New"/>
          <w:color w:val="333333"/>
          <w:sz w:val="21"/>
          <w:szCs w:val="21"/>
          <w:bdr w:val="none" w:sz="0" w:space="0" w:color="auto" w:frame="1"/>
          <w:lang w:eastAsia="ru-RU"/>
        </w:rPr>
        <w:t>12px</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2em</w:t>
      </w:r>
      <w:r w:rsidRPr="00B6252A">
        <w:rPr>
          <w:rFonts w:ascii="Arial" w:eastAsia="Times New Roman" w:hAnsi="Arial" w:cs="Arial"/>
          <w:color w:val="333333"/>
          <w:sz w:val="24"/>
          <w:szCs w:val="24"/>
          <w:lang w:eastAsia="ru-RU"/>
        </w:rPr>
        <w:t>.</w:t>
      </w:r>
    </w:p>
    <w:p w14:paraId="2466A9B2" w14:textId="77777777" w:rsidR="00B6252A" w:rsidRPr="00B6252A" w:rsidRDefault="00B6252A" w:rsidP="00B6252A">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Ключевым словом </w:t>
      </w:r>
      <w:r w:rsidRPr="00B6252A">
        <w:rPr>
          <w:rFonts w:ascii="Consolas" w:eastAsia="Times New Roman" w:hAnsi="Consolas" w:cs="Courier New"/>
          <w:color w:val="333333"/>
          <w:sz w:val="21"/>
          <w:szCs w:val="21"/>
          <w:bdr w:val="none" w:sz="0" w:space="0" w:color="auto" w:frame="1"/>
          <w:lang w:eastAsia="ru-RU"/>
        </w:rPr>
        <w:t>normal</w:t>
      </w:r>
      <w:r w:rsidRPr="00B6252A">
        <w:rPr>
          <w:rFonts w:ascii="Arial" w:eastAsia="Times New Roman" w:hAnsi="Arial" w:cs="Arial"/>
          <w:color w:val="333333"/>
          <w:sz w:val="24"/>
          <w:szCs w:val="24"/>
          <w:lang w:eastAsia="ru-RU"/>
        </w:rPr>
        <w:t>, которое задает автоматический расчет высоты строки.</w:t>
      </w:r>
    </w:p>
    <w:p w14:paraId="1188D45A" w14:textId="77777777" w:rsidR="00B6252A" w:rsidRPr="00B6252A" w:rsidRDefault="00B6252A" w:rsidP="00B6252A">
      <w:pPr>
        <w:shd w:val="clear" w:color="auto" w:fill="FFFFFF"/>
        <w:spacing w:before="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Предпочтительнее задавать межстрочный интервал либо множителем, либо в относительных единицах измерения.</w:t>
      </w:r>
    </w:p>
    <w:p w14:paraId="5E0532B8" w14:textId="77777777" w:rsidR="000C5058" w:rsidRDefault="000C5058" w:rsidP="000C5058">
      <w:pPr>
        <w:pStyle w:val="2"/>
      </w:pPr>
      <w:r>
        <w:t>Вертикальный ритм текста</w:t>
      </w:r>
    </w:p>
    <w:p w14:paraId="0877A719" w14:textId="77777777" w:rsidR="000C5058" w:rsidRDefault="000C5058" w:rsidP="000C505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веб-дизайне существует понятие «вертикальный ритм текста». Оно достаточно сложное и мы не будем глубоко в него вдаваться. Отметим лишь, что хороший вертикальный ритм улучшает восприятие текста.</w:t>
      </w:r>
    </w:p>
    <w:p w14:paraId="71520CEC"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вертикальный ритм и хорошую читабельность текста при любом размере шрифта, нужно задавать размеры шрифта, межстрочный интервал и вертикальные отступы между заголовками и абзацами в относительных единицах.</w:t>
      </w:r>
    </w:p>
    <w:p w14:paraId="73C6A554"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Тогда, как бы пользователь ни изменял размер шрифта, ваш текст останется читабельным и удобным для восприятия. В этом задании вы потренируетесь использовать относительные единицы измерения.</w:t>
      </w:r>
    </w:p>
    <w:p w14:paraId="26C1816D" w14:textId="77777777" w:rsidR="000C5058" w:rsidRDefault="000C5058" w:rsidP="000C5058">
      <w:pPr>
        <w:shd w:val="clear" w:color="auto" w:fill="FFFFFF"/>
        <w:spacing w:line="375" w:lineRule="atLeast"/>
        <w:rPr>
          <w:rFonts w:ascii="Arial" w:hAnsi="Arial" w:cs="Arial"/>
          <w:color w:val="333333"/>
        </w:rPr>
      </w:pPr>
      <w:r>
        <w:rPr>
          <w:rFonts w:ascii="Arial" w:hAnsi="Arial" w:cs="Arial"/>
          <w:color w:val="333333"/>
        </w:rPr>
        <w:lastRenderedPageBreak/>
        <w:t>Дополнительные материалы для тех, кто заинтересовался вертикальным ритмом:</w:t>
      </w:r>
      <w:hyperlink r:id="rId43" w:tgtFrame="_blank" w:history="1">
        <w:r>
          <w:rPr>
            <w:rStyle w:val="a6"/>
            <w:rFonts w:ascii="Arial" w:hAnsi="Arial" w:cs="Arial"/>
            <w:color w:val="3F3CCB"/>
          </w:rPr>
          <w:t>О вёрстке вертикального ритма</w:t>
        </w:r>
      </w:hyperlink>
      <w:r>
        <w:rPr>
          <w:rFonts w:ascii="Arial" w:hAnsi="Arial" w:cs="Arial"/>
          <w:color w:val="333333"/>
        </w:rPr>
        <w:t>, </w:t>
      </w:r>
      <w:r>
        <w:rPr>
          <w:rFonts w:ascii="Arial" w:hAnsi="Arial" w:cs="Arial"/>
          <w:color w:val="333333"/>
        </w:rPr>
        <w:br/>
      </w:r>
      <w:hyperlink r:id="rId44" w:tgtFrame="_blank" w:history="1">
        <w:r>
          <w:rPr>
            <w:rStyle w:val="a6"/>
            <w:rFonts w:ascii="Arial" w:hAnsi="Arial" w:cs="Arial"/>
            <w:color w:val="3F3CCB"/>
          </w:rPr>
          <w:t>Compose to a Vertical Rhythm</w:t>
        </w:r>
      </w:hyperlink>
      <w:r>
        <w:rPr>
          <w:rFonts w:ascii="Arial" w:hAnsi="Arial" w:cs="Arial"/>
          <w:color w:val="333333"/>
        </w:rPr>
        <w:t>, </w:t>
      </w:r>
      <w:r>
        <w:rPr>
          <w:rFonts w:ascii="Arial" w:hAnsi="Arial" w:cs="Arial"/>
          <w:color w:val="333333"/>
        </w:rPr>
        <w:br/>
      </w:r>
      <w:hyperlink r:id="rId45" w:tgtFrame="_blank" w:history="1">
        <w:r>
          <w:rPr>
            <w:rStyle w:val="a6"/>
            <w:rFonts w:ascii="Arial" w:hAnsi="Arial" w:cs="Arial"/>
            <w:color w:val="3F3CCB"/>
          </w:rPr>
          <w:t>Создание вертикального ритма на сайте</w:t>
        </w:r>
      </w:hyperlink>
      <w:r>
        <w:rPr>
          <w:rFonts w:ascii="Arial" w:hAnsi="Arial" w:cs="Arial"/>
          <w:color w:val="333333"/>
        </w:rPr>
        <w:t>, </w:t>
      </w:r>
      <w:r>
        <w:rPr>
          <w:rFonts w:ascii="Arial" w:hAnsi="Arial" w:cs="Arial"/>
          <w:color w:val="333333"/>
        </w:rPr>
        <w:br/>
      </w:r>
      <w:hyperlink r:id="rId46" w:tgtFrame="_blank" w:history="1">
        <w:r>
          <w:rPr>
            <w:rStyle w:val="a6"/>
            <w:rFonts w:ascii="Arial" w:hAnsi="Arial" w:cs="Arial"/>
            <w:color w:val="3F3CCB"/>
          </w:rPr>
          <w:t>Генератор вертикального ритма</w:t>
        </w:r>
      </w:hyperlink>
      <w:r>
        <w:rPr>
          <w:rFonts w:ascii="Arial" w:hAnsi="Arial" w:cs="Arial"/>
          <w:color w:val="333333"/>
        </w:rPr>
        <w:t>.</w:t>
      </w:r>
    </w:p>
    <w:p w14:paraId="5CE64165" w14:textId="77777777" w:rsidR="007D6F7E" w:rsidRPr="007D6F7E" w:rsidRDefault="006D2894" w:rsidP="007D6F7E">
      <w:pPr>
        <w:pStyle w:val="1"/>
      </w:pPr>
      <w:hyperlink r:id="rId47" w:history="1">
        <w:r w:rsidR="007D6F7E" w:rsidRPr="007D6F7E">
          <w:rPr>
            <w:rStyle w:val="a6"/>
            <w:color w:val="auto"/>
            <w:u w:val="none"/>
          </w:rPr>
          <w:t>Фоны, часть 1</w:t>
        </w:r>
      </w:hyperlink>
    </w:p>
    <w:p w14:paraId="71248887" w14:textId="77777777" w:rsidR="00D8152F" w:rsidRDefault="00D8152F" w:rsidP="00D8152F">
      <w:pPr>
        <w:pStyle w:val="2"/>
      </w:pPr>
      <w:r>
        <w:t>Cвойство background-color</w:t>
      </w:r>
    </w:p>
    <w:p w14:paraId="21969D67" w14:textId="77777777" w:rsidR="00D8152F" w:rsidRDefault="00D8152F" w:rsidP="00D8152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фона можно задать с помощью CSS-свойства </w:t>
      </w:r>
      <w:r>
        <w:rPr>
          <w:rStyle w:val="HTML"/>
          <w:rFonts w:ascii="Consolas" w:hAnsi="Consolas"/>
          <w:color w:val="333333"/>
          <w:sz w:val="21"/>
          <w:szCs w:val="21"/>
          <w:bdr w:val="none" w:sz="0" w:space="0" w:color="auto" w:frame="1"/>
        </w:rPr>
        <w:t>background-color</w:t>
      </w:r>
      <w:r>
        <w:rPr>
          <w:rFonts w:ascii="Arial" w:hAnsi="Arial" w:cs="Arial"/>
          <w:color w:val="333333"/>
        </w:rPr>
        <w:t>.</w:t>
      </w:r>
    </w:p>
    <w:p w14:paraId="2A2143B9" w14:textId="77777777" w:rsidR="00D8152F" w:rsidRDefault="00D8152F" w:rsidP="00D815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Напомним, что цвета в CSS можно задавать в разных форматах: в шестнадцатеричном (или HEX), в RGB или RGBA, а также с помощью цветовых констант, таких как </w:t>
      </w:r>
      <w:r>
        <w:rPr>
          <w:rStyle w:val="HTML"/>
          <w:rFonts w:ascii="Consolas" w:hAnsi="Consolas"/>
          <w:color w:val="333333"/>
          <w:sz w:val="21"/>
          <w:szCs w:val="21"/>
          <w:bdr w:val="none" w:sz="0" w:space="0" w:color="auto" w:frame="1"/>
        </w:rPr>
        <w:t>red</w:t>
      </w:r>
      <w:r>
        <w:rPr>
          <w:rFonts w:ascii="Arial" w:hAnsi="Arial" w:cs="Arial"/>
          <w:color w:val="333333"/>
        </w:rPr>
        <w:t> или </w:t>
      </w:r>
      <w:r>
        <w:rPr>
          <w:rStyle w:val="HTML"/>
          <w:rFonts w:ascii="Consolas" w:hAnsi="Consolas"/>
          <w:color w:val="333333"/>
          <w:sz w:val="21"/>
          <w:szCs w:val="21"/>
          <w:bdr w:val="none" w:sz="0" w:space="0" w:color="auto" w:frame="1"/>
        </w:rPr>
        <w:t>green</w:t>
      </w:r>
      <w:r>
        <w:rPr>
          <w:rFonts w:ascii="Arial" w:hAnsi="Arial" w:cs="Arial"/>
          <w:color w:val="333333"/>
        </w:rPr>
        <w:t>.</w:t>
      </w:r>
    </w:p>
    <w:p w14:paraId="592FD8BD" w14:textId="77777777" w:rsidR="00D8152F" w:rsidRDefault="00D8152F" w:rsidP="00D815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цветах можно прочитать на странице </w:t>
      </w:r>
      <w:hyperlink r:id="rId48" w:tgtFrame="_blank" w:history="1">
        <w:r>
          <w:rPr>
            <w:rStyle w:val="a6"/>
            <w:rFonts w:ascii="Arial" w:hAnsi="Arial" w:cs="Arial"/>
            <w:color w:val="3F3CCB"/>
          </w:rPr>
          <w:t>HTML Colors</w:t>
        </w:r>
      </w:hyperlink>
      <w:r>
        <w:rPr>
          <w:rFonts w:ascii="Arial" w:hAnsi="Arial" w:cs="Arial"/>
          <w:color w:val="333333"/>
        </w:rPr>
        <w:t> или в переводной статье </w:t>
      </w:r>
      <w:hyperlink r:id="rId49" w:tgtFrame="_blank" w:history="1">
        <w:r>
          <w:rPr>
            <w:rStyle w:val="a6"/>
            <w:rFonts w:ascii="Arial" w:hAnsi="Arial" w:cs="Arial"/>
            <w:color w:val="3F3CCB"/>
          </w:rPr>
          <w:t>о теории цвета на Хабре</w:t>
        </w:r>
      </w:hyperlink>
      <w:r>
        <w:rPr>
          <w:rFonts w:ascii="Arial" w:hAnsi="Arial" w:cs="Arial"/>
          <w:color w:val="333333"/>
        </w:rPr>
        <w:t>.</w:t>
      </w:r>
    </w:p>
    <w:p w14:paraId="1B9A9DE8" w14:textId="77777777" w:rsidR="00D8152F" w:rsidRDefault="00D8152F" w:rsidP="00D815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использования свойства:</w:t>
      </w:r>
    </w:p>
    <w:p w14:paraId="15A89F8E" w14:textId="77777777" w:rsidR="00D8152F" w:rsidRDefault="00D8152F" w:rsidP="00D8152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selector {</w:t>
      </w:r>
    </w:p>
    <w:p w14:paraId="00FDCF00" w14:textId="77777777" w:rsidR="00D8152F" w:rsidRPr="00AB6835" w:rsidRDefault="00D8152F" w:rsidP="00D8152F">
      <w:pPr>
        <w:pStyle w:val="HTML0"/>
        <w:shd w:val="clear" w:color="auto" w:fill="F8F8F8"/>
        <w:spacing w:before="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background-color: #ff0000;</w:t>
      </w:r>
    </w:p>
    <w:p w14:paraId="23FAE042" w14:textId="77777777" w:rsidR="00D8152F" w:rsidRPr="00AB6835" w:rsidRDefault="00D8152F" w:rsidP="00D8152F">
      <w:pPr>
        <w:pStyle w:val="HTML0"/>
        <w:shd w:val="clear" w:color="auto" w:fill="F8F8F8"/>
        <w:spacing w:before="300"/>
        <w:ind w:left="-225"/>
        <w:rPr>
          <w:rFonts w:ascii="Consolas" w:hAnsi="Consolas"/>
          <w:color w:val="333333"/>
          <w:sz w:val="24"/>
          <w:szCs w:val="24"/>
          <w:lang w:val="en-US"/>
        </w:rPr>
      </w:pPr>
      <w:r w:rsidRPr="00AB6835">
        <w:rPr>
          <w:rStyle w:val="HTML"/>
          <w:rFonts w:ascii="Consolas" w:hAnsi="Consolas"/>
          <w:color w:val="333333"/>
          <w:bdr w:val="none" w:sz="0" w:space="0" w:color="auto" w:frame="1"/>
          <w:lang w:val="en-US"/>
        </w:rPr>
        <w:t>}</w:t>
      </w:r>
    </w:p>
    <w:p w14:paraId="16D96290" w14:textId="77777777" w:rsidR="00AB6835" w:rsidRPr="00AB6835" w:rsidRDefault="00AB6835" w:rsidP="00AB6835">
      <w:pPr>
        <w:pStyle w:val="2"/>
        <w:rPr>
          <w:lang w:val="en-US"/>
        </w:rPr>
      </w:pPr>
      <w:r>
        <w:t>Свойство</w:t>
      </w:r>
      <w:r w:rsidRPr="00AB6835">
        <w:rPr>
          <w:lang w:val="en-US"/>
        </w:rPr>
        <w:t xml:space="preserve"> background-image</w:t>
      </w:r>
    </w:p>
    <w:p w14:paraId="2CA6DFFE" w14:textId="77777777" w:rsidR="00AB6835" w:rsidRDefault="00AB6835" w:rsidP="00AB683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Фоновое изображение можно задать с помощью CSS-свойства </w:t>
      </w:r>
      <w:r>
        <w:rPr>
          <w:rStyle w:val="HTML"/>
          <w:rFonts w:ascii="Consolas" w:hAnsi="Consolas"/>
          <w:color w:val="333333"/>
          <w:sz w:val="21"/>
          <w:szCs w:val="21"/>
          <w:bdr w:val="none" w:sz="0" w:space="0" w:color="auto" w:frame="1"/>
        </w:rPr>
        <w:t>background-image</w:t>
      </w:r>
      <w:r>
        <w:rPr>
          <w:rFonts w:ascii="Arial" w:hAnsi="Arial" w:cs="Arial"/>
          <w:color w:val="333333"/>
        </w:rPr>
        <w:t>. Делается это так:</w:t>
      </w:r>
    </w:p>
    <w:p w14:paraId="18EBD729" w14:textId="77777777" w:rsidR="00AB6835" w:rsidRPr="00603AE3" w:rsidRDefault="00AB6835" w:rsidP="00AB6835">
      <w:pPr>
        <w:pStyle w:val="HTML0"/>
        <w:shd w:val="clear" w:color="auto" w:fill="F8F8F8"/>
        <w:spacing w:before="300" w:after="300"/>
        <w:ind w:left="-225"/>
        <w:rPr>
          <w:rStyle w:val="HTML"/>
          <w:rFonts w:ascii="Consolas" w:hAnsi="Consolas"/>
          <w:color w:val="333333"/>
          <w:bdr w:val="none" w:sz="0" w:space="0" w:color="auto" w:frame="1"/>
        </w:rPr>
      </w:pPr>
      <w:r w:rsidRPr="00AB6835">
        <w:rPr>
          <w:rStyle w:val="HTML"/>
          <w:rFonts w:ascii="Consolas" w:hAnsi="Consolas"/>
          <w:color w:val="333333"/>
          <w:bdr w:val="none" w:sz="0" w:space="0" w:color="auto" w:frame="1"/>
          <w:lang w:val="en-US"/>
        </w:rPr>
        <w:t>selector</w:t>
      </w:r>
      <w:r w:rsidRPr="00603AE3">
        <w:rPr>
          <w:rStyle w:val="HTML"/>
          <w:rFonts w:ascii="Consolas" w:hAnsi="Consolas"/>
          <w:color w:val="333333"/>
          <w:bdr w:val="none" w:sz="0" w:space="0" w:color="auto" w:frame="1"/>
        </w:rPr>
        <w:t xml:space="preserve"> {</w:t>
      </w:r>
    </w:p>
    <w:p w14:paraId="2AAA091A" w14:textId="77777777" w:rsidR="00AB6835" w:rsidRPr="00603AE3" w:rsidRDefault="00AB6835" w:rsidP="00AB6835">
      <w:pPr>
        <w:pStyle w:val="HTML0"/>
        <w:shd w:val="clear" w:color="auto" w:fill="F8F8F8"/>
        <w:spacing w:before="300" w:after="300"/>
        <w:ind w:left="-225"/>
        <w:rPr>
          <w:rStyle w:val="HTML"/>
          <w:rFonts w:ascii="Consolas" w:hAnsi="Consolas"/>
          <w:color w:val="333333"/>
          <w:bdr w:val="none" w:sz="0" w:space="0" w:color="auto" w:frame="1"/>
        </w:rPr>
      </w:pPr>
      <w:r w:rsidRPr="00603AE3">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w:t>
      </w:r>
      <w:r w:rsidRPr="00603AE3">
        <w:rPr>
          <w:rStyle w:val="HTML"/>
          <w:rFonts w:ascii="Consolas" w:hAnsi="Consolas"/>
          <w:color w:val="333333"/>
          <w:bdr w:val="none" w:sz="0" w:space="0" w:color="auto" w:frame="1"/>
        </w:rPr>
        <w:t>-</w:t>
      </w:r>
      <w:r w:rsidRPr="00AB6835">
        <w:rPr>
          <w:rStyle w:val="HTML"/>
          <w:rFonts w:ascii="Consolas" w:hAnsi="Consolas"/>
          <w:color w:val="333333"/>
          <w:bdr w:val="none" w:sz="0" w:space="0" w:color="auto" w:frame="1"/>
          <w:lang w:val="en-US"/>
        </w:rPr>
        <w:t>image</w:t>
      </w:r>
      <w:r w:rsidRPr="00603AE3">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url</w:t>
      </w:r>
      <w:r w:rsidRPr="00603AE3">
        <w:rPr>
          <w:rStyle w:val="HTML"/>
          <w:rFonts w:ascii="Consolas" w:hAnsi="Consolas"/>
          <w:color w:val="333333"/>
          <w:bdr w:val="none" w:sz="0" w:space="0" w:color="auto" w:frame="1"/>
        </w:rPr>
        <w:t>("</w:t>
      </w:r>
      <w:r>
        <w:rPr>
          <w:rStyle w:val="HTML"/>
          <w:rFonts w:ascii="Consolas" w:hAnsi="Consolas"/>
          <w:color w:val="333333"/>
          <w:bdr w:val="none" w:sz="0" w:space="0" w:color="auto" w:frame="1"/>
        </w:rPr>
        <w:t>адрес</w:t>
      </w:r>
      <w:r w:rsidRPr="00603AE3">
        <w:rPr>
          <w:rStyle w:val="HTML"/>
          <w:rFonts w:ascii="Consolas" w:hAnsi="Consolas"/>
          <w:color w:val="333333"/>
          <w:bdr w:val="none" w:sz="0" w:space="0" w:color="auto" w:frame="1"/>
        </w:rPr>
        <w:t>-</w:t>
      </w:r>
      <w:r>
        <w:rPr>
          <w:rStyle w:val="HTML"/>
          <w:rFonts w:ascii="Consolas" w:hAnsi="Consolas"/>
          <w:color w:val="333333"/>
          <w:bdr w:val="none" w:sz="0" w:space="0" w:color="auto" w:frame="1"/>
        </w:rPr>
        <w:t>картинки</w:t>
      </w:r>
      <w:r w:rsidRPr="00603AE3">
        <w:rPr>
          <w:rStyle w:val="HTML"/>
          <w:rFonts w:ascii="Consolas" w:hAnsi="Consolas"/>
          <w:color w:val="333333"/>
          <w:bdr w:val="none" w:sz="0" w:space="0" w:color="auto" w:frame="1"/>
        </w:rPr>
        <w:t>");</w:t>
      </w:r>
    </w:p>
    <w:p w14:paraId="582BEFAE" w14:textId="77777777" w:rsidR="00AB6835" w:rsidRDefault="00AB6835" w:rsidP="00AB683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896B9C2" w14:textId="77777777" w:rsidR="00AB6835" w:rsidRDefault="00AB6835" w:rsidP="00AB683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картинки обязательно заключается внутрь </w:t>
      </w:r>
      <w:r>
        <w:rPr>
          <w:rStyle w:val="HTML"/>
          <w:rFonts w:ascii="Consolas" w:hAnsi="Consolas"/>
          <w:color w:val="333333"/>
          <w:sz w:val="21"/>
          <w:szCs w:val="21"/>
          <w:bdr w:val="none" w:sz="0" w:space="0" w:color="auto" w:frame="1"/>
        </w:rPr>
        <w:t>url("...")</w:t>
      </w:r>
      <w:r>
        <w:rPr>
          <w:rFonts w:ascii="Arial" w:hAnsi="Arial" w:cs="Arial"/>
          <w:color w:val="333333"/>
        </w:rPr>
        <w:t>. Адреса фоновых картинок такие же, как и адреса обычных картинок, которые вы задавали в курсе про </w:t>
      </w:r>
      <w:hyperlink r:id="rId50" w:history="1">
        <w:r>
          <w:rPr>
            <w:rStyle w:val="a6"/>
            <w:rFonts w:ascii="Arial" w:hAnsi="Arial" w:cs="Arial"/>
            <w:color w:val="3F3CCB"/>
          </w:rPr>
          <w:t>ссылки и изображения</w:t>
        </w:r>
      </w:hyperlink>
      <w:r>
        <w:rPr>
          <w:rFonts w:ascii="Arial" w:hAnsi="Arial" w:cs="Arial"/>
          <w:color w:val="333333"/>
        </w:rPr>
        <w:t>.</w:t>
      </w:r>
    </w:p>
    <w:p w14:paraId="39610F42" w14:textId="77777777" w:rsidR="00AB6835" w:rsidRDefault="00AB6835" w:rsidP="00AB683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Элементу можно одновременно задавать и цвет фона, и фоновую картинку. В этом случае картинка будет отображаться поверх фонового цвета.</w:t>
      </w:r>
    </w:p>
    <w:p w14:paraId="5B933144" w14:textId="77777777" w:rsidR="00AB6835" w:rsidRDefault="00AB6835" w:rsidP="00AB683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курсе мы в качестве подопытных картинок будем использовать отличные иконки </w:t>
      </w:r>
      <w:hyperlink r:id="rId51" w:tgtFrame="_blank" w:history="1">
        <w:r>
          <w:rPr>
            <w:rStyle w:val="a6"/>
            <w:rFonts w:ascii="Arial" w:hAnsi="Arial" w:cs="Arial"/>
            <w:color w:val="3F3CCB"/>
          </w:rPr>
          <w:t>Дениса Сажина</w:t>
        </w:r>
      </w:hyperlink>
      <w:r>
        <w:rPr>
          <w:rFonts w:ascii="Arial" w:hAnsi="Arial" w:cs="Arial"/>
          <w:color w:val="333333"/>
        </w:rPr>
        <w:t>.</w:t>
      </w:r>
    </w:p>
    <w:p w14:paraId="2E803668" w14:textId="77777777" w:rsidR="003C5E87" w:rsidRDefault="003C5E87" w:rsidP="003C5E87">
      <w:pPr>
        <w:pStyle w:val="2"/>
      </w:pPr>
      <w:r>
        <w:t>Свойство background-repeat</w:t>
      </w:r>
    </w:p>
    <w:p w14:paraId="07B40C46" w14:textId="77777777" w:rsidR="003C5E87" w:rsidRDefault="003C5E87" w:rsidP="003C5E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фоновое изображение повторяется. Это хорошо заметно, когда оно меньше блока. Управлять этим поведением можно с помощью CSS-свойства </w:t>
      </w:r>
      <w:r>
        <w:rPr>
          <w:rStyle w:val="HTML"/>
          <w:rFonts w:ascii="Consolas" w:hAnsi="Consolas"/>
          <w:color w:val="333333"/>
          <w:sz w:val="21"/>
          <w:szCs w:val="21"/>
          <w:bdr w:val="none" w:sz="0" w:space="0" w:color="auto" w:frame="1"/>
        </w:rPr>
        <w:t>background-repeat</w:t>
      </w:r>
      <w:r>
        <w:rPr>
          <w:rFonts w:ascii="Arial" w:hAnsi="Arial" w:cs="Arial"/>
          <w:color w:val="333333"/>
        </w:rPr>
        <w:t>. У свойства 4 значения:</w:t>
      </w:r>
    </w:p>
    <w:p w14:paraId="2147A0C3" w14:textId="77777777" w:rsidR="003C5E87" w:rsidRDefault="003C5E87" w:rsidP="003C5E87">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w:t>
      </w:r>
      <w:r>
        <w:rPr>
          <w:rFonts w:ascii="Arial" w:hAnsi="Arial" w:cs="Arial"/>
          <w:color w:val="333333"/>
        </w:rPr>
        <w:t> — повторять во всех направлениях. Это значение по умолчанию.</w:t>
      </w:r>
    </w:p>
    <w:p w14:paraId="53EF2FAE" w14:textId="77777777" w:rsidR="003C5E87" w:rsidRDefault="003C5E87" w:rsidP="003C5E87">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repeat-x</w:t>
      </w:r>
      <w:r>
        <w:rPr>
          <w:rFonts w:ascii="Arial" w:hAnsi="Arial" w:cs="Arial"/>
          <w:color w:val="333333"/>
        </w:rPr>
        <w:t> — повторять только по горизонтали.</w:t>
      </w:r>
    </w:p>
    <w:p w14:paraId="1A05140F" w14:textId="77777777" w:rsidR="003C5E87" w:rsidRDefault="003C5E87" w:rsidP="003C5E87">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lastRenderedPageBreak/>
        <w:t>repeat-y</w:t>
      </w:r>
      <w:r>
        <w:rPr>
          <w:rFonts w:ascii="Arial" w:hAnsi="Arial" w:cs="Arial"/>
          <w:color w:val="333333"/>
        </w:rPr>
        <w:t> — повторять только по вертикали.</w:t>
      </w:r>
    </w:p>
    <w:p w14:paraId="4FDF41DD" w14:textId="77777777" w:rsidR="003C5E87" w:rsidRDefault="003C5E87" w:rsidP="003C5E87">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no-repeat</w:t>
      </w:r>
      <w:r>
        <w:rPr>
          <w:rFonts w:ascii="Arial" w:hAnsi="Arial" w:cs="Arial"/>
          <w:color w:val="333333"/>
        </w:rPr>
        <w:t> — не повторять.</w:t>
      </w:r>
    </w:p>
    <w:p w14:paraId="6F171012" w14:textId="77777777" w:rsidR="004F7883" w:rsidRDefault="004F7883" w:rsidP="004F7883">
      <w:pPr>
        <w:pStyle w:val="2"/>
      </w:pPr>
      <w:r>
        <w:t>Свойство background-position</w:t>
      </w:r>
    </w:p>
    <w:p w14:paraId="62D0696A" w14:textId="77777777" w:rsidR="004F7883" w:rsidRDefault="004F7883" w:rsidP="004F788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Cвойство </w:t>
      </w:r>
      <w:r>
        <w:rPr>
          <w:rStyle w:val="HTML"/>
          <w:rFonts w:ascii="Consolas" w:hAnsi="Consolas"/>
          <w:color w:val="333333"/>
          <w:sz w:val="21"/>
          <w:szCs w:val="21"/>
          <w:bdr w:val="none" w:sz="0" w:space="0" w:color="auto" w:frame="1"/>
        </w:rPr>
        <w:t>background-position</w:t>
      </w:r>
      <w:r>
        <w:rPr>
          <w:rFonts w:ascii="Arial" w:hAnsi="Arial" w:cs="Arial"/>
          <w:color w:val="333333"/>
        </w:rPr>
        <w:t> управляет расположением фонового изображения. Значение свойства состоит из двух частей, разделенных пробелом: </w:t>
      </w:r>
      <w:r>
        <w:rPr>
          <w:rStyle w:val="HTML"/>
          <w:rFonts w:ascii="Consolas" w:hAnsi="Consolas"/>
          <w:color w:val="333333"/>
          <w:sz w:val="21"/>
          <w:szCs w:val="21"/>
          <w:bdr w:val="none" w:sz="0" w:space="0" w:color="auto" w:frame="1"/>
        </w:rPr>
        <w:t>x y</w:t>
      </w:r>
      <w:r>
        <w:rPr>
          <w:rFonts w:ascii="Arial" w:hAnsi="Arial" w:cs="Arial"/>
          <w:color w:val="333333"/>
        </w:rPr>
        <w:t>.</w:t>
      </w:r>
    </w:p>
    <w:p w14:paraId="7068F07B" w14:textId="77777777" w:rsidR="004F7883" w:rsidRDefault="004F7883" w:rsidP="004F7883">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x</w:t>
      </w:r>
      <w:r>
        <w:rPr>
          <w:rFonts w:ascii="Arial" w:hAnsi="Arial" w:cs="Arial"/>
          <w:color w:val="333333"/>
        </w:rPr>
        <w:t> задаёт расположение по горизонтали, а </w:t>
      </w:r>
      <w:r>
        <w:rPr>
          <w:rStyle w:val="HTML"/>
          <w:rFonts w:ascii="Consolas" w:hAnsi="Consolas"/>
          <w:color w:val="333333"/>
          <w:sz w:val="21"/>
          <w:szCs w:val="21"/>
          <w:bdr w:val="none" w:sz="0" w:space="0" w:color="auto" w:frame="1"/>
        </w:rPr>
        <w:t>y</w:t>
      </w:r>
      <w:r>
        <w:rPr>
          <w:rFonts w:ascii="Arial" w:hAnsi="Arial" w:cs="Arial"/>
          <w:color w:val="333333"/>
        </w:rPr>
        <w:t> по вертикали.</w:t>
      </w:r>
    </w:p>
    <w:p w14:paraId="04DE8AE2" w14:textId="77777777" w:rsidR="004F7883" w:rsidRDefault="004F7883" w:rsidP="004F78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x</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значения в процентах и в пикселях.</w:t>
      </w:r>
    </w:p>
    <w:p w14:paraId="6882BEAA" w14:textId="77777777" w:rsidR="004F7883" w:rsidRDefault="004F7883" w:rsidP="004F78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y</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bottom</w:t>
      </w:r>
      <w:r>
        <w:rPr>
          <w:rFonts w:ascii="Arial" w:hAnsi="Arial" w:cs="Arial"/>
          <w:color w:val="333333"/>
        </w:rPr>
        <w:t>, значения в процентах и в пикселях.</w:t>
      </w:r>
    </w:p>
    <w:p w14:paraId="7AD9734B" w14:textId="77777777" w:rsidR="004F7883" w:rsidRDefault="004F7883" w:rsidP="004F78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Примеры использования свойства:</w:t>
      </w:r>
    </w:p>
    <w:p w14:paraId="032907E6" w14:textId="77777777" w:rsidR="004F7883" w:rsidRDefault="004F7883" w:rsidP="004F788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background-position: 50% 50%;</w:t>
      </w:r>
    </w:p>
    <w:p w14:paraId="5820BB93" w14:textId="77777777" w:rsidR="004F7883" w:rsidRPr="004F7883" w:rsidRDefault="004F7883" w:rsidP="004F7883">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right bottom;</w:t>
      </w:r>
    </w:p>
    <w:p w14:paraId="7AC8D902" w14:textId="77777777" w:rsidR="004F7883" w:rsidRPr="004F7883" w:rsidRDefault="004F7883" w:rsidP="004F7883">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50px 100px;</w:t>
      </w:r>
    </w:p>
    <w:p w14:paraId="063A1412" w14:textId="77777777" w:rsidR="004F7883" w:rsidRPr="004F7883" w:rsidRDefault="004F7883" w:rsidP="004F7883">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0 100%;</w:t>
      </w:r>
    </w:p>
    <w:p w14:paraId="7D20B134" w14:textId="77777777" w:rsidR="004F7883" w:rsidRPr="004F7883" w:rsidRDefault="004F7883" w:rsidP="004F7883">
      <w:pPr>
        <w:pStyle w:val="HTML0"/>
        <w:shd w:val="clear" w:color="auto" w:fill="F8F8F8"/>
        <w:spacing w:before="300" w:after="300"/>
        <w:ind w:left="-225"/>
        <w:rPr>
          <w:rFonts w:ascii="Consolas" w:hAnsi="Consolas"/>
          <w:color w:val="333333"/>
          <w:sz w:val="24"/>
          <w:szCs w:val="24"/>
          <w:lang w:val="en-US"/>
        </w:rPr>
      </w:pPr>
      <w:r w:rsidRPr="004F7883">
        <w:rPr>
          <w:rStyle w:val="HTML"/>
          <w:rFonts w:ascii="Consolas" w:hAnsi="Consolas"/>
          <w:color w:val="333333"/>
          <w:bdr w:val="none" w:sz="0" w:space="0" w:color="auto" w:frame="1"/>
          <w:lang w:val="en-US"/>
        </w:rPr>
        <w:t>background-position: left bottom;</w:t>
      </w:r>
    </w:p>
    <w:p w14:paraId="6A3B20B5" w14:textId="77777777" w:rsidR="004F7883" w:rsidRDefault="004F7883" w:rsidP="004F78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сработают примеры:</w:t>
      </w:r>
    </w:p>
    <w:p w14:paraId="7962B3AA" w14:textId="77777777" w:rsidR="004F7883" w:rsidRDefault="004F7883" w:rsidP="004F7883">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картинка будет по центру;</w:t>
      </w:r>
    </w:p>
    <w:p w14:paraId="5A9380E2" w14:textId="77777777" w:rsidR="004F7883" w:rsidRDefault="004F7883" w:rsidP="004F7883">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правый нижний угол;</w:t>
      </w:r>
    </w:p>
    <w:p w14:paraId="67C44F51" w14:textId="77777777" w:rsidR="004F7883" w:rsidRDefault="004F7883" w:rsidP="004F7883">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отступ 50px от левого края и 100px от верхнего;</w:t>
      </w:r>
    </w:p>
    <w:p w14:paraId="7123C1DF" w14:textId="77777777" w:rsidR="004F7883" w:rsidRDefault="004F7883" w:rsidP="004F7883">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03D173FD" w14:textId="77777777" w:rsidR="004F7883" w:rsidRDefault="004F7883" w:rsidP="004F7883">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6358FED8" w14:textId="77777777" w:rsidR="00894952" w:rsidRDefault="00894952" w:rsidP="00894952">
      <w:pPr>
        <w:pStyle w:val="2"/>
      </w:pPr>
      <w:r>
        <w:t>Ещё немного background-position</w:t>
      </w:r>
    </w:p>
    <w:p w14:paraId="68359203" w14:textId="77777777" w:rsidR="00894952" w:rsidRDefault="00894952" w:rsidP="0089495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фоновое изображение больше блока, то оно обрезается. Управлять тем, какую часть изображения будет видно, также можно с помощью свойства </w:t>
      </w:r>
      <w:r>
        <w:rPr>
          <w:rStyle w:val="HTML"/>
          <w:rFonts w:ascii="Consolas" w:hAnsi="Consolas"/>
          <w:color w:val="333333"/>
          <w:sz w:val="21"/>
          <w:szCs w:val="21"/>
          <w:bdr w:val="none" w:sz="0" w:space="0" w:color="auto" w:frame="1"/>
        </w:rPr>
        <w:t>background-position</w:t>
      </w:r>
      <w:r>
        <w:rPr>
          <w:rFonts w:ascii="Arial" w:hAnsi="Arial" w:cs="Arial"/>
          <w:color w:val="333333"/>
        </w:rPr>
        <w:t>.</w:t>
      </w:r>
    </w:p>
    <w:p w14:paraId="6A2F6C5B" w14:textId="77777777" w:rsidR="00894952" w:rsidRDefault="00894952" w:rsidP="008949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для этого удобно использовать относительные значения (проценты), а иногда абсолютные (пиксели).</w:t>
      </w:r>
    </w:p>
    <w:p w14:paraId="385CD525" w14:textId="77777777" w:rsidR="00894952" w:rsidRDefault="00894952" w:rsidP="0089495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можно использовать не только положительные, но и отрицательные значения. А также комбинировать пиксели и проценты.</w:t>
      </w:r>
    </w:p>
    <w:p w14:paraId="0D9639C1" w14:textId="77777777" w:rsidR="00635508" w:rsidRDefault="00635508" w:rsidP="00635508">
      <w:pPr>
        <w:pStyle w:val="2"/>
      </w:pPr>
      <w:r>
        <w:t>Свойство background-attachment</w:t>
      </w:r>
    </w:p>
    <w:p w14:paraId="5732649F" w14:textId="77777777" w:rsidR="00635508" w:rsidRDefault="00635508" w:rsidP="0063550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Обычно фоновое изображение прокручивается вместе с содержимым блока. Это хорошо видно в мини-браузере. Прокрутите окно вниз и увидите, что фон поднимется наверх.</w:t>
      </w:r>
    </w:p>
    <w:p w14:paraId="434B1ADA" w14:textId="77777777" w:rsidR="00635508" w:rsidRDefault="00635508" w:rsidP="0063550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background-attachment</w:t>
      </w:r>
      <w:r>
        <w:rPr>
          <w:rFonts w:ascii="Arial" w:hAnsi="Arial" w:cs="Arial"/>
          <w:color w:val="333333"/>
        </w:rPr>
        <w:t> можно зафиксировать фон на месте и он не будет перемещаться при прокручивании.</w:t>
      </w:r>
    </w:p>
    <w:p w14:paraId="3351F709" w14:textId="77777777" w:rsidR="00635508" w:rsidRDefault="00635508" w:rsidP="0063550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Значение свойства:</w:t>
      </w:r>
    </w:p>
    <w:p w14:paraId="6A7EE5F0" w14:textId="77777777" w:rsidR="00635508" w:rsidRDefault="00635508" w:rsidP="00635508">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scroll</w:t>
      </w:r>
      <w:r>
        <w:rPr>
          <w:rFonts w:ascii="Arial" w:hAnsi="Arial" w:cs="Arial"/>
          <w:color w:val="333333"/>
        </w:rPr>
        <w:t> — фон прокручивается вместе с содержимым. Это значение по умолчанию.</w:t>
      </w:r>
    </w:p>
    <w:p w14:paraId="214827F1" w14:textId="77777777" w:rsidR="00635508" w:rsidRDefault="00635508" w:rsidP="00635508">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fixed</w:t>
      </w:r>
      <w:r>
        <w:rPr>
          <w:rFonts w:ascii="Arial" w:hAnsi="Arial" w:cs="Arial"/>
          <w:color w:val="333333"/>
        </w:rPr>
        <w:t> — фон не прокручивается, зафиксирован на одном месте.</w:t>
      </w:r>
    </w:p>
    <w:p w14:paraId="683116C6" w14:textId="77777777" w:rsidR="00635508" w:rsidRDefault="00635508" w:rsidP="0063550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 тот случай, когда легче показать, чем объяснять: выполняйте задание и смотрите, как изменяется поведение фона при прокрутке.</w:t>
      </w:r>
    </w:p>
    <w:p w14:paraId="54019435" w14:textId="77777777" w:rsidR="00274CF3" w:rsidRDefault="00274CF3" w:rsidP="00274CF3">
      <w:pPr>
        <w:pStyle w:val="2"/>
      </w:pPr>
      <w:r>
        <w:t>Свойство background</w:t>
      </w:r>
    </w:p>
    <w:p w14:paraId="5B9FA113" w14:textId="77777777" w:rsidR="00274CF3" w:rsidRDefault="00274CF3" w:rsidP="00274CF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 элемента можно задавать с помощью отдельных свойств: </w:t>
      </w:r>
      <w:r>
        <w:rPr>
          <w:rStyle w:val="HTML"/>
          <w:rFonts w:ascii="Consolas" w:hAnsi="Consolas"/>
          <w:color w:val="333333"/>
          <w:sz w:val="21"/>
          <w:szCs w:val="21"/>
          <w:bdr w:val="none" w:sz="0" w:space="0" w:color="auto" w:frame="1"/>
        </w:rPr>
        <w:t>background-color</w:t>
      </w:r>
      <w:r>
        <w:rPr>
          <w:rFonts w:ascii="Arial" w:hAnsi="Arial" w:cs="Arial"/>
          <w:color w:val="333333"/>
        </w:rPr>
        <w:t>, </w:t>
      </w:r>
      <w:r>
        <w:rPr>
          <w:rStyle w:val="HTML"/>
          <w:rFonts w:ascii="Consolas" w:hAnsi="Consolas"/>
          <w:color w:val="333333"/>
          <w:sz w:val="21"/>
          <w:szCs w:val="21"/>
          <w:bdr w:val="none" w:sz="0" w:space="0" w:color="auto" w:frame="1"/>
        </w:rPr>
        <w:t>background-image</w:t>
      </w:r>
      <w:r>
        <w:rPr>
          <w:rFonts w:ascii="Arial" w:hAnsi="Arial" w:cs="Arial"/>
          <w:color w:val="333333"/>
        </w:rPr>
        <w:t> и так далее. Получается довольно громоздкая запись.</w:t>
      </w:r>
    </w:p>
    <w:p w14:paraId="15F33E5B" w14:textId="77777777" w:rsidR="00274CF3" w:rsidRDefault="00274CF3" w:rsidP="00274CF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задать фон можно с помощью сокращенного свойства </w:t>
      </w:r>
      <w:r>
        <w:rPr>
          <w:rStyle w:val="HTML"/>
          <w:rFonts w:ascii="Consolas" w:hAnsi="Consolas"/>
          <w:color w:val="333333"/>
          <w:sz w:val="21"/>
          <w:szCs w:val="21"/>
          <w:bdr w:val="none" w:sz="0" w:space="0" w:color="auto" w:frame="1"/>
        </w:rPr>
        <w:t>background</w:t>
      </w:r>
      <w:r>
        <w:rPr>
          <w:rFonts w:ascii="Arial" w:hAnsi="Arial" w:cs="Arial"/>
          <w:color w:val="333333"/>
        </w:rPr>
        <w:t>, в котором через пробел перечисляются его компоненты:</w:t>
      </w:r>
    </w:p>
    <w:p w14:paraId="2FABE47A"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[bc] [bi] [br] [bp] [ba];</w:t>
      </w:r>
    </w:p>
    <w:p w14:paraId="7068F7BB"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Обозначения</w:t>
      </w:r>
      <w:r w:rsidRPr="00274CF3">
        <w:rPr>
          <w:rStyle w:val="HTML"/>
          <w:rFonts w:ascii="Consolas" w:hAnsi="Consolas"/>
          <w:color w:val="333333"/>
          <w:bdr w:val="none" w:sz="0" w:space="0" w:color="auto" w:frame="1"/>
          <w:lang w:val="en-US"/>
        </w:rPr>
        <w:t>:</w:t>
      </w:r>
    </w:p>
    <w:p w14:paraId="05F4B1DB"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[bc] — background-color</w:t>
      </w:r>
    </w:p>
    <w:p w14:paraId="1757C7D9"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[bi] — background-image</w:t>
      </w:r>
    </w:p>
    <w:p w14:paraId="1D9A8688"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[br] — background-repeat</w:t>
      </w:r>
    </w:p>
    <w:p w14:paraId="4C27D9CF"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[bp] — background-position</w:t>
      </w:r>
    </w:p>
    <w:p w14:paraId="2FDBC233" w14:textId="77777777" w:rsidR="00274CF3" w:rsidRDefault="00274CF3" w:rsidP="00274CF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 — background-attachment</w:t>
      </w:r>
    </w:p>
    <w:p w14:paraId="1CB5FCDD" w14:textId="77777777" w:rsidR="00274CF3" w:rsidRDefault="00274CF3" w:rsidP="00274CF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CB27810" w14:textId="77777777" w:rsidR="00274CF3" w:rsidRPr="00274CF3" w:rsidRDefault="00274CF3" w:rsidP="00274CF3">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Если какой-то компонент не указан, то берется значение по умолчанию. Ниже</w:t>
      </w:r>
      <w:r w:rsidRPr="00274CF3">
        <w:rPr>
          <w:rFonts w:ascii="Arial" w:hAnsi="Arial" w:cs="Arial"/>
          <w:color w:val="333333"/>
          <w:lang w:val="en-US"/>
        </w:rPr>
        <w:t xml:space="preserve"> </w:t>
      </w:r>
      <w:r>
        <w:rPr>
          <w:rFonts w:ascii="Arial" w:hAnsi="Arial" w:cs="Arial"/>
          <w:color w:val="333333"/>
        </w:rPr>
        <w:t>примеры</w:t>
      </w:r>
      <w:r w:rsidRPr="00274CF3">
        <w:rPr>
          <w:rFonts w:ascii="Arial" w:hAnsi="Arial" w:cs="Arial"/>
          <w:color w:val="333333"/>
          <w:lang w:val="en-US"/>
        </w:rPr>
        <w:t>.</w:t>
      </w:r>
    </w:p>
    <w:p w14:paraId="35B4C61F"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#e74c3c;</w:t>
      </w:r>
    </w:p>
    <w:p w14:paraId="73215199"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url("img.png") no-repeat;</w:t>
      </w:r>
    </w:p>
    <w:p w14:paraId="60445F94" w14:textId="77777777" w:rsidR="00274CF3" w:rsidRPr="00274CF3" w:rsidRDefault="00274CF3" w:rsidP="00274CF3">
      <w:pPr>
        <w:pStyle w:val="HTML0"/>
        <w:shd w:val="clear" w:color="auto" w:fill="F8F8F8"/>
        <w:spacing w:before="300" w:after="300"/>
        <w:ind w:left="-225"/>
        <w:rPr>
          <w:rFonts w:ascii="Consolas" w:hAnsi="Consolas"/>
          <w:color w:val="333333"/>
          <w:sz w:val="24"/>
          <w:szCs w:val="24"/>
          <w:lang w:val="en-US"/>
        </w:rPr>
      </w:pPr>
      <w:r w:rsidRPr="00274CF3">
        <w:rPr>
          <w:rStyle w:val="HTML"/>
          <w:rFonts w:ascii="Consolas" w:hAnsi="Consolas"/>
          <w:color w:val="333333"/>
          <w:bdr w:val="none" w:sz="0" w:space="0" w:color="auto" w:frame="1"/>
          <w:lang w:val="en-US"/>
        </w:rPr>
        <w:t>background: url("img.png") 10px 20px;</w:t>
      </w:r>
    </w:p>
    <w:p w14:paraId="3A139A7D" w14:textId="77777777" w:rsidR="00274CF3" w:rsidRDefault="00274CF3" w:rsidP="00274CF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примере просто задан цвет фона.</w:t>
      </w:r>
    </w:p>
    <w:p w14:paraId="1D1A9291" w14:textId="77777777" w:rsidR="00274CF3" w:rsidRDefault="00274CF3" w:rsidP="00274CF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задано не повторяющееся фоновое изображение, а также по умолчанию прозрачный цвет фона, расположение в левом верхнем углу.</w:t>
      </w:r>
    </w:p>
    <w:p w14:paraId="1F758065" w14:textId="77777777" w:rsidR="00274CF3" w:rsidRDefault="00274CF3" w:rsidP="00274CF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третьем примере задано фоновое изображение и его расположение, а также по умолчанию прозрачный цвет фона и режим повторения во все стороны.</w:t>
      </w:r>
    </w:p>
    <w:p w14:paraId="43412D23" w14:textId="77777777" w:rsidR="00111665" w:rsidRDefault="00111665" w:rsidP="00111665">
      <w:pPr>
        <w:pStyle w:val="2"/>
      </w:pPr>
      <w:r>
        <w:t>Формат JPEG</w:t>
      </w:r>
    </w:p>
    <w:p w14:paraId="366D7F57" w14:textId="77777777" w:rsidR="00111665" w:rsidRDefault="00111665" w:rsidP="0011166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последующих нескольких заданиях мы рассмотрим наиболее распространенные форматы изображений для веб. И разберемся, где и как их лучше использовать при вёрстке.</w:t>
      </w:r>
    </w:p>
    <w:p w14:paraId="21BB0E77" w14:textId="77777777" w:rsidR="00111665" w:rsidRDefault="00111665" w:rsidP="001116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формат — </w:t>
      </w:r>
      <w:hyperlink r:id="rId52" w:tgtFrame="_blank" w:history="1">
        <w:r>
          <w:rPr>
            <w:rStyle w:val="a6"/>
            <w:rFonts w:ascii="Arial" w:hAnsi="Arial" w:cs="Arial"/>
            <w:color w:val="3F3CCB"/>
          </w:rPr>
          <w:t>JPEG</w:t>
        </w:r>
      </w:hyperlink>
      <w:r>
        <w:rPr>
          <w:rFonts w:ascii="Arial" w:hAnsi="Arial" w:cs="Arial"/>
          <w:color w:val="333333"/>
        </w:rPr>
        <w:t>. Этот формат хорошо подходит для фотографий и картин и плохо подходит для схем, чертежей, текста и графики.</w:t>
      </w:r>
    </w:p>
    <w:p w14:paraId="2026A740" w14:textId="77777777" w:rsidR="00111665" w:rsidRDefault="00111665" w:rsidP="001116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сохранении изображения в формат JPEG можно задавать уровень качества. Это позволяет добиваться снижения веса файла при достаточно хорошем качестве изображения.</w:t>
      </w:r>
    </w:p>
    <w:p w14:paraId="05EB08B0" w14:textId="77777777" w:rsidR="00111665" w:rsidRDefault="00111665" w:rsidP="001116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Однако, если установить уровень качества слишком низким, то появятся артефакты.</w:t>
      </w:r>
    </w:p>
    <w:p w14:paraId="24B8F186" w14:textId="77777777" w:rsidR="00111665" w:rsidRDefault="00111665" w:rsidP="001116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JPEG не поддерживает прозрачность, поэтому изображение в формате JPEG — это всегда прямоугольник. Можно имитировать прозрачность, если в графическом редакторе задать изображению такой же цвет фона, как и у контейнера фотографии.</w:t>
      </w:r>
    </w:p>
    <w:p w14:paraId="66167440" w14:textId="77777777" w:rsidR="00111665" w:rsidRDefault="00111665" w:rsidP="0011166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Используйте JPEG для размещения фото с наилучшим соотношением "размер файла"/"качество".</w:t>
      </w:r>
    </w:p>
    <w:p w14:paraId="2BECAACC" w14:textId="77777777" w:rsidR="00D12C8F" w:rsidRDefault="00D12C8F" w:rsidP="00D12C8F">
      <w:pPr>
        <w:pStyle w:val="2"/>
      </w:pPr>
      <w:r>
        <w:t>Формат PNG-8</w:t>
      </w:r>
    </w:p>
    <w:p w14:paraId="31612076" w14:textId="77777777" w:rsidR="00D12C8F" w:rsidRDefault="00D12C8F" w:rsidP="00D12C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самом деле, формат </w:t>
      </w:r>
      <w:hyperlink r:id="rId53" w:tgtFrame="_blank" w:history="1">
        <w:r>
          <w:rPr>
            <w:rStyle w:val="a6"/>
            <w:rFonts w:ascii="Arial" w:hAnsi="Arial" w:cs="Arial"/>
            <w:color w:val="3F3CCB"/>
          </w:rPr>
          <w:t>PNG</w:t>
        </w:r>
      </w:hyperlink>
      <w:r>
        <w:rPr>
          <w:rFonts w:ascii="Arial" w:hAnsi="Arial" w:cs="Arial"/>
          <w:color w:val="333333"/>
        </w:rPr>
        <w:t> один. А PNG-8 и PNG-24 это его подтипы, а также режимы сохранения в Photoshop. Мы не будем глубоко вдаваться в детали, а разберем типовые особенности.</w:t>
      </w:r>
    </w:p>
    <w:p w14:paraId="76272C3A" w14:textId="77777777" w:rsidR="00D12C8F" w:rsidRDefault="00D12C8F" w:rsidP="00D12C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по характеристикам схож с форматом GIF. Он хорошо подходит для схем, чертежей, графиков и текста, а также изображений, где мало цветов. Максимальное количество цветов — 256.</w:t>
      </w:r>
    </w:p>
    <w:p w14:paraId="57D89359" w14:textId="77777777" w:rsidR="00D12C8F" w:rsidRDefault="00D12C8F" w:rsidP="00D12C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как и GIF, поддерживает прозрачность. Это означает, что пиксель либо полностью прозрачный, либо полностью непрозрачный.</w:t>
      </w:r>
    </w:p>
    <w:p w14:paraId="2A9994ED" w14:textId="77777777" w:rsidR="00D12C8F" w:rsidRDefault="00D12C8F" w:rsidP="00D12C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нужно сделать изображение с прозрачностью, то лучше задавать обводку такую же, как цвет фона. В фотошопе при сохранении обводка называется «Mate». Без обводки картинка будет выглядеть «обкусанной». Если фон неоднородный (градиент, 3 блок в мини-браузере), то PNG-8 с обводкой будет смотреться плохо.</w:t>
      </w:r>
    </w:p>
    <w:p w14:paraId="60F30889" w14:textId="54C95F1E" w:rsidR="00D12C8F" w:rsidRDefault="00D12C8F" w:rsidP="00D12C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PNG лучше GIF? PNG более современный и свободный формат, а GIF более старый и проприетарный (за его использование могут потребовать деньги). Уровень сжатия, качество и другие характеристики примерно одинаковые, поэтому лучше всегда использовать PNG.</w:t>
      </w:r>
    </w:p>
    <w:p w14:paraId="4C52EACC" w14:textId="77777777" w:rsidR="00443DAA" w:rsidRPr="00D63263" w:rsidRDefault="00443DAA" w:rsidP="00D12C8F">
      <w:pPr>
        <w:pStyle w:val="a3"/>
        <w:shd w:val="clear" w:color="auto" w:fill="FFFFFF"/>
        <w:spacing w:before="255" w:beforeAutospacing="0" w:after="0" w:afterAutospacing="0" w:line="375" w:lineRule="atLeast"/>
        <w:rPr>
          <w:rFonts w:ascii="Arial" w:hAnsi="Arial" w:cs="Arial"/>
          <w:color w:val="333333"/>
        </w:rPr>
      </w:pPr>
    </w:p>
    <w:p w14:paraId="4185D0EE" w14:textId="1F406DC1" w:rsidR="0032087D" w:rsidRDefault="0032087D" w:rsidP="0032087D">
      <w:pPr>
        <w:pStyle w:val="2"/>
      </w:pPr>
      <w:r>
        <w:t>Формат PNG-24</w:t>
      </w:r>
    </w:p>
    <w:p w14:paraId="45AD13ED" w14:textId="77777777" w:rsidR="0032087D" w:rsidRDefault="0032087D" w:rsidP="0032087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PNG-24 — отличнейший формат. Он хорошо подходит и для схем-чертежей-графиков-текста, и для сложных многоцветных изображений, так как поддерживает практически неограниченное количество цветов.</w:t>
      </w:r>
    </w:p>
    <w:p w14:paraId="1BE2404B" w14:textId="77777777" w:rsidR="0032087D" w:rsidRDefault="0032087D" w:rsidP="0032087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фотографиях обычно он уступает JPEG по размеру файла, но превосходит по качеству изображения. Но иногда разница по размеру файла настолько некритична, что можно использовать PNG.</w:t>
      </w:r>
    </w:p>
    <w:p w14:paraId="51C944E0" w14:textId="77777777" w:rsidR="0032087D" w:rsidRDefault="0032087D" w:rsidP="0032087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главный плюс PNG-24 — это полноценная поддержка полупрозрачности, которой нет ни в одном другом формате. Поэтому в веб-разработке при вёрстке сложных фонов, графических элементов со сложными тенями и так далее альтернативы PNG-24 просто нет.</w:t>
      </w:r>
    </w:p>
    <w:p w14:paraId="31643817" w14:textId="77777777" w:rsidR="0032087D" w:rsidRDefault="0032087D" w:rsidP="0032087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Давным-давно в IE была проблема с поддержкой полупрозрачных PNG, но в более поздних версиях IE (8+), таких проблем нет.</w:t>
      </w:r>
    </w:p>
    <w:p w14:paraId="6CC8A7B7" w14:textId="77777777" w:rsidR="0032087D" w:rsidRDefault="0032087D" w:rsidP="0032087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Сравните котика-PNG-8 с обводкой из предыдущего задания и котика-PNG-24 из этого задания. Особенно то, как выглядят их края на желтом блоке и блоке с градиентом.</w:t>
      </w:r>
    </w:p>
    <w:p w14:paraId="68D6FDC1" w14:textId="77777777" w:rsidR="0032087D" w:rsidRDefault="0032087D" w:rsidP="0032087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Некоторые верстальщики перестают использовать PNG-8 и используют только PNG-24.</w:t>
      </w:r>
    </w:p>
    <w:p w14:paraId="58BEE2D3" w14:textId="77777777" w:rsidR="002808CB" w:rsidRDefault="002808CB" w:rsidP="002808CB">
      <w:pPr>
        <w:pStyle w:val="2"/>
      </w:pPr>
      <w:r>
        <w:t>Формат GIF</w:t>
      </w:r>
    </w:p>
    <w:p w14:paraId="2E10AF57" w14:textId="77777777" w:rsidR="002808CB" w:rsidRDefault="002808CB" w:rsidP="002808C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единственная причина использовать GIF заключается в том, что он поддерживает анимированные изображения.</w:t>
      </w:r>
    </w:p>
    <w:p w14:paraId="51236BA7" w14:textId="77777777" w:rsidR="002808CB" w:rsidRDefault="002808CB" w:rsidP="002808C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всех остальных случаях используйте PNG или JPEG (если речь идёт о фотографиях и PNG даёт слишком тяжёлый файл).</w:t>
      </w:r>
    </w:p>
    <w:p w14:paraId="4B7AD6F6" w14:textId="77777777" w:rsidR="00701FB6" w:rsidRDefault="00701FB6" w:rsidP="00701FB6">
      <w:pPr>
        <w:pStyle w:val="2"/>
      </w:pPr>
      <w:r>
        <w:t>Несколько фонов</w:t>
      </w:r>
    </w:p>
    <w:p w14:paraId="42958564" w14:textId="77777777" w:rsidR="00701FB6" w:rsidRDefault="00701FB6" w:rsidP="00701FB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Несколько фонов одному элементу можно задать с помощью множественных фонов. Эта и другие возможности рассмотрены в продолжении курса — </w:t>
      </w:r>
      <w:hyperlink r:id="rId54" w:history="1">
        <w:r>
          <w:rPr>
            <w:rStyle w:val="a6"/>
            <w:rFonts w:ascii="Arial" w:hAnsi="Arial" w:cs="Arial"/>
            <w:color w:val="3F3CCB"/>
          </w:rPr>
          <w:t>«Рамки и фоны, часть 2»</w:t>
        </w:r>
      </w:hyperlink>
      <w:r>
        <w:rPr>
          <w:rFonts w:ascii="Arial" w:hAnsi="Arial" w:cs="Arial"/>
          <w:color w:val="333333"/>
        </w:rPr>
        <w:t>.</w:t>
      </w:r>
    </w:p>
    <w:p w14:paraId="7D2B27FD" w14:textId="77777777" w:rsidR="00701FB6" w:rsidRDefault="00701FB6" w:rsidP="00701FB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сейчас рассмотрим старую надёжную технику создания нескольких фонов.</w:t>
      </w:r>
    </w:p>
    <w:p w14:paraId="7BAA0CDE" w14:textId="77777777" w:rsidR="00701FB6" w:rsidRDefault="00701FB6" w:rsidP="00701FB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техники заключается в том, что мы вкладываем элементы друг в друга и делаем их одинакового размера, а затем каждому элементу задаём свой фон. То есть каждый элемент служит одним слоем фона.</w:t>
      </w:r>
    </w:p>
    <w:p w14:paraId="45BC9982" w14:textId="77777777" w:rsidR="00701FB6" w:rsidRDefault="00701FB6" w:rsidP="00701FB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Фоны вложенных элементов перекрывают друг друга: чем глубже элемент, тем выше его фон.</w:t>
      </w:r>
    </w:p>
    <w:p w14:paraId="6F59E99D" w14:textId="77777777" w:rsidR="00701FB6" w:rsidRDefault="00701FB6" w:rsidP="00701FB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для удобства ширину лучше задавать внешнему элементу (так как все вложенные будут той же ширины), а высоту самому глубокому, так как он растянет по высоте всех своих родителей.</w:t>
      </w:r>
    </w:p>
    <w:p w14:paraId="54E71AE2" w14:textId="77777777" w:rsidR="000470C3" w:rsidRDefault="000470C3" w:rsidP="000470C3">
      <w:pPr>
        <w:pStyle w:val="2"/>
      </w:pPr>
      <w:r>
        <w:t>Эффекты с повторяющимся фоном</w:t>
      </w:r>
    </w:p>
    <w:p w14:paraId="40FF22BF" w14:textId="77777777" w:rsidR="000470C3" w:rsidRDefault="000470C3" w:rsidP="000470C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Повторяющийся фон, тот у которого </w:t>
      </w:r>
      <w:r>
        <w:rPr>
          <w:rStyle w:val="HTML"/>
          <w:rFonts w:ascii="Consolas" w:hAnsi="Consolas"/>
          <w:color w:val="333333"/>
          <w:sz w:val="21"/>
          <w:szCs w:val="21"/>
          <w:bdr w:val="none" w:sz="0" w:space="0" w:color="auto" w:frame="1"/>
        </w:rPr>
        <w:t>repeat</w:t>
      </w:r>
      <w:r>
        <w:rPr>
          <w:rFonts w:ascii="Arial" w:hAnsi="Arial" w:cs="Arial"/>
          <w:color w:val="333333"/>
        </w:rPr>
        <w:t>, </w:t>
      </w:r>
      <w:r>
        <w:rPr>
          <w:rStyle w:val="HTML"/>
          <w:rFonts w:ascii="Consolas" w:hAnsi="Consolas"/>
          <w:color w:val="333333"/>
          <w:sz w:val="21"/>
          <w:szCs w:val="21"/>
          <w:bdr w:val="none" w:sz="0" w:space="0" w:color="auto" w:frame="1"/>
        </w:rPr>
        <w:t>repeat-x</w:t>
      </w:r>
      <w:r>
        <w:rPr>
          <w:rFonts w:ascii="Arial" w:hAnsi="Arial" w:cs="Arial"/>
          <w:color w:val="333333"/>
        </w:rPr>
        <w:t> или </w:t>
      </w:r>
      <w:r>
        <w:rPr>
          <w:rStyle w:val="HTML"/>
          <w:rFonts w:ascii="Consolas" w:hAnsi="Consolas"/>
          <w:color w:val="333333"/>
          <w:sz w:val="21"/>
          <w:szCs w:val="21"/>
          <w:bdr w:val="none" w:sz="0" w:space="0" w:color="auto" w:frame="1"/>
        </w:rPr>
        <w:t>repeat-y</w:t>
      </w:r>
      <w:r>
        <w:rPr>
          <w:rFonts w:ascii="Arial" w:hAnsi="Arial" w:cs="Arial"/>
          <w:color w:val="333333"/>
        </w:rPr>
        <w:t>, часто используется для создания интересных декоративных эффектов.</w:t>
      </w:r>
    </w:p>
    <w:p w14:paraId="16E4E0A4" w14:textId="77777777" w:rsidR="000470C3" w:rsidRDefault="000470C3" w:rsidP="000470C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658AB297" w14:textId="77777777" w:rsidR="000470C3" w:rsidRDefault="000470C3" w:rsidP="000470C3">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стежки;</w:t>
      </w:r>
    </w:p>
    <w:p w14:paraId="14F241D8" w14:textId="77777777" w:rsidR="000470C3" w:rsidRDefault="000470C3" w:rsidP="000470C3">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зазубренные края;</w:t>
      </w:r>
    </w:p>
    <w:p w14:paraId="2CD4C008" w14:textId="77777777" w:rsidR="000470C3" w:rsidRDefault="000470C3" w:rsidP="000470C3">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градиенты и тени.</w:t>
      </w:r>
    </w:p>
    <w:p w14:paraId="78D7AE19" w14:textId="77777777" w:rsidR="000470C3" w:rsidRDefault="000470C3" w:rsidP="000470C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сейчас уже градиенты и тени можно делать с помощью CSS. Но иногда, когда тень или градиент достаточно сложные, проще использовать полупрозрачный PNG.</w:t>
      </w:r>
    </w:p>
    <w:p w14:paraId="053EE1F5" w14:textId="77777777" w:rsidR="000470C3" w:rsidRDefault="000470C3" w:rsidP="000470C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Самое главное при создании таких эффектов — выбрать картинку с нужным периодом. Она может быть очень маленькой и даст существенную экономию веса страницы.</w:t>
      </w:r>
    </w:p>
    <w:p w14:paraId="586F24A2" w14:textId="77777777" w:rsidR="000470C3" w:rsidRDefault="000470C3" w:rsidP="000470C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Только, пожалуйста, изменяйте режим повторения после того, как пропишете фоновые изображения. Так будет нагляднее.</w:t>
      </w:r>
    </w:p>
    <w:p w14:paraId="715EDEF3" w14:textId="77777777" w:rsidR="003D44F5" w:rsidRDefault="003D44F5" w:rsidP="003D44F5">
      <w:pPr>
        <w:pStyle w:val="2"/>
      </w:pPr>
      <w:r>
        <w:t>Спрайты</w:t>
      </w:r>
    </w:p>
    <w:p w14:paraId="5F9BF55B" w14:textId="77777777" w:rsidR="003D44F5" w:rsidRDefault="003D44F5" w:rsidP="003D44F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Спрайт — это одно большое изображение, в котором содержится много маленьких, как бы карта изображений. Вот живой </w:t>
      </w:r>
      <w:hyperlink r:id="rId55" w:history="1">
        <w:r>
          <w:rPr>
            <w:rStyle w:val="a6"/>
            <w:rFonts w:ascii="Arial" w:hAnsi="Arial" w:cs="Arial"/>
            <w:color w:val="3F3CCB"/>
          </w:rPr>
          <w:t>пример</w:t>
        </w:r>
      </w:hyperlink>
      <w:r>
        <w:rPr>
          <w:rFonts w:ascii="Arial" w:hAnsi="Arial" w:cs="Arial"/>
          <w:color w:val="333333"/>
        </w:rPr>
        <w:t> (эта же картинка выведена на тёмном фоне внизу мини-браузера), который мы будем использовать в задании.</w:t>
      </w:r>
    </w:p>
    <w:p w14:paraId="7D207F3E" w14:textId="77777777" w:rsidR="003D44F5" w:rsidRDefault="003D44F5" w:rsidP="003D44F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Спрайты используются, чтобы снизить количество запросов на сервер. Каждая маленькая картинка — это отдельный запрос, а чем меньше запросов, тем лучше. Поэтому маленькие картинки «склеивают» в одну большую.</w:t>
      </w:r>
    </w:p>
    <w:p w14:paraId="62BE6FE6" w14:textId="77777777" w:rsidR="003D44F5" w:rsidRDefault="003D44F5" w:rsidP="003D44F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Части спрайта отображают в элементах с небольшими размерами. Такому элементу задают картинку-спрайт в качестве фона и смещают её таким образом, чтобы была видна нужная её часть.</w:t>
      </w:r>
    </w:p>
    <w:p w14:paraId="3ED7A67E" w14:textId="77777777" w:rsidR="003D44F5" w:rsidRDefault="003D44F5" w:rsidP="003D44F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спрайты обычно объединяют иконки и различные мелкие декоративные изображения. Кстати, есть сервисы для быстрого создания спрайтов и генерации CSS-кода для них, например, </w:t>
      </w:r>
      <w:hyperlink r:id="rId56" w:tgtFrame="_blank" w:history="1">
        <w:r>
          <w:rPr>
            <w:rStyle w:val="a6"/>
            <w:rFonts w:ascii="Arial" w:hAnsi="Arial" w:cs="Arial"/>
            <w:color w:val="3F3CCB"/>
          </w:rPr>
          <w:t>SpritePad</w:t>
        </w:r>
      </w:hyperlink>
      <w:r>
        <w:rPr>
          <w:rFonts w:ascii="Arial" w:hAnsi="Arial" w:cs="Arial"/>
          <w:color w:val="333333"/>
        </w:rPr>
        <w:t>.</w:t>
      </w:r>
    </w:p>
    <w:p w14:paraId="329E7128" w14:textId="77777777" w:rsidR="00692240" w:rsidRDefault="00692240" w:rsidP="00692240">
      <w:pPr>
        <w:pStyle w:val="2"/>
      </w:pPr>
      <w:r>
        <w:t>Множественные фоновые изображения</w:t>
      </w:r>
    </w:p>
    <w:p w14:paraId="093AD48C" w14:textId="5BE67189" w:rsidR="00692240" w:rsidRPr="00692240" w:rsidRDefault="00692240" w:rsidP="00692240">
      <w:pPr>
        <w:pStyle w:val="a3"/>
        <w:shd w:val="clear" w:color="auto" w:fill="FFFFFF"/>
        <w:spacing w:before="255" w:beforeAutospacing="0" w:after="255" w:afterAutospacing="0"/>
        <w:rPr>
          <w:rFonts w:ascii="Arial" w:hAnsi="Arial" w:cs="Arial"/>
          <w:color w:val="333333"/>
          <w:lang w:val="en-US"/>
        </w:rPr>
      </w:pPr>
      <w:r>
        <w:rPr>
          <w:rFonts w:ascii="Arial" w:hAnsi="Arial" w:cs="Arial"/>
          <w:color w:val="333333"/>
        </w:rPr>
        <w:t> — это очень просто. Берёте знакомое свойство </w:t>
      </w:r>
      <w:r>
        <w:rPr>
          <w:rStyle w:val="HTML"/>
          <w:rFonts w:ascii="Consolas" w:hAnsi="Consolas"/>
          <w:color w:val="333333"/>
          <w:sz w:val="21"/>
          <w:szCs w:val="21"/>
          <w:bdr w:val="none" w:sz="0" w:space="0" w:color="auto" w:frame="1"/>
        </w:rPr>
        <w:t>background</w:t>
      </w:r>
      <w:r>
        <w:rPr>
          <w:rFonts w:ascii="Arial" w:hAnsi="Arial" w:cs="Arial"/>
          <w:color w:val="333333"/>
        </w:rPr>
        <w:t> и перечисляете в нем картинки через запятую. Например</w:t>
      </w:r>
      <w:r w:rsidRPr="00692240">
        <w:rPr>
          <w:rFonts w:ascii="Arial" w:hAnsi="Arial" w:cs="Arial"/>
          <w:color w:val="333333"/>
          <w:lang w:val="en-US"/>
        </w:rPr>
        <w:t>:</w:t>
      </w:r>
    </w:p>
    <w:p w14:paraId="30F8C152"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p>
    <w:p w14:paraId="521D450C"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background:</w:t>
      </w:r>
    </w:p>
    <w:p w14:paraId="47EECA88"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url("img1.png") no-repeat 0 0,</w:t>
      </w:r>
    </w:p>
    <w:p w14:paraId="2EDC8FD6"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url("img2.png") repeat-x 50% 50%,</w:t>
      </w:r>
    </w:p>
    <w:p w14:paraId="5E86C2B5" w14:textId="77777777" w:rsidR="00692240" w:rsidRDefault="00692240" w:rsidP="00692240">
      <w:pPr>
        <w:pStyle w:val="HTML0"/>
        <w:shd w:val="clear" w:color="auto" w:fill="F8F8F8"/>
        <w:spacing w:before="300" w:after="300"/>
        <w:ind w:left="-225"/>
        <w:rPr>
          <w:rFonts w:ascii="Consolas" w:hAnsi="Consolas"/>
          <w:color w:val="333333"/>
          <w:sz w:val="24"/>
          <w:szCs w:val="24"/>
        </w:rPr>
      </w:pPr>
      <w:r w:rsidRPr="0069224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url("img3.png");</w:t>
      </w:r>
    </w:p>
    <w:p w14:paraId="72E87BE8" w14:textId="77777777" w:rsidR="00692240" w:rsidRDefault="00692240" w:rsidP="00692240">
      <w:pPr>
        <w:pStyle w:val="a3"/>
        <w:shd w:val="clear" w:color="auto" w:fill="FFFFFF"/>
        <w:spacing w:before="255" w:beforeAutospacing="0" w:after="0" w:afterAutospacing="0"/>
        <w:rPr>
          <w:rFonts w:ascii="Arial" w:hAnsi="Arial" w:cs="Arial"/>
          <w:color w:val="333333"/>
        </w:rPr>
      </w:pPr>
      <w:r>
        <w:rPr>
          <w:rFonts w:ascii="Arial" w:hAnsi="Arial" w:cs="Arial"/>
          <w:color w:val="333333"/>
        </w:rPr>
        <w:t>В этом примере у элемента будет 3 фоновых картинки. Причем картинка </w:t>
      </w:r>
      <w:r>
        <w:rPr>
          <w:rStyle w:val="HTML"/>
          <w:rFonts w:ascii="Consolas" w:hAnsi="Consolas"/>
          <w:color w:val="333333"/>
          <w:sz w:val="21"/>
          <w:szCs w:val="21"/>
          <w:bdr w:val="none" w:sz="0" w:space="0" w:color="auto" w:frame="1"/>
        </w:rPr>
        <w:t>img3.png</w:t>
      </w:r>
      <w:r>
        <w:rPr>
          <w:rFonts w:ascii="Arial" w:hAnsi="Arial" w:cs="Arial"/>
          <w:color w:val="333333"/>
        </w:rPr>
        <w:t> будет в нижнем слое, а </w:t>
      </w:r>
      <w:r>
        <w:rPr>
          <w:rStyle w:val="HTML"/>
          <w:rFonts w:ascii="Consolas" w:hAnsi="Consolas"/>
          <w:color w:val="333333"/>
          <w:sz w:val="21"/>
          <w:szCs w:val="21"/>
          <w:bdr w:val="none" w:sz="0" w:space="0" w:color="auto" w:frame="1"/>
        </w:rPr>
        <w:t>img1.png</w:t>
      </w:r>
      <w:r>
        <w:rPr>
          <w:rFonts w:ascii="Arial" w:hAnsi="Arial" w:cs="Arial"/>
          <w:color w:val="333333"/>
        </w:rPr>
        <w:t> в верхнем. В множественных фоновых изображениях нельзя задавать фоновый цвет, поэтому он вынесен в отдельный блок.</w:t>
      </w:r>
    </w:p>
    <w:p w14:paraId="2383F141" w14:textId="39D4FFDA" w:rsidR="005E4EF7" w:rsidRPr="00E51C43" w:rsidRDefault="005E4EF7" w:rsidP="00262801">
      <w:pPr>
        <w:pStyle w:val="1"/>
      </w:pPr>
      <w:r>
        <w:t>Блочная модель документа</w:t>
      </w:r>
    </w:p>
    <w:p w14:paraId="1B5BEDA9" w14:textId="0B5A5538" w:rsidR="0014481B" w:rsidRPr="0014481B" w:rsidRDefault="0014481B" w:rsidP="00262801">
      <w:pPr>
        <w:pStyle w:val="2"/>
        <w:rPr>
          <w:rFonts w:eastAsia="Times New Roman"/>
        </w:rPr>
      </w:pPr>
      <w:r w:rsidRPr="0014481B">
        <w:rPr>
          <w:rFonts w:eastAsia="Times New Roman"/>
        </w:rPr>
        <w:t>Блочные элементы </w:t>
      </w:r>
      <w:r w:rsidRPr="0014481B">
        <w:rPr>
          <w:rFonts w:eastAsia="Times New Roman"/>
          <w:color w:val="999999"/>
          <w:sz w:val="37"/>
          <w:szCs w:val="37"/>
        </w:rPr>
        <w:t>[1/23]</w:t>
      </w:r>
    </w:p>
    <w:p w14:paraId="30B92FE8" w14:textId="77777777" w:rsidR="0014481B" w:rsidRPr="0014481B" w:rsidRDefault="0014481B" w:rsidP="0014481B">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Элементы HTML страницы обычно делятся на блочные и строчные.</w:t>
      </w:r>
    </w:p>
    <w:p w14:paraId="4B6FA402" w14:textId="77777777" w:rsidR="0014481B" w:rsidRPr="0014481B" w:rsidRDefault="0014481B" w:rsidP="0014481B">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Блочные элементы можно представлять как прямоугольные области на странице. Они имеют следующие особенности:</w:t>
      </w:r>
    </w:p>
    <w:p w14:paraId="14F3BA92" w14:textId="77777777" w:rsidR="0014481B" w:rsidRPr="0014481B" w:rsidRDefault="0014481B" w:rsidP="0014481B">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До и после блочного элемента существует перенос строки.</w:t>
      </w:r>
    </w:p>
    <w:p w14:paraId="65491E58" w14:textId="77777777" w:rsidR="0014481B" w:rsidRPr="0014481B" w:rsidRDefault="0014481B" w:rsidP="0014481B">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Блочным элементам можно задавать ширину, высоту, внутренние и внешние отступы.</w:t>
      </w:r>
    </w:p>
    <w:p w14:paraId="411E15B9" w14:textId="77777777" w:rsidR="0014481B" w:rsidRPr="0014481B" w:rsidRDefault="0014481B" w:rsidP="0014481B">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Занимают всё доступное пространство по горизонтали.</w:t>
      </w:r>
    </w:p>
    <w:p w14:paraId="3A34286F" w14:textId="77777777" w:rsidR="0014481B" w:rsidRPr="0014481B" w:rsidRDefault="0014481B" w:rsidP="0014481B">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lastRenderedPageBreak/>
        <w:t>К блочным элементам относятся такие теги как: </w:t>
      </w:r>
      <w:r w:rsidRPr="0014481B">
        <w:rPr>
          <w:rFonts w:ascii="Consolas" w:eastAsia="Times New Roman" w:hAnsi="Consolas" w:cs="Courier New"/>
          <w:color w:val="DD1144"/>
          <w:sz w:val="18"/>
          <w:szCs w:val="18"/>
          <w:bdr w:val="single" w:sz="6" w:space="2" w:color="E1E1E8" w:frame="1"/>
          <w:shd w:val="clear" w:color="auto" w:fill="F7F7F9"/>
          <w:lang w:eastAsia="ru-RU"/>
        </w:rPr>
        <w:t>&lt;p&gt;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&lt;h1&gt;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&lt;h2&gt;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&lt;ul&gt;</w:t>
      </w:r>
      <w:r w:rsidRPr="0014481B">
        <w:rPr>
          <w:rFonts w:ascii="Helvetica" w:eastAsia="Times New Roman" w:hAnsi="Helvetica" w:cs="Helvetica"/>
          <w:color w:val="333333"/>
          <w:sz w:val="20"/>
          <w:szCs w:val="20"/>
          <w:lang w:eastAsia="ru-RU"/>
        </w:rPr>
        <w:t> и так далее.</w:t>
      </w:r>
    </w:p>
    <w:p w14:paraId="7DFFF613" w14:textId="77777777" w:rsidR="0014481B" w:rsidRPr="0014481B" w:rsidRDefault="0014481B" w:rsidP="0014481B">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Еще один важный блочный тег — это тег </w:t>
      </w:r>
      <w:r w:rsidRPr="0014481B">
        <w:rPr>
          <w:rFonts w:ascii="Consolas" w:eastAsia="Times New Roman" w:hAnsi="Consolas" w:cs="Courier New"/>
          <w:color w:val="DD1144"/>
          <w:sz w:val="18"/>
          <w:szCs w:val="18"/>
          <w:bdr w:val="single" w:sz="6" w:space="2" w:color="E1E1E8" w:frame="1"/>
          <w:shd w:val="clear" w:color="auto" w:fill="F7F7F9"/>
          <w:lang w:eastAsia="ru-RU"/>
        </w:rPr>
        <w:t>&lt;div&gt;</w:t>
      </w:r>
      <w:r w:rsidRPr="0014481B">
        <w:rPr>
          <w:rFonts w:ascii="Helvetica" w:eastAsia="Times New Roman" w:hAnsi="Helvetica" w:cs="Helvetica"/>
          <w:color w:val="333333"/>
          <w:sz w:val="20"/>
          <w:szCs w:val="20"/>
          <w:lang w:eastAsia="ru-RU"/>
        </w:rPr>
        <w:t>, который обозначает просто «блок» или «прямоугольный контейнер». Этот тег чаще всего используется для создания сеток.</w:t>
      </w:r>
    </w:p>
    <w:p w14:paraId="5F90293E" w14:textId="77777777" w:rsidR="0014481B" w:rsidRPr="0014481B" w:rsidRDefault="0014481B" w:rsidP="0014481B">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Существуют и более сложные типы элементов, им будет посвящена вторая часть курса.</w:t>
      </w:r>
    </w:p>
    <w:p w14:paraId="5F602F7B" w14:textId="77777777" w:rsidR="005E4EF7" w:rsidRPr="005E4EF7" w:rsidRDefault="005E4EF7" w:rsidP="00262801">
      <w:pPr>
        <w:pStyle w:val="2"/>
        <w:rPr>
          <w:rFonts w:eastAsia="Times New Roman"/>
          <w:lang w:eastAsia="ru-RU"/>
        </w:rPr>
      </w:pPr>
      <w:r w:rsidRPr="005E4EF7">
        <w:rPr>
          <w:rFonts w:eastAsia="Times New Roman"/>
          <w:lang w:eastAsia="ru-RU"/>
        </w:rPr>
        <w:t>Строчные элементы </w:t>
      </w:r>
      <w:r w:rsidRPr="005E4EF7">
        <w:rPr>
          <w:rFonts w:eastAsia="Times New Roman"/>
          <w:color w:val="999999"/>
          <w:sz w:val="37"/>
          <w:szCs w:val="37"/>
          <w:lang w:eastAsia="ru-RU"/>
        </w:rPr>
        <w:t>[2/23]</w:t>
      </w:r>
    </w:p>
    <w:p w14:paraId="080A6D0F"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располагаются друг за другом в одной строке, при необходимости строка переносится. Особенности строчных элементов:</w:t>
      </w:r>
    </w:p>
    <w:p w14:paraId="13069718" w14:textId="77777777" w:rsidR="005E4EF7" w:rsidRPr="005E4EF7" w:rsidRDefault="005E4EF7" w:rsidP="005E4EF7">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До и после строчного элемента отсутствуют переносы строки.</w:t>
      </w:r>
    </w:p>
    <w:p w14:paraId="7EDF217F" w14:textId="77777777" w:rsidR="005E4EF7" w:rsidRPr="005E4EF7" w:rsidRDefault="005E4EF7" w:rsidP="005E4EF7">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и высота строчного элемента зависит только от его содержания, задать размеры с помощью CSS нельзя.</w:t>
      </w:r>
    </w:p>
    <w:p w14:paraId="511504AA" w14:textId="77777777" w:rsidR="005E4EF7" w:rsidRPr="005E4EF7" w:rsidRDefault="005E4EF7" w:rsidP="005E4EF7">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Можно задавать только горизонтальные отступы.</w:t>
      </w:r>
    </w:p>
    <w:p w14:paraId="2E60CD98"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К строчным элементам относятся такие теги как: </w:t>
      </w:r>
      <w:r w:rsidRPr="005E4EF7">
        <w:rPr>
          <w:rFonts w:ascii="Consolas" w:eastAsia="Times New Roman" w:hAnsi="Consolas" w:cs="Courier New"/>
          <w:color w:val="DD1144"/>
          <w:sz w:val="18"/>
          <w:szCs w:val="18"/>
          <w:bdr w:val="single" w:sz="6" w:space="2" w:color="E1E1E8" w:frame="1"/>
          <w:shd w:val="clear" w:color="auto" w:fill="F7F7F9"/>
          <w:lang w:eastAsia="ru-RU"/>
        </w:rPr>
        <w:t>&lt;a&gt;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&lt;strong&gt;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&lt;em&gt;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&lt;span&gt;</w:t>
      </w:r>
      <w:r w:rsidRPr="005E4EF7">
        <w:rPr>
          <w:rFonts w:ascii="Helvetica" w:eastAsia="Times New Roman" w:hAnsi="Helvetica" w:cs="Helvetica"/>
          <w:color w:val="333333"/>
          <w:sz w:val="20"/>
          <w:szCs w:val="20"/>
          <w:lang w:eastAsia="ru-RU"/>
        </w:rPr>
        <w:t> и так далее.</w:t>
      </w:r>
    </w:p>
    <w:p w14:paraId="52BBFFE8"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предназначены для оформления текста на уровне небольших фраз и отдельных слов. Блочные же элементы предназначены для разметки крупных блоков текста (заголовки, абзацы, списки) и создания сетки.</w:t>
      </w:r>
    </w:p>
    <w:p w14:paraId="7AF8CBA2" w14:textId="77777777" w:rsidR="005E4EF7" w:rsidRDefault="005E4EF7" w:rsidP="00262801">
      <w:pPr>
        <w:pStyle w:val="2"/>
      </w:pPr>
      <w:r>
        <w:t>Ширина и высота </w:t>
      </w:r>
      <w:r>
        <w:rPr>
          <w:bCs/>
          <w:color w:val="999999"/>
          <w:sz w:val="37"/>
          <w:szCs w:val="37"/>
        </w:rPr>
        <w:t>[3/23]</w:t>
      </w:r>
    </w:p>
    <w:p w14:paraId="35A90408"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и высота элементов задаются с помощью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соответственно.</w:t>
      </w:r>
    </w:p>
    <w:p w14:paraId="300C7C40"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блочные элементы занимают всю доступную ширину, которая равна ширине родительского контейнера или окна браузера.</w:t>
      </w:r>
    </w:p>
    <w:p w14:paraId="6A0778D1"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Высота по умолчанию блочных элементов зависит от их содержимого. Если задать блочному элементу ширину и высоту так, что содержимое элемента не будет в него помещаться, то оно как бы «выпадет» из него.</w:t>
      </w:r>
    </w:p>
    <w:p w14:paraId="3BB2D466"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не реагируют на задание ширины и высоты в CSS.</w:t>
      </w:r>
    </w:p>
    <w:p w14:paraId="568B2B2A"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Задать ширину блоку можно, например, так:</w:t>
      </w:r>
    </w:p>
    <w:p w14:paraId="3403C97E"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1055BB72"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100px;</w:t>
      </w:r>
    </w:p>
    <w:p w14:paraId="4404C1A1"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100px;</w:t>
      </w:r>
    </w:p>
    <w:p w14:paraId="058526B1" w14:textId="77777777" w:rsidR="005E4EF7" w:rsidRDefault="005E4EF7" w:rsidP="005E4EF7">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2A08AD"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Вернуть значения по умолчанию можно с помощью специального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79BAD6A"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3A5889CF"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auto;</w:t>
      </w:r>
    </w:p>
    <w:p w14:paraId="71AB9CEB"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auto;</w:t>
      </w:r>
    </w:p>
    <w:p w14:paraId="5FAFD197" w14:textId="77777777" w:rsidR="005E4EF7" w:rsidRDefault="005E4EF7" w:rsidP="005E4EF7">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0436702" w14:textId="77777777" w:rsidR="005E4EF7" w:rsidRPr="005E4EF7" w:rsidRDefault="005E4EF7" w:rsidP="00262801">
      <w:pPr>
        <w:pStyle w:val="2"/>
        <w:rPr>
          <w:rFonts w:eastAsia="Times New Roman"/>
          <w:lang w:eastAsia="ru-RU"/>
        </w:rPr>
      </w:pPr>
      <w:r w:rsidRPr="005E4EF7">
        <w:rPr>
          <w:rFonts w:eastAsia="Times New Roman"/>
          <w:lang w:eastAsia="ru-RU"/>
        </w:rPr>
        <w:t>Внутренние отступы, свойство padding </w:t>
      </w:r>
      <w:r w:rsidRPr="005E4EF7">
        <w:rPr>
          <w:rFonts w:eastAsia="Times New Roman"/>
          <w:color w:val="999999"/>
          <w:sz w:val="37"/>
          <w:szCs w:val="37"/>
          <w:lang w:eastAsia="ru-RU"/>
        </w:rPr>
        <w:t>[4/23]</w:t>
      </w:r>
    </w:p>
    <w:p w14:paraId="24D386EE"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 задает внутренние отступы элемента — отступы от внешней границы элемента до его содержания. Эти отступы еще иногда называют полями.</w:t>
      </w:r>
    </w:p>
    <w:p w14:paraId="61EC0BB6"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Существует несколько способов записи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378A2840"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10px;</w:t>
      </w:r>
    </w:p>
    <w:p w14:paraId="4A36DEA4"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w:t>
      </w:r>
    </w:p>
    <w:p w14:paraId="360806AE"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w:t>
      </w:r>
    </w:p>
    <w:p w14:paraId="6CF51787"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 20px;</w:t>
      </w:r>
    </w:p>
    <w:p w14:paraId="1194797A" w14:textId="77777777" w:rsidR="005E4EF7" w:rsidRPr="005E4EF7" w:rsidRDefault="005E4EF7" w:rsidP="005E4EF7">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Одинаковые отступы со всех сторон.</w:t>
      </w:r>
    </w:p>
    <w:p w14:paraId="0804F24C" w14:textId="77777777" w:rsidR="005E4EF7" w:rsidRPr="005E4EF7" w:rsidRDefault="005E4EF7" w:rsidP="005E4EF7">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Отступы сверху и снизу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справа и слева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w:t>
      </w:r>
    </w:p>
    <w:p w14:paraId="40D01132" w14:textId="77777777" w:rsidR="005E4EF7" w:rsidRPr="005E4EF7" w:rsidRDefault="005E4EF7" w:rsidP="005E4EF7">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 сверху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слева и справа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 снизу </w:t>
      </w:r>
      <w:r w:rsidRPr="005E4EF7">
        <w:rPr>
          <w:rFonts w:ascii="Consolas" w:eastAsia="Times New Roman" w:hAnsi="Consolas" w:cs="Courier New"/>
          <w:color w:val="DD1144"/>
          <w:sz w:val="18"/>
          <w:szCs w:val="18"/>
          <w:bdr w:val="single" w:sz="6" w:space="2" w:color="E1E1E8" w:frame="1"/>
          <w:shd w:val="clear" w:color="auto" w:fill="F7F7F9"/>
          <w:lang w:eastAsia="ru-RU"/>
        </w:rPr>
        <w:t>15px</w:t>
      </w:r>
      <w:r w:rsidRPr="005E4EF7">
        <w:rPr>
          <w:rFonts w:ascii="Helvetica" w:eastAsia="Times New Roman" w:hAnsi="Helvetica" w:cs="Helvetica"/>
          <w:color w:val="333333"/>
          <w:sz w:val="20"/>
          <w:szCs w:val="20"/>
          <w:lang w:eastAsia="ru-RU"/>
        </w:rPr>
        <w:t>.</w:t>
      </w:r>
    </w:p>
    <w:p w14:paraId="09307EDD" w14:textId="77777777" w:rsidR="005E4EF7" w:rsidRPr="005E4EF7" w:rsidRDefault="005E4EF7" w:rsidP="005E4EF7">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Разные отступы со всех сторон, в порядке верхний, правый, нижний, левый.</w:t>
      </w:r>
    </w:p>
    <w:p w14:paraId="247F93A4"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Также можно задавать отступы для разных сторон с помощью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padding-left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padding-right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padding-top</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padding-bottom</w:t>
      </w:r>
      <w:r w:rsidRPr="005E4EF7">
        <w:rPr>
          <w:rFonts w:ascii="Helvetica" w:eastAsia="Times New Roman" w:hAnsi="Helvetica" w:cs="Helvetica"/>
          <w:color w:val="333333"/>
          <w:sz w:val="20"/>
          <w:szCs w:val="20"/>
          <w:lang w:eastAsia="ru-RU"/>
        </w:rPr>
        <w:t>.</w:t>
      </w:r>
    </w:p>
    <w:p w14:paraId="4D4FCCA0"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lastRenderedPageBreak/>
        <w:t>Для строчных элементов лучше не задавать вертикальных отступов, т.к. они ведут себя непредсказуемо.</w:t>
      </w:r>
    </w:p>
    <w:p w14:paraId="0969EBFF" w14:textId="3F8F4F42" w:rsid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 задании внутренние отступы блоков сделаны прозрачными.</w:t>
      </w:r>
    </w:p>
    <w:p w14:paraId="77E06499" w14:textId="768048AD" w:rsidR="005E4EF7" w:rsidRDefault="005E4EF7" w:rsidP="005E4EF7">
      <w:pPr>
        <w:shd w:val="clear" w:color="auto" w:fill="FFFFFF"/>
        <w:spacing w:after="135"/>
        <w:rPr>
          <w:rFonts w:ascii="Helvetica" w:eastAsia="Times New Roman" w:hAnsi="Helvetica" w:cs="Helvetica"/>
          <w:color w:val="333333"/>
          <w:sz w:val="20"/>
          <w:szCs w:val="20"/>
          <w:lang w:eastAsia="ru-RU"/>
        </w:rPr>
      </w:pPr>
    </w:p>
    <w:p w14:paraId="78A8B843" w14:textId="77777777" w:rsidR="005E4EF7" w:rsidRDefault="005E4EF7" w:rsidP="00262801">
      <w:pPr>
        <w:pStyle w:val="2"/>
      </w:pPr>
      <w:r>
        <w:t>Внешние отступы, свойство margin </w:t>
      </w:r>
      <w:r>
        <w:rPr>
          <w:bCs/>
          <w:color w:val="999999"/>
          <w:sz w:val="37"/>
          <w:szCs w:val="37"/>
        </w:rPr>
        <w:t>[5/23]</w:t>
      </w:r>
    </w:p>
    <w:p w14:paraId="7BB1C9F6"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задает внешние отступы элемента — отступы от внешней границы элемента до границ родительского элемента или до соседних элементов.</w:t>
      </w:r>
    </w:p>
    <w:p w14:paraId="6E9DEAA9"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Способы записи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аналогичны свойству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w:t>
      </w:r>
    </w:p>
    <w:p w14:paraId="3B403ED2"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10px;</w:t>
      </w:r>
    </w:p>
    <w:p w14:paraId="2AB6C7A5"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w:t>
      </w:r>
    </w:p>
    <w:p w14:paraId="4115D81D"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w:t>
      </w:r>
    </w:p>
    <w:p w14:paraId="7E109BD6"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 20px;</w:t>
      </w:r>
    </w:p>
    <w:p w14:paraId="5E374FA2" w14:textId="77777777" w:rsidR="005E4EF7" w:rsidRDefault="005E4EF7" w:rsidP="005E4EF7">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Одинаковые отступы со всех сторон.</w:t>
      </w:r>
    </w:p>
    <w:p w14:paraId="0AF6F377" w14:textId="77777777" w:rsidR="005E4EF7" w:rsidRDefault="005E4EF7" w:rsidP="005E4EF7">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и снизу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справа и слева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3EE6C824" w14:textId="77777777" w:rsidR="005E4EF7" w:rsidRDefault="005E4EF7" w:rsidP="005E4EF7">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слева и справа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 снизу </w:t>
      </w:r>
      <w:r>
        <w:rPr>
          <w:rStyle w:val="HTML"/>
          <w:rFonts w:ascii="Consolas" w:hAnsi="Consolas"/>
          <w:color w:val="DD1144"/>
          <w:sz w:val="18"/>
          <w:szCs w:val="18"/>
          <w:bdr w:val="single" w:sz="6" w:space="2" w:color="E1E1E8" w:frame="1"/>
          <w:shd w:val="clear" w:color="auto" w:fill="F7F7F9"/>
        </w:rPr>
        <w:t>15px</w:t>
      </w:r>
      <w:r>
        <w:rPr>
          <w:rFonts w:ascii="Helvetica" w:hAnsi="Helvetica" w:cs="Helvetica"/>
          <w:color w:val="333333"/>
          <w:sz w:val="20"/>
          <w:szCs w:val="20"/>
        </w:rPr>
        <w:t>.</w:t>
      </w:r>
    </w:p>
    <w:p w14:paraId="3698D17D" w14:textId="77777777" w:rsidR="005E4EF7" w:rsidRDefault="005E4EF7" w:rsidP="005E4EF7">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Верхний, правый, нижний, левый отступы соответственно.</w:t>
      </w:r>
    </w:p>
    <w:p w14:paraId="1FA97C08"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задавать отступы для разных сторон с помощью свойств </w:t>
      </w:r>
      <w:r>
        <w:rPr>
          <w:rStyle w:val="HTML"/>
          <w:rFonts w:ascii="Consolas" w:hAnsi="Consolas"/>
          <w:color w:val="DD1144"/>
          <w:sz w:val="18"/>
          <w:szCs w:val="18"/>
          <w:bdr w:val="single" w:sz="6" w:space="2" w:color="E1E1E8" w:frame="1"/>
          <w:shd w:val="clear" w:color="auto" w:fill="F7F7F9"/>
        </w:rPr>
        <w:t>margin-left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margin-bottom</w:t>
      </w:r>
      <w:r>
        <w:rPr>
          <w:rFonts w:ascii="Helvetica" w:hAnsi="Helvetica" w:cs="Helvetica"/>
          <w:color w:val="333333"/>
          <w:sz w:val="20"/>
          <w:szCs w:val="20"/>
        </w:rPr>
        <w:t>.</w:t>
      </w:r>
    </w:p>
    <w:p w14:paraId="44080DA8"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реагируют только на горизонтальные отступы.</w:t>
      </w:r>
    </w:p>
    <w:p w14:paraId="327101DF" w14:textId="0400BC34" w:rsidR="005E4EF7" w:rsidRDefault="005E4EF7" w:rsidP="005E4EF7">
      <w:pPr>
        <w:shd w:val="clear" w:color="auto" w:fill="FFFFFF"/>
        <w:spacing w:after="135"/>
        <w:rPr>
          <w:rFonts w:ascii="Helvetica" w:eastAsia="Times New Roman" w:hAnsi="Helvetica" w:cs="Helvetica"/>
          <w:color w:val="333333"/>
          <w:sz w:val="20"/>
          <w:szCs w:val="20"/>
          <w:lang w:eastAsia="ru-RU"/>
        </w:rPr>
      </w:pPr>
    </w:p>
    <w:p w14:paraId="2D332D8C" w14:textId="77777777" w:rsidR="005E4EF7" w:rsidRPr="005E4EF7" w:rsidRDefault="005E4EF7" w:rsidP="00262801">
      <w:pPr>
        <w:pStyle w:val="2"/>
        <w:rPr>
          <w:rFonts w:eastAsia="Times New Roman"/>
          <w:lang w:eastAsia="ru-RU"/>
        </w:rPr>
      </w:pPr>
      <w:r w:rsidRPr="005E4EF7">
        <w:rPr>
          <w:rFonts w:eastAsia="Times New Roman"/>
          <w:lang w:eastAsia="ru-RU"/>
        </w:rPr>
        <w:t>Рамки </w:t>
      </w:r>
      <w:r w:rsidRPr="005E4EF7">
        <w:rPr>
          <w:rFonts w:eastAsia="Times New Roman"/>
          <w:color w:val="999999"/>
          <w:sz w:val="37"/>
          <w:szCs w:val="37"/>
          <w:lang w:eastAsia="ru-RU"/>
        </w:rPr>
        <w:t>[6/23]</w:t>
      </w:r>
    </w:p>
    <w:p w14:paraId="1F6714E6"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Рамка задаётся с помощью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которое состоит из трёх компонентов:</w:t>
      </w:r>
    </w:p>
    <w:p w14:paraId="50998881" w14:textId="77777777" w:rsidR="005E4EF7" w:rsidRPr="005E4EF7" w:rsidRDefault="005E4EF7" w:rsidP="005E4EF7">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рамки;</w:t>
      </w:r>
    </w:p>
    <w:p w14:paraId="2D16AB9C" w14:textId="77777777" w:rsidR="005E4EF7" w:rsidRPr="005E4EF7" w:rsidRDefault="005E4EF7" w:rsidP="005E4EF7">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стиль рамки;</w:t>
      </w:r>
    </w:p>
    <w:p w14:paraId="59C244FB" w14:textId="77777777" w:rsidR="005E4EF7" w:rsidRPr="005E4EF7" w:rsidRDefault="005E4EF7" w:rsidP="005E4EF7">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цвет.</w:t>
      </w:r>
    </w:p>
    <w:p w14:paraId="0CDD2BB3"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Например:</w:t>
      </w:r>
    </w:p>
    <w:p w14:paraId="1BE235B1"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selector{</w:t>
      </w:r>
    </w:p>
    <w:p w14:paraId="50327B9A"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 xml:space="preserve">    border: 5px solid red;</w:t>
      </w:r>
    </w:p>
    <w:p w14:paraId="3BBC948B"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4C9B6AEB"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красную сплошную рамку толщиной 5px.</w:t>
      </w:r>
    </w:p>
    <w:p w14:paraId="01618BB9"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val="en-US" w:eastAsia="ru-RU"/>
        </w:rPr>
      </w:pPr>
      <w:r w:rsidRPr="005E4EF7">
        <w:rPr>
          <w:rFonts w:ascii="Helvetica" w:eastAsia="Times New Roman" w:hAnsi="Helvetica" w:cs="Helvetica"/>
          <w:color w:val="333333"/>
          <w:sz w:val="20"/>
          <w:szCs w:val="20"/>
          <w:lang w:eastAsia="ru-RU"/>
        </w:rPr>
        <w:t>Задавать рамку можно одним свойством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а можно и с помощью отдельных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border-width</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border-style</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border-color</w:t>
      </w:r>
      <w:r w:rsidRPr="005E4EF7">
        <w:rPr>
          <w:rFonts w:ascii="Helvetica" w:eastAsia="Times New Roman" w:hAnsi="Helvetica" w:cs="Helvetica"/>
          <w:color w:val="333333"/>
          <w:sz w:val="20"/>
          <w:szCs w:val="20"/>
          <w:lang w:eastAsia="ru-RU"/>
        </w:rPr>
        <w:t>. Например</w:t>
      </w:r>
      <w:r w:rsidRPr="005E4EF7">
        <w:rPr>
          <w:rFonts w:ascii="Helvetica" w:eastAsia="Times New Roman" w:hAnsi="Helvetica" w:cs="Helvetica"/>
          <w:color w:val="333333"/>
          <w:sz w:val="20"/>
          <w:szCs w:val="20"/>
          <w:lang w:val="en-US" w:eastAsia="ru-RU"/>
        </w:rPr>
        <w:t>:</w:t>
      </w:r>
    </w:p>
    <w:p w14:paraId="1639DD39"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selector{</w:t>
      </w:r>
    </w:p>
    <w:p w14:paraId="44E8A335"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border-width: 5px;</w:t>
      </w:r>
    </w:p>
    <w:p w14:paraId="2BCA02E2"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border-style: solid;</w:t>
      </w:r>
    </w:p>
    <w:p w14:paraId="7FDD52FE"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border-color: red;</w:t>
      </w:r>
    </w:p>
    <w:p w14:paraId="68C5D1A2"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08081B55"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такую же рамку, как и в примере выше.</w:t>
      </w:r>
    </w:p>
    <w:p w14:paraId="3A0D3970"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Несколько самых распространенных стилей рамок:</w:t>
      </w:r>
    </w:p>
    <w:p w14:paraId="286141F3" w14:textId="77777777" w:rsidR="005E4EF7" w:rsidRPr="005E4EF7" w:rsidRDefault="005E4EF7" w:rsidP="005E4EF7">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solid</w:t>
      </w:r>
      <w:r w:rsidRPr="005E4EF7">
        <w:rPr>
          <w:rFonts w:ascii="Helvetica" w:eastAsia="Times New Roman" w:hAnsi="Helvetica" w:cs="Helvetica"/>
          <w:color w:val="333333"/>
          <w:sz w:val="20"/>
          <w:szCs w:val="20"/>
          <w:lang w:eastAsia="ru-RU"/>
        </w:rPr>
        <w:t> — сплошная;</w:t>
      </w:r>
    </w:p>
    <w:p w14:paraId="362BCCF6" w14:textId="77777777" w:rsidR="005E4EF7" w:rsidRPr="005E4EF7" w:rsidRDefault="005E4EF7" w:rsidP="005E4EF7">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dashed</w:t>
      </w:r>
      <w:r w:rsidRPr="005E4EF7">
        <w:rPr>
          <w:rFonts w:ascii="Helvetica" w:eastAsia="Times New Roman" w:hAnsi="Helvetica" w:cs="Helvetica"/>
          <w:color w:val="333333"/>
          <w:sz w:val="20"/>
          <w:szCs w:val="20"/>
          <w:lang w:eastAsia="ru-RU"/>
        </w:rPr>
        <w:t> — пунктирная;</w:t>
      </w:r>
    </w:p>
    <w:p w14:paraId="4962D05C" w14:textId="77777777" w:rsidR="005E4EF7" w:rsidRPr="005E4EF7" w:rsidRDefault="005E4EF7" w:rsidP="005E4EF7">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dotted</w:t>
      </w:r>
      <w:r w:rsidRPr="005E4EF7">
        <w:rPr>
          <w:rFonts w:ascii="Helvetica" w:eastAsia="Times New Roman" w:hAnsi="Helvetica" w:cs="Helvetica"/>
          <w:color w:val="333333"/>
          <w:sz w:val="20"/>
          <w:szCs w:val="20"/>
          <w:lang w:eastAsia="ru-RU"/>
        </w:rPr>
        <w:t> — точками.</w:t>
      </w:r>
    </w:p>
    <w:p w14:paraId="6EE02ED6"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Рамку можно задавать и строчным, и блочным элементам.</w:t>
      </w:r>
    </w:p>
    <w:p w14:paraId="2B40C606" w14:textId="2971CAA5" w:rsidR="005E4EF7" w:rsidRDefault="005E4EF7" w:rsidP="005E4EF7">
      <w:pPr>
        <w:shd w:val="clear" w:color="auto" w:fill="FFFFFF"/>
        <w:spacing w:after="135"/>
        <w:rPr>
          <w:rFonts w:ascii="Helvetica" w:eastAsia="Times New Roman" w:hAnsi="Helvetica" w:cs="Helvetica"/>
          <w:color w:val="333333"/>
          <w:sz w:val="20"/>
          <w:szCs w:val="20"/>
          <w:lang w:eastAsia="ru-RU"/>
        </w:rPr>
      </w:pPr>
    </w:p>
    <w:p w14:paraId="0CE89C7B" w14:textId="77777777" w:rsidR="005E4EF7" w:rsidRPr="005E4EF7" w:rsidRDefault="005E4EF7" w:rsidP="00262801">
      <w:pPr>
        <w:pStyle w:val="2"/>
        <w:rPr>
          <w:rFonts w:eastAsia="Times New Roman"/>
          <w:lang w:eastAsia="ru-RU"/>
        </w:rPr>
      </w:pPr>
      <w:r w:rsidRPr="005E4EF7">
        <w:rPr>
          <w:rFonts w:eastAsia="Times New Roman"/>
          <w:lang w:eastAsia="ru-RU"/>
        </w:rPr>
        <w:t>Стандартная блочная модель </w:t>
      </w:r>
      <w:r w:rsidRPr="005E4EF7">
        <w:rPr>
          <w:rFonts w:eastAsia="Times New Roman"/>
          <w:color w:val="999999"/>
          <w:sz w:val="37"/>
          <w:szCs w:val="37"/>
          <w:lang w:eastAsia="ru-RU"/>
        </w:rPr>
        <w:t>[7/23]</w:t>
      </w:r>
    </w:p>
    <w:p w14:paraId="52C7C850"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Стандартная блочная модель отвечает на основной вопрос:</w:t>
      </w:r>
    </w:p>
    <w:p w14:paraId="555C96A7" w14:textId="77777777" w:rsidR="005E4EF7" w:rsidRPr="005E4EF7" w:rsidRDefault="005E4EF7" w:rsidP="005E4EF7">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Сколько же в итоге места будет занимать элемент?</w:t>
      </w:r>
    </w:p>
    <w:p w14:paraId="5C0C6C98"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lastRenderedPageBreak/>
        <w:t>Ответ следующий:</w:t>
      </w:r>
    </w:p>
    <w:p w14:paraId="63AEDA95" w14:textId="77777777" w:rsidR="005E4EF7" w:rsidRPr="005E4EF7" w:rsidRDefault="005E4EF7" w:rsidP="005E4EF7">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Область, занимаемая </w:t>
      </w:r>
      <w:r w:rsidRPr="005E4EF7">
        <w:rPr>
          <w:rFonts w:ascii="Helvetica" w:eastAsia="Times New Roman" w:hAnsi="Helvetica" w:cs="Helvetica"/>
          <w:i/>
          <w:iCs/>
          <w:color w:val="333333"/>
          <w:sz w:val="24"/>
          <w:szCs w:val="24"/>
          <w:lang w:eastAsia="ru-RU"/>
        </w:rPr>
        <w:t>блочным</w:t>
      </w:r>
      <w:r w:rsidRPr="005E4EF7">
        <w:rPr>
          <w:rFonts w:ascii="Helvetica" w:eastAsia="Times New Roman" w:hAnsi="Helvetica" w:cs="Helvetica"/>
          <w:color w:val="333333"/>
          <w:sz w:val="20"/>
          <w:szCs w:val="20"/>
          <w:lang w:eastAsia="ru-RU"/>
        </w:rPr>
        <w:t> элементом, складывается из его ширины и высоты содержания, внутренних и внешних отступов, ширины рамок .</w:t>
      </w:r>
    </w:p>
    <w:p w14:paraId="46047E64"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есть свои особенности, которые мы опишем позже.</w:t>
      </w:r>
    </w:p>
    <w:p w14:paraId="35718A43"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Схема блочной модели:</w:t>
      </w:r>
    </w:p>
    <w:p w14:paraId="5FD1EE33" w14:textId="7D111101"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noProof/>
          <w:color w:val="333333"/>
          <w:sz w:val="20"/>
          <w:szCs w:val="20"/>
          <w:lang w:eastAsia="ru-RU"/>
        </w:rPr>
        <w:drawing>
          <wp:inline distT="0" distB="0" distL="0" distR="0" wp14:anchorId="5AAF29EF" wp14:editId="2A36380D">
            <wp:extent cx="1752600" cy="1724025"/>
            <wp:effectExtent l="0" t="0" r="0" b="9525"/>
            <wp:docPr id="1" name="Рисунок 1" descr="Блочная мод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чная модель"/>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14:paraId="13AC0DC5" w14:textId="77777777" w:rsidR="005E4EF7" w:rsidRPr="005E4EF7" w:rsidRDefault="005E4EF7" w:rsidP="005E4EF7">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ширина/высота содержания —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width</w:t>
      </w:r>
      <w:r w:rsidRPr="005E4EF7">
        <w:rPr>
          <w:rFonts w:ascii="Helvetica" w:eastAsia="Times New Roman" w:hAnsi="Helvetica" w:cs="Helvetica"/>
          <w:color w:val="333333"/>
          <w:sz w:val="20"/>
          <w:szCs w:val="20"/>
          <w:lang w:eastAsia="ru-RU"/>
        </w:rPr>
        <w:t> и </w:t>
      </w:r>
      <w:r w:rsidRPr="005E4EF7">
        <w:rPr>
          <w:rFonts w:ascii="Consolas" w:eastAsia="Times New Roman" w:hAnsi="Consolas" w:cs="Courier New"/>
          <w:color w:val="DD1144"/>
          <w:sz w:val="18"/>
          <w:szCs w:val="18"/>
          <w:bdr w:val="single" w:sz="6" w:space="2" w:color="E1E1E8" w:frame="1"/>
          <w:shd w:val="clear" w:color="auto" w:fill="F7F7F9"/>
          <w:lang w:eastAsia="ru-RU"/>
        </w:rPr>
        <w:t>height</w:t>
      </w:r>
      <w:r w:rsidRPr="005E4EF7">
        <w:rPr>
          <w:rFonts w:ascii="Helvetica" w:eastAsia="Times New Roman" w:hAnsi="Helvetica" w:cs="Helvetica"/>
          <w:color w:val="333333"/>
          <w:sz w:val="20"/>
          <w:szCs w:val="20"/>
          <w:lang w:eastAsia="ru-RU"/>
        </w:rPr>
        <w:t> (синий прямоугольник на схеме);</w:t>
      </w:r>
    </w:p>
    <w:p w14:paraId="4A98FFFA" w14:textId="77777777" w:rsidR="005E4EF7" w:rsidRPr="005E4EF7" w:rsidRDefault="005E4EF7" w:rsidP="005E4EF7">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внутренние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6AA1099C" w14:textId="77777777" w:rsidR="005E4EF7" w:rsidRPr="005E4EF7" w:rsidRDefault="005E4EF7" w:rsidP="005E4EF7">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рамки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w:t>
      </w:r>
    </w:p>
    <w:p w14:paraId="3EFAA62D" w14:textId="77777777" w:rsidR="005E4EF7" w:rsidRPr="005E4EF7" w:rsidRDefault="005E4EF7" w:rsidP="005E4EF7">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внешние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margin</w:t>
      </w:r>
      <w:r w:rsidRPr="005E4EF7">
        <w:rPr>
          <w:rFonts w:ascii="Helvetica" w:eastAsia="Times New Roman" w:hAnsi="Helvetica" w:cs="Helvetica"/>
          <w:color w:val="333333"/>
          <w:sz w:val="20"/>
          <w:szCs w:val="20"/>
          <w:lang w:eastAsia="ru-RU"/>
        </w:rPr>
        <w:t>.</w:t>
      </w:r>
    </w:p>
    <w:p w14:paraId="0D77DC02"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p>
    <w:p w14:paraId="1F9BD21C" w14:textId="77777777" w:rsidR="00F82753" w:rsidRDefault="00F82753" w:rsidP="00262801">
      <w:pPr>
        <w:pStyle w:val="2"/>
      </w:pPr>
      <w:r>
        <w:t>Схлопывание» внешних отступов </w:t>
      </w:r>
      <w:r>
        <w:rPr>
          <w:bCs/>
          <w:color w:val="999999"/>
          <w:sz w:val="37"/>
          <w:szCs w:val="37"/>
        </w:rPr>
        <w:t>[9/23]</w:t>
      </w:r>
    </w:p>
    <w:p w14:paraId="37D8315F" w14:textId="77777777" w:rsidR="00F82753" w:rsidRDefault="00F82753" w:rsidP="00F827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второй части курса разберем некоторые важные тонкости блочной модели. И начнем с внешних отступов (или маргинов).</w:t>
      </w:r>
    </w:p>
    <w:p w14:paraId="7BEAE200" w14:textId="77777777" w:rsidR="00F82753" w:rsidRDefault="00F82753" w:rsidP="00F82753">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Вертикальный</w:t>
      </w:r>
      <w:r>
        <w:rPr>
          <w:rFonts w:ascii="Helvetica" w:hAnsi="Helvetica" w:cs="Helvetica"/>
          <w:color w:val="333333"/>
          <w:sz w:val="20"/>
          <w:szCs w:val="20"/>
        </w:rPr>
        <w:t> отступ между двумя соседними элементами равен максимальному отступу между ними. Если отступ одного элемента равен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а второго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 то отступ между ними будет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7CED07B1" w14:textId="77777777" w:rsidR="00F82753" w:rsidRDefault="00F82753" w:rsidP="00F827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эффект называется эффектом «схлопывания» внешних отступов или «схлопывания» маргинов.</w:t>
      </w:r>
    </w:p>
    <w:p w14:paraId="2C4D0E82" w14:textId="77777777" w:rsidR="00F82753" w:rsidRDefault="00F82753" w:rsidP="00F82753">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Горизонтальные</w:t>
      </w:r>
      <w:r>
        <w:rPr>
          <w:rFonts w:ascii="Helvetica" w:hAnsi="Helvetica" w:cs="Helvetica"/>
          <w:color w:val="333333"/>
          <w:sz w:val="20"/>
          <w:szCs w:val="20"/>
        </w:rPr>
        <w:t> отступы между элементами просто складываются. Например, горизонтальный отступ между двумя элементами с отступами </w:t>
      </w:r>
      <w:r>
        <w:rPr>
          <w:rStyle w:val="HTML"/>
          <w:rFonts w:ascii="Consolas" w:hAnsi="Consolas"/>
          <w:color w:val="DD1144"/>
          <w:sz w:val="18"/>
          <w:szCs w:val="18"/>
          <w:bdr w:val="single" w:sz="6" w:space="2" w:color="E1E1E8" w:frame="1"/>
          <w:shd w:val="clear" w:color="auto" w:fill="F7F7F9"/>
        </w:rPr>
        <w:t>30px</w:t>
      </w:r>
      <w:r>
        <w:rPr>
          <w:rFonts w:ascii="Helvetica" w:hAnsi="Helvetica" w:cs="Helvetica"/>
          <w:color w:val="333333"/>
          <w:sz w:val="20"/>
          <w:szCs w:val="20"/>
        </w:rPr>
        <w:t> будет равен </w:t>
      </w:r>
      <w:r>
        <w:rPr>
          <w:rStyle w:val="HTML"/>
          <w:rFonts w:ascii="Consolas" w:hAnsi="Consolas"/>
          <w:color w:val="DD1144"/>
          <w:sz w:val="18"/>
          <w:szCs w:val="18"/>
          <w:bdr w:val="single" w:sz="6" w:space="2" w:color="E1E1E8" w:frame="1"/>
          <w:shd w:val="clear" w:color="auto" w:fill="F7F7F9"/>
        </w:rPr>
        <w:t>60px</w:t>
      </w:r>
      <w:r>
        <w:rPr>
          <w:rFonts w:ascii="Helvetica" w:hAnsi="Helvetica" w:cs="Helvetica"/>
          <w:color w:val="333333"/>
          <w:sz w:val="20"/>
          <w:szCs w:val="20"/>
        </w:rPr>
        <w:t>.</w:t>
      </w:r>
    </w:p>
    <w:p w14:paraId="362C833D" w14:textId="12C5B717" w:rsidR="00632831" w:rsidRDefault="00632831"/>
    <w:p w14:paraId="1FF3DF3E" w14:textId="77777777" w:rsidR="00A17C5F" w:rsidRDefault="00A17C5F" w:rsidP="00262801">
      <w:pPr>
        <w:pStyle w:val="2"/>
      </w:pPr>
      <w:r>
        <w:t>«Выпадание» внешних отступов </w:t>
      </w:r>
      <w:r>
        <w:rPr>
          <w:bCs/>
          <w:color w:val="999999"/>
          <w:sz w:val="37"/>
          <w:szCs w:val="37"/>
        </w:rPr>
        <w:t>[10/23]</w:t>
      </w:r>
    </w:p>
    <w:p w14:paraId="69C8068B" w14:textId="77777777" w:rsidR="00A17C5F" w:rsidRDefault="00A17C5F" w:rsidP="00A17C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«Выпадание» — это еще один эффект, связанный с вертикальными внешними отступами. Если внутри родительского блока расположить блок и задать ему отступ сверху, то внутренний блок прижмется к верхнему краю родительского, а у родительского элемента появится отступ сверху. Т.е. верхний отступ внутреннего элемента «выпадает» из родительского элемента.</w:t>
      </w:r>
    </w:p>
    <w:p w14:paraId="39AFE51A" w14:textId="77777777" w:rsidR="00A17C5F" w:rsidRDefault="00A17C5F" w:rsidP="00A17C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родительского элемента тоже был задан внешний отступ, то выберется максимальный отступ между собственным и «выпавшим» .</w:t>
      </w:r>
    </w:p>
    <w:p w14:paraId="2BF4F1C9" w14:textId="77777777" w:rsidR="00A17C5F" w:rsidRDefault="00A17C5F" w:rsidP="00A17C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эффекта выпадания, можно задать родительскому элементу внутренний отступ (паддинг) сверху или добавить рамку сверху.</w:t>
      </w:r>
    </w:p>
    <w:p w14:paraId="6EEC6F9A" w14:textId="77777777" w:rsidR="00A17C5F" w:rsidRDefault="00A17C5F" w:rsidP="00A17C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Внешние и внутренние отступы всегда складываются.</w:t>
      </w:r>
    </w:p>
    <w:p w14:paraId="460DB9B5" w14:textId="0B188C90" w:rsidR="00A17C5F" w:rsidRDefault="00A17C5F"/>
    <w:p w14:paraId="19C1A1E3" w14:textId="77777777" w:rsidR="002D6077" w:rsidRPr="002D6077" w:rsidRDefault="002D6077" w:rsidP="00262801">
      <w:pPr>
        <w:pStyle w:val="2"/>
        <w:rPr>
          <w:rFonts w:eastAsia="Times New Roman"/>
          <w:lang w:eastAsia="ru-RU"/>
        </w:rPr>
      </w:pPr>
      <w:r w:rsidRPr="002D6077">
        <w:rPr>
          <w:rFonts w:eastAsia="Times New Roman"/>
          <w:lang w:eastAsia="ru-RU"/>
        </w:rPr>
        <w:t>Как отцентровать элемент? </w:t>
      </w:r>
      <w:r w:rsidRPr="002D6077">
        <w:rPr>
          <w:rFonts w:eastAsia="Times New Roman"/>
          <w:color w:val="999999"/>
          <w:sz w:val="37"/>
          <w:szCs w:val="37"/>
          <w:lang w:eastAsia="ru-RU"/>
        </w:rPr>
        <w:t>[11/23]</w:t>
      </w:r>
    </w:p>
    <w:p w14:paraId="346C4966"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Чтобы отцентровать </w:t>
      </w:r>
      <w:r w:rsidRPr="002D6077">
        <w:rPr>
          <w:rFonts w:ascii="Helvetica" w:eastAsia="Times New Roman" w:hAnsi="Helvetica" w:cs="Helvetica"/>
          <w:i/>
          <w:iCs/>
          <w:color w:val="333333"/>
          <w:sz w:val="24"/>
          <w:szCs w:val="24"/>
          <w:lang w:eastAsia="ru-RU"/>
        </w:rPr>
        <w:t>блочный</w:t>
      </w:r>
      <w:r w:rsidRPr="002D6077">
        <w:rPr>
          <w:rFonts w:ascii="Helvetica" w:eastAsia="Times New Roman" w:hAnsi="Helvetica" w:cs="Helvetica"/>
          <w:color w:val="333333"/>
          <w:sz w:val="20"/>
          <w:szCs w:val="20"/>
          <w:lang w:eastAsia="ru-RU"/>
        </w:rPr>
        <w:t> элемент, нужно выполнить следующие действия:</w:t>
      </w:r>
    </w:p>
    <w:p w14:paraId="39488FEB" w14:textId="77777777" w:rsidR="002D6077" w:rsidRPr="002D6077" w:rsidRDefault="002D6077" w:rsidP="002D6077">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элементу ширину, которая меньше ширины родительского контейнера.</w:t>
      </w:r>
    </w:p>
    <w:p w14:paraId="2FC5F740" w14:textId="77777777" w:rsidR="002D6077" w:rsidRPr="002D6077" w:rsidRDefault="002D6077" w:rsidP="002D6077">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для внешних отступов справа и слева значение </w:t>
      </w:r>
      <w:r w:rsidRPr="002D6077">
        <w:rPr>
          <w:rFonts w:ascii="Consolas" w:eastAsia="Times New Roman" w:hAnsi="Consolas" w:cs="Courier New"/>
          <w:color w:val="DD1144"/>
          <w:sz w:val="18"/>
          <w:szCs w:val="18"/>
          <w:bdr w:val="single" w:sz="6" w:space="2" w:color="E1E1E8" w:frame="1"/>
          <w:shd w:val="clear" w:color="auto" w:fill="F7F7F9"/>
          <w:lang w:eastAsia="ru-RU"/>
        </w:rPr>
        <w:t>auto</w:t>
      </w:r>
      <w:r w:rsidRPr="002D6077">
        <w:rPr>
          <w:rFonts w:ascii="Helvetica" w:eastAsia="Times New Roman" w:hAnsi="Helvetica" w:cs="Helvetica"/>
          <w:color w:val="333333"/>
          <w:sz w:val="20"/>
          <w:szCs w:val="20"/>
          <w:lang w:eastAsia="ru-RU"/>
        </w:rPr>
        <w:t>.</w:t>
      </w:r>
    </w:p>
    <w:p w14:paraId="58AB13A9"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val="en-US" w:eastAsia="ru-RU"/>
        </w:rPr>
      </w:pPr>
      <w:r w:rsidRPr="002D6077">
        <w:rPr>
          <w:rFonts w:ascii="Helvetica" w:eastAsia="Times New Roman" w:hAnsi="Helvetica" w:cs="Helvetica"/>
          <w:color w:val="333333"/>
          <w:sz w:val="20"/>
          <w:szCs w:val="20"/>
          <w:lang w:eastAsia="ru-RU"/>
        </w:rPr>
        <w:t>Примеры</w:t>
      </w:r>
      <w:r w:rsidRPr="002D6077">
        <w:rPr>
          <w:rFonts w:ascii="Helvetica" w:eastAsia="Times New Roman" w:hAnsi="Helvetica" w:cs="Helvetica"/>
          <w:color w:val="333333"/>
          <w:sz w:val="20"/>
          <w:szCs w:val="20"/>
          <w:lang w:val="en-US" w:eastAsia="ru-RU"/>
        </w:rPr>
        <w:t xml:space="preserve"> </w:t>
      </w:r>
      <w:r w:rsidRPr="002D6077">
        <w:rPr>
          <w:rFonts w:ascii="Helvetica" w:eastAsia="Times New Roman" w:hAnsi="Helvetica" w:cs="Helvetica"/>
          <w:color w:val="333333"/>
          <w:sz w:val="20"/>
          <w:szCs w:val="20"/>
          <w:lang w:eastAsia="ru-RU"/>
        </w:rPr>
        <w:t>кода</w:t>
      </w:r>
      <w:r w:rsidRPr="002D6077">
        <w:rPr>
          <w:rFonts w:ascii="Helvetica" w:eastAsia="Times New Roman" w:hAnsi="Helvetica" w:cs="Helvetica"/>
          <w:color w:val="333333"/>
          <w:sz w:val="20"/>
          <w:szCs w:val="20"/>
          <w:lang w:val="en-US" w:eastAsia="ru-RU"/>
        </w:rPr>
        <w:t>:</w:t>
      </w:r>
    </w:p>
    <w:p w14:paraId="361E2A30"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3E454D94"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03BDEDF4"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 0 auto;</w:t>
      </w:r>
    </w:p>
    <w:p w14:paraId="285E4C2F"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w:t>
      </w:r>
    </w:p>
    <w:p w14:paraId="449D76CC"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67E35423"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171FAF5D"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359744CC"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margin-left: auto;</w:t>
      </w:r>
    </w:p>
    <w:p w14:paraId="073720ED"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val="en-US" w:eastAsia="ru-RU"/>
        </w:rPr>
        <w:t xml:space="preserve">    </w:t>
      </w:r>
      <w:r w:rsidRPr="002D6077">
        <w:rPr>
          <w:rFonts w:ascii="Consolas" w:eastAsia="Times New Roman" w:hAnsi="Consolas" w:cs="Courier New"/>
          <w:color w:val="333333"/>
          <w:sz w:val="20"/>
          <w:szCs w:val="20"/>
          <w:lang w:eastAsia="ru-RU"/>
        </w:rPr>
        <w:t>margin-right: auto;</w:t>
      </w:r>
    </w:p>
    <w:p w14:paraId="68F6DD44"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eastAsia="ru-RU"/>
        </w:rPr>
        <w:t>}</w:t>
      </w:r>
    </w:p>
    <w:p w14:paraId="20B5896C" w14:textId="77777777" w:rsidR="002D6077" w:rsidRPr="002D6077" w:rsidRDefault="002D6077" w:rsidP="00262801">
      <w:pPr>
        <w:pStyle w:val="2"/>
        <w:rPr>
          <w:rFonts w:eastAsia="Times New Roman"/>
          <w:lang w:eastAsia="ru-RU"/>
        </w:rPr>
      </w:pPr>
      <w:r w:rsidRPr="002D6077">
        <w:rPr>
          <w:rFonts w:eastAsia="Times New Roman"/>
          <w:lang w:eastAsia="ru-RU"/>
        </w:rPr>
        <w:t>Блочная модель и строчные элементы </w:t>
      </w:r>
      <w:r w:rsidRPr="002D6077">
        <w:rPr>
          <w:rFonts w:eastAsia="Times New Roman"/>
          <w:color w:val="999999"/>
          <w:sz w:val="37"/>
          <w:szCs w:val="37"/>
          <w:lang w:eastAsia="ru-RU"/>
        </w:rPr>
        <w:t>[12/23]</w:t>
      </w:r>
    </w:p>
    <w:p w14:paraId="6F65AC47"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Еще раз акцентируем внимание на особенности поведения строчных элементов в блочной модели:</w:t>
      </w:r>
    </w:p>
    <w:p w14:paraId="2A8F1AE7" w14:textId="77777777" w:rsidR="002D6077" w:rsidRPr="002D6077" w:rsidRDefault="002D6077" w:rsidP="002D6077">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Не реагируют на CSS-свойства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и </w:t>
      </w:r>
      <w:r w:rsidRPr="002D6077">
        <w:rPr>
          <w:rFonts w:ascii="Consolas" w:eastAsia="Times New Roman" w:hAnsi="Consolas" w:cs="Courier New"/>
          <w:color w:val="DD1144"/>
          <w:sz w:val="18"/>
          <w:szCs w:val="18"/>
          <w:bdr w:val="single" w:sz="6" w:space="2" w:color="E1E1E8" w:frame="1"/>
          <w:shd w:val="clear" w:color="auto" w:fill="F7F7F9"/>
          <w:lang w:eastAsia="ru-RU"/>
        </w:rPr>
        <w:t>height</w:t>
      </w:r>
      <w:r w:rsidRPr="002D6077">
        <w:rPr>
          <w:rFonts w:ascii="Helvetica" w:eastAsia="Times New Roman" w:hAnsi="Helvetica" w:cs="Helvetica"/>
          <w:color w:val="333333"/>
          <w:sz w:val="20"/>
          <w:szCs w:val="20"/>
          <w:lang w:eastAsia="ru-RU"/>
        </w:rPr>
        <w:t>.</w:t>
      </w:r>
    </w:p>
    <w:p w14:paraId="4F07D42D" w14:textId="77777777" w:rsidR="002D6077" w:rsidRPr="002D6077" w:rsidRDefault="002D6077" w:rsidP="002D6077">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margin</w:t>
      </w:r>
      <w:r w:rsidRPr="002D6077">
        <w:rPr>
          <w:rFonts w:ascii="Helvetica" w:eastAsia="Times New Roman" w:hAnsi="Helvetica" w:cs="Helvetica"/>
          <w:color w:val="333333"/>
          <w:sz w:val="20"/>
          <w:szCs w:val="20"/>
          <w:lang w:eastAsia="ru-RU"/>
        </w:rPr>
        <w:t>, воспринимая только горизонтальные отступы.</w:t>
      </w:r>
    </w:p>
    <w:p w14:paraId="7A63AE64" w14:textId="77777777" w:rsidR="002D6077" w:rsidRPr="002D6077" w:rsidRDefault="002D6077" w:rsidP="002D6077">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воспринимая только горизонтальные отступы.</w:t>
      </w:r>
    </w:p>
    <w:p w14:paraId="5D262FAF" w14:textId="77777777" w:rsidR="002D6077" w:rsidRPr="002D6077" w:rsidRDefault="002D6077" w:rsidP="002D6077">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При задании вертикальных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визуально увеличиваются, но без увеличения занимаемого места (не отталкивают другие элементы).</w:t>
      </w:r>
    </w:p>
    <w:p w14:paraId="1D002212" w14:textId="77777777" w:rsidR="002D6077" w:rsidRPr="002D6077" w:rsidRDefault="002D6077" w:rsidP="002D6077">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Воспринимают рамки. Аналогично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рамки сверху и снизу не увеличивают занимаемое элементом место.</w:t>
      </w:r>
    </w:p>
    <w:p w14:paraId="2927C9AF"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После выполнения задания обратите внимание на то, что расстояние между строк в абзацах не увеличилось, хотя элементы визуально стали выше.</w:t>
      </w:r>
    </w:p>
    <w:p w14:paraId="47D5146E" w14:textId="7670FA70" w:rsidR="002D6077" w:rsidRDefault="002D6077"/>
    <w:p w14:paraId="2C31497F" w14:textId="77777777" w:rsidR="002D6077" w:rsidRDefault="002D6077" w:rsidP="00262801">
      <w:pPr>
        <w:pStyle w:val="2"/>
      </w:pPr>
      <w:r>
        <w:t>Ширина 100% и ширина по умолчанию </w:t>
      </w:r>
      <w:r>
        <w:rPr>
          <w:bCs/>
          <w:color w:val="999999"/>
          <w:sz w:val="37"/>
          <w:szCs w:val="37"/>
        </w:rPr>
        <w:t>[13/23]</w:t>
      </w:r>
    </w:p>
    <w:p w14:paraId="79DD67B9"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задаёт не общую ширину блока, а только </w:t>
      </w:r>
      <w:r>
        <w:rPr>
          <w:rStyle w:val="a4"/>
          <w:rFonts w:ascii="Helvetica" w:hAnsi="Helvetica" w:cs="Helvetica"/>
          <w:color w:val="333333"/>
        </w:rPr>
        <w:t>ширину содержания</w:t>
      </w:r>
      <w:r>
        <w:rPr>
          <w:rFonts w:ascii="Helvetica" w:hAnsi="Helvetica" w:cs="Helvetica"/>
          <w:color w:val="333333"/>
          <w:sz w:val="20"/>
          <w:szCs w:val="20"/>
        </w:rPr>
        <w:t>. Общая ширина блока затем складывается из трёх компонентов: ширины содержания, внутренних отступов и ширины рамок слева и справа.</w:t>
      </w:r>
    </w:p>
    <w:p w14:paraId="3DE11533"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элемента может зависеть от того, как именно вы зададите его ширину.</w:t>
      </w:r>
    </w:p>
    <w:p w14:paraId="7EF71C11"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Первый вариант</w:t>
      </w:r>
      <w:r>
        <w:rPr>
          <w:rFonts w:ascii="Helvetica" w:hAnsi="Helvetica" w:cs="Helvetica"/>
          <w:color w:val="333333"/>
          <w:sz w:val="20"/>
          <w:szCs w:val="20"/>
        </w:rPr>
        <w:t>. Вариант по умолчанию, когда ширина не задается, соответствует значению </w:t>
      </w:r>
      <w:r>
        <w:rPr>
          <w:rStyle w:val="HTML"/>
          <w:rFonts w:ascii="Consolas" w:hAnsi="Consolas"/>
          <w:color w:val="DD1144"/>
          <w:sz w:val="18"/>
          <w:szCs w:val="18"/>
          <w:bdr w:val="single" w:sz="6" w:space="2" w:color="E1E1E8" w:frame="1"/>
          <w:shd w:val="clear" w:color="auto" w:fill="F7F7F9"/>
        </w:rPr>
        <w:t>width:auto;</w:t>
      </w:r>
      <w:r>
        <w:rPr>
          <w:rFonts w:ascii="Helvetica" w:hAnsi="Helvetica" w:cs="Helvetica"/>
          <w:color w:val="333333"/>
          <w:sz w:val="20"/>
          <w:szCs w:val="20"/>
        </w:rPr>
        <w:t>. В этом случае блок занимает всю ширину родительского блока. Если у блока есть внутренние отступы или рамки, то его </w:t>
      </w:r>
      <w:r>
        <w:rPr>
          <w:rStyle w:val="a4"/>
          <w:rFonts w:ascii="Helvetica" w:hAnsi="Helvetica" w:cs="Helvetica"/>
          <w:color w:val="333333"/>
        </w:rPr>
        <w:t>ширина содержания</w:t>
      </w:r>
      <w:r>
        <w:rPr>
          <w:rFonts w:ascii="Helvetica" w:hAnsi="Helvetica" w:cs="Helvetica"/>
          <w:color w:val="333333"/>
          <w:sz w:val="20"/>
          <w:szCs w:val="20"/>
        </w:rPr>
        <w:t> автоматически уменьшается, а общая ширина остается равной ширине родителя.</w:t>
      </w:r>
    </w:p>
    <w:p w14:paraId="68FCB082"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Второй вариант</w:t>
      </w:r>
      <w:r>
        <w:rPr>
          <w:rFonts w:ascii="Helvetica" w:hAnsi="Helvetica" w:cs="Helvetica"/>
          <w:color w:val="333333"/>
          <w:sz w:val="20"/>
          <w:szCs w:val="20"/>
        </w:rPr>
        <w:t>. Когда ширина блока задана явно, например, </w:t>
      </w:r>
      <w:r>
        <w:rPr>
          <w:rStyle w:val="HTML"/>
          <w:rFonts w:ascii="Consolas" w:hAnsi="Consolas"/>
          <w:color w:val="DD1144"/>
          <w:sz w:val="18"/>
          <w:szCs w:val="18"/>
          <w:bdr w:val="single" w:sz="6" w:space="2" w:color="E1E1E8" w:frame="1"/>
          <w:shd w:val="clear" w:color="auto" w:fill="F7F7F9"/>
        </w:rPr>
        <w:t>width:100%;</w:t>
      </w:r>
      <w:r>
        <w:rPr>
          <w:rFonts w:ascii="Helvetica" w:hAnsi="Helvetica" w:cs="Helvetica"/>
          <w:color w:val="333333"/>
          <w:sz w:val="20"/>
          <w:szCs w:val="20"/>
        </w:rPr>
        <w:t>. В этом случае </w:t>
      </w:r>
      <w:r>
        <w:rPr>
          <w:rStyle w:val="a4"/>
          <w:rFonts w:ascii="Helvetica" w:hAnsi="Helvetica" w:cs="Helvetica"/>
          <w:color w:val="333333"/>
        </w:rPr>
        <w:t>ширина содержания</w:t>
      </w:r>
      <w:r>
        <w:rPr>
          <w:rFonts w:ascii="Helvetica" w:hAnsi="Helvetica" w:cs="Helvetica"/>
          <w:color w:val="333333"/>
          <w:sz w:val="20"/>
          <w:szCs w:val="20"/>
        </w:rPr>
        <w:t> блока равна ширине родительского блока. Если блоку добавить внутренние отступы и рамки, то его общая ширина становится больше ширины родителя.</w:t>
      </w:r>
    </w:p>
    <w:p w14:paraId="410C60A4"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эти эффекты работают на практике. Обратите внимание, что ширины блоков будут рассчитываться автоматически.</w:t>
      </w:r>
    </w:p>
    <w:p w14:paraId="67449FE8" w14:textId="12E43F42" w:rsidR="002D6077" w:rsidRDefault="002D6077"/>
    <w:p w14:paraId="06C227DE" w14:textId="77777777" w:rsidR="002D6077" w:rsidRDefault="002D6077" w:rsidP="00262801">
      <w:pPr>
        <w:pStyle w:val="2"/>
      </w:pPr>
      <w:r>
        <w:t>Проблемы обычной блочной модели </w:t>
      </w:r>
      <w:r>
        <w:rPr>
          <w:bCs/>
          <w:color w:val="999999"/>
          <w:sz w:val="37"/>
          <w:szCs w:val="37"/>
        </w:rPr>
        <w:t>[14/23]</w:t>
      </w:r>
    </w:p>
    <w:p w14:paraId="6180205A"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проблема описанного механизма расчета ширины?. Ведь можно просто не задавать ширину, используя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либо просто подбирать размеры блоков и отступов как на макете.</w:t>
      </w:r>
    </w:p>
    <w:p w14:paraId="0B661014"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Проблемы начинаются, когда сетка резиновая и элементы в ней должны тянуться. Самый простой пример: форма, в которой поля должны занимать всю ширину контейнера, но при этом иметь фиксированные внутренние отступы, чтобы текст не прилипал к краям.</w:t>
      </w:r>
    </w:p>
    <w:p w14:paraId="65838F54"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такой формы можно задать такие стили:</w:t>
      </w:r>
    </w:p>
    <w:p w14:paraId="031E6EF9" w14:textId="77777777" w:rsidR="002D6077" w:rsidRPr="002D6077" w:rsidRDefault="002D6077" w:rsidP="002D6077">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input[type="text"] {</w:t>
      </w:r>
    </w:p>
    <w:p w14:paraId="4193F7AF" w14:textId="77777777" w:rsidR="002D6077" w:rsidRPr="002D6077" w:rsidRDefault="002D6077" w:rsidP="002D6077">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width: 100%;</w:t>
      </w:r>
    </w:p>
    <w:p w14:paraId="6491DB60" w14:textId="77777777" w:rsidR="002D6077" w:rsidRPr="002D6077" w:rsidRDefault="002D6077" w:rsidP="002D6077">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padding: 0 10px;</w:t>
      </w:r>
    </w:p>
    <w:p w14:paraId="4A99EACF" w14:textId="77777777" w:rsidR="002D6077" w:rsidRDefault="002D6077" w:rsidP="002D6077">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D1E77C"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100% заставит поля быть такой же ширины, как родительский блок, а паддинг добавит отступы. Но, как вы уже догадались, за счет отступов поле станет шире своего контейнера. Попрактикуемся.</w:t>
      </w:r>
    </w:p>
    <w:p w14:paraId="48AA432F" w14:textId="77777777" w:rsidR="002D6077" w:rsidRDefault="002D6077" w:rsidP="002D6077">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lastRenderedPageBreak/>
        <w:t>Ширина полей ввода определяется значением атрибута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Ширина </w:t>
      </w:r>
      <w:r>
        <w:rPr>
          <w:rStyle w:val="HTML"/>
          <w:rFonts w:ascii="Consolas" w:hAnsi="Consolas"/>
          <w:color w:val="DD1144"/>
          <w:sz w:val="18"/>
          <w:szCs w:val="18"/>
          <w:bdr w:val="single" w:sz="6" w:space="2" w:color="E1E1E8" w:frame="1"/>
          <w:shd w:val="clear" w:color="auto" w:fill="F7F7F9"/>
        </w:rPr>
        <w:t>width: auto</w:t>
      </w:r>
      <w:r>
        <w:rPr>
          <w:rFonts w:ascii="Helvetica" w:hAnsi="Helvetica" w:cs="Helvetica"/>
          <w:color w:val="C09853"/>
          <w:sz w:val="20"/>
          <w:szCs w:val="20"/>
        </w:rPr>
        <w:t> для полей ввода рассчитывается из значения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по умолчанию и не растягивает поля на всю ширину контейнера.</w:t>
      </w:r>
    </w:p>
    <w:p w14:paraId="595B8BFC" w14:textId="46E03253" w:rsidR="002D6077" w:rsidRDefault="002D6077"/>
    <w:p w14:paraId="3B69569C" w14:textId="77777777" w:rsidR="002D6077" w:rsidRPr="002D6077" w:rsidRDefault="002D6077" w:rsidP="00262801">
      <w:pPr>
        <w:pStyle w:val="2"/>
        <w:rPr>
          <w:rFonts w:eastAsia="Times New Roman"/>
          <w:lang w:eastAsia="ru-RU"/>
        </w:rPr>
      </w:pPr>
      <w:r w:rsidRPr="002D6077">
        <w:rPr>
          <w:rFonts w:eastAsia="Times New Roman"/>
          <w:lang w:eastAsia="ru-RU"/>
        </w:rPr>
        <w:t>Изменяем блочную модель, свойство box-sizing </w:t>
      </w:r>
      <w:r w:rsidRPr="002D6077">
        <w:rPr>
          <w:rFonts w:eastAsia="Times New Roman"/>
          <w:color w:val="999999"/>
          <w:sz w:val="37"/>
          <w:szCs w:val="37"/>
          <w:lang w:eastAsia="ru-RU"/>
        </w:rPr>
        <w:t>[15/23]</w:t>
      </w:r>
    </w:p>
    <w:p w14:paraId="532C6614"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Проблему с шириной тянущихся полей решить сложно. Идеальным вариантом было бы изменение алгоритма расчета ширины элемента, чтобы свойство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задавало не </w:t>
      </w:r>
      <w:r w:rsidRPr="002D6077">
        <w:rPr>
          <w:rFonts w:ascii="Helvetica" w:eastAsia="Times New Roman" w:hAnsi="Helvetica" w:cs="Helvetica"/>
          <w:i/>
          <w:iCs/>
          <w:color w:val="333333"/>
          <w:sz w:val="20"/>
          <w:szCs w:val="20"/>
          <w:lang w:eastAsia="ru-RU"/>
        </w:rPr>
        <w:t>ширину содержания</w:t>
      </w:r>
      <w:r w:rsidRPr="002D6077">
        <w:rPr>
          <w:rFonts w:ascii="Helvetica" w:eastAsia="Times New Roman" w:hAnsi="Helvetica" w:cs="Helvetica"/>
          <w:color w:val="333333"/>
          <w:sz w:val="20"/>
          <w:szCs w:val="20"/>
          <w:lang w:eastAsia="ru-RU"/>
        </w:rPr>
        <w:t>, а </w:t>
      </w:r>
      <w:r w:rsidRPr="002D6077">
        <w:rPr>
          <w:rFonts w:ascii="Helvetica" w:eastAsia="Times New Roman" w:hAnsi="Helvetica" w:cs="Helvetica"/>
          <w:i/>
          <w:iCs/>
          <w:color w:val="333333"/>
          <w:sz w:val="20"/>
          <w:szCs w:val="20"/>
          <w:lang w:eastAsia="ru-RU"/>
        </w:rPr>
        <w:t>общую ширину</w:t>
      </w:r>
      <w:r w:rsidRPr="002D6077">
        <w:rPr>
          <w:rFonts w:ascii="Helvetica" w:eastAsia="Times New Roman" w:hAnsi="Helvetica" w:cs="Helvetica"/>
          <w:color w:val="333333"/>
          <w:sz w:val="20"/>
          <w:szCs w:val="20"/>
          <w:lang w:eastAsia="ru-RU"/>
        </w:rPr>
        <w:t>.</w:t>
      </w:r>
    </w:p>
    <w:p w14:paraId="6954EB13"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К счастью, такая возможность была добавлена в CSS3 с помощью 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box-sizing</w:t>
      </w:r>
      <w:r w:rsidRPr="002D6077">
        <w:rPr>
          <w:rFonts w:ascii="Helvetica" w:eastAsia="Times New Roman" w:hAnsi="Helvetica" w:cs="Helvetica"/>
          <w:color w:val="333333"/>
          <w:sz w:val="20"/>
          <w:szCs w:val="20"/>
          <w:lang w:eastAsia="ru-RU"/>
        </w:rPr>
        <w:t>, которое уже поддерживается большинством современных браузеров.</w:t>
      </w:r>
    </w:p>
    <w:p w14:paraId="79CB219F"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Это свойство имеет два значения:</w:t>
      </w:r>
    </w:p>
    <w:p w14:paraId="00D5DC48" w14:textId="77777777" w:rsidR="002D6077" w:rsidRPr="002D6077" w:rsidRDefault="002D6077" w:rsidP="002D6077">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content-box</w:t>
      </w:r>
      <w:r w:rsidRPr="002D6077">
        <w:rPr>
          <w:rFonts w:ascii="Helvetica" w:eastAsia="Times New Roman" w:hAnsi="Helvetica" w:cs="Helvetica"/>
          <w:color w:val="333333"/>
          <w:sz w:val="20"/>
          <w:szCs w:val="20"/>
          <w:lang w:eastAsia="ru-RU"/>
        </w:rPr>
        <w:t> — значение по умолчанию, соответствует стандартной блочной модели.</w:t>
      </w:r>
    </w:p>
    <w:p w14:paraId="27707207" w14:textId="77777777" w:rsidR="002D6077" w:rsidRPr="002D6077" w:rsidRDefault="002D6077" w:rsidP="002D6077">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border-box</w:t>
      </w:r>
      <w:r w:rsidRPr="002D6077">
        <w:rPr>
          <w:rFonts w:ascii="Helvetica" w:eastAsia="Times New Roman" w:hAnsi="Helvetica" w:cs="Helvetica"/>
          <w:color w:val="333333"/>
          <w:sz w:val="20"/>
          <w:szCs w:val="20"/>
          <w:lang w:eastAsia="ru-RU"/>
        </w:rPr>
        <w:t> — изменяет режим расчета ширины элемента на описанный выше.</w:t>
      </w:r>
    </w:p>
    <w:p w14:paraId="1FD32F0B" w14:textId="77777777" w:rsidR="002D6077" w:rsidRPr="002D6077" w:rsidRDefault="002D6077" w:rsidP="002D6077">
      <w:pPr>
        <w:shd w:val="clear" w:color="auto" w:fill="FCF8E3"/>
        <w:rPr>
          <w:rFonts w:ascii="Helvetica" w:eastAsia="Times New Roman" w:hAnsi="Helvetica" w:cs="Helvetica"/>
          <w:color w:val="C09853"/>
          <w:sz w:val="20"/>
          <w:szCs w:val="20"/>
          <w:lang w:eastAsia="ru-RU"/>
        </w:rPr>
      </w:pPr>
      <w:r w:rsidRPr="002D6077">
        <w:rPr>
          <w:rFonts w:ascii="Helvetica" w:eastAsia="Times New Roman" w:hAnsi="Helvetica" w:cs="Helvetica"/>
          <w:color w:val="C09853"/>
          <w:sz w:val="20"/>
          <w:szCs w:val="20"/>
          <w:lang w:eastAsia="ru-RU"/>
        </w:rPr>
        <w:t>Полезная статья про box-sizing на русском: </w:t>
      </w:r>
      <w:hyperlink r:id="rId58" w:history="1">
        <w:r w:rsidRPr="002D6077">
          <w:rPr>
            <w:rFonts w:ascii="Helvetica" w:eastAsia="Times New Roman" w:hAnsi="Helvetica" w:cs="Helvetica"/>
            <w:color w:val="0088CC"/>
            <w:sz w:val="20"/>
            <w:szCs w:val="20"/>
            <w:u w:val="single"/>
            <w:lang w:eastAsia="ru-RU"/>
          </w:rPr>
          <w:t>Используйте свойство box-sizing</w:t>
        </w:r>
      </w:hyperlink>
    </w:p>
    <w:p w14:paraId="3F623FDE" w14:textId="77777777" w:rsidR="0070431B" w:rsidRDefault="0070431B" w:rsidP="00262801">
      <w:pPr>
        <w:pStyle w:val="2"/>
      </w:pPr>
      <w:r>
        <w:t>Управление типом элемента, свойство display </w:t>
      </w:r>
      <w:r>
        <w:rPr>
          <w:bCs/>
          <w:color w:val="999999"/>
          <w:sz w:val="37"/>
          <w:szCs w:val="37"/>
        </w:rPr>
        <w:t>[17/23]</w:t>
      </w:r>
    </w:p>
    <w:p w14:paraId="3738F6D9" w14:textId="77777777" w:rsidR="0070431B" w:rsidRDefault="0070431B" w:rsidP="007043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Тип элемента не является чем-то вечным и неизменным, его можно изменять с помощью CSS. За это отвечает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1F62BC73" w14:textId="77777777" w:rsidR="0070431B" w:rsidRDefault="0070431B" w:rsidP="007043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его помощью, например, можно сделать абзацы и заголовки строчными, а спаны и стронги блочными элементами.</w:t>
      </w:r>
    </w:p>
    <w:p w14:paraId="29E4448C" w14:textId="77777777" w:rsidR="0070431B" w:rsidRDefault="0070431B" w:rsidP="007043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много значений. С двумя из них вы уже заочно познакомились. Свойство </w:t>
      </w:r>
      <w:r>
        <w:rPr>
          <w:rStyle w:val="HTML"/>
          <w:rFonts w:ascii="Consolas" w:hAnsi="Consolas"/>
          <w:color w:val="DD1144"/>
          <w:sz w:val="18"/>
          <w:szCs w:val="18"/>
          <w:bdr w:val="single" w:sz="6" w:space="2" w:color="E1E1E8" w:frame="1"/>
          <w:shd w:val="clear" w:color="auto" w:fill="F7F7F9"/>
        </w:rPr>
        <w:t>display:block</w:t>
      </w:r>
      <w:r>
        <w:rPr>
          <w:rFonts w:ascii="Helvetica" w:hAnsi="Helvetica" w:cs="Helvetica"/>
          <w:color w:val="333333"/>
          <w:sz w:val="20"/>
          <w:szCs w:val="20"/>
        </w:rPr>
        <w:t> обозначает блочный элемент, а </w:t>
      </w:r>
      <w:r>
        <w:rPr>
          <w:rStyle w:val="HTML"/>
          <w:rFonts w:ascii="Consolas" w:hAnsi="Consolas"/>
          <w:color w:val="DD1144"/>
          <w:sz w:val="18"/>
          <w:szCs w:val="18"/>
          <w:bdr w:val="single" w:sz="6" w:space="2" w:color="E1E1E8" w:frame="1"/>
          <w:shd w:val="clear" w:color="auto" w:fill="F7F7F9"/>
        </w:rPr>
        <w:t>display:inline</w:t>
      </w:r>
      <w:r>
        <w:rPr>
          <w:rFonts w:ascii="Helvetica" w:hAnsi="Helvetica" w:cs="Helvetica"/>
          <w:color w:val="333333"/>
          <w:sz w:val="20"/>
          <w:szCs w:val="20"/>
        </w:rPr>
        <w:t> — строчный.</w:t>
      </w:r>
    </w:p>
    <w:p w14:paraId="35266E40" w14:textId="77777777" w:rsidR="0070431B" w:rsidRDefault="0070431B" w:rsidP="007043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третьей части курса мы познакомимся с некоторыми более продвинутыми значениями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21F7623C" w14:textId="661694B1" w:rsidR="002D6077" w:rsidRDefault="002D6077"/>
    <w:p w14:paraId="10760C16" w14:textId="77777777" w:rsidR="000719E0" w:rsidRPr="000719E0" w:rsidRDefault="000719E0" w:rsidP="00262801">
      <w:pPr>
        <w:pStyle w:val="2"/>
        <w:rPr>
          <w:rFonts w:eastAsia="Times New Roman"/>
          <w:lang w:eastAsia="ru-RU"/>
        </w:rPr>
      </w:pPr>
      <w:r w:rsidRPr="000719E0">
        <w:rPr>
          <w:rFonts w:eastAsia="Times New Roman"/>
          <w:lang w:eastAsia="ru-RU"/>
        </w:rPr>
        <w:t>display: inline-block </w:t>
      </w:r>
      <w:r w:rsidRPr="000719E0">
        <w:rPr>
          <w:rFonts w:eastAsia="Times New Roman"/>
          <w:color w:val="999999"/>
          <w:sz w:val="37"/>
          <w:szCs w:val="37"/>
          <w:lang w:eastAsia="ru-RU"/>
        </w:rPr>
        <w:t>[18/23]</w:t>
      </w:r>
    </w:p>
    <w:p w14:paraId="1BBA5002"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Иногда возникает необходимость расположить в ряд несколько элементов с заданными размерами. Строчные элементы для этого не подходят, т.к. не воспринимают размеры. Блочные элементы тоже не подходят, т.к. до и после них существует перенос строки. Конечно, блочные элементы можно приспособить для такой задачи, используя дополнительные свойства (которые будут разбираться в курсе про сетки).</w:t>
      </w:r>
    </w:p>
    <w:p w14:paraId="559C100D"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Но более простой способ — использовать </w:t>
      </w:r>
      <w:r w:rsidRPr="000719E0">
        <w:rPr>
          <w:rFonts w:ascii="Helvetica" w:eastAsia="Times New Roman" w:hAnsi="Helvetica" w:cs="Helvetica"/>
          <w:i/>
          <w:iCs/>
          <w:color w:val="333333"/>
          <w:sz w:val="24"/>
          <w:szCs w:val="24"/>
          <w:lang w:eastAsia="ru-RU"/>
        </w:rPr>
        <w:t>блочно-строчные</w:t>
      </w:r>
      <w:r w:rsidRPr="000719E0">
        <w:rPr>
          <w:rFonts w:ascii="Helvetica" w:eastAsia="Times New Roman" w:hAnsi="Helvetica" w:cs="Helvetica"/>
          <w:color w:val="333333"/>
          <w:sz w:val="20"/>
          <w:szCs w:val="20"/>
          <w:lang w:eastAsia="ru-RU"/>
        </w:rPr>
        <w:t> элементы. В HTML нет тегов, которые по умолчанию вели бы себя как блочно-строчные, но любой элемент можно переключить в данный режим, задав ему свойство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со значением </w:t>
      </w:r>
      <w:r w:rsidRPr="000719E0">
        <w:rPr>
          <w:rFonts w:ascii="Consolas" w:eastAsia="Times New Roman" w:hAnsi="Consolas" w:cs="Courier New"/>
          <w:color w:val="DD1144"/>
          <w:sz w:val="18"/>
          <w:szCs w:val="18"/>
          <w:bdr w:val="single" w:sz="6" w:space="2" w:color="E1E1E8" w:frame="1"/>
          <w:shd w:val="clear" w:color="auto" w:fill="F7F7F9"/>
          <w:lang w:eastAsia="ru-RU"/>
        </w:rPr>
        <w:t>inline-block</w:t>
      </w:r>
      <w:r w:rsidRPr="000719E0">
        <w:rPr>
          <w:rFonts w:ascii="Helvetica" w:eastAsia="Times New Roman" w:hAnsi="Helvetica" w:cs="Helvetica"/>
          <w:color w:val="333333"/>
          <w:sz w:val="20"/>
          <w:szCs w:val="20"/>
          <w:lang w:eastAsia="ru-RU"/>
        </w:rPr>
        <w:t>.</w:t>
      </w:r>
    </w:p>
    <w:p w14:paraId="5F20ACD2"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Особенности блочно-строчных элементов:</w:t>
      </w:r>
    </w:p>
    <w:p w14:paraId="0392D5ED" w14:textId="77777777" w:rsidR="000719E0" w:rsidRPr="000719E0" w:rsidRDefault="000719E0" w:rsidP="000719E0">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им можно задавать размеры, рамки и отступы, как и блочным элементам;</w:t>
      </w:r>
    </w:p>
    <w:p w14:paraId="33258C36" w14:textId="77777777" w:rsidR="000719E0" w:rsidRPr="000719E0" w:rsidRDefault="000719E0" w:rsidP="000719E0">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их ширина по умолчанию зависит от содержания, а не растягивается на всю ширину контейнера;</w:t>
      </w:r>
    </w:p>
    <w:p w14:paraId="4280C66A" w14:textId="77777777" w:rsidR="000719E0" w:rsidRPr="000719E0" w:rsidRDefault="000719E0" w:rsidP="000719E0">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они не порождают принудительных переносов строк, поэтому могут располагаться на одной строке, пока помещаются в родительский контейнер;</w:t>
      </w:r>
    </w:p>
    <w:p w14:paraId="61489F55" w14:textId="77777777" w:rsidR="000719E0" w:rsidRPr="000719E0" w:rsidRDefault="000719E0" w:rsidP="000719E0">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элементы в одной строке выравниваются вертикально подобно строчным элементам.</w:t>
      </w:r>
    </w:p>
    <w:p w14:paraId="0B5324F8" w14:textId="3A155D04" w:rsidR="000719E0" w:rsidRDefault="000719E0"/>
    <w:p w14:paraId="3E184877" w14:textId="77777777" w:rsidR="000719E0" w:rsidRPr="000719E0" w:rsidRDefault="000719E0" w:rsidP="00262801">
      <w:pPr>
        <w:pStyle w:val="2"/>
        <w:rPr>
          <w:rFonts w:eastAsia="Times New Roman"/>
          <w:lang w:eastAsia="ru-RU"/>
        </w:rPr>
      </w:pPr>
      <w:r w:rsidRPr="000719E0">
        <w:rPr>
          <w:rFonts w:eastAsia="Times New Roman"/>
          <w:lang w:eastAsia="ru-RU"/>
        </w:rPr>
        <w:t>display: table </w:t>
      </w:r>
      <w:r w:rsidRPr="000719E0">
        <w:rPr>
          <w:rFonts w:eastAsia="Times New Roman"/>
          <w:color w:val="999999"/>
          <w:sz w:val="37"/>
          <w:szCs w:val="37"/>
          <w:lang w:eastAsia="ru-RU"/>
        </w:rPr>
        <w:t>[19/23]</w:t>
      </w:r>
    </w:p>
    <w:p w14:paraId="44A0C5B0"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Дальнейшие несколько заданий будут посвящены табличным типам элементов.</w:t>
      </w:r>
    </w:p>
    <w:p w14:paraId="66CCBD36"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сетки были очень популярны на заре веба. Действительно, у табличных сеток есть преимущества, которые очень сложно получить с помощью блоков. Например, столбцы одинаковой высоты.</w:t>
      </w:r>
    </w:p>
    <w:p w14:paraId="5783BD5F"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lastRenderedPageBreak/>
        <w:t>Однако, семантически таблицы не предназначены для разметки сеток и постепенно от них отказались. Но память об их удобстве жила.</w:t>
      </w:r>
    </w:p>
    <w:p w14:paraId="7404CFE8"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Позднее было разработано семейство значений свойства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которое позволяет задать табличное поведение любым элементам.</w:t>
      </w:r>
    </w:p>
    <w:p w14:paraId="77A8F4C8"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Первое значение — </w:t>
      </w:r>
      <w:r w:rsidRPr="000719E0">
        <w:rPr>
          <w:rFonts w:ascii="Consolas" w:eastAsia="Times New Roman" w:hAnsi="Consolas" w:cs="Courier New"/>
          <w:color w:val="DD1144"/>
          <w:sz w:val="18"/>
          <w:szCs w:val="18"/>
          <w:bdr w:val="single" w:sz="6" w:space="2" w:color="E1E1E8" w:frame="1"/>
          <w:shd w:val="clear" w:color="auto" w:fill="F7F7F9"/>
          <w:lang w:eastAsia="ru-RU"/>
        </w:rPr>
        <w:t>display:table</w:t>
      </w:r>
      <w:r w:rsidRPr="000719E0">
        <w:rPr>
          <w:rFonts w:ascii="Helvetica" w:eastAsia="Times New Roman" w:hAnsi="Helvetica" w:cs="Helvetica"/>
          <w:color w:val="333333"/>
          <w:sz w:val="20"/>
          <w:szCs w:val="20"/>
          <w:lang w:eastAsia="ru-RU"/>
        </w:rPr>
        <w:t> задает элементу тип </w:t>
      </w:r>
      <w:r w:rsidRPr="000719E0">
        <w:rPr>
          <w:rFonts w:ascii="Helvetica" w:eastAsia="Times New Roman" w:hAnsi="Helvetica" w:cs="Helvetica"/>
          <w:i/>
          <w:iCs/>
          <w:color w:val="333333"/>
          <w:sz w:val="20"/>
          <w:szCs w:val="20"/>
          <w:lang w:eastAsia="ru-RU"/>
        </w:rPr>
        <w:t>таблица</w:t>
      </w:r>
      <w:r w:rsidRPr="000719E0">
        <w:rPr>
          <w:rFonts w:ascii="Helvetica" w:eastAsia="Times New Roman" w:hAnsi="Helvetica" w:cs="Helvetica"/>
          <w:color w:val="333333"/>
          <w:sz w:val="20"/>
          <w:szCs w:val="20"/>
          <w:lang w:eastAsia="ru-RU"/>
        </w:rPr>
        <w:t>. Особенности табличных элементов:</w:t>
      </w:r>
    </w:p>
    <w:p w14:paraId="27C3A674" w14:textId="77777777" w:rsidR="000719E0" w:rsidRPr="000719E0" w:rsidRDefault="000719E0" w:rsidP="000719E0">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можно задавать ширину, высоту, рамки, отступы;</w:t>
      </w:r>
    </w:p>
    <w:p w14:paraId="17D5651E" w14:textId="77777777" w:rsidR="000719E0" w:rsidRPr="000719E0" w:rsidRDefault="000719E0" w:rsidP="000719E0">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 умолчанию ширина зависит от содержания;</w:t>
      </w:r>
    </w:p>
    <w:p w14:paraId="7094F37B" w14:textId="77777777" w:rsidR="000719E0" w:rsidRPr="000719E0" w:rsidRDefault="000719E0" w:rsidP="000719E0">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переносы строки до и после элемента.</w:t>
      </w:r>
    </w:p>
    <w:p w14:paraId="1D4DAFBF"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элементы похожи на блочные за исключением ширины по умолчанию.</w:t>
      </w:r>
    </w:p>
    <w:p w14:paraId="609E33D3" w14:textId="485BE1D1" w:rsidR="000719E0" w:rsidRDefault="000719E0"/>
    <w:p w14:paraId="16D56909" w14:textId="77777777" w:rsidR="000719E0" w:rsidRDefault="000719E0" w:rsidP="00262801">
      <w:pPr>
        <w:pStyle w:val="2"/>
      </w:pPr>
      <w:r>
        <w:t>display: table-row </w:t>
      </w:r>
      <w:r>
        <w:rPr>
          <w:bCs/>
          <w:color w:val="999999"/>
          <w:sz w:val="37"/>
          <w:szCs w:val="37"/>
        </w:rPr>
        <w:t>[20/23]</w:t>
      </w:r>
    </w:p>
    <w:p w14:paraId="142B45E7"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догадались, мы строим таблицу на дивах с помощью новых значений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Знания про таблицы вы можете освежить в курсе </w:t>
      </w:r>
      <w:hyperlink r:id="rId59"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B257B45" w14:textId="77777777" w:rsidR="000719E0" w:rsidRPr="000719E0" w:rsidRDefault="000719E0" w:rsidP="000719E0">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Любая таблица содержит элементы </w:t>
      </w:r>
      <w:r>
        <w:rPr>
          <w:rStyle w:val="a4"/>
          <w:rFonts w:ascii="Helvetica" w:hAnsi="Helvetica" w:cs="Helvetica"/>
          <w:color w:val="333333"/>
          <w:sz w:val="20"/>
          <w:szCs w:val="20"/>
        </w:rPr>
        <w:t>строка таблицы</w:t>
      </w:r>
      <w:r>
        <w:rPr>
          <w:rFonts w:ascii="Helvetica" w:hAnsi="Helvetica" w:cs="Helvetica"/>
          <w:color w:val="333333"/>
          <w:sz w:val="20"/>
          <w:szCs w:val="20"/>
        </w:rPr>
        <w:t>, внутри которых должны содержаться элементы </w:t>
      </w:r>
      <w:r>
        <w:rPr>
          <w:rStyle w:val="a4"/>
          <w:rFonts w:ascii="Helvetica" w:hAnsi="Helvetica" w:cs="Helvetica"/>
          <w:color w:val="333333"/>
          <w:sz w:val="20"/>
          <w:szCs w:val="20"/>
        </w:rPr>
        <w:t>ячейка таблицы</w:t>
      </w:r>
      <w:r>
        <w:rPr>
          <w:rFonts w:ascii="Helvetica" w:hAnsi="Helvetica" w:cs="Helvetica"/>
          <w:color w:val="333333"/>
          <w:sz w:val="20"/>
          <w:szCs w:val="20"/>
        </w:rPr>
        <w:t>. Соответствие</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тегов</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таблицы</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значениям</w:t>
      </w:r>
      <w:r w:rsidRPr="000719E0">
        <w:rPr>
          <w:rFonts w:ascii="Helvetica" w:hAnsi="Helvetica" w:cs="Helvetica"/>
          <w:color w:val="333333"/>
          <w:sz w:val="20"/>
          <w:szCs w:val="20"/>
          <w:lang w:val="en-US"/>
        </w:rPr>
        <w:t> </w:t>
      </w:r>
      <w:r w:rsidRPr="000719E0">
        <w:rPr>
          <w:rStyle w:val="HTML"/>
          <w:rFonts w:ascii="Consolas" w:hAnsi="Consolas"/>
          <w:color w:val="DD1144"/>
          <w:sz w:val="18"/>
          <w:szCs w:val="18"/>
          <w:bdr w:val="single" w:sz="6" w:space="2" w:color="E1E1E8" w:frame="1"/>
          <w:shd w:val="clear" w:color="auto" w:fill="F7F7F9"/>
          <w:lang w:val="en-US"/>
        </w:rPr>
        <w:t>display</w:t>
      </w:r>
      <w:r w:rsidRPr="000719E0">
        <w:rPr>
          <w:rFonts w:ascii="Helvetica" w:hAnsi="Helvetica" w:cs="Helvetica"/>
          <w:color w:val="333333"/>
          <w:sz w:val="20"/>
          <w:szCs w:val="20"/>
          <w:lang w:val="en-US"/>
        </w:rPr>
        <w:t>:</w:t>
      </w:r>
    </w:p>
    <w:p w14:paraId="47F6E36D" w14:textId="77777777" w:rsidR="000719E0" w:rsidRPr="000719E0" w:rsidRDefault="000719E0" w:rsidP="000719E0">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&lt;table&gt;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w:t>
      </w:r>
    </w:p>
    <w:p w14:paraId="657FB2DF" w14:textId="77777777" w:rsidR="000719E0" w:rsidRPr="000719E0" w:rsidRDefault="000719E0" w:rsidP="000719E0">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&lt;tr&gt;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display:table-row;</w:t>
      </w:r>
    </w:p>
    <w:p w14:paraId="6EFE12E4"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display:table-cell;</w:t>
      </w:r>
    </w:p>
    <w:p w14:paraId="242794AA"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строки таблицы с помощью </w:t>
      </w:r>
      <w:r>
        <w:rPr>
          <w:rStyle w:val="HTML"/>
          <w:rFonts w:ascii="Consolas" w:hAnsi="Consolas"/>
          <w:color w:val="DD1144"/>
          <w:sz w:val="18"/>
          <w:szCs w:val="18"/>
          <w:bdr w:val="single" w:sz="6" w:space="2" w:color="E1E1E8" w:frame="1"/>
          <w:shd w:val="clear" w:color="auto" w:fill="F7F7F9"/>
        </w:rPr>
        <w:t>display:table-row;</w:t>
      </w:r>
      <w:r>
        <w:rPr>
          <w:rFonts w:ascii="Helvetica" w:hAnsi="Helvetica" w:cs="Helvetica"/>
          <w:color w:val="333333"/>
          <w:sz w:val="20"/>
          <w:szCs w:val="20"/>
        </w:rPr>
        <w:t>. Строка — необычный элемент. Она является контейнером для ячеек и практически не имеет собственного отображения. Для нее можно только задавать цвет фона.</w:t>
      </w:r>
    </w:p>
    <w:p w14:paraId="07F2E7F2" w14:textId="1D7EFD86" w:rsidR="000719E0" w:rsidRDefault="000719E0"/>
    <w:p w14:paraId="41C33465" w14:textId="77777777" w:rsidR="000719E0" w:rsidRDefault="000719E0" w:rsidP="00262801">
      <w:pPr>
        <w:pStyle w:val="2"/>
      </w:pPr>
      <w:r>
        <w:t>display: table-cell </w:t>
      </w:r>
      <w:r>
        <w:rPr>
          <w:bCs/>
          <w:color w:val="999999"/>
          <w:sz w:val="37"/>
          <w:szCs w:val="37"/>
        </w:rPr>
        <w:t>[21/23]</w:t>
      </w:r>
    </w:p>
    <w:p w14:paraId="78BDDA3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значения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можно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Конечно, лучше чтобы элементы-ячейки находились внутри элементов-строк, которые находятся внутри элементов-таблиц.</w:t>
      </w:r>
    </w:p>
    <w:p w14:paraId="266A1DF2"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просто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не добавляя вокруг него дополнительных элементов-строк и таблиц. В этом случае браузер создаст дополнительные анонимные элементы строки и таблицы. Неудобство заключается в том, что вы не сможете ими управлять.</w:t>
      </w:r>
    </w:p>
    <w:p w14:paraId="500B80FD"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таблицам, созданным с помощью CSS, можно применять те же свойства, что и к обычным таблицам. Например, задавать отступы между ячейками или режим схлопывания границ.</w:t>
      </w:r>
    </w:p>
    <w:p w14:paraId="2BD0C743" w14:textId="64604CF7" w:rsidR="000719E0" w:rsidRDefault="000719E0"/>
    <w:p w14:paraId="69DE6529" w14:textId="77777777" w:rsidR="000719E0" w:rsidRDefault="000719E0" w:rsidP="00262801">
      <w:pPr>
        <w:pStyle w:val="2"/>
      </w:pPr>
      <w:r>
        <w:t>display: none </w:t>
      </w:r>
      <w:r>
        <w:rPr>
          <w:bCs/>
          <w:color w:val="999999"/>
          <w:sz w:val="37"/>
          <w:szCs w:val="37"/>
        </w:rPr>
        <w:t>[22/23]</w:t>
      </w:r>
    </w:p>
    <w:p w14:paraId="13DBD74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используется очень часто. С его помощью можно скрыть элемент, как будто его и не было. Скрытый элемент не отображается и не занимает места на странице.</w:t>
      </w:r>
    </w:p>
    <w:p w14:paraId="73DF4CAF"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Данное свойство применяется при создании выпадающих меню, динамических галерей, переключающихся вкладок и много где еще.</w:t>
      </w:r>
    </w:p>
    <w:p w14:paraId="588DB9C1"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еще одно CSS-свойство, которое используется для сокрытия элементов. Это свойство </w:t>
      </w:r>
      <w:r>
        <w:rPr>
          <w:rStyle w:val="HTML"/>
          <w:rFonts w:ascii="Consolas" w:hAnsi="Consolas"/>
          <w:color w:val="DD1144"/>
          <w:sz w:val="18"/>
          <w:szCs w:val="18"/>
          <w:bdr w:val="single" w:sz="6" w:space="2" w:color="E1E1E8" w:frame="1"/>
          <w:shd w:val="clear" w:color="auto" w:fill="F7F7F9"/>
        </w:rPr>
        <w:t>visibility</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Оно «прячет» элемент — он становится невидимым, но </w:t>
      </w:r>
      <w:r>
        <w:rPr>
          <w:rStyle w:val="a4"/>
          <w:rFonts w:ascii="Helvetica" w:hAnsi="Helvetica" w:cs="Helvetica"/>
          <w:color w:val="333333"/>
        </w:rPr>
        <w:t>занимает</w:t>
      </w:r>
      <w:r>
        <w:rPr>
          <w:rFonts w:ascii="Helvetica" w:hAnsi="Helvetica" w:cs="Helvetica"/>
          <w:color w:val="333333"/>
          <w:sz w:val="20"/>
          <w:szCs w:val="20"/>
        </w:rPr>
        <w:t> место на странице.</w:t>
      </w:r>
    </w:p>
    <w:p w14:paraId="5D757E83" w14:textId="3E894157" w:rsidR="000719E0" w:rsidRDefault="000719E0"/>
    <w:p w14:paraId="329C8CF5" w14:textId="3AD8717D" w:rsidR="00E51C43" w:rsidRDefault="00E51C43"/>
    <w:p w14:paraId="1C86A420" w14:textId="74531FB0" w:rsidR="00E51C43" w:rsidRDefault="00E51C43"/>
    <w:p w14:paraId="20C43C12" w14:textId="57CBB49E" w:rsidR="00E51C43" w:rsidRDefault="00E51C43" w:rsidP="00262801">
      <w:pPr>
        <w:pStyle w:val="1"/>
      </w:pPr>
      <w:r>
        <w:t>Сетки</w:t>
      </w:r>
    </w:p>
    <w:p w14:paraId="3BBA3887" w14:textId="77777777" w:rsidR="009379DD" w:rsidRDefault="009379DD" w:rsidP="00262801">
      <w:pPr>
        <w:pStyle w:val="2"/>
      </w:pPr>
      <w:r>
        <w:lastRenderedPageBreak/>
        <w:t>Пробуем управлять потоком </w:t>
      </w:r>
      <w:r>
        <w:rPr>
          <w:bCs/>
          <w:color w:val="999999"/>
          <w:sz w:val="37"/>
          <w:szCs w:val="37"/>
        </w:rPr>
        <w:t>[1/32]</w:t>
      </w:r>
    </w:p>
    <w:p w14:paraId="7217689C"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понятии </w:t>
      </w:r>
      <w:hyperlink r:id="rId60" w:history="1">
        <w:r>
          <w:rPr>
            <w:rStyle w:val="a6"/>
            <w:rFonts w:ascii="Helvetica" w:hAnsi="Helvetica" w:cs="Helvetica"/>
            <w:color w:val="0088CC"/>
            <w:sz w:val="20"/>
            <w:szCs w:val="20"/>
          </w:rPr>
          <w:t>потока документа</w:t>
        </w:r>
      </w:hyperlink>
      <w:r>
        <w:rPr>
          <w:rFonts w:ascii="Helvetica" w:hAnsi="Helvetica" w:cs="Helvetica"/>
          <w:color w:val="333333"/>
          <w:sz w:val="20"/>
          <w:szCs w:val="20"/>
        </w:rPr>
        <w:t> рассказывается в курсе про позиционирование.</w:t>
      </w:r>
    </w:p>
    <w:p w14:paraId="07151326"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 — это порядок отображения элементов на странице. По умолчанию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4E8C50A0"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Потоком можно управлять и изменять привычное поведение элементов в потоке. Например, можно заставить блочные элементы двигаться не сверху вниз, а выстраиваться в несколько колонок.</w:t>
      </w:r>
    </w:p>
    <w:p w14:paraId="77FDF053"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научившись управлять потоком, вы сможете строить сетки.</w:t>
      </w:r>
    </w:p>
    <w:p w14:paraId="63F99710"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серии заданий мы продемонстрируем как один и тот же HTML-код можно выстроить в разные потоки. Например, вот так:</w:t>
      </w:r>
    </w:p>
    <w:p w14:paraId="792524D7" w14:textId="0325164D"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DDE7EFB" wp14:editId="45B6714B">
            <wp:extent cx="5381625" cy="1847850"/>
            <wp:effectExtent l="0" t="0" r="9525" b="0"/>
            <wp:docPr id="2" name="Рисунок 2" descr="https://htmlacademy.ru/assets/course15/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flow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210338C1"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просто выполнять указания системы.</w:t>
      </w:r>
    </w:p>
    <w:p w14:paraId="56A0D9A5" w14:textId="77777777" w:rsidR="009379DD" w:rsidRDefault="009379DD" w:rsidP="00262801">
      <w:pPr>
        <w:pStyle w:val="2"/>
      </w:pPr>
      <w:r>
        <w:t>Управление потоком, шаг 2 </w:t>
      </w:r>
      <w:r>
        <w:rPr>
          <w:bCs/>
          <w:color w:val="999999"/>
          <w:sz w:val="37"/>
          <w:szCs w:val="37"/>
        </w:rPr>
        <w:t>[2/32]</w:t>
      </w:r>
    </w:p>
    <w:p w14:paraId="73CA7152"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первом шаге мы с помощью свойства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изменили поведение первого блока.</w:t>
      </w:r>
    </w:p>
    <w:p w14:paraId="386A4396"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как он стал наезжать на последующие блоки. Это одна из особенностей флоатов, которую мы разберём позже в курсе.</w:t>
      </w:r>
    </w:p>
    <w:p w14:paraId="5FAFA170"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продолжим: сейчас будем изменять поведение второго блока.</w:t>
      </w:r>
    </w:p>
    <w:p w14:paraId="4EBEC890" w14:textId="77777777" w:rsidR="009379DD" w:rsidRDefault="009379DD" w:rsidP="00262801">
      <w:pPr>
        <w:pStyle w:val="2"/>
      </w:pPr>
      <w:r>
        <w:t>Управление потоком, шаг 3 </w:t>
      </w:r>
      <w:r>
        <w:rPr>
          <w:bCs/>
          <w:color w:val="999999"/>
          <w:sz w:val="37"/>
          <w:szCs w:val="37"/>
        </w:rPr>
        <w:t>[3/32]</w:t>
      </w:r>
    </w:p>
    <w:p w14:paraId="08210931"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 вторым блоком разобрались. Теперь уже первые два блока наезжают на третий.</w:t>
      </w:r>
    </w:p>
    <w:p w14:paraId="766A5E36"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получить нужный нам поток, осталось задать размеры третьему блоку, отцентровать его и избавиться от эффекта «наезжания».</w:t>
      </w:r>
    </w:p>
    <w:p w14:paraId="69AD2D68"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Поможет нам в этом свойство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w:t>
      </w:r>
    </w:p>
    <w:p w14:paraId="0703386D" w14:textId="77777777" w:rsidR="009379DD" w:rsidRDefault="009379DD" w:rsidP="00262801">
      <w:pPr>
        <w:pStyle w:val="2"/>
      </w:pPr>
      <w:r>
        <w:t>Создадим другой поток </w:t>
      </w:r>
      <w:r>
        <w:rPr>
          <w:bCs/>
          <w:color w:val="999999"/>
          <w:sz w:val="37"/>
          <w:szCs w:val="37"/>
        </w:rPr>
        <w:t>[4/32]</w:t>
      </w:r>
    </w:p>
    <w:p w14:paraId="21986E6A"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вас получилось создать первый поток. Теперь попробуем те же самые элементы выстроить по-другому. Вот так:</w:t>
      </w:r>
    </w:p>
    <w:p w14:paraId="6FD0908D" w14:textId="6D6EF49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E694183" wp14:editId="6D2CDEDF">
            <wp:extent cx="5381625" cy="1847850"/>
            <wp:effectExtent l="0" t="0" r="9525" b="0"/>
            <wp:docPr id="3" name="Рисунок 3" descr="https://htmlacademy.ru/assets/course15/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15/flow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062B2CDC" w14:textId="538C8C5E" w:rsidR="009379DD" w:rsidRPr="00262801" w:rsidRDefault="009379DD" w:rsidP="002628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 выполняйте указания системы.</w:t>
      </w:r>
    </w:p>
    <w:p w14:paraId="30A29373" w14:textId="77777777" w:rsidR="009379DD" w:rsidRDefault="009379DD" w:rsidP="00262801">
      <w:pPr>
        <w:pStyle w:val="2"/>
      </w:pPr>
      <w:r>
        <w:t>Другой поток, шаг 2 </w:t>
      </w:r>
      <w:r>
        <w:rPr>
          <w:bCs/>
          <w:color w:val="999999"/>
          <w:sz w:val="37"/>
          <w:szCs w:val="37"/>
        </w:rPr>
        <w:t>[5/32]</w:t>
      </w:r>
    </w:p>
    <w:p w14:paraId="67FF6456"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вы пошагово создаёте второй поток, поговорим о сетках.</w:t>
      </w:r>
    </w:p>
    <w:p w14:paraId="4BB934F9"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Сетка — это взаимное расположение крупных блоков сайта. Вспомните любой сайт, например, ВКонтакте или HTML Academy.</w:t>
      </w:r>
    </w:p>
    <w:p w14:paraId="1B32065B"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ВКонтакте простая сетка, которая состоит из верхней части, или «хедера», под которой располагаются две колонки, а в самом низу расположен «футер» или нижняя часть сайта. Вот так схематично можно представить сетку ВКонтакте:</w:t>
      </w:r>
    </w:p>
    <w:p w14:paraId="692A98FD"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23C0A23"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хедер</w:t>
      </w:r>
    </w:p>
    <w:p w14:paraId="745DAD97"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D961A2"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левая колонка | правая колонка</w:t>
      </w:r>
    </w:p>
    <w:p w14:paraId="56834D5B"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меню          | основное содержание</w:t>
      </w:r>
    </w:p>
    <w:p w14:paraId="063B7D2B"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33D9DAF"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футер</w:t>
      </w:r>
    </w:p>
    <w:p w14:paraId="5DD70BDA"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DEE9CC3"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 Academy на разных страницах используются разные сетки. Например, на главной странице есть двухколончатый хедер, под ним содержание страницы в три колонки, затем нижнее меню и двухколончатый футер.</w:t>
      </w:r>
    </w:p>
    <w:p w14:paraId="6600B443"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понимаете, сетки могут быть самыми разными.</w:t>
      </w:r>
    </w:p>
    <w:p w14:paraId="61DD9385" w14:textId="77777777" w:rsidR="009379DD" w:rsidRDefault="009379DD" w:rsidP="00262801">
      <w:pPr>
        <w:pStyle w:val="2"/>
      </w:pPr>
      <w:r>
        <w:t>Другой поток, шаг 3 </w:t>
      </w:r>
      <w:r>
        <w:rPr>
          <w:bCs/>
          <w:color w:val="999999"/>
          <w:sz w:val="37"/>
          <w:szCs w:val="37"/>
        </w:rPr>
        <w:t>[6/32]</w:t>
      </w:r>
    </w:p>
    <w:p w14:paraId="0C714BA2"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нужно знать и уметь, чтобы строить сетки? Две вещи:</w:t>
      </w:r>
    </w:p>
    <w:p w14:paraId="716F320E" w14:textId="77777777" w:rsidR="009379DD" w:rsidRDefault="009379DD" w:rsidP="009379DD">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размерами элементов;</w:t>
      </w:r>
    </w:p>
    <w:p w14:paraId="51E049BB" w14:textId="77777777" w:rsidR="009379DD" w:rsidRDefault="009379DD" w:rsidP="009379DD">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поведением элементов в потоке.</w:t>
      </w:r>
    </w:p>
    <w:p w14:paraId="24797482"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часть детально разбирается в курсе «</w:t>
      </w:r>
      <w:hyperlink r:id="rId63" w:history="1">
        <w:r>
          <w:rPr>
            <w:rStyle w:val="a6"/>
            <w:rFonts w:ascii="Helvetica" w:hAnsi="Helvetica" w:cs="Helvetica"/>
            <w:color w:val="0088CC"/>
            <w:sz w:val="20"/>
            <w:szCs w:val="20"/>
          </w:rPr>
          <w:t>Блочная модель документа</w:t>
        </w:r>
      </w:hyperlink>
      <w:r>
        <w:rPr>
          <w:rFonts w:ascii="Helvetica" w:hAnsi="Helvetica" w:cs="Helvetica"/>
          <w:color w:val="333333"/>
          <w:sz w:val="20"/>
          <w:szCs w:val="20"/>
        </w:rPr>
        <w:t>». Там вы учитесь:</w:t>
      </w:r>
    </w:p>
    <w:p w14:paraId="62777671" w14:textId="77777777" w:rsidR="009379DD" w:rsidRDefault="009379DD" w:rsidP="009379DD">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задавать размеры;</w:t>
      </w:r>
    </w:p>
    <w:p w14:paraId="1C07B760" w14:textId="77777777" w:rsidR="009379DD" w:rsidRDefault="009379DD" w:rsidP="009379DD">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рамки;</w:t>
      </w:r>
    </w:p>
    <w:p w14:paraId="6F12AE0C" w14:textId="77777777" w:rsidR="009379DD" w:rsidRDefault="009379DD" w:rsidP="009379DD">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внешние и внутренние отступы;</w:t>
      </w:r>
    </w:p>
    <w:p w14:paraId="3AABE9D6" w14:textId="77777777" w:rsidR="009379DD" w:rsidRDefault="009379DD" w:rsidP="009379DD">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полный размер элемента;</w:t>
      </w:r>
    </w:p>
    <w:p w14:paraId="70368ABC" w14:textId="77777777" w:rsidR="009379DD" w:rsidRDefault="009379DD" w:rsidP="009379DD">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занимаемую им площадь.</w:t>
      </w:r>
    </w:p>
    <w:p w14:paraId="77753FE3"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поведением в потоке мы будем учиться в этом курсе.</w:t>
      </w:r>
    </w:p>
    <w:p w14:paraId="111B92C7" w14:textId="77777777" w:rsidR="009379DD" w:rsidRDefault="009379DD" w:rsidP="00262801">
      <w:pPr>
        <w:pStyle w:val="2"/>
      </w:pPr>
      <w:r>
        <w:t>Другой поток, финал </w:t>
      </w:r>
      <w:r>
        <w:rPr>
          <w:bCs/>
          <w:color w:val="999999"/>
          <w:sz w:val="37"/>
          <w:szCs w:val="37"/>
        </w:rPr>
        <w:t>[7/32]</w:t>
      </w:r>
    </w:p>
    <w:p w14:paraId="69DA85E0"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несколько способов управлять потоком и строить сетки:</w:t>
      </w:r>
    </w:p>
    <w:p w14:paraId="7F4EDB4E" w14:textId="77777777" w:rsidR="009379DD" w:rsidRDefault="009379DD" w:rsidP="009379DD">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флоаты;</w:t>
      </w:r>
    </w:p>
    <w:p w14:paraId="0F4045FC" w14:textId="77777777" w:rsidR="009379DD" w:rsidRDefault="009379DD" w:rsidP="009379DD">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инлайн-блоки;</w:t>
      </w:r>
    </w:p>
    <w:p w14:paraId="2FC997C2" w14:textId="77777777" w:rsidR="009379DD" w:rsidRDefault="009379DD" w:rsidP="009379DD">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табличная вёрстка;</w:t>
      </w:r>
    </w:p>
    <w:p w14:paraId="63CFC4B1" w14:textId="77777777" w:rsidR="009379DD" w:rsidRDefault="009379DD" w:rsidP="009379DD">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флексбоксы.</w:t>
      </w:r>
    </w:p>
    <w:p w14:paraId="34B9A4A0"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Табличная вёрстка — самый простой для понимания способ построения сеток. Но он </w:t>
      </w:r>
      <w:r>
        <w:rPr>
          <w:rStyle w:val="a4"/>
          <w:rFonts w:ascii="Helvetica" w:hAnsi="Helvetica" w:cs="Helvetica"/>
          <w:color w:val="333333"/>
          <w:sz w:val="20"/>
          <w:szCs w:val="20"/>
        </w:rPr>
        <w:t>считается</w:t>
      </w:r>
      <w:r>
        <w:rPr>
          <w:rFonts w:ascii="Helvetica" w:hAnsi="Helvetica" w:cs="Helvetica"/>
          <w:color w:val="333333"/>
          <w:sz w:val="20"/>
          <w:szCs w:val="20"/>
        </w:rPr>
        <w:t>устаревшим и использовать его не рекомендуется. Сейчас уже можно использовать для такой вёрстки не таблицы, а элементы с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display: 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 Подробно эта тема рассматриваются в курсе </w:t>
      </w:r>
      <w:hyperlink r:id="rId64" w:history="1">
        <w:r>
          <w:rPr>
            <w:rStyle w:val="a6"/>
            <w:rFonts w:ascii="Helvetica" w:hAnsi="Helvetica" w:cs="Helvetica"/>
            <w:color w:val="0088CC"/>
            <w:sz w:val="20"/>
            <w:szCs w:val="20"/>
          </w:rPr>
          <w:t>«Таблицы на CSS»</w:t>
        </w:r>
      </w:hyperlink>
      <w:r>
        <w:rPr>
          <w:rFonts w:ascii="Helvetica" w:hAnsi="Helvetica" w:cs="Helvetica"/>
          <w:color w:val="333333"/>
          <w:sz w:val="20"/>
          <w:szCs w:val="20"/>
        </w:rPr>
        <w:t>.</w:t>
      </w:r>
    </w:p>
    <w:p w14:paraId="50ED5E4C"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Флексбоксы — это новая и очень мощная технология для построения сеток. Подробно она разбирается в курсах </w:t>
      </w:r>
      <w:hyperlink r:id="rId65" w:history="1">
        <w:r>
          <w:rPr>
            <w:rStyle w:val="a6"/>
            <w:rFonts w:ascii="Helvetica" w:hAnsi="Helvetica" w:cs="Helvetica"/>
            <w:color w:val="0088CC"/>
            <w:sz w:val="20"/>
            <w:szCs w:val="20"/>
          </w:rPr>
          <w:t>Флексбокс, часть 1</w:t>
        </w:r>
      </w:hyperlink>
      <w:r>
        <w:rPr>
          <w:rFonts w:ascii="Helvetica" w:hAnsi="Helvetica" w:cs="Helvetica"/>
          <w:color w:val="333333"/>
          <w:sz w:val="20"/>
          <w:szCs w:val="20"/>
        </w:rPr>
        <w:t> и </w:t>
      </w:r>
      <w:hyperlink r:id="rId66" w:history="1">
        <w:r>
          <w:rPr>
            <w:rStyle w:val="a6"/>
            <w:rFonts w:ascii="Helvetica" w:hAnsi="Helvetica" w:cs="Helvetica"/>
            <w:color w:val="0088CC"/>
            <w:sz w:val="20"/>
            <w:szCs w:val="20"/>
          </w:rPr>
          <w:t>Флексбокс, часть 2</w:t>
        </w:r>
      </w:hyperlink>
      <w:r>
        <w:rPr>
          <w:rFonts w:ascii="Helvetica" w:hAnsi="Helvetica" w:cs="Helvetica"/>
          <w:color w:val="333333"/>
          <w:sz w:val="20"/>
          <w:szCs w:val="20"/>
        </w:rPr>
        <w:t>.</w:t>
      </w:r>
    </w:p>
    <w:p w14:paraId="3D477116"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подробно разберём флоаты и инлайн-блоки. Основной упор сделаем на флоаты, так как сейчас на многих сайтах сетки построены на них.</w:t>
      </w:r>
    </w:p>
    <w:p w14:paraId="78CA2CE9"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что завершите создание своей второй сетки.</w:t>
      </w:r>
    </w:p>
    <w:p w14:paraId="33F38864" w14:textId="7F29D144" w:rsidR="00E51C43" w:rsidRDefault="00E51C43"/>
    <w:p w14:paraId="7CD17F8E" w14:textId="77777777" w:rsidR="009379DD" w:rsidRDefault="009379DD" w:rsidP="00262801">
      <w:pPr>
        <w:pStyle w:val="2"/>
      </w:pPr>
      <w:r>
        <w:lastRenderedPageBreak/>
        <w:t>Погружение в флоаты </w:t>
      </w:r>
      <w:r>
        <w:rPr>
          <w:bCs/>
          <w:color w:val="999999"/>
          <w:sz w:val="37"/>
          <w:szCs w:val="37"/>
        </w:rPr>
        <w:t>[8/32]</w:t>
      </w:r>
    </w:p>
    <w:p w14:paraId="0C1759A2"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детально разберём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его значения, особенности поведения и способы применения.</w:t>
      </w:r>
    </w:p>
    <w:p w14:paraId="76D656D1" w14:textId="77777777" w:rsidR="009379DD" w:rsidRDefault="009379DD" w:rsidP="009379DD">
      <w:pPr>
        <w:shd w:val="clear" w:color="auto" w:fill="FCF8E3"/>
        <w:rPr>
          <w:rFonts w:ascii="Helvetica" w:hAnsi="Helvetica" w:cs="Helvetica"/>
          <w:color w:val="C09853"/>
          <w:sz w:val="20"/>
          <w:szCs w:val="20"/>
        </w:rPr>
      </w:pPr>
      <w:r>
        <w:rPr>
          <w:rFonts w:ascii="Helvetica" w:hAnsi="Helvetica" w:cs="Helvetica"/>
          <w:color w:val="C09853"/>
          <w:sz w:val="20"/>
          <w:szCs w:val="20"/>
        </w:rPr>
        <w:t>Т. к. у этого свойства нет устоявшегося русского перевода или термина, то мы будем называть его «флоатом», а также использовать конструкции наподобие «зафлоатить».</w:t>
      </w:r>
    </w:p>
    <w:p w14:paraId="17CD8E42"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Изначально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было предназначено для того, чтобы включать обтекание элементов текстом. Наподобие того, как в более старой версии HTML текст обтекал изображения c атрибутами </w:t>
      </w:r>
      <w:r>
        <w:rPr>
          <w:rStyle w:val="HTML"/>
          <w:rFonts w:ascii="Consolas" w:hAnsi="Consolas"/>
          <w:color w:val="DD1144"/>
          <w:sz w:val="18"/>
          <w:szCs w:val="18"/>
          <w:bdr w:val="single" w:sz="6" w:space="2" w:color="E1E1E8" w:frame="1"/>
          <w:shd w:val="clear" w:color="auto" w:fill="F7F7F9"/>
        </w:rPr>
        <w:t>align="left"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align="right"</w:t>
      </w:r>
      <w:r>
        <w:rPr>
          <w:rFonts w:ascii="Helvetica" w:hAnsi="Helvetica" w:cs="Helvetica"/>
          <w:color w:val="333333"/>
          <w:sz w:val="20"/>
          <w:szCs w:val="20"/>
        </w:rPr>
        <w:t>.</w:t>
      </w:r>
    </w:p>
    <w:p w14:paraId="43D7370B"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сказать, что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 это свойство, включающее режим обтекания. Но, как часто бывает, судьба уготовила ему совсем другую роль.</w:t>
      </w:r>
    </w:p>
    <w:p w14:paraId="32677C43"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имеет следующие значения:</w:t>
      </w:r>
    </w:p>
    <w:p w14:paraId="4716D2F5" w14:textId="77777777" w:rsidR="009379DD" w:rsidRDefault="009379DD" w:rsidP="009379DD">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 прижимает элемент к левому краю родителя, другие элементы обтекают его справа;</w:t>
      </w:r>
    </w:p>
    <w:p w14:paraId="51A7D8D2" w14:textId="77777777" w:rsidR="009379DD" w:rsidRDefault="009379DD" w:rsidP="009379DD">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 прижимает элемент к правому краю родителя, другие элементы обтекают его слева;</w:t>
      </w:r>
    </w:p>
    <w:p w14:paraId="2F35C5A2" w14:textId="77777777" w:rsidR="009379DD" w:rsidRDefault="009379DD" w:rsidP="009379DD">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none</w:t>
      </w:r>
      <w:r>
        <w:rPr>
          <w:rFonts w:ascii="Helvetica" w:hAnsi="Helvetica" w:cs="Helvetica"/>
          <w:color w:val="333333"/>
          <w:sz w:val="20"/>
          <w:szCs w:val="20"/>
        </w:rPr>
        <w:t> — отключает режим обтекания и возвращает элементу нормальное поведение.</w:t>
      </w:r>
    </w:p>
    <w:p w14:paraId="3CEBAD6C"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зафлоатить элемент по центру нельзя.</w:t>
      </w:r>
    </w:p>
    <w:p w14:paraId="3868CC58" w14:textId="77777777" w:rsidR="009379DD" w:rsidRDefault="009379DD" w:rsidP="009379DD">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Иллюстрация в задании взята из статьи </w:t>
      </w:r>
      <w:hyperlink r:id="rId67" w:tgtFrame="_blank" w:history="1">
        <w:r>
          <w:rPr>
            <w:rStyle w:val="a6"/>
            <w:rFonts w:ascii="Helvetica" w:hAnsi="Helvetica" w:cs="Helvetica"/>
            <w:color w:val="0088CC"/>
            <w:sz w:val="20"/>
            <w:szCs w:val="20"/>
          </w:rPr>
          <w:t>«Раскладка в CSS: float»</w:t>
        </w:r>
      </w:hyperlink>
      <w:r>
        <w:rPr>
          <w:rFonts w:ascii="Helvetica" w:hAnsi="Helvetica" w:cs="Helvetica"/>
          <w:color w:val="3A87AD"/>
          <w:sz w:val="20"/>
          <w:szCs w:val="20"/>
        </w:rPr>
        <w:t>.</w:t>
      </w:r>
    </w:p>
    <w:p w14:paraId="6E47ADE9" w14:textId="77777777" w:rsidR="009379DD" w:rsidRPr="009379DD" w:rsidRDefault="009379DD" w:rsidP="009379DD">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Как и позиционирование, float используется для того, чтобы двигать боксы.</w:t>
      </w:r>
    </w:p>
    <w:p w14:paraId="2A31F17D" w14:textId="77777777" w:rsidR="009379DD" w:rsidRPr="009379DD" w:rsidRDefault="009379DD" w:rsidP="009379DD">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Но в отличие от позиционирования, которым можно двигать боксы практически произвольно, все, что может float — это сдвинуть элемент к одной из сторон потока, правой или левой.</w:t>
      </w:r>
    </w:p>
    <w:p w14:paraId="590A0600" w14:textId="25CC2287" w:rsidR="009379DD" w:rsidRPr="009379DD" w:rsidRDefault="009379DD" w:rsidP="009379DD">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noProof/>
          <w:color w:val="000000"/>
          <w:sz w:val="27"/>
          <w:szCs w:val="27"/>
          <w:lang w:eastAsia="ru-RU"/>
        </w:rPr>
        <w:drawing>
          <wp:inline distT="0" distB="0" distL="0" distR="0" wp14:anchorId="00F91282" wp14:editId="0A84DAD7">
            <wp:extent cx="952500" cy="676275"/>
            <wp:effectExtent l="0" t="0" r="0" b="9525"/>
            <wp:docPr id="4" name="Рисунок 4" descr="https://htmlacademy.ru/assets/course65/float-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65/float-behavio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52500" cy="676275"/>
                    </a:xfrm>
                    <a:prstGeom prst="rect">
                      <a:avLst/>
                    </a:prstGeom>
                    <a:noFill/>
                    <a:ln>
                      <a:noFill/>
                    </a:ln>
                  </pic:spPr>
                </pic:pic>
              </a:graphicData>
            </a:graphic>
          </wp:inline>
        </w:drawing>
      </w:r>
      <w:r w:rsidRPr="009379DD">
        <w:rPr>
          <w:rFonts w:ascii="Arial" w:eastAsia="Times New Roman" w:hAnsi="Arial" w:cs="Arial"/>
          <w:color w:val="000000"/>
          <w:sz w:val="27"/>
          <w:szCs w:val="27"/>
          <w:lang w:eastAsia="ru-RU"/>
        </w:rPr>
        <w:t> При этом сам бокс и следующие за ним в потоке приобретают интересное поведение: float'нутый бокс смещается по горизонтали и прилипает к одной из сторон родителя.</w:t>
      </w:r>
    </w:p>
    <w:p w14:paraId="35FBCEA5" w14:textId="77777777" w:rsidR="00C14676" w:rsidRDefault="00C14676" w:rsidP="00262801">
      <w:pPr>
        <w:pStyle w:val="2"/>
      </w:pPr>
      <w:r>
        <w:t>float и ширина </w:t>
      </w:r>
      <w:r>
        <w:rPr>
          <w:bCs/>
          <w:color w:val="999999"/>
          <w:sz w:val="37"/>
          <w:szCs w:val="37"/>
        </w:rPr>
        <w:t>[9/32]</w:t>
      </w:r>
    </w:p>
    <w:p w14:paraId="1833564D"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уже знаете, что по умолчанию блочные элементы растягиваются на всю доступную ширину родителя.</w:t>
      </w:r>
    </w:p>
    <w:p w14:paraId="048290F5"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мы задаём элементу свойство </w:t>
      </w:r>
      <w:r>
        <w:rPr>
          <w:rStyle w:val="HTML"/>
          <w:rFonts w:ascii="Consolas" w:hAnsi="Consolas"/>
          <w:color w:val="DD1144"/>
          <w:sz w:val="18"/>
          <w:szCs w:val="18"/>
          <w:bdr w:val="single" w:sz="6" w:space="2" w:color="E1E1E8" w:frame="1"/>
          <w:shd w:val="clear" w:color="auto" w:fill="F7F7F9"/>
        </w:rPr>
        <w:t>float:left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float:right</w:t>
      </w:r>
      <w:r>
        <w:rPr>
          <w:rFonts w:ascii="Helvetica" w:hAnsi="Helvetica" w:cs="Helvetica"/>
          <w:color w:val="333333"/>
          <w:sz w:val="20"/>
          <w:szCs w:val="20"/>
        </w:rPr>
        <w:t>, то он прижимается к левому или правому краю, а также начинает ужиматься по ширине под своё содержимое. С той стороны, которая не прижата к краю родителя, появляется свободное место. Это место может быть занято другими элементами.</w:t>
      </w:r>
    </w:p>
    <w:p w14:paraId="1FFFB756"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Зафлоаченному элементу можно явно задавать размеры и отступы.</w:t>
      </w:r>
    </w:p>
    <w:p w14:paraId="302917CA"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тонкость, связанная со строчными элементами. Если зафлоатить строчный элемент, то он начинает вести себя как блочный, а именно: воспринимать размеры и отступы.</w:t>
      </w:r>
    </w:p>
    <w:p w14:paraId="4FD3785A" w14:textId="77777777" w:rsidR="00C14676" w:rsidRDefault="00C14676" w:rsidP="00262801">
      <w:pPr>
        <w:pStyle w:val="2"/>
      </w:pPr>
      <w:r>
        <w:t>float и выпадание из потока </w:t>
      </w:r>
      <w:r>
        <w:rPr>
          <w:bCs/>
          <w:color w:val="999999"/>
          <w:sz w:val="37"/>
          <w:szCs w:val="37"/>
        </w:rPr>
        <w:t>[10/32]</w:t>
      </w:r>
    </w:p>
    <w:p w14:paraId="7EBD0443"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 выпадание элементов из потока при абсолютном и фиксированном позиционировании мы поговорим в курсе </w:t>
      </w:r>
      <w:hyperlink r:id="rId69" w:history="1">
        <w:r>
          <w:rPr>
            <w:rStyle w:val="a6"/>
            <w:rFonts w:ascii="Helvetica" w:hAnsi="Helvetica" w:cs="Helvetica"/>
            <w:color w:val="0088CC"/>
            <w:sz w:val="20"/>
            <w:szCs w:val="20"/>
          </w:rPr>
          <w:t>«Позиционирование»</w:t>
        </w:r>
      </w:hyperlink>
      <w:r>
        <w:rPr>
          <w:rFonts w:ascii="Helvetica" w:hAnsi="Helvetica" w:cs="Helvetica"/>
          <w:color w:val="333333"/>
          <w:sz w:val="20"/>
          <w:szCs w:val="20"/>
        </w:rPr>
        <w:t>. А сейчас рассмотрим выпадание при флоатах.</w:t>
      </w:r>
    </w:p>
    <w:p w14:paraId="345969F0"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Зафлоаченные элементы выпадают из потока, но лишь частично:</w:t>
      </w:r>
    </w:p>
    <w:p w14:paraId="6541EFBB" w14:textId="77777777" w:rsidR="00C14676" w:rsidRDefault="00C14676" w:rsidP="00C14676">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Блочные</w:t>
      </w:r>
      <w:r>
        <w:rPr>
          <w:rFonts w:ascii="Helvetica" w:hAnsi="Helvetica" w:cs="Helvetica"/>
          <w:color w:val="333333"/>
          <w:sz w:val="20"/>
          <w:szCs w:val="20"/>
        </w:rPr>
        <w:t> элементы, которые идут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перестают его замечать. Они подтягиваются вверх и занимают его место, как будто его и нет.</w:t>
      </w:r>
    </w:p>
    <w:p w14:paraId="2D96C714" w14:textId="77777777" w:rsidR="00C14676" w:rsidRDefault="00C14676" w:rsidP="00C14676">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lastRenderedPageBreak/>
        <w:t>Строчные</w:t>
      </w:r>
      <w:r>
        <w:rPr>
          <w:rFonts w:ascii="Helvetica" w:hAnsi="Helvetica" w:cs="Helvetica"/>
          <w:color w:val="333333"/>
          <w:sz w:val="20"/>
          <w:szCs w:val="20"/>
        </w:rPr>
        <w:t> же элементы, расположенные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начинают обтекать его со свободной стороны.</w:t>
      </w:r>
    </w:p>
    <w:p w14:paraId="0C60248F"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для блочных элементов флоатные не существуют, но текст внутри блоков флоатные обтекает.</w:t>
      </w:r>
    </w:p>
    <w:p w14:paraId="5F6730B4"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флоатов даёт интересные эффекты:</w:t>
      </w:r>
    </w:p>
    <w:p w14:paraId="14C4506C" w14:textId="77777777" w:rsidR="00C14676" w:rsidRDefault="00C14676" w:rsidP="00C14676">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прохождения сквозь блоки</w:t>
      </w:r>
      <w:r>
        <w:rPr>
          <w:rFonts w:ascii="Helvetica" w:hAnsi="Helvetica" w:cs="Helvetica"/>
          <w:color w:val="333333"/>
          <w:sz w:val="20"/>
          <w:szCs w:val="20"/>
        </w:rPr>
        <w:t>. Проявляется, когда зафлоаченный элемент выше, чем несколько последующих за ним блоков.</w:t>
      </w:r>
    </w:p>
    <w:p w14:paraId="4A4DE958" w14:textId="77777777" w:rsidR="00C14676" w:rsidRDefault="00C14676" w:rsidP="00C14676">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выпадания из родителя</w:t>
      </w:r>
      <w:r>
        <w:rPr>
          <w:rFonts w:ascii="Helvetica" w:hAnsi="Helvetica" w:cs="Helvetica"/>
          <w:color w:val="333333"/>
          <w:sz w:val="20"/>
          <w:szCs w:val="20"/>
        </w:rPr>
        <w:t> или </w:t>
      </w:r>
      <w:r>
        <w:rPr>
          <w:rStyle w:val="a4"/>
          <w:rFonts w:ascii="Helvetica" w:hAnsi="Helvetica" w:cs="Helvetica"/>
          <w:color w:val="333333"/>
          <w:sz w:val="20"/>
          <w:szCs w:val="20"/>
        </w:rPr>
        <w:t>схлопывания родителя</w:t>
      </w:r>
      <w:r>
        <w:rPr>
          <w:rFonts w:ascii="Helvetica" w:hAnsi="Helvetica" w:cs="Helvetica"/>
          <w:color w:val="333333"/>
          <w:sz w:val="20"/>
          <w:szCs w:val="20"/>
        </w:rPr>
        <w:t>. Проявляется тогда, когда все дочерние блоки в родителе зафлоачены. В этом случае родитель схлопывается по высоте, как будто в нём нет содержимого, а блоки выпадают из него.</w:t>
      </w:r>
    </w:p>
    <w:p w14:paraId="0D640883" w14:textId="77777777" w:rsidR="003D78D0" w:rsidRDefault="003D78D0" w:rsidP="00262801">
      <w:pPr>
        <w:pStyle w:val="2"/>
      </w:pPr>
      <w:r>
        <w:t>Флоат рядом с флоатом </w:t>
      </w:r>
      <w:r>
        <w:rPr>
          <w:bCs/>
          <w:color w:val="999999"/>
          <w:sz w:val="37"/>
          <w:szCs w:val="37"/>
        </w:rPr>
        <w:t>[11/32]</w:t>
      </w:r>
    </w:p>
    <w:p w14:paraId="51A7430F"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Флоатные элементы становятся невидимыми для блочных элементов и видимыми для текста. А как же они взаимодействуют друг с другом?</w:t>
      </w:r>
    </w:p>
    <w:p w14:paraId="18C47C81"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вкратце то: флоатные элементы видят друг друга.</w:t>
      </w:r>
    </w:p>
    <w:p w14:paraId="44E92379"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Идущие друг за другом флоаты выстраиваются в ряд, пока им хватает свободного места. Если места не хватает, то они начинают переноситься на следующую строчку. Почти как текст.</w:t>
      </w:r>
    </w:p>
    <w:p w14:paraId="3F02C527"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раз эта особенность флоатов и позволила применять их для создания сеток. Ведь в начале двухтысячных в CSS не было никакого другого способа создавать колонки и задавать им размеры.</w:t>
      </w:r>
    </w:p>
    <w:p w14:paraId="68524E18"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Блочные элементы всегда располагались в разных строках. А строчные элементы, хоть и могли располагаться на одной строке, совершенно не воспринимали размеры. Позиционирование тоже не подходило для сеток, т. к. элементы выпадали из потока.</w:t>
      </w:r>
    </w:p>
    <w:p w14:paraId="388AE242"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флоаты оказались как нельзя кстати для тех, кто решил уходить с табличной вёрстки.</w:t>
      </w:r>
    </w:p>
    <w:p w14:paraId="1DA38B99" w14:textId="77777777" w:rsidR="003D78D0" w:rsidRDefault="003D78D0" w:rsidP="00262801">
      <w:pPr>
        <w:pStyle w:val="2"/>
      </w:pPr>
      <w:r>
        <w:t>Когда флоатов много, а места мало </w:t>
      </w:r>
      <w:r>
        <w:rPr>
          <w:bCs/>
          <w:color w:val="999999"/>
          <w:sz w:val="37"/>
          <w:szCs w:val="37"/>
        </w:rPr>
        <w:t>[12/32]</w:t>
      </w:r>
    </w:p>
    <w:p w14:paraId="262F30D8"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поведение нескольких флоатов, когда им не хватает места в одной строке, является очень странным.</w:t>
      </w:r>
    </w:p>
    <w:p w14:paraId="7B719426"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не влезающий флоат переносится на новую строку, возможно несколько вариантов и не все из них логичны. Например, флоат может «зацепиться» за один из предшествующих флоатов и встать ниже не в самом начале строки, а за предшествующим.</w:t>
      </w:r>
    </w:p>
    <w:p w14:paraId="4F4D7329"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упражнении примеры специально подобраны так, чтобы вы увидели странности поведения флоатов при недостатке места.</w:t>
      </w:r>
    </w:p>
    <w:p w14:paraId="6947C163"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эти особенности повлияли на приёмы использования флоатов в создании раскладок (еще одно название для сеток). Но об этом позже.</w:t>
      </w:r>
    </w:p>
    <w:p w14:paraId="75C2C7CF" w14:textId="77777777" w:rsidR="002445D3" w:rsidRPr="002445D3" w:rsidRDefault="002445D3" w:rsidP="00262801">
      <w:pPr>
        <w:pStyle w:val="2"/>
        <w:rPr>
          <w:rFonts w:eastAsia="Times New Roman"/>
          <w:lang w:eastAsia="ru-RU"/>
        </w:rPr>
      </w:pPr>
      <w:r w:rsidRPr="002445D3">
        <w:rPr>
          <w:rFonts w:eastAsia="Times New Roman"/>
          <w:lang w:eastAsia="ru-RU"/>
        </w:rPr>
        <w:t>Свойство clear </w:t>
      </w:r>
      <w:r w:rsidRPr="002445D3">
        <w:rPr>
          <w:rFonts w:eastAsia="Times New Roman"/>
          <w:color w:val="999999"/>
          <w:sz w:val="37"/>
          <w:szCs w:val="37"/>
          <w:lang w:eastAsia="ru-RU"/>
        </w:rPr>
        <w:t>[14/32]</w:t>
      </w:r>
    </w:p>
    <w:p w14:paraId="4C78386D" w14:textId="77777777" w:rsidR="002445D3" w:rsidRPr="002445D3" w:rsidRDefault="002445D3" w:rsidP="002445D3">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запрещает обтекание элемента другими элементами. Вот его значения:</w:t>
      </w:r>
    </w:p>
    <w:p w14:paraId="3B197A8D" w14:textId="77777777" w:rsidR="002445D3" w:rsidRPr="002445D3" w:rsidRDefault="002445D3" w:rsidP="002445D3">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left</w:t>
      </w:r>
      <w:r w:rsidRPr="002445D3">
        <w:rPr>
          <w:rFonts w:ascii="Helvetica" w:eastAsia="Times New Roman" w:hAnsi="Helvetica" w:cs="Helvetica"/>
          <w:color w:val="333333"/>
          <w:sz w:val="20"/>
          <w:szCs w:val="20"/>
          <w:lang w:eastAsia="ru-RU"/>
        </w:rPr>
        <w:t> — запрещено обтекание слева;</w:t>
      </w:r>
    </w:p>
    <w:p w14:paraId="5B7F3B9A" w14:textId="77777777" w:rsidR="002445D3" w:rsidRPr="002445D3" w:rsidRDefault="002445D3" w:rsidP="002445D3">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right</w:t>
      </w:r>
      <w:r w:rsidRPr="002445D3">
        <w:rPr>
          <w:rFonts w:ascii="Helvetica" w:eastAsia="Times New Roman" w:hAnsi="Helvetica" w:cs="Helvetica"/>
          <w:color w:val="333333"/>
          <w:sz w:val="20"/>
          <w:szCs w:val="20"/>
          <w:lang w:eastAsia="ru-RU"/>
        </w:rPr>
        <w:t> — запрещено обтекание справа;</w:t>
      </w:r>
    </w:p>
    <w:p w14:paraId="3B1E6E9E" w14:textId="77777777" w:rsidR="002445D3" w:rsidRPr="002445D3" w:rsidRDefault="002445D3" w:rsidP="002445D3">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both</w:t>
      </w:r>
      <w:r w:rsidRPr="002445D3">
        <w:rPr>
          <w:rFonts w:ascii="Helvetica" w:eastAsia="Times New Roman" w:hAnsi="Helvetica" w:cs="Helvetica"/>
          <w:color w:val="333333"/>
          <w:sz w:val="20"/>
          <w:szCs w:val="20"/>
          <w:lang w:eastAsia="ru-RU"/>
        </w:rPr>
        <w:t> — запрещено обтекание с обеих сторон;</w:t>
      </w:r>
    </w:p>
    <w:p w14:paraId="19867DEA" w14:textId="77777777" w:rsidR="002445D3" w:rsidRPr="002445D3" w:rsidRDefault="002445D3" w:rsidP="002445D3">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none</w:t>
      </w:r>
      <w:r w:rsidRPr="002445D3">
        <w:rPr>
          <w:rFonts w:ascii="Helvetica" w:eastAsia="Times New Roman" w:hAnsi="Helvetica" w:cs="Helvetica"/>
          <w:color w:val="333333"/>
          <w:sz w:val="20"/>
          <w:szCs w:val="20"/>
          <w:lang w:eastAsia="ru-RU"/>
        </w:rPr>
        <w:t> — обтекание разрешено.</w:t>
      </w:r>
    </w:p>
    <w:p w14:paraId="57993DAB" w14:textId="77777777" w:rsidR="002445D3" w:rsidRPr="002445D3" w:rsidRDefault="002445D3" w:rsidP="002445D3">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Если после флоатного элемента расположен элемент с запрещённым обтеканием, то последний опускается под флоатный.</w:t>
      </w:r>
    </w:p>
    <w:p w14:paraId="2CDFA3C9" w14:textId="77777777" w:rsidR="002445D3" w:rsidRPr="002445D3" w:rsidRDefault="002445D3" w:rsidP="002445D3">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учит блочные элементы «видеть» зафлоаченные.</w:t>
      </w:r>
    </w:p>
    <w:p w14:paraId="1E7D38B2" w14:textId="77777777" w:rsidR="00D23494" w:rsidRPr="00D23494" w:rsidRDefault="00D23494" w:rsidP="00262801">
      <w:pPr>
        <w:pStyle w:val="2"/>
        <w:rPr>
          <w:rFonts w:eastAsia="Times New Roman"/>
          <w:lang w:eastAsia="ru-RU"/>
        </w:rPr>
      </w:pPr>
      <w:r w:rsidRPr="00D23494">
        <w:rPr>
          <w:rFonts w:eastAsia="Times New Roman"/>
          <w:lang w:eastAsia="ru-RU"/>
        </w:rPr>
        <w:t>Борьба с выпаданием флоатов: распорки </w:t>
      </w:r>
      <w:r w:rsidRPr="00D23494">
        <w:rPr>
          <w:rFonts w:eastAsia="Times New Roman"/>
          <w:color w:val="999999"/>
          <w:sz w:val="37"/>
          <w:szCs w:val="37"/>
          <w:lang w:eastAsia="ru-RU"/>
        </w:rPr>
        <w:t>[15/32]</w:t>
      </w:r>
    </w:p>
    <w:p w14:paraId="44F4C879" w14:textId="77777777" w:rsidR="00D23494" w:rsidRPr="00D23494" w:rsidRDefault="00D23494" w:rsidP="00D23494">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Эффект выпадания флоатов из родителя был большой проблемой при построении сеток. Ведь сетки на флоатах обычно делаются вот так:</w:t>
      </w:r>
    </w:p>
    <w:p w14:paraId="7DBBB28E" w14:textId="77777777" w:rsidR="00D23494" w:rsidRPr="00D23494" w:rsidRDefault="00D23494" w:rsidP="00D23494">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Создаём блок-контейнер для колонок.</w:t>
      </w:r>
    </w:p>
    <w:p w14:paraId="24BDE14E" w14:textId="77777777" w:rsidR="00D23494" w:rsidRPr="00D23494" w:rsidRDefault="00D23494" w:rsidP="00D23494">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В контейнер добавляем флоатные блоки-колонки.</w:t>
      </w:r>
    </w:p>
    <w:p w14:paraId="23794095" w14:textId="77777777" w:rsidR="00D23494" w:rsidRPr="00D23494" w:rsidRDefault="00D23494" w:rsidP="00D23494">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Рассчитываем ширины колонок так, чтобы им хватало места в родителе.</w:t>
      </w:r>
    </w:p>
    <w:p w14:paraId="7DAF6666" w14:textId="77777777" w:rsidR="00D23494" w:rsidRPr="00D23494" w:rsidRDefault="00D23494" w:rsidP="00D23494">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Такой подход работает неплохо. Но проблемы начинаются тогда, когда у контейнера есть фон, отличный от фона страницы. Когда колонки выпадали, родитель схлопывался и фон пропадал.</w:t>
      </w:r>
    </w:p>
    <w:p w14:paraId="4CF841D4" w14:textId="77777777" w:rsidR="00D23494" w:rsidRPr="00D23494" w:rsidRDefault="00D23494" w:rsidP="00D23494">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lastRenderedPageBreak/>
        <w:t>Необходимо было найти способ борьбы с выпаданием. Тут и пригодилось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Стали применять такую структуру:</w:t>
      </w:r>
    </w:p>
    <w:p w14:paraId="6B0235B5" w14:textId="77777777" w:rsidR="00D23494" w:rsidRPr="00D23494" w:rsidRDefault="00D23494" w:rsidP="00D2349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 class="container"&gt; - блок-контейнер</w:t>
      </w:r>
    </w:p>
    <w:p w14:paraId="4ED35CD6" w14:textId="77777777" w:rsidR="00D23494" w:rsidRPr="00D23494" w:rsidRDefault="00D23494" w:rsidP="00D2349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 xml:space="preserve">    &lt;div class="column1"&gt;...&lt;/div&gt; - колонка, флоат</w:t>
      </w:r>
    </w:p>
    <w:p w14:paraId="1D9D4FCB" w14:textId="77777777" w:rsidR="00D23494" w:rsidRPr="00D23494" w:rsidRDefault="00D23494" w:rsidP="00D2349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eastAsia="ru-RU"/>
        </w:rPr>
        <w:t xml:space="preserve">    </w:t>
      </w:r>
      <w:r w:rsidRPr="00D23494">
        <w:rPr>
          <w:rFonts w:ascii="Consolas" w:eastAsia="Times New Roman" w:hAnsi="Consolas" w:cs="Courier New"/>
          <w:color w:val="333333"/>
          <w:sz w:val="20"/>
          <w:szCs w:val="20"/>
          <w:lang w:val="en-US" w:eastAsia="ru-RU"/>
        </w:rPr>
        <w:t xml:space="preserve">&lt;div class="column2"&gt;...&lt;/div&gt; - </w:t>
      </w:r>
      <w:r w:rsidRPr="00D23494">
        <w:rPr>
          <w:rFonts w:ascii="Consolas" w:eastAsia="Times New Roman" w:hAnsi="Consolas" w:cs="Courier New"/>
          <w:color w:val="333333"/>
          <w:sz w:val="20"/>
          <w:szCs w:val="20"/>
          <w:lang w:eastAsia="ru-RU"/>
        </w:rPr>
        <w:t>колонка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флоат</w:t>
      </w:r>
    </w:p>
    <w:p w14:paraId="370ACE40" w14:textId="77777777" w:rsidR="00D23494" w:rsidRPr="00D23494" w:rsidRDefault="00D23494" w:rsidP="00D2349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val="en-US" w:eastAsia="ru-RU"/>
        </w:rPr>
        <w:t xml:space="preserve">    &lt;div class="clearfix"&gt;&lt;/div&gt; - </w:t>
      </w:r>
      <w:r w:rsidRPr="00D23494">
        <w:rPr>
          <w:rFonts w:ascii="Consolas" w:eastAsia="Times New Roman" w:hAnsi="Consolas" w:cs="Courier New"/>
          <w:color w:val="333333"/>
          <w:sz w:val="20"/>
          <w:szCs w:val="20"/>
          <w:lang w:eastAsia="ru-RU"/>
        </w:rPr>
        <w:t>распорка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с</w:t>
      </w:r>
      <w:r w:rsidRPr="00D23494">
        <w:rPr>
          <w:rFonts w:ascii="Consolas" w:eastAsia="Times New Roman" w:hAnsi="Consolas" w:cs="Courier New"/>
          <w:color w:val="333333"/>
          <w:sz w:val="20"/>
          <w:szCs w:val="20"/>
          <w:lang w:val="en-US" w:eastAsia="ru-RU"/>
        </w:rPr>
        <w:t xml:space="preserve"> clear:both</w:t>
      </w:r>
    </w:p>
    <w:p w14:paraId="34974D3C" w14:textId="77777777" w:rsidR="00D23494" w:rsidRPr="00D23494" w:rsidRDefault="00D23494" w:rsidP="00D2349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&lt;/div&gt;</w:t>
      </w:r>
    </w:p>
    <w:p w14:paraId="2B7AC46D" w14:textId="77777777" w:rsidR="00D23494" w:rsidRPr="00D23494" w:rsidRDefault="00D23494" w:rsidP="00D23494">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 е. начали добавлять после зафлоаченных колонок пустой элемент-распорку со свойством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Этот элемент видел колонки, не давал им пройти через себя, а заодно и растягивал родительский блок по высоте.</w:t>
      </w:r>
    </w:p>
    <w:p w14:paraId="1FCE43F8" w14:textId="77777777" w:rsidR="00D23494" w:rsidRPr="00D23494" w:rsidRDefault="00D23494" w:rsidP="00D23494">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Для таких распорок прижилось специальное название класса —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024E09D4" w14:textId="471247AD" w:rsidR="009379DD" w:rsidRDefault="009379DD"/>
    <w:p w14:paraId="1B592DCB" w14:textId="77777777" w:rsidR="00D23494" w:rsidRDefault="00D23494" w:rsidP="00262801">
      <w:pPr>
        <w:pStyle w:val="2"/>
      </w:pPr>
      <w:r>
        <w:t>Борьба с выпаданием флоатов: псевдораспорки </w:t>
      </w:r>
      <w:r>
        <w:rPr>
          <w:bCs/>
          <w:color w:val="999999"/>
          <w:sz w:val="37"/>
          <w:szCs w:val="37"/>
        </w:rPr>
        <w:t>[16/32]</w:t>
      </w:r>
    </w:p>
    <w:p w14:paraId="473E820A"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Хорошие верстальщики не очень любят, когда в вёрстке появляются ненужные дополнительные элементы и стараются от них избавляться.</w:t>
      </w:r>
    </w:p>
    <w:p w14:paraId="440F8370"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 поры до времени с блоками-распорками приходилось мириться, т. к. без них было никак не обойтись. Но время шло и в браузерах появилась поддержка так называемых псевдоэлементов.</w:t>
      </w:r>
    </w:p>
    <w:p w14:paraId="2232364F"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Псевдоэлементы позволяют с помощью CSS вставить в структуру HTML-документа узлы, которых нет в HTML коде. Т. е. можно вставить в код элемент и не писать его в HTML. Благодаря псевдоэлементам появилось решение проблемы флоатов без использования дополнительного элемента.</w:t>
      </w:r>
    </w:p>
    <w:p w14:paraId="7B5A2746"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Назовём это решение </w:t>
      </w:r>
      <w:r>
        <w:rPr>
          <w:rStyle w:val="a4"/>
          <w:rFonts w:ascii="Helvetica" w:hAnsi="Helvetica" w:cs="Helvetica"/>
          <w:color w:val="333333"/>
          <w:sz w:val="20"/>
          <w:szCs w:val="20"/>
        </w:rPr>
        <w:t>псевдораспорками</w:t>
      </w:r>
      <w:r>
        <w:rPr>
          <w:rFonts w:ascii="Helvetica" w:hAnsi="Helvetica" w:cs="Helvetica"/>
          <w:color w:val="333333"/>
          <w:sz w:val="20"/>
          <w:szCs w:val="20"/>
        </w:rPr>
        <w:t>. Есть несколько его вариаций, но вот одна из распространённых. В CSS добавляется следующее правило:</w:t>
      </w:r>
    </w:p>
    <w:p w14:paraId="4CA19992" w14:textId="77777777" w:rsidR="00D23494" w:rsidRDefault="00D23494" w:rsidP="00D23494">
      <w:pPr>
        <w:pStyle w:val="HTML0"/>
        <w:shd w:val="clear" w:color="auto" w:fill="F5F5F5"/>
        <w:wordWrap w:val="0"/>
        <w:spacing w:after="150" w:line="300" w:lineRule="atLeast"/>
        <w:rPr>
          <w:rFonts w:ascii="Consolas" w:hAnsi="Consolas"/>
          <w:color w:val="333333"/>
        </w:rPr>
      </w:pPr>
      <w:r>
        <w:rPr>
          <w:rFonts w:ascii="Consolas" w:hAnsi="Consolas"/>
          <w:color w:val="333333"/>
        </w:rPr>
        <w:t>.clearfix::after {</w:t>
      </w:r>
    </w:p>
    <w:p w14:paraId="6E8D5AAA" w14:textId="77777777" w:rsidR="00D23494" w:rsidRDefault="00D23494" w:rsidP="00D23494">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content: "";</w:t>
      </w:r>
    </w:p>
    <w:p w14:paraId="3FDC29CA" w14:textId="77777777" w:rsidR="00D23494" w:rsidRDefault="00D23494" w:rsidP="00D23494">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7C3BF1F0" w14:textId="77777777" w:rsidR="00D23494" w:rsidRDefault="00D23494" w:rsidP="00D23494">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clear: both;</w:t>
      </w:r>
    </w:p>
    <w:p w14:paraId="22BD6FF0" w14:textId="77777777" w:rsidR="00D23494" w:rsidRDefault="00D23494" w:rsidP="00D23494">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7C0574"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добавляется к контейнеру, внутри которого лежат флоатные колонки. После этого в контейнер не нужно добавлять дополнительный элемент-распорку, т. к. распорка создаётся с помощью псевдоэлемента.</w:t>
      </w:r>
    </w:p>
    <w:p w14:paraId="28EA26FB"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Подробнее псевдоэлементы мы разберем в одном из последующих курсов.</w:t>
      </w:r>
    </w:p>
    <w:p w14:paraId="12A973A0" w14:textId="77777777" w:rsidR="00D23494" w:rsidRDefault="00D23494" w:rsidP="00262801">
      <w:pPr>
        <w:pStyle w:val="2"/>
      </w:pPr>
      <w:r>
        <w:t>Простейшая сетка, шаг 1 </w:t>
      </w:r>
      <w:r>
        <w:rPr>
          <w:bCs/>
          <w:color w:val="999999"/>
          <w:sz w:val="37"/>
          <w:szCs w:val="37"/>
        </w:rPr>
        <w:t>[17/32]</w:t>
      </w:r>
    </w:p>
    <w:p w14:paraId="09C56E4F"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разобрали по косточкам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познакомились с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 и научились бороться с некоторыми проблемами флоатов.</w:t>
      </w:r>
    </w:p>
    <w:p w14:paraId="7625947A"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будем практиковаться строить сетки на флоатах.</w:t>
      </w:r>
    </w:p>
    <w:p w14:paraId="1ABE0CFA"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начнём с простейшей сетки «хедер - две колонки - футер». Одна колонка будет фиксированной ширины, а вторая будет растягиваться в зависимости от ширины контейнера.</w:t>
      </w:r>
    </w:p>
    <w:p w14:paraId="080481A7"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у нас 4 блока, расположенных друг под другом. Первым делом займёмся боковой панелью или «сайдбаром»: зафлоатим её влево и зададим её фиксированную ширину.</w:t>
      </w:r>
    </w:p>
    <w:p w14:paraId="46F41B96" w14:textId="77777777" w:rsidR="00D23494" w:rsidRDefault="00D23494" w:rsidP="00262801">
      <w:pPr>
        <w:pStyle w:val="2"/>
      </w:pPr>
      <w:r>
        <w:t>Простейшая сетка, шаг 2 </w:t>
      </w:r>
      <w:r>
        <w:rPr>
          <w:bCs/>
          <w:color w:val="999999"/>
          <w:sz w:val="37"/>
          <w:szCs w:val="37"/>
        </w:rPr>
        <w:t>[18/32]</w:t>
      </w:r>
    </w:p>
    <w:p w14:paraId="1DD32FB3"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зафлоатили сайдбар, и он вывалился из контейнера и залез на футер. Исправим это с помощью псевдораспорки.</w:t>
      </w:r>
    </w:p>
    <w:p w14:paraId="49D99BAD"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будет добавить контейнеру колонок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А после этого добавить несколько свойств в CSS-правило для псевдораспорки.</w:t>
      </w:r>
    </w:p>
    <w:p w14:paraId="1E273489" w14:textId="212D287B" w:rsidR="00D23494" w:rsidRPr="00D23494" w:rsidRDefault="00D23494" w:rsidP="00D23494">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Pr>
          <w:rFonts w:ascii="Helvetica" w:eastAsia="Times New Roman" w:hAnsi="Helvetica" w:cs="Helvetica"/>
          <w:b/>
          <w:bCs/>
          <w:color w:val="FFFFFF"/>
          <w:sz w:val="18"/>
          <w:szCs w:val="18"/>
          <w:shd w:val="clear" w:color="auto" w:fill="F89406"/>
          <w:lang w:eastAsia="ru-RU"/>
        </w:rPr>
        <w:t>ц</w:t>
      </w:r>
      <w:r w:rsidRPr="00D23494">
        <w:rPr>
          <w:rFonts w:ascii="Helvetica" w:eastAsia="Times New Roman" w:hAnsi="Helvetica" w:cs="Helvetica"/>
          <w:b/>
          <w:bCs/>
          <w:color w:val="FFFFFF"/>
          <w:sz w:val="18"/>
          <w:szCs w:val="18"/>
          <w:shd w:val="clear" w:color="auto" w:fill="F89406"/>
          <w:lang w:eastAsia="ru-RU"/>
        </w:rPr>
        <w:t>ель 1</w:t>
      </w:r>
      <w:r w:rsidRPr="00D23494">
        <w:rPr>
          <w:rFonts w:ascii="Helvetica" w:eastAsia="Times New Roman" w:hAnsi="Helvetica" w:cs="Helvetica"/>
          <w:color w:val="333333"/>
          <w:sz w:val="20"/>
          <w:szCs w:val="20"/>
          <w:lang w:eastAsia="ru-RU"/>
        </w:rPr>
        <w:t>Добавьте элементу с классом </w:t>
      </w:r>
      <w:r w:rsidRPr="00D23494">
        <w:rPr>
          <w:rFonts w:ascii="Consolas" w:eastAsia="Times New Roman" w:hAnsi="Consolas" w:cs="Courier New"/>
          <w:color w:val="DD1144"/>
          <w:sz w:val="18"/>
          <w:szCs w:val="18"/>
          <w:bdr w:val="single" w:sz="6" w:space="2" w:color="E1E1E8" w:frame="1"/>
          <w:shd w:val="clear" w:color="auto" w:fill="F7F7F9"/>
          <w:lang w:eastAsia="ru-RU"/>
        </w:rPr>
        <w:t>content-container</w:t>
      </w:r>
      <w:r w:rsidRPr="00D23494">
        <w:rPr>
          <w:rFonts w:ascii="Helvetica" w:eastAsia="Times New Roman" w:hAnsi="Helvetica" w:cs="Helvetica"/>
          <w:color w:val="333333"/>
          <w:sz w:val="20"/>
          <w:szCs w:val="20"/>
          <w:lang w:eastAsia="ru-RU"/>
        </w:rPr>
        <w:t> класс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611734BF" w14:textId="77777777" w:rsidR="00D23494" w:rsidRPr="00D23494" w:rsidRDefault="00D23494" w:rsidP="00D23494">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F89406"/>
          <w:lang w:eastAsia="ru-RU"/>
        </w:rPr>
        <w:t>Цель 2</w:t>
      </w:r>
      <w:r w:rsidRPr="00D23494">
        <w:rPr>
          <w:rFonts w:ascii="Helvetica" w:eastAsia="Times New Roman" w:hAnsi="Helvetica" w:cs="Helvetica"/>
          <w:color w:val="333333"/>
          <w:sz w:val="20"/>
          <w:szCs w:val="20"/>
          <w:lang w:eastAsia="ru-RU"/>
        </w:rPr>
        <w:t>Добавьте CSS-правилу </w:t>
      </w:r>
      <w:r w:rsidRPr="00D23494">
        <w:rPr>
          <w:rFonts w:ascii="Consolas" w:eastAsia="Times New Roman" w:hAnsi="Consolas" w:cs="Courier New"/>
          <w:color w:val="DD1144"/>
          <w:sz w:val="18"/>
          <w:szCs w:val="18"/>
          <w:bdr w:val="single" w:sz="6" w:space="2" w:color="E1E1E8" w:frame="1"/>
          <w:shd w:val="clear" w:color="auto" w:fill="F7F7F9"/>
          <w:lang w:eastAsia="ru-RU"/>
        </w:rPr>
        <w:t>.clearfix::after</w:t>
      </w:r>
      <w:r w:rsidRPr="00D23494">
        <w:rPr>
          <w:rFonts w:ascii="Helvetica" w:eastAsia="Times New Roman" w:hAnsi="Helvetica" w:cs="Helvetica"/>
          <w:color w:val="333333"/>
          <w:sz w:val="20"/>
          <w:szCs w:val="20"/>
          <w:lang w:eastAsia="ru-RU"/>
        </w:rPr>
        <w:t>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content</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w:t>
      </w:r>
      <w:r w:rsidRPr="00D23494">
        <w:rPr>
          <w:rFonts w:ascii="Helvetica" w:eastAsia="Times New Roman" w:hAnsi="Helvetica" w:cs="Helvetica"/>
          <w:color w:val="333333"/>
          <w:sz w:val="20"/>
          <w:szCs w:val="20"/>
          <w:lang w:eastAsia="ru-RU"/>
        </w:rPr>
        <w:t>.</w:t>
      </w:r>
    </w:p>
    <w:p w14:paraId="524F8071" w14:textId="77777777" w:rsidR="00D23494" w:rsidRPr="00D23494" w:rsidRDefault="00D23494" w:rsidP="00D23494">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3</w:t>
      </w:r>
      <w:r w:rsidRPr="00D23494">
        <w:rPr>
          <w:rFonts w:ascii="Helvetica" w:eastAsia="Times New Roman" w:hAnsi="Helvetica" w:cs="Helvetica"/>
          <w:color w:val="333333"/>
          <w:sz w:val="20"/>
          <w:szCs w:val="20"/>
          <w:lang w:eastAsia="ru-RU"/>
        </w:rPr>
        <w:t>Туда же добавьте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display</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table</w:t>
      </w:r>
    </w:p>
    <w:p w14:paraId="4EFF4EF5" w14:textId="77777777" w:rsidR="00D23494" w:rsidRPr="00D23494" w:rsidRDefault="00D23494" w:rsidP="00D23494">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lastRenderedPageBreak/>
        <w:t>Цель 4</w:t>
      </w:r>
      <w:r w:rsidRPr="00D23494">
        <w:rPr>
          <w:rFonts w:ascii="Helvetica" w:eastAsia="Times New Roman" w:hAnsi="Helvetica" w:cs="Helvetica"/>
          <w:color w:val="333333"/>
          <w:sz w:val="20"/>
          <w:szCs w:val="20"/>
          <w:lang w:eastAsia="ru-RU"/>
        </w:rPr>
        <w:t>и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both</w:t>
      </w:r>
      <w:r w:rsidRPr="00D23494">
        <w:rPr>
          <w:rFonts w:ascii="Helvetica" w:eastAsia="Times New Roman" w:hAnsi="Helvetica" w:cs="Helvetica"/>
          <w:color w:val="333333"/>
          <w:sz w:val="20"/>
          <w:szCs w:val="20"/>
          <w:lang w:eastAsia="ru-RU"/>
        </w:rPr>
        <w:t>.</w:t>
      </w:r>
    </w:p>
    <w:p w14:paraId="235495BC" w14:textId="5C76B1BA" w:rsidR="00D23494" w:rsidRDefault="00D23494"/>
    <w:p w14:paraId="0A8F1B45" w14:textId="77777777" w:rsidR="00D23494" w:rsidRDefault="00D23494" w:rsidP="00262801">
      <w:pPr>
        <w:pStyle w:val="2"/>
      </w:pPr>
      <w:r>
        <w:t>Простейшая сетка, финал </w:t>
      </w:r>
      <w:r>
        <w:rPr>
          <w:bCs/>
          <w:color w:val="999999"/>
          <w:sz w:val="37"/>
          <w:szCs w:val="37"/>
        </w:rPr>
        <w:t>[19/32]</w:t>
      </w:r>
    </w:p>
    <w:p w14:paraId="2F15DEDD"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победили выпадание. Теперь завершим сетку.</w:t>
      </w:r>
    </w:p>
    <w:p w14:paraId="751391FC"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почти готовую сетку мы добавили немного текста, чтобы посмотреть как она будет себя вести с наполнением. Сейчас видно, что синий блок контента частично залезает под сайдбар. Чтобы избавиться от этого эффекта, можно задать блоку контента маргин слева.</w:t>
      </w:r>
    </w:p>
    <w:p w14:paraId="0AD45840"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этого сетка будет завершена. Кстати, мы получили ещё один интересный результат. Мы не зафлоатили блок контента, поэтому он тянется на всю ширину родительского контейнера. А фиксированный маргин слева предохраняет его от заползания под сайдбар.</w:t>
      </w:r>
    </w:p>
    <w:p w14:paraId="0F4A51B7"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у нас получилась сетка из двух колонок, одна из которых фиксированная, а вторая тянется. Здесь важно следующее — сайдбар в HTML коде должен располагаться до блока контента, иначе такого эффекта не получится.</w:t>
      </w:r>
    </w:p>
    <w:p w14:paraId="6477A64B" w14:textId="24CF33C1" w:rsidR="00D23494" w:rsidRDefault="00700331" w:rsidP="00262801">
      <w:pPr>
        <w:pStyle w:val="2"/>
      </w:pPr>
      <w:r>
        <w:rPr>
          <w:lang w:val="en-US"/>
        </w:rPr>
        <w:t>C</w:t>
      </w:r>
      <w:r w:rsidR="00D23494">
        <w:t>етка посложнее, шаг 1 </w:t>
      </w:r>
      <w:r w:rsidR="00D23494">
        <w:rPr>
          <w:bCs/>
          <w:color w:val="999999"/>
          <w:sz w:val="37"/>
          <w:szCs w:val="37"/>
        </w:rPr>
        <w:t>[20/32]</w:t>
      </w:r>
    </w:p>
    <w:p w14:paraId="5D3369A7"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более сложную сетку. В конце у нас получится вот такой результат:</w:t>
      </w:r>
    </w:p>
    <w:p w14:paraId="186926C7" w14:textId="057668AC" w:rsidR="00D23494" w:rsidRDefault="00D23494" w:rsidP="00D23494">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D83CDB7" wp14:editId="4F1576AB">
            <wp:extent cx="4152900" cy="3781425"/>
            <wp:effectExtent l="0" t="0" r="0" b="9525"/>
            <wp:docPr id="5" name="Рисунок 5" descr="https://htmlacademy.ru/assets/course15/lay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15/layout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52900" cy="3781425"/>
                    </a:xfrm>
                    <a:prstGeom prst="rect">
                      <a:avLst/>
                    </a:prstGeom>
                    <a:noFill/>
                    <a:ln>
                      <a:noFill/>
                    </a:ln>
                  </pic:spPr>
                </pic:pic>
              </a:graphicData>
            </a:graphic>
          </wp:inline>
        </w:drawing>
      </w:r>
    </w:p>
    <w:p w14:paraId="1501647B"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мы повторяем раскладку прошлой версии главной страницы HTML Academy: двухколоночный хедер и контент в три колонки.</w:t>
      </w:r>
    </w:p>
    <w:p w14:paraId="71788165"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сетку хедера. Пока что работаем без содержания.</w:t>
      </w:r>
    </w:p>
    <w:p w14:paraId="286DCEFA" w14:textId="77777777" w:rsidR="00700331" w:rsidRDefault="00700331" w:rsidP="00262801">
      <w:pPr>
        <w:pStyle w:val="2"/>
      </w:pPr>
      <w:r>
        <w:t>Сетка посложнее, шаг 2 </w:t>
      </w:r>
      <w:r>
        <w:rPr>
          <w:bCs/>
          <w:color w:val="999999"/>
          <w:sz w:val="37"/>
          <w:szCs w:val="37"/>
        </w:rPr>
        <w:t>[21/32]</w:t>
      </w:r>
    </w:p>
    <w:p w14:paraId="17AA0B2A"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именования классов: колонки имеют класс </w:t>
      </w:r>
      <w:r>
        <w:rPr>
          <w:rStyle w:val="HTML"/>
          <w:rFonts w:ascii="Consolas" w:hAnsi="Consolas"/>
          <w:color w:val="DD1144"/>
          <w:sz w:val="18"/>
          <w:szCs w:val="18"/>
          <w:bdr w:val="single" w:sz="6" w:space="2" w:color="E1E1E8" w:frame="1"/>
          <w:shd w:val="clear" w:color="auto" w:fill="F7F7F9"/>
        </w:rPr>
        <w:t>layout-column</w:t>
      </w:r>
      <w:r>
        <w:rPr>
          <w:rFonts w:ascii="Helvetica" w:hAnsi="Helvetica" w:cs="Helvetica"/>
          <w:color w:val="333333"/>
          <w:sz w:val="20"/>
          <w:szCs w:val="20"/>
        </w:rPr>
        <w:t>.</w:t>
      </w:r>
    </w:p>
    <w:p w14:paraId="717B0287"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Префикс </w:t>
      </w:r>
      <w:r>
        <w:rPr>
          <w:rStyle w:val="HTML"/>
          <w:rFonts w:ascii="Consolas" w:hAnsi="Consolas"/>
          <w:color w:val="DD1144"/>
          <w:sz w:val="18"/>
          <w:szCs w:val="18"/>
          <w:bdr w:val="single" w:sz="6" w:space="2" w:color="E1E1E8" w:frame="1"/>
          <w:shd w:val="clear" w:color="auto" w:fill="F7F7F9"/>
        </w:rPr>
        <w:t>layout</w:t>
      </w:r>
      <w:r>
        <w:rPr>
          <w:rFonts w:ascii="Helvetica" w:hAnsi="Helvetica" w:cs="Helvetica"/>
          <w:color w:val="333333"/>
          <w:sz w:val="20"/>
          <w:szCs w:val="20"/>
        </w:rPr>
        <w:t> обозначает «сетка» или «раскладка». Таким образом, мы даём понять, что классы с этим префиксом предназначены для создания сетки. Обычно для таких классов задают только флоаты, размеры и внешние отступы.</w:t>
      </w:r>
    </w:p>
    <w:p w14:paraId="171CDEB2"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Использование значимых префиксов для именования классов — хороший приём. Используйте его в своей вёрстке.</w:t>
      </w:r>
    </w:p>
    <w:p w14:paraId="49980AA3"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втором шаге мы создадим колонки содержания.</w:t>
      </w:r>
    </w:p>
    <w:p w14:paraId="508D0B81" w14:textId="68DCDCFD" w:rsidR="00D23494" w:rsidRDefault="00D23494"/>
    <w:p w14:paraId="521D08F5" w14:textId="77777777" w:rsidR="00700331" w:rsidRDefault="00700331" w:rsidP="00262801">
      <w:pPr>
        <w:pStyle w:val="2"/>
      </w:pPr>
      <w:r>
        <w:t>Сетка посложнее, шаг 3 </w:t>
      </w:r>
      <w:r>
        <w:rPr>
          <w:bCs/>
          <w:color w:val="999999"/>
          <w:sz w:val="37"/>
          <w:szCs w:val="37"/>
        </w:rPr>
        <w:t>[22/32]</w:t>
      </w:r>
    </w:p>
    <w:p w14:paraId="3EED8B47"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задать отступы между колонками содержания. Сделать это просто — добавим им маргин справа.</w:t>
      </w:r>
    </w:p>
    <w:p w14:paraId="3A04E854"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Но есть небольшая проблема. По макету последняя колонка должна прижиматься к правому краю контейнера. Поэтому нам нужно обнулить маргин справа у последней колонки в содержании, иначе она не будет влезать в контейнер и перенесётся на следующую строку.</w:t>
      </w:r>
    </w:p>
    <w:p w14:paraId="6951A792"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выбрать последнюю колонку, вы можете использовать псевдокласс </w:t>
      </w:r>
      <w:r>
        <w:rPr>
          <w:rStyle w:val="HTML"/>
          <w:rFonts w:ascii="Consolas" w:hAnsi="Consolas"/>
          <w:color w:val="DD1144"/>
          <w:sz w:val="18"/>
          <w:szCs w:val="18"/>
          <w:bdr w:val="single" w:sz="6" w:space="2" w:color="E1E1E8" w:frame="1"/>
          <w:shd w:val="clear" w:color="auto" w:fill="F7F7F9"/>
        </w:rPr>
        <w:t>:last-child</w:t>
      </w:r>
      <w:r>
        <w:rPr>
          <w:rFonts w:ascii="Helvetica" w:hAnsi="Helvetica" w:cs="Helvetica"/>
          <w:color w:val="333333"/>
          <w:sz w:val="20"/>
          <w:szCs w:val="20"/>
        </w:rPr>
        <w:t>, с которым вы </w:t>
      </w:r>
      <w:hyperlink r:id="rId71" w:history="1">
        <w:r>
          <w:rPr>
            <w:rStyle w:val="a6"/>
            <w:rFonts w:ascii="Helvetica" w:hAnsi="Helvetica" w:cs="Helvetica"/>
            <w:color w:val="0088CC"/>
          </w:rPr>
          <w:t>уже знакомились</w:t>
        </w:r>
      </w:hyperlink>
      <w:r>
        <w:rPr>
          <w:rFonts w:ascii="Helvetica" w:hAnsi="Helvetica" w:cs="Helvetica"/>
          <w:color w:val="333333"/>
          <w:sz w:val="20"/>
          <w:szCs w:val="20"/>
        </w:rPr>
        <w:t> в курсе про селекторы.</w:t>
      </w:r>
    </w:p>
    <w:p w14:paraId="057DBFDD" w14:textId="77777777" w:rsidR="00700331" w:rsidRDefault="00700331" w:rsidP="00262801">
      <w:pPr>
        <w:pStyle w:val="2"/>
      </w:pPr>
      <w:r>
        <w:t>Сетка посложнее, добавляем содержание </w:t>
      </w:r>
      <w:r>
        <w:rPr>
          <w:bCs/>
          <w:color w:val="999999"/>
          <w:sz w:val="37"/>
          <w:szCs w:val="37"/>
        </w:rPr>
        <w:t>[23/32]</w:t>
      </w:r>
    </w:p>
    <w:p w14:paraId="44362B8B"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готова. Осталось протестировать её с настоящим содержанием.</w:t>
      </w:r>
    </w:p>
    <w:p w14:paraId="6D315E6B"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добавили контент в разметку и спрятали его. Вам нужно лишь снова отобразить его, а также убрать вспомогательные границы и фоны, чтобы увидеть готовый результат.</w:t>
      </w:r>
    </w:p>
    <w:p w14:paraId="1A00106E"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еще на один подход построения сеток. Он заключается в том, что блокам разметки задаются только размеры и внешние отступы. Внутренние же отступы добавляются дополнительным элементам, вложенным в ячейки сетки.</w:t>
      </w:r>
    </w:p>
    <w:p w14:paraId="0F83129F"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подход упрощает расчет сеток. Как вы помните, блочная модель устроена таким образом, что общий размер элемента складывается из ширины/высоты, маргинов и паддингов, а также ширины рамок. Поэтому, чтобы получить правильные размеры блоков сетки, всегда нужно помнить об этом. Если же блокам сетки задавать только ширину и внешние отступы, то слагаемых становится намного меньше, а шанс совершить ошибку уменьшается.</w:t>
      </w:r>
    </w:p>
    <w:p w14:paraId="1007F58F" w14:textId="77777777" w:rsidR="00700331" w:rsidRDefault="00700331" w:rsidP="00262801">
      <w:pPr>
        <w:pStyle w:val="2"/>
      </w:pPr>
      <w:r>
        <w:t>Последняя сетка, шаг 1 </w:t>
      </w:r>
      <w:r>
        <w:rPr>
          <w:bCs/>
          <w:color w:val="999999"/>
          <w:sz w:val="37"/>
          <w:szCs w:val="37"/>
        </w:rPr>
        <w:t>[24/32]</w:t>
      </w:r>
    </w:p>
    <w:p w14:paraId="1C6418B0"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с созданием первой сложной сетки! Теперь давайте немного усложним её. Мы будем делать сетку, у которой фон хедера и футера растягивается на всю ширину окна браузера, вот так:</w:t>
      </w:r>
    </w:p>
    <w:p w14:paraId="4713D215" w14:textId="02988CF6" w:rsidR="00700331" w:rsidRDefault="00700331" w:rsidP="00700331">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9A4BD89" wp14:editId="03FFACE5">
            <wp:extent cx="2781300" cy="2028825"/>
            <wp:effectExtent l="0" t="0" r="0" b="9525"/>
            <wp:docPr id="6" name="Рисунок 6" descr="https://htmlacademy.ru/assets/course15/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15/layout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81300" cy="2028825"/>
                    </a:xfrm>
                    <a:prstGeom prst="rect">
                      <a:avLst/>
                    </a:prstGeom>
                    <a:noFill/>
                    <a:ln>
                      <a:noFill/>
                    </a:ln>
                  </pic:spPr>
                </pic:pic>
              </a:graphicData>
            </a:graphic>
          </wp:inline>
        </w:drawing>
      </w:r>
    </w:p>
    <w:p w14:paraId="5E6F47AB"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нам нужно изменить HTML-разметку. Мы избавимся от блока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который центрует всё содержание страницы.</w:t>
      </w:r>
    </w:p>
    <w:p w14:paraId="6E1D555E" w14:textId="77777777" w:rsidR="00700331" w:rsidRPr="00700331" w:rsidRDefault="00700331" w:rsidP="00700331">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Затем нужно будет добавить внутрь хедера, контента и футера дополнительный блок, который будет центровать их содержимое. Вот</w:t>
      </w:r>
      <w:r w:rsidRPr="00700331">
        <w:rPr>
          <w:rFonts w:ascii="Helvetica" w:hAnsi="Helvetica" w:cs="Helvetica"/>
          <w:color w:val="333333"/>
          <w:sz w:val="20"/>
          <w:szCs w:val="20"/>
          <w:lang w:val="en-US"/>
        </w:rPr>
        <w:t xml:space="preserve"> </w:t>
      </w:r>
      <w:r>
        <w:rPr>
          <w:rFonts w:ascii="Helvetica" w:hAnsi="Helvetica" w:cs="Helvetica"/>
          <w:color w:val="333333"/>
          <w:sz w:val="20"/>
          <w:szCs w:val="20"/>
        </w:rPr>
        <w:t>так</w:t>
      </w:r>
      <w:r w:rsidRPr="00700331">
        <w:rPr>
          <w:rFonts w:ascii="Helvetica" w:hAnsi="Helvetica" w:cs="Helvetica"/>
          <w:color w:val="333333"/>
          <w:sz w:val="20"/>
          <w:szCs w:val="20"/>
          <w:lang w:val="en-US"/>
        </w:rPr>
        <w:t>:</w:t>
      </w:r>
    </w:p>
    <w:p w14:paraId="7660E6B7" w14:textId="77777777" w:rsidR="00700331" w:rsidRPr="00700331" w:rsidRDefault="00700331" w:rsidP="00700331">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&lt;div class="header clearfix"&gt;</w:t>
      </w:r>
    </w:p>
    <w:p w14:paraId="7E7FE626" w14:textId="77777777" w:rsidR="00700331" w:rsidRPr="00700331" w:rsidRDefault="00700331" w:rsidP="00700331">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 xml:space="preserve">    &lt;div class="layout-positioner"&gt;</w:t>
      </w:r>
    </w:p>
    <w:p w14:paraId="0BAD40C3" w14:textId="77777777" w:rsidR="00700331" w:rsidRDefault="00700331" w:rsidP="00700331">
      <w:pPr>
        <w:pStyle w:val="HTML0"/>
        <w:shd w:val="clear" w:color="auto" w:fill="F5F5F5"/>
        <w:wordWrap w:val="0"/>
        <w:spacing w:after="150" w:line="300" w:lineRule="atLeast"/>
        <w:rPr>
          <w:rFonts w:ascii="Consolas" w:hAnsi="Consolas"/>
          <w:color w:val="333333"/>
        </w:rPr>
      </w:pPr>
      <w:r w:rsidRPr="00D401D8">
        <w:rPr>
          <w:rFonts w:ascii="Consolas" w:hAnsi="Consolas"/>
          <w:color w:val="333333"/>
          <w:lang w:val="en-US"/>
        </w:rPr>
        <w:t xml:space="preserve">        </w:t>
      </w:r>
      <w:r>
        <w:rPr>
          <w:rFonts w:ascii="Consolas" w:hAnsi="Consolas"/>
          <w:color w:val="333333"/>
        </w:rPr>
        <w:t>&lt;!-- блоки колонок --&gt;</w:t>
      </w:r>
    </w:p>
    <w:p w14:paraId="109A1D2F" w14:textId="77777777" w:rsidR="00700331" w:rsidRDefault="00700331" w:rsidP="00700331">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&lt;/div&gt;</w:t>
      </w:r>
    </w:p>
    <w:p w14:paraId="035E4B3A" w14:textId="77777777" w:rsidR="00700331" w:rsidRDefault="00700331" w:rsidP="00700331">
      <w:pPr>
        <w:pStyle w:val="HTML0"/>
        <w:shd w:val="clear" w:color="auto" w:fill="F5F5F5"/>
        <w:wordWrap w:val="0"/>
        <w:spacing w:after="150" w:line="300" w:lineRule="atLeast"/>
        <w:rPr>
          <w:rFonts w:ascii="Consolas" w:hAnsi="Consolas"/>
          <w:color w:val="333333"/>
        </w:rPr>
      </w:pPr>
      <w:r>
        <w:rPr>
          <w:rFonts w:ascii="Consolas" w:hAnsi="Consolas"/>
          <w:color w:val="333333"/>
        </w:rPr>
        <w:t>&lt;/div&gt;</w:t>
      </w:r>
    </w:p>
    <w:p w14:paraId="076DC4F5" w14:textId="77777777" w:rsidR="00D401D8" w:rsidRDefault="00D401D8" w:rsidP="00262801">
      <w:pPr>
        <w:pStyle w:val="2"/>
      </w:pPr>
      <w:r>
        <w:t>Последняя сетка, шаг 2 </w:t>
      </w:r>
      <w:r>
        <w:rPr>
          <w:bCs/>
          <w:color w:val="999999"/>
          <w:sz w:val="37"/>
          <w:szCs w:val="37"/>
        </w:rPr>
        <w:t>[25/32]</w:t>
      </w:r>
    </w:p>
    <w:p w14:paraId="19299318"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классом </w:t>
      </w:r>
      <w:r>
        <w:rPr>
          <w:rStyle w:val="HTML"/>
          <w:rFonts w:ascii="Consolas" w:hAnsi="Consolas"/>
          <w:color w:val="DD1144"/>
          <w:sz w:val="18"/>
          <w:szCs w:val="18"/>
          <w:bdr w:val="single" w:sz="6" w:space="2" w:color="E1E1E8" w:frame="1"/>
          <w:shd w:val="clear" w:color="auto" w:fill="F7F7F9"/>
        </w:rPr>
        <w:t>layout-positioner</w:t>
      </w:r>
      <w:r>
        <w:rPr>
          <w:rFonts w:ascii="Helvetica" w:hAnsi="Helvetica" w:cs="Helvetica"/>
          <w:color w:val="333333"/>
          <w:sz w:val="20"/>
          <w:szCs w:val="20"/>
        </w:rPr>
        <w:t> добавлены в код. Это невидимые блоки-центровщики. Теперь хедер и футер могут тянуться на всю ширину окна, а их содержимое будет отцентровано с помощью добавленных блоков.</w:t>
      </w:r>
    </w:p>
    <w:p w14:paraId="6AFCBA03"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задали голубую рамку для центровщиков, чтобы было видно, как они себя ведут. Также мы добавили им псевдораспорки, поэтому можно удалить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из HTML кода.</w:t>
      </w:r>
    </w:p>
    <w:p w14:paraId="7C78EB10"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еще одна мелочь: класс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уже нигде не используется, поэтому он удалён из CSS.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мы оставили в CSS, т. к. это вспомогательный класс, который может пригодиться при вёрстке.</w:t>
      </w:r>
    </w:p>
    <w:p w14:paraId="45DECD42"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ваша задача — отцентровать центровщики.</w:t>
      </w:r>
    </w:p>
    <w:p w14:paraId="2FD9A9B9" w14:textId="77777777" w:rsidR="00D401D8" w:rsidRDefault="00D401D8" w:rsidP="00262801">
      <w:pPr>
        <w:pStyle w:val="2"/>
      </w:pPr>
      <w:r>
        <w:lastRenderedPageBreak/>
        <w:t>Последняя сетка завершена </w:t>
      </w:r>
      <w:r>
        <w:rPr>
          <w:bCs/>
          <w:color w:val="999999"/>
          <w:sz w:val="37"/>
          <w:szCs w:val="37"/>
        </w:rPr>
        <w:t>[26/32]</w:t>
      </w:r>
    </w:p>
    <w:p w14:paraId="4C50F0A1"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шаг этой серии заданий — тестирование получившейся сетки с содержанием.</w:t>
      </w:r>
    </w:p>
    <w:p w14:paraId="582C22D5"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Контент уже добавлен и скрыт. Снова отобразите его, а также уберите вспомогательные рамки и фоны.</w:t>
      </w:r>
    </w:p>
    <w:p w14:paraId="3041371F"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с дополнительными блоками, которые позиционируют содержание, чтобы родительские блоки могли тянуться на всю ширину окна, достаточно распространён. Дизайн с подобными сетками тоже встречается очень часто.</w:t>
      </w:r>
    </w:p>
    <w:p w14:paraId="75EAC2D4" w14:textId="77777777" w:rsidR="00485986" w:rsidRDefault="00485986" w:rsidP="00485986">
      <w:r>
        <w:t>.layout-positioner {</w:t>
      </w:r>
    </w:p>
    <w:p w14:paraId="4A4127EA" w14:textId="77777777" w:rsidR="00485986" w:rsidRPr="00485986" w:rsidRDefault="00485986" w:rsidP="00485986">
      <w:pPr>
        <w:rPr>
          <w:lang w:val="en-US"/>
        </w:rPr>
      </w:pPr>
      <w:r>
        <w:t xml:space="preserve">    </w:t>
      </w:r>
      <w:r w:rsidRPr="00485986">
        <w:rPr>
          <w:lang w:val="en-US"/>
        </w:rPr>
        <w:t>width: 430px;</w:t>
      </w:r>
    </w:p>
    <w:p w14:paraId="40A5213C" w14:textId="77777777" w:rsidR="00485986" w:rsidRPr="00485986" w:rsidRDefault="00485986" w:rsidP="00485986">
      <w:pPr>
        <w:rPr>
          <w:lang w:val="en-US"/>
        </w:rPr>
      </w:pPr>
      <w:r w:rsidRPr="00485986">
        <w:rPr>
          <w:lang w:val="en-US"/>
        </w:rPr>
        <w:t xml:space="preserve">    margin: 0 auto;</w:t>
      </w:r>
    </w:p>
    <w:p w14:paraId="7C49C8A1" w14:textId="77777777" w:rsidR="00485986" w:rsidRPr="00485986" w:rsidRDefault="00485986" w:rsidP="00485986">
      <w:pPr>
        <w:rPr>
          <w:lang w:val="en-US"/>
        </w:rPr>
      </w:pPr>
      <w:r w:rsidRPr="00485986">
        <w:rPr>
          <w:lang w:val="en-US"/>
        </w:rPr>
        <w:t>}</w:t>
      </w:r>
    </w:p>
    <w:p w14:paraId="35A2CFA9" w14:textId="77777777" w:rsidR="00485986" w:rsidRPr="00485986" w:rsidRDefault="00485986" w:rsidP="00485986">
      <w:pPr>
        <w:rPr>
          <w:lang w:val="en-US"/>
        </w:rPr>
      </w:pPr>
    </w:p>
    <w:p w14:paraId="420553F2" w14:textId="77777777" w:rsidR="00485986" w:rsidRPr="00485986" w:rsidRDefault="00485986" w:rsidP="00485986">
      <w:pPr>
        <w:rPr>
          <w:lang w:val="en-US"/>
        </w:rPr>
      </w:pPr>
      <w:r w:rsidRPr="00485986">
        <w:rPr>
          <w:lang w:val="en-US"/>
        </w:rPr>
        <w:t>.layout-positioner::after {</w:t>
      </w:r>
    </w:p>
    <w:p w14:paraId="617244AD" w14:textId="77777777" w:rsidR="00485986" w:rsidRPr="00485986" w:rsidRDefault="00485986" w:rsidP="00485986">
      <w:pPr>
        <w:rPr>
          <w:lang w:val="en-US"/>
        </w:rPr>
      </w:pPr>
      <w:r w:rsidRPr="00485986">
        <w:rPr>
          <w:lang w:val="en-US"/>
        </w:rPr>
        <w:t xml:space="preserve">    display: table;</w:t>
      </w:r>
    </w:p>
    <w:p w14:paraId="77C191E9" w14:textId="77777777" w:rsidR="00485986" w:rsidRPr="005721AE" w:rsidRDefault="00485986" w:rsidP="00485986">
      <w:pPr>
        <w:rPr>
          <w:lang w:val="en-US"/>
        </w:rPr>
      </w:pPr>
      <w:r w:rsidRPr="00485986">
        <w:rPr>
          <w:lang w:val="en-US"/>
        </w:rPr>
        <w:t xml:space="preserve">    </w:t>
      </w:r>
      <w:r w:rsidRPr="005721AE">
        <w:rPr>
          <w:lang w:val="en-US"/>
        </w:rPr>
        <w:t>content: "";</w:t>
      </w:r>
    </w:p>
    <w:p w14:paraId="58079B84" w14:textId="77777777" w:rsidR="00485986" w:rsidRPr="005721AE" w:rsidRDefault="00485986" w:rsidP="00485986">
      <w:pPr>
        <w:rPr>
          <w:lang w:val="en-US"/>
        </w:rPr>
      </w:pPr>
      <w:r w:rsidRPr="005721AE">
        <w:rPr>
          <w:lang w:val="en-US"/>
        </w:rPr>
        <w:t xml:space="preserve">    clear: both;</w:t>
      </w:r>
    </w:p>
    <w:p w14:paraId="7C16C493" w14:textId="32473FE5" w:rsidR="00700331" w:rsidRDefault="00485986" w:rsidP="00485986">
      <w:r>
        <w:t>}</w:t>
      </w:r>
    </w:p>
    <w:p w14:paraId="726B14C5" w14:textId="1108CEF1" w:rsidR="00485986" w:rsidRDefault="00485986" w:rsidP="00485986"/>
    <w:p w14:paraId="465F0E0E" w14:textId="77777777" w:rsidR="00485986" w:rsidRDefault="00485986" w:rsidP="00262801">
      <w:pPr>
        <w:pStyle w:val="2"/>
      </w:pPr>
      <w:r>
        <w:t>Погружение в inline-block </w:t>
      </w:r>
      <w:r>
        <w:rPr>
          <w:bCs/>
          <w:color w:val="999999"/>
          <w:sz w:val="37"/>
          <w:szCs w:val="37"/>
        </w:rPr>
        <w:t>[28/32]</w:t>
      </w:r>
    </w:p>
    <w:p w14:paraId="47AB0208"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блочно-строчными элементами вы </w:t>
      </w:r>
      <w:hyperlink r:id="rId73" w:history="1">
        <w:r>
          <w:rPr>
            <w:rStyle w:val="a6"/>
            <w:rFonts w:ascii="Helvetica" w:hAnsi="Helvetica" w:cs="Helvetica"/>
            <w:color w:val="0088CC"/>
            <w:sz w:val="20"/>
            <w:szCs w:val="20"/>
          </w:rPr>
          <w:t>уже знакомились</w:t>
        </w:r>
      </w:hyperlink>
      <w:r>
        <w:rPr>
          <w:rFonts w:ascii="Helvetica" w:hAnsi="Helvetica" w:cs="Helvetica"/>
          <w:color w:val="333333"/>
          <w:sz w:val="20"/>
          <w:szCs w:val="20"/>
        </w:rPr>
        <w:t> в курсе про блочную модель документа. Напомним, что это элементы, у которых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имеет значение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w:t>
      </w:r>
    </w:p>
    <w:p w14:paraId="0679C9AC"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ведут себя двояко. Снаружи они выглядят как обычные строчные, но внутри они ведут себя как блочные.</w:t>
      </w:r>
    </w:p>
    <w:p w14:paraId="093A7A0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строчных им достались следующие черты:</w:t>
      </w:r>
    </w:p>
    <w:p w14:paraId="2367BD94" w14:textId="77777777" w:rsidR="00485986" w:rsidRDefault="00485986" w:rsidP="00485986">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 ширине они ужимаются под своё содержимое;</w:t>
      </w:r>
    </w:p>
    <w:p w14:paraId="5DE08D3D" w14:textId="77777777" w:rsidR="00485986" w:rsidRDefault="00485986" w:rsidP="00485986">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могут располагаться в одну строку;</w:t>
      </w:r>
    </w:p>
    <w:p w14:paraId="0A973907" w14:textId="77777777" w:rsidR="00485986" w:rsidRDefault="00485986" w:rsidP="00485986">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вертикальное выравнивание, </w:t>
      </w:r>
      <w:r>
        <w:rPr>
          <w:rStyle w:val="HTML"/>
          <w:rFonts w:ascii="Consolas" w:eastAsiaTheme="minorHAnsi"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w:t>
      </w:r>
    </w:p>
    <w:p w14:paraId="6673692E" w14:textId="77777777" w:rsidR="00485986" w:rsidRDefault="00485986" w:rsidP="00485986">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горизонтальное выравнивание, </w:t>
      </w:r>
      <w:r>
        <w:rPr>
          <w:rStyle w:val="HTML"/>
          <w:rFonts w:ascii="Consolas" w:eastAsiaTheme="minorHAnsi"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заданное у родителя.</w:t>
      </w:r>
    </w:p>
    <w:p w14:paraId="7496E6E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блочных:</w:t>
      </w:r>
    </w:p>
    <w:p w14:paraId="5C25C413" w14:textId="77777777" w:rsidR="00485986" w:rsidRDefault="00485986" w:rsidP="00485986">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им можно задавать размеры с помощью </w:t>
      </w:r>
      <w:r>
        <w:rPr>
          <w:rStyle w:val="HTML"/>
          <w:rFonts w:ascii="Consolas" w:eastAsiaTheme="minorHAnsi"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FDFECBD" w14:textId="77777777" w:rsidR="00485986" w:rsidRDefault="00485986" w:rsidP="00485986">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 также внешние и внутренние отступы и рамки, которые работают во всех направлениях и увеличивают размер элемента.</w:t>
      </w:r>
    </w:p>
    <w:p w14:paraId="33E4D045" w14:textId="77777777" w:rsidR="00485986" w:rsidRDefault="00485986" w:rsidP="00262801">
      <w:pPr>
        <w:pStyle w:val="2"/>
      </w:pPr>
      <w:r>
        <w:t>float vs inline-block </w:t>
      </w:r>
      <w:r>
        <w:rPr>
          <w:bCs/>
          <w:color w:val="999999"/>
          <w:sz w:val="37"/>
          <w:szCs w:val="37"/>
        </w:rPr>
        <w:t>[29/32]</w:t>
      </w:r>
    </w:p>
    <w:p w14:paraId="6C16B1FE"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могут выстраиваться друг за другом, а если не хватает места, то они переносятся на следующую строку.</w:t>
      </w:r>
    </w:p>
    <w:p w14:paraId="3DB74FB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похоже на флоатные элементы, однако, есть существенное отличие.</w:t>
      </w:r>
    </w:p>
    <w:p w14:paraId="3C78FADD"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переносе на следующую строку блочно-строчные ведут себя намного логичней. Высота строк у них рассчитывается по максимальному элементу с учётом отступов.</w:t>
      </w:r>
    </w:p>
    <w:p w14:paraId="083CC7A8"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упражнение создано, чтобы продемонстрировать отличие в поведении флоатов и инлайн-блоков. В исходном состоянии мы видим несколько флоатных блоков, которые не смогли выстроиться в ряды, так как зацепились друг за друга.</w:t>
      </w:r>
    </w:p>
    <w:p w14:paraId="1EC4239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измените тип блоков на блочно-строчные и сами всё увидите, насколько умнее ведут себя инлайн-блоки.</w:t>
      </w:r>
    </w:p>
    <w:p w14:paraId="19F7B351" w14:textId="6595399B" w:rsidR="00485986" w:rsidRDefault="00485986" w:rsidP="00485986"/>
    <w:p w14:paraId="7003CADD" w14:textId="77777777" w:rsidR="00485986" w:rsidRDefault="00485986" w:rsidP="00262801">
      <w:pPr>
        <w:pStyle w:val="2"/>
      </w:pPr>
      <w:r>
        <w:t>Простая сетка на inline-block </w:t>
      </w:r>
      <w:r>
        <w:rPr>
          <w:bCs/>
          <w:color w:val="999999"/>
          <w:sz w:val="37"/>
          <w:szCs w:val="37"/>
        </w:rPr>
        <w:t>[30/32]</w:t>
      </w:r>
    </w:p>
    <w:p w14:paraId="5C8A647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очень часто используют для создания декоративных элементов: кнопок, плашек, блочков. Также благодаря их умному поведению с их помощью создают различные списки товаров в каталогах.</w:t>
      </w:r>
    </w:p>
    <w:p w14:paraId="443CFD8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создания сеток страниц эти элементы используются реже. Первая причина заключается в том, что их не поддерживают старые браузеры, например, IE7 и младше. А сетка страницы — слишком критичная вещь, чтобы позволять ей ломаться даже в старых браузерах.</w:t>
      </w:r>
    </w:p>
    <w:p w14:paraId="72D6E4C7"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Есть и еще одна проблема, с которой мы столкнёмся в этом задании. Давайте попробуем построить сетку, как на картинке, когда у нас края товаров вплотную прилегают к краям контейнера:</w:t>
      </w:r>
    </w:p>
    <w:p w14:paraId="3913A419" w14:textId="4FCEC413" w:rsidR="00485986" w:rsidRDefault="00485986" w:rsidP="00485986">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4244F52" wp14:editId="05FCD6F2">
            <wp:extent cx="3886200" cy="2905125"/>
            <wp:effectExtent l="0" t="0" r="0" b="9525"/>
            <wp:docPr id="7" name="Рисунок 7" descr="https://htmlacademy.ru/assets/course15/lay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layout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86200" cy="2905125"/>
                    </a:xfrm>
                    <a:prstGeom prst="rect">
                      <a:avLst/>
                    </a:prstGeom>
                    <a:noFill/>
                    <a:ln>
                      <a:noFill/>
                    </a:ln>
                  </pic:spPr>
                </pic:pic>
              </a:graphicData>
            </a:graphic>
          </wp:inline>
        </w:drawing>
      </w:r>
    </w:p>
    <w:p w14:paraId="418B2C0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контейнера </w:t>
      </w:r>
      <w:r>
        <w:rPr>
          <w:rStyle w:val="HTML"/>
          <w:rFonts w:ascii="Consolas" w:hAnsi="Consolas"/>
          <w:color w:val="DD1144"/>
          <w:sz w:val="18"/>
          <w:szCs w:val="18"/>
          <w:bdr w:val="single" w:sz="6" w:space="2" w:color="E1E1E8" w:frame="1"/>
          <w:shd w:val="clear" w:color="auto" w:fill="F7F7F9"/>
        </w:rPr>
        <w:t>400px</w:t>
      </w:r>
      <w:r>
        <w:rPr>
          <w:rFonts w:ascii="Helvetica" w:hAnsi="Helvetica" w:cs="Helvetica"/>
          <w:color w:val="333333"/>
          <w:sz w:val="20"/>
          <w:szCs w:val="20"/>
        </w:rPr>
        <w:t>, ширина товара с рамками </w:t>
      </w:r>
      <w:r>
        <w:rPr>
          <w:rStyle w:val="HTML"/>
          <w:rFonts w:ascii="Consolas" w:hAnsi="Consolas"/>
          <w:color w:val="DD1144"/>
          <w:sz w:val="18"/>
          <w:szCs w:val="18"/>
          <w:bdr w:val="single" w:sz="6" w:space="2" w:color="E1E1E8" w:frame="1"/>
          <w:shd w:val="clear" w:color="auto" w:fill="F7F7F9"/>
        </w:rPr>
        <w:t>120px</w:t>
      </w:r>
      <w:r>
        <w:rPr>
          <w:rFonts w:ascii="Helvetica" w:hAnsi="Helvetica" w:cs="Helvetica"/>
          <w:color w:val="333333"/>
          <w:sz w:val="20"/>
          <w:szCs w:val="20"/>
        </w:rPr>
        <w:t>, отступ между товарами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Чтобы три товара влезали в строку «пиксель-в-пиксель», нужно у каждого третьего товара обнулить отступ справа. Используем для этого селектор </w:t>
      </w:r>
      <w:r>
        <w:rPr>
          <w:rStyle w:val="HTML"/>
          <w:rFonts w:ascii="Consolas" w:hAnsi="Consolas"/>
          <w:color w:val="DD1144"/>
          <w:sz w:val="18"/>
          <w:szCs w:val="18"/>
          <w:bdr w:val="single" w:sz="6" w:space="2" w:color="E1E1E8" w:frame="1"/>
          <w:shd w:val="clear" w:color="auto" w:fill="F7F7F9"/>
        </w:rPr>
        <w:t>.item:nth-child(3n)</w:t>
      </w:r>
      <w:r>
        <w:rPr>
          <w:rFonts w:ascii="Helvetica" w:hAnsi="Helvetica" w:cs="Helvetica"/>
          <w:color w:val="333333"/>
          <w:sz w:val="20"/>
          <w:szCs w:val="20"/>
        </w:rPr>
        <w:t>.</w:t>
      </w:r>
    </w:p>
    <w:p w14:paraId="696129B8" w14:textId="77777777" w:rsidR="00485986" w:rsidRDefault="00485986" w:rsidP="00262801">
      <w:pPr>
        <w:pStyle w:val="2"/>
      </w:pPr>
      <w:r>
        <w:t>inline-block и пробелы в коде </w:t>
      </w:r>
      <w:r>
        <w:rPr>
          <w:bCs/>
          <w:color w:val="999999"/>
          <w:sz w:val="37"/>
          <w:szCs w:val="37"/>
        </w:rPr>
        <w:t>[31/32]</w:t>
      </w:r>
    </w:p>
    <w:p w14:paraId="4F8A66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рассчитали всё правильно, однако по три товара в строку не помещается.</w:t>
      </w:r>
    </w:p>
    <w:p w14:paraId="0B8E742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Причина заключается в пробелах после тэгов в HTML-коде. Блочно-строчные ведут себя как текст, поэтому если в коде есть пробел между элементами, то он отображается и на странице. Этот пробел увеличивает отступы между товарами, не давая им поместиться в одну строку.</w:t>
      </w:r>
    </w:p>
    <w:p w14:paraId="730B49C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Бороться с пробелом после блочно-строчных можно несколькими способами:</w:t>
      </w:r>
    </w:p>
    <w:p w14:paraId="1319F49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удалять пробелы в коде;</w:t>
      </w:r>
    </w:p>
    <w:p w14:paraId="65C91F97"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обнулять размер шрифта;</w:t>
      </w:r>
    </w:p>
    <w:p w14:paraId="6FCDE2C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играться с маргинами после блочно-строчного.</w:t>
      </w:r>
    </w:p>
    <w:p w14:paraId="48820752"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каждого из способов есть свои недостатки, а подробнее эти и другие способы разбираются в </w:t>
      </w:r>
      <w:hyperlink r:id="rId75" w:tgtFrame="_blank" w:history="1">
        <w:r>
          <w:rPr>
            <w:rStyle w:val="a6"/>
            <w:rFonts w:ascii="Helvetica" w:hAnsi="Helvetica" w:cs="Helvetica"/>
            <w:color w:val="0088CC"/>
            <w:sz w:val="20"/>
            <w:szCs w:val="20"/>
          </w:rPr>
          <w:t>нашем переводе хорошей статьи</w:t>
        </w:r>
      </w:hyperlink>
      <w:r>
        <w:rPr>
          <w:rFonts w:ascii="Helvetica" w:hAnsi="Helvetica" w:cs="Helvetica"/>
          <w:color w:val="333333"/>
          <w:sz w:val="20"/>
          <w:szCs w:val="20"/>
        </w:rPr>
        <w:t> (есть ещё более обширная </w:t>
      </w:r>
      <w:hyperlink r:id="rId76" w:tgtFrame="_blank" w:history="1">
        <w:r>
          <w:rPr>
            <w:rStyle w:val="a6"/>
            <w:rFonts w:ascii="Helvetica" w:hAnsi="Helvetica" w:cs="Helvetica"/>
            <w:color w:val="0088CC"/>
            <w:sz w:val="20"/>
            <w:szCs w:val="20"/>
          </w:rPr>
          <w:t>статья</w:t>
        </w:r>
      </w:hyperlink>
      <w:r>
        <w:rPr>
          <w:rFonts w:ascii="Helvetica" w:hAnsi="Helvetica" w:cs="Helvetica"/>
          <w:color w:val="333333"/>
          <w:sz w:val="20"/>
          <w:szCs w:val="20"/>
        </w:rPr>
        <w:t> про блочно-строчные).</w:t>
      </w:r>
    </w:p>
    <w:p w14:paraId="3F5FA7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попробуем последние два способа.</w:t>
      </w:r>
    </w:p>
    <w:p w14:paraId="53ACF45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со шрифтом заключается в том, что мы задаём нулевой размер шрифта у контейнера инлайн-блоков, а самим инлайн-блокам задаём исходный размер шрифта. Способ не работает, если вы используете относительные размеры шрифта.</w:t>
      </w:r>
    </w:p>
    <w:p w14:paraId="2D25A49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 маргинами заключается в том, что мы уменьшаем отступ после инлайн-блока на ширину пробела, около </w:t>
      </w:r>
      <w:r>
        <w:rPr>
          <w:rStyle w:val="HTML"/>
          <w:rFonts w:ascii="Consolas" w:hAnsi="Consolas"/>
          <w:color w:val="DD1144"/>
          <w:sz w:val="18"/>
          <w:szCs w:val="18"/>
          <w:bdr w:val="single" w:sz="6" w:space="2" w:color="E1E1E8" w:frame="1"/>
          <w:shd w:val="clear" w:color="auto" w:fill="F7F7F9"/>
        </w:rPr>
        <w:t>4-5px</w:t>
      </w:r>
      <w:r>
        <w:rPr>
          <w:rFonts w:ascii="Helvetica" w:hAnsi="Helvetica" w:cs="Helvetica"/>
          <w:color w:val="333333"/>
          <w:sz w:val="20"/>
          <w:szCs w:val="20"/>
        </w:rPr>
        <w:t>. А если нам нужно, чтобы элементы стояли вплотную друг к другу, то задаём отрицательный отступ. Проблема с этим способом заключается в том, что размер пробела может быть разным в разных шрифтах и может изменяться при изменении размера шрифта.</w:t>
      </w:r>
    </w:p>
    <w:p w14:paraId="6304412D" w14:textId="04783AF9" w:rsidR="005721AE" w:rsidRPr="005721AE" w:rsidRDefault="005721AE" w:rsidP="005721AE">
      <w:pPr>
        <w:pStyle w:val="1"/>
        <w:shd w:val="clear" w:color="auto" w:fill="FFFFFF"/>
        <w:spacing w:before="0" w:beforeAutospacing="0" w:after="120" w:afterAutospacing="0" w:line="450" w:lineRule="atLeast"/>
        <w:rPr>
          <w:rFonts w:ascii="Helvetica" w:hAnsi="Helvetica" w:cs="Helvetica"/>
          <w:color w:val="333333"/>
          <w:sz w:val="36"/>
          <w:szCs w:val="36"/>
        </w:rPr>
      </w:pPr>
      <w:r>
        <w:rPr>
          <w:rFonts w:ascii="Helvetica" w:hAnsi="Helvetica" w:cs="Helvetica"/>
          <w:color w:val="333333"/>
          <w:sz w:val="36"/>
          <w:szCs w:val="36"/>
        </w:rPr>
        <w:t>Позиционирование</w:t>
      </w:r>
    </w:p>
    <w:p w14:paraId="2414753E" w14:textId="6D43F469" w:rsidR="005721AE" w:rsidRDefault="005721AE" w:rsidP="00B44585">
      <w:pPr>
        <w:pStyle w:val="2"/>
      </w:pPr>
      <w:r>
        <w:t>Поток документа </w:t>
      </w:r>
      <w:r>
        <w:rPr>
          <w:bCs/>
          <w:color w:val="999999"/>
          <w:sz w:val="37"/>
          <w:szCs w:val="37"/>
        </w:rPr>
        <w:t>[1/20]</w:t>
      </w:r>
    </w:p>
    <w:p w14:paraId="3FE2946E"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отображения элементов на странице называется </w:t>
      </w:r>
      <w:r>
        <w:rPr>
          <w:rStyle w:val="a4"/>
          <w:rFonts w:ascii="Helvetica" w:hAnsi="Helvetica" w:cs="Helvetica"/>
          <w:color w:val="333333"/>
          <w:sz w:val="20"/>
          <w:szCs w:val="20"/>
        </w:rPr>
        <w:t>потоком документа</w:t>
      </w:r>
      <w:r>
        <w:rPr>
          <w:rFonts w:ascii="Helvetica" w:hAnsi="Helvetica" w:cs="Helvetica"/>
          <w:color w:val="333333"/>
          <w:sz w:val="20"/>
          <w:szCs w:val="20"/>
        </w:rPr>
        <w:t>.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72650FAF"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Элементы можно вкладывать друг в друга. Чем раньше в коде расположен элемент, тем выше он расположен на странице.</w:t>
      </w:r>
    </w:p>
    <w:p w14:paraId="2A17909B"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Некоторые типы элементов могут вести себя в потоке более сложно. Например, они могут располагаться в несколько колонок, как блочно-строчные элементы. Эти типы проходились в курсе «</w:t>
      </w:r>
      <w:hyperlink r:id="rId77" w:history="1">
        <w:r>
          <w:rPr>
            <w:rStyle w:val="a6"/>
            <w:rFonts w:ascii="Helvetica" w:hAnsi="Helvetica" w:cs="Helvetica"/>
            <w:color w:val="0088CC"/>
          </w:rPr>
          <w:t>Блочная модель документа</w:t>
        </w:r>
      </w:hyperlink>
      <w:r>
        <w:rPr>
          <w:rFonts w:ascii="Helvetica" w:hAnsi="Helvetica" w:cs="Helvetica"/>
          <w:color w:val="333333"/>
          <w:sz w:val="20"/>
          <w:szCs w:val="20"/>
        </w:rPr>
        <w:t>».</w:t>
      </w:r>
    </w:p>
    <w:p w14:paraId="651350AA"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Любой элемент, который находится в потоке, занимает на странице свою собственную площадь и, если надо, отталкивает от себя соседей с помощью маргинов.</w:t>
      </w:r>
    </w:p>
    <w:p w14:paraId="310A791A"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изучать свойства, которые изменяют обычное поведение элементов в потоке.</w:t>
      </w:r>
    </w:p>
    <w:p w14:paraId="4AF9863C" w14:textId="77777777" w:rsidR="005721AE" w:rsidRDefault="005721AE" w:rsidP="00B44585">
      <w:pPr>
        <w:pStyle w:val="2"/>
      </w:pPr>
      <w:r>
        <w:t>Относительное позиционирование </w:t>
      </w:r>
      <w:r>
        <w:rPr>
          <w:bCs/>
          <w:color w:val="999999"/>
          <w:sz w:val="37"/>
          <w:szCs w:val="37"/>
        </w:rPr>
        <w:t>[2/20]</w:t>
      </w:r>
    </w:p>
    <w:p w14:paraId="619F83D6"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задает режим позиционирования элементов. Значением по умолчанию является </w:t>
      </w:r>
      <w:r>
        <w:rPr>
          <w:rStyle w:val="HTML"/>
          <w:rFonts w:ascii="Consolas" w:hAnsi="Consolas"/>
          <w:color w:val="DD1144"/>
          <w:sz w:val="18"/>
          <w:szCs w:val="18"/>
          <w:bdr w:val="single" w:sz="6" w:space="2" w:color="E1E1E8" w:frame="1"/>
          <w:shd w:val="clear" w:color="auto" w:fill="F7F7F9"/>
        </w:rPr>
        <w:t>static</w:t>
      </w:r>
      <w:r>
        <w:rPr>
          <w:rFonts w:ascii="Helvetica" w:hAnsi="Helvetica" w:cs="Helvetica"/>
          <w:color w:val="333333"/>
          <w:sz w:val="20"/>
          <w:szCs w:val="20"/>
        </w:rPr>
        <w:t>, которое означает «обычное позиционирование».</w:t>
      </w:r>
    </w:p>
    <w:p w14:paraId="3F9192FE"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обозначает «относительное позиционирование». Относительно спозиционированный элемент можно перемещать относительно его исходного положения.</w:t>
      </w:r>
    </w:p>
    <w:p w14:paraId="4EC0E37A"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Относительно спозиционированный элемент остается в потоке документа, а при его перемещении наблюдаются интересные эффекты. Для начала просто зададим относительное позиционирование выбранному блоку.</w:t>
      </w:r>
    </w:p>
    <w:p w14:paraId="10F0D757" w14:textId="77777777" w:rsidR="005721AE" w:rsidRDefault="005721AE" w:rsidP="00B44585">
      <w:pPr>
        <w:pStyle w:val="2"/>
      </w:pPr>
      <w:r>
        <w:t>position: relative и свойство top </w:t>
      </w:r>
      <w:r>
        <w:rPr>
          <w:bCs/>
          <w:color w:val="999999"/>
          <w:sz w:val="37"/>
          <w:szCs w:val="37"/>
        </w:rPr>
        <w:t>[3/20]</w:t>
      </w:r>
    </w:p>
    <w:p w14:paraId="0281D251"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ничего не произошло, но мы еще и не перемещали элемент. Чтобы эффект перемещения был более наглядным, блок </w:t>
      </w:r>
      <w:r>
        <w:rPr>
          <w:rStyle w:val="HTML"/>
          <w:rFonts w:ascii="Consolas" w:hAnsi="Consolas"/>
          <w:color w:val="DD1144"/>
          <w:sz w:val="18"/>
          <w:szCs w:val="18"/>
          <w:bdr w:val="single" w:sz="6" w:space="2" w:color="E1E1E8" w:frame="1"/>
          <w:shd w:val="clear" w:color="auto" w:fill="F7F7F9"/>
        </w:rPr>
        <w:t>.block-relative</w:t>
      </w:r>
      <w:r>
        <w:rPr>
          <w:rFonts w:ascii="Helvetica" w:hAnsi="Helvetica" w:cs="Helvetica"/>
          <w:color w:val="333333"/>
          <w:sz w:val="20"/>
          <w:szCs w:val="20"/>
        </w:rPr>
        <w:t> обёрнут в блок </w:t>
      </w:r>
      <w:r>
        <w:rPr>
          <w:rStyle w:val="HTML"/>
          <w:rFonts w:ascii="Consolas" w:hAnsi="Consolas"/>
          <w:color w:val="DD1144"/>
          <w:sz w:val="18"/>
          <w:szCs w:val="18"/>
          <w:bdr w:val="single" w:sz="6" w:space="2" w:color="E1E1E8" w:frame="1"/>
          <w:shd w:val="clear" w:color="auto" w:fill="F7F7F9"/>
        </w:rPr>
        <w:t>.block-shadow</w:t>
      </w:r>
      <w:r>
        <w:rPr>
          <w:rFonts w:ascii="Helvetica" w:hAnsi="Helvetica" w:cs="Helvetica"/>
          <w:color w:val="333333"/>
          <w:sz w:val="20"/>
          <w:szCs w:val="20"/>
        </w:rPr>
        <w:t>, который служит «тенью» элемента.</w:t>
      </w:r>
    </w:p>
    <w:p w14:paraId="496E1942"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Блок-тень имеет те же размеры, что и блок внутри него. Это позволит нам отследить, как изменяется поведение относительно спозиционированного элемента в потоке.</w:t>
      </w:r>
    </w:p>
    <w:p w14:paraId="1FCBDCC9"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позволяет сместить относительно спозиционированный элемент вверх или вниз относительно его исходного положения. Значение этого свойства обычно задается в пикселях, но можно использовать и другие единицы измерения CSS.</w:t>
      </w:r>
    </w:p>
    <w:p w14:paraId="46E76B93" w14:textId="77777777" w:rsidR="00345843" w:rsidRPr="00345843" w:rsidRDefault="00345843" w:rsidP="00B44585">
      <w:pPr>
        <w:pStyle w:val="2"/>
        <w:rPr>
          <w:lang w:val="en-US"/>
        </w:rPr>
      </w:pPr>
      <w:r w:rsidRPr="00345843">
        <w:rPr>
          <w:lang w:val="en-US"/>
        </w:rPr>
        <w:t xml:space="preserve">position: relative </w:t>
      </w:r>
      <w:r>
        <w:t>и</w:t>
      </w:r>
      <w:r w:rsidRPr="00345843">
        <w:rPr>
          <w:lang w:val="en-US"/>
        </w:rPr>
        <w:t> </w:t>
      </w:r>
      <w:r>
        <w:t>свойство</w:t>
      </w:r>
      <w:r w:rsidRPr="00345843">
        <w:rPr>
          <w:lang w:val="en-US"/>
        </w:rPr>
        <w:t xml:space="preserve"> left </w:t>
      </w:r>
      <w:r w:rsidRPr="00345843">
        <w:rPr>
          <w:bCs/>
          <w:color w:val="999999"/>
          <w:sz w:val="37"/>
          <w:szCs w:val="37"/>
          <w:lang w:val="en-US"/>
        </w:rPr>
        <w:t>[4/20]</w:t>
      </w:r>
    </w:p>
    <w:p w14:paraId="3716D153"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заметили, что когда мы сместили блок вниз, нижележащие блоки не сдвинулись?</w:t>
      </w:r>
    </w:p>
    <w:p w14:paraId="01693EB7"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потому, что относительно спозиционированный элемент на самом деле никуда не смещается. Он остаётся в потоке ровно там же, где и был (это место обозначено блоком-тенью). А смещается </w:t>
      </w:r>
      <w:r>
        <w:rPr>
          <w:rStyle w:val="a4"/>
          <w:rFonts w:ascii="Helvetica" w:hAnsi="Helvetica" w:cs="Helvetica"/>
          <w:color w:val="333333"/>
          <w:sz w:val="20"/>
          <w:szCs w:val="20"/>
        </w:rPr>
        <w:t>иллюзорная копия</w:t>
      </w:r>
      <w:r>
        <w:rPr>
          <w:rFonts w:ascii="Helvetica" w:hAnsi="Helvetica" w:cs="Helvetica"/>
          <w:color w:val="333333"/>
          <w:sz w:val="20"/>
          <w:szCs w:val="20"/>
        </w:rPr>
        <w:t> блока.</w:t>
      </w:r>
    </w:p>
    <w:p w14:paraId="3D9792A0"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позволяет сместить блок влево или вправо относительно исходного положения.</w:t>
      </w:r>
    </w:p>
    <w:p w14:paraId="7AE0DB0A"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не только сместите блок по горизонтали, но и убедитесь в том, что он остался в потоке, увеличив его высоту. При этом нижний блок должен будет сместиться.</w:t>
      </w:r>
    </w:p>
    <w:p w14:paraId="5D68149F" w14:textId="77777777" w:rsidR="00345843" w:rsidRDefault="00345843" w:rsidP="00B44585">
      <w:pPr>
        <w:pStyle w:val="2"/>
      </w:pPr>
      <w:r>
        <w:t>position: relative и свойство bottom </w:t>
      </w:r>
      <w:r>
        <w:rPr>
          <w:bCs/>
          <w:color w:val="999999"/>
          <w:sz w:val="37"/>
          <w:szCs w:val="37"/>
        </w:rPr>
        <w:t>[5/20]</w:t>
      </w:r>
    </w:p>
    <w:p w14:paraId="7CEBEFF3"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только смещает элемент в другом направлении.</w:t>
      </w:r>
    </w:p>
    <w:p w14:paraId="02613577"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значения свойства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сместит элемент вверх, а отрицательное вниз.</w:t>
      </w:r>
    </w:p>
    <w:p w14:paraId="664CD731"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попрактикуемся.</w:t>
      </w:r>
    </w:p>
    <w:p w14:paraId="368BBF3A" w14:textId="77777777" w:rsidR="00345843" w:rsidRDefault="00345843" w:rsidP="00B44585">
      <w:pPr>
        <w:pStyle w:val="2"/>
      </w:pPr>
      <w:r>
        <w:t>position: relative и свойство right </w:t>
      </w:r>
      <w:r>
        <w:rPr>
          <w:bCs/>
          <w:color w:val="999999"/>
          <w:sz w:val="37"/>
          <w:szCs w:val="37"/>
        </w:rPr>
        <w:t>[6/20]</w:t>
      </w:r>
    </w:p>
    <w:p w14:paraId="2A33D57C"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тоже смещает элемент в другом направлении.</w:t>
      </w:r>
    </w:p>
    <w:p w14:paraId="2191BF7B"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убедились, относительно спозиционированный элемент можно смещать по горизонтали и по вертикали, комбинируя свойства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со свойствами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6F6B8575"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убедимся, что элемент на самом деле никуда не смещается, увеличив отступ снизу. Размер отступа будет расчитываться от нижнего края блока-тени, а не от края смещенного блока-иллюзии.</w:t>
      </w:r>
    </w:p>
    <w:p w14:paraId="52E232B5" w14:textId="77777777" w:rsidR="00345843" w:rsidRDefault="00345843" w:rsidP="00B44585">
      <w:pPr>
        <w:pStyle w:val="2"/>
      </w:pPr>
      <w:r>
        <w:t>Относительное позиционирование на практике </w:t>
      </w:r>
      <w:r>
        <w:rPr>
          <w:bCs/>
          <w:color w:val="999999"/>
          <w:sz w:val="37"/>
          <w:szCs w:val="37"/>
        </w:rPr>
        <w:t>[7/20]</w:t>
      </w:r>
    </w:p>
    <w:p w14:paraId="4AC03D71"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реальных проектах относительное позиционирование может использоваться для создания декоративных эффектов, хотя область его применения намного шире.</w:t>
      </w:r>
    </w:p>
    <w:p w14:paraId="4C020346"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этом задании вы создадите псевдотень для изображений. Все стили уже подготовлены, не хватает только тех, которые отвечают за позиционирование.</w:t>
      </w:r>
    </w:p>
    <w:p w14:paraId="20523597" w14:textId="77777777" w:rsidR="00345843" w:rsidRDefault="00345843" w:rsidP="00B44585">
      <w:pPr>
        <w:pStyle w:val="2"/>
      </w:pPr>
      <w:r>
        <w:t>Абсолютное позиционирование </w:t>
      </w:r>
      <w:r>
        <w:rPr>
          <w:bCs/>
          <w:color w:val="999999"/>
          <w:sz w:val="37"/>
          <w:szCs w:val="37"/>
        </w:rPr>
        <w:t>[8/20]</w:t>
      </w:r>
    </w:p>
    <w:p w14:paraId="0CDEB182"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задаёт элементу абсолютное позиционирование.</w:t>
      </w:r>
    </w:p>
    <w:p w14:paraId="564C7EEC"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 спозиционированные элементы обладают следующими особенностями:</w:t>
      </w:r>
    </w:p>
    <w:p w14:paraId="4FAE1480" w14:textId="77777777" w:rsidR="00345843" w:rsidRDefault="00345843" w:rsidP="00345843">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Выпадают из потока документа. Место, которое они занимали, становится как бы пустым и его занимают соседние элементы.</w:t>
      </w:r>
    </w:p>
    <w:p w14:paraId="64555A80" w14:textId="77777777" w:rsidR="00345843" w:rsidRDefault="00345843" w:rsidP="00345843">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Ширина по умолчанию зависит от содержимого (а не растягивается на всю доступную ширину).</w:t>
      </w:r>
    </w:p>
    <w:p w14:paraId="397DBED6" w14:textId="77777777" w:rsidR="00345843" w:rsidRDefault="00345843" w:rsidP="00345843">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Остаются на том же месте, где были, если не заданы значения свойств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w:t>
      </w:r>
    </w:p>
    <w:p w14:paraId="1E0E2500" w14:textId="77777777" w:rsidR="008A4EB2" w:rsidRDefault="008A4EB2" w:rsidP="00B44585">
      <w:pPr>
        <w:pStyle w:val="2"/>
      </w:pPr>
      <w:r>
        <w:t>Абсолютное позиционирование и строчные элементы </w:t>
      </w:r>
      <w:r>
        <w:rPr>
          <w:bCs/>
          <w:color w:val="999999"/>
          <w:sz w:val="37"/>
          <w:szCs w:val="37"/>
        </w:rPr>
        <w:t>[9/20]</w:t>
      </w:r>
    </w:p>
    <w:p w14:paraId="1FAE3975"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Абсолютное позиционирование изменяет поведение не только блочных элементов (ширина по умолчанию), но и строчных.</w:t>
      </w:r>
    </w:p>
    <w:p w14:paraId="79DF09C7"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строчный элемент спозиционирован абсолютно, то он ведет себя точно так же, как и абсолютно спозиционированный блочный. Например, такому строчному элементу можно задавать размеры с помощью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7C87140C"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сказать, что есть еще один тип элементов — абсолютно спозиционированные. Такими становятся элементы всех остальных типов (блочные, строчные, блочно-строчные и т.д.), если им задано свойство </w:t>
      </w:r>
      <w:r>
        <w:rPr>
          <w:rStyle w:val="HTML"/>
          <w:rFonts w:ascii="Consolas" w:hAnsi="Consolas"/>
          <w:color w:val="DD1144"/>
          <w:sz w:val="18"/>
          <w:szCs w:val="18"/>
          <w:bdr w:val="single" w:sz="6" w:space="2" w:color="E1E1E8" w:frame="1"/>
          <w:shd w:val="clear" w:color="auto" w:fill="F7F7F9"/>
        </w:rPr>
        <w:t>position: absolute;</w:t>
      </w:r>
      <w:r>
        <w:rPr>
          <w:rFonts w:ascii="Helvetica" w:hAnsi="Helvetica" w:cs="Helvetica"/>
          <w:color w:val="333333"/>
          <w:sz w:val="20"/>
          <w:szCs w:val="20"/>
        </w:rPr>
        <w:t>.</w:t>
      </w:r>
    </w:p>
    <w:p w14:paraId="67C74931" w14:textId="7D0CCC40" w:rsidR="008A4EB2" w:rsidRPr="008A4EB2" w:rsidRDefault="008A4EB2" w:rsidP="00B44585">
      <w:pPr>
        <w:pStyle w:val="2"/>
        <w:rPr>
          <w:lang w:val="en-US"/>
        </w:rPr>
      </w:pPr>
      <w:r>
        <w:rPr>
          <w:lang w:val="en-US"/>
        </w:rPr>
        <w:t>p</w:t>
      </w:r>
      <w:r w:rsidRPr="008A4EB2">
        <w:rPr>
          <w:lang w:val="en-US"/>
        </w:rPr>
        <w:t xml:space="preserve">osition: absolute </w:t>
      </w:r>
      <w:r>
        <w:t>и</w:t>
      </w:r>
      <w:r w:rsidRPr="008A4EB2">
        <w:rPr>
          <w:lang w:val="en-US"/>
        </w:rPr>
        <w:t> </w:t>
      </w:r>
      <w:r>
        <w:t>свойство</w:t>
      </w:r>
      <w:r w:rsidRPr="008A4EB2">
        <w:rPr>
          <w:lang w:val="en-US"/>
        </w:rPr>
        <w:t xml:space="preserve"> left </w:t>
      </w:r>
      <w:r w:rsidRPr="008A4EB2">
        <w:rPr>
          <w:bCs/>
          <w:color w:val="999999"/>
          <w:sz w:val="37"/>
          <w:szCs w:val="37"/>
          <w:lang w:val="en-US"/>
        </w:rPr>
        <w:t>[10/20]</w:t>
      </w:r>
    </w:p>
    <w:p w14:paraId="634FC1A7"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по-разному работают для элементов с абсолютным и относительным позиционированием.</w:t>
      </w:r>
    </w:p>
    <w:p w14:paraId="05C5103E"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«относительных» элементов эти свойства задают смещение относительно исходной позиции, то для «абсолютных» элементов они задают расположение относительно некой системы координат, как для точки на графике.</w:t>
      </w:r>
    </w:p>
    <w:p w14:paraId="740CD590"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такой системой координат является окно браузера, а точки начала координат привязаны к его углам.</w:t>
      </w:r>
    </w:p>
    <w:p w14:paraId="2B69FA9D" w14:textId="6F04BADE"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задает отступ от </w:t>
      </w:r>
      <w:r>
        <w:rPr>
          <w:rFonts w:ascii="Helvetica" w:hAnsi="Helvetica" w:cs="Helvetica"/>
          <w:i/>
          <w:iCs/>
          <w:color w:val="333333"/>
          <w:sz w:val="20"/>
          <w:szCs w:val="20"/>
        </w:rPr>
        <w:t>левого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левого</w:t>
      </w:r>
      <w:r>
        <w:rPr>
          <w:rFonts w:ascii="Helvetica" w:hAnsi="Helvetica" w:cs="Helvetica"/>
          <w:color w:val="333333"/>
          <w:sz w:val="20"/>
          <w:szCs w:val="20"/>
        </w:rPr>
        <w:t> края абсолютно спозиционированного элемента. Если свойству задать отрицательное значение, то элемент сместится за левый край браузера (при этом полоса прокрутки не появится).</w:t>
      </w:r>
    </w:p>
    <w:p w14:paraId="28BC5FFA" w14:textId="77777777" w:rsidR="008A4EB2" w:rsidRPr="008A4EB2" w:rsidRDefault="008A4EB2" w:rsidP="00B44585">
      <w:pPr>
        <w:pStyle w:val="2"/>
        <w:rPr>
          <w:lang w:val="en-US"/>
        </w:rPr>
      </w:pPr>
      <w:r w:rsidRPr="008A4EB2">
        <w:rPr>
          <w:lang w:val="en-US"/>
        </w:rPr>
        <w:t xml:space="preserve">position: absolute </w:t>
      </w:r>
      <w:r>
        <w:t>и</w:t>
      </w:r>
      <w:r w:rsidRPr="008A4EB2">
        <w:rPr>
          <w:lang w:val="en-US"/>
        </w:rPr>
        <w:t> </w:t>
      </w:r>
      <w:r>
        <w:t>свойство</w:t>
      </w:r>
      <w:r w:rsidRPr="008A4EB2">
        <w:rPr>
          <w:lang w:val="en-US"/>
        </w:rPr>
        <w:t xml:space="preserve"> top </w:t>
      </w:r>
      <w:r w:rsidRPr="008A4EB2">
        <w:rPr>
          <w:bCs/>
          <w:color w:val="999999"/>
          <w:sz w:val="37"/>
          <w:szCs w:val="37"/>
          <w:lang w:val="en-US"/>
        </w:rPr>
        <w:t>[11/20]</w:t>
      </w:r>
    </w:p>
    <w:p w14:paraId="5DBACBA4"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задает отступ от </w:t>
      </w:r>
      <w:r>
        <w:rPr>
          <w:rFonts w:ascii="Helvetica" w:hAnsi="Helvetica" w:cs="Helvetica"/>
          <w:i/>
          <w:iCs/>
          <w:color w:val="333333"/>
          <w:sz w:val="20"/>
          <w:szCs w:val="20"/>
        </w:rPr>
        <w:t>верхнего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верхнего</w:t>
      </w:r>
      <w:r>
        <w:rPr>
          <w:rFonts w:ascii="Helvetica" w:hAnsi="Helvetica" w:cs="Helvetica"/>
          <w:color w:val="333333"/>
          <w:sz w:val="20"/>
          <w:szCs w:val="20"/>
        </w:rPr>
        <w:t> края абсолютно спозиционированного элемента.</w:t>
      </w:r>
    </w:p>
    <w:p w14:paraId="622339E7"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можно позиционировать «абсолютный» элемент относительно левого верхнего угла окна браузера.</w:t>
      </w:r>
    </w:p>
    <w:p w14:paraId="7A16C9CC" w14:textId="77777777" w:rsidR="000D24E7" w:rsidRPr="000D24E7" w:rsidRDefault="000D24E7" w:rsidP="00B44585">
      <w:pPr>
        <w:pStyle w:val="2"/>
        <w:rPr>
          <w:lang w:val="en-US"/>
        </w:rPr>
      </w:pPr>
      <w:r w:rsidRPr="000D24E7">
        <w:rPr>
          <w:lang w:val="en-US"/>
        </w:rPr>
        <w:t xml:space="preserve">position: absolute </w:t>
      </w:r>
      <w:r>
        <w:t>и</w:t>
      </w:r>
      <w:r w:rsidRPr="000D24E7">
        <w:rPr>
          <w:lang w:val="en-US"/>
        </w:rPr>
        <w:t> </w:t>
      </w:r>
      <w:r>
        <w:t>свойство</w:t>
      </w:r>
      <w:r w:rsidRPr="000D24E7">
        <w:rPr>
          <w:lang w:val="en-US"/>
        </w:rPr>
        <w:t xml:space="preserve"> right </w:t>
      </w:r>
      <w:r w:rsidRPr="000D24E7">
        <w:rPr>
          <w:bCs/>
          <w:color w:val="999999"/>
          <w:sz w:val="37"/>
          <w:szCs w:val="37"/>
          <w:lang w:val="en-US"/>
        </w:rPr>
        <w:t>[12/20]</w:t>
      </w:r>
    </w:p>
    <w:p w14:paraId="5748A240" w14:textId="77777777" w:rsidR="000D24E7" w:rsidRDefault="000D24E7" w:rsidP="000D24E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задает отступ от </w:t>
      </w:r>
      <w:r>
        <w:rPr>
          <w:rFonts w:ascii="Helvetica" w:hAnsi="Helvetica" w:cs="Helvetica"/>
          <w:i/>
          <w:iCs/>
          <w:color w:val="333333"/>
          <w:sz w:val="20"/>
          <w:szCs w:val="20"/>
        </w:rPr>
        <w:t>правого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правого</w:t>
      </w:r>
      <w:r>
        <w:rPr>
          <w:rFonts w:ascii="Helvetica" w:hAnsi="Helvetica" w:cs="Helvetica"/>
          <w:color w:val="333333"/>
          <w:sz w:val="20"/>
          <w:szCs w:val="20"/>
        </w:rPr>
        <w:t> края «абсолютного» элемента.</w:t>
      </w:r>
    </w:p>
    <w:p w14:paraId="188556EE" w14:textId="77777777" w:rsidR="000D24E7" w:rsidRDefault="000D24E7" w:rsidP="000D24E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позволяет легко прижать элемент любой ширины к правому краю окна. Если задать отрицательное значение для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то элемент сместится за край окна, но при этом появится полоса прокрутки.</w:t>
      </w:r>
    </w:p>
    <w:p w14:paraId="4E64AE98" w14:textId="77777777" w:rsidR="000D24E7" w:rsidRDefault="000D24E7" w:rsidP="000D24E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можно позиционировать элементы от правого верхнего угла.</w:t>
      </w:r>
    </w:p>
    <w:p w14:paraId="51CF4A99" w14:textId="77777777" w:rsidR="00CF2BFA" w:rsidRPr="00CF2BFA" w:rsidRDefault="00CF2BFA" w:rsidP="00B44585">
      <w:pPr>
        <w:pStyle w:val="2"/>
        <w:rPr>
          <w:lang w:val="en-US"/>
        </w:rPr>
      </w:pPr>
      <w:r w:rsidRPr="00CF2BFA">
        <w:rPr>
          <w:lang w:val="en-US"/>
        </w:rPr>
        <w:lastRenderedPageBreak/>
        <w:t xml:space="preserve">position: absolute </w:t>
      </w:r>
      <w:r>
        <w:t>и</w:t>
      </w:r>
      <w:r w:rsidRPr="00CF2BFA">
        <w:rPr>
          <w:lang w:val="en-US"/>
        </w:rPr>
        <w:t> </w:t>
      </w:r>
      <w:r>
        <w:t>свойство</w:t>
      </w:r>
      <w:r w:rsidRPr="00CF2BFA">
        <w:rPr>
          <w:lang w:val="en-US"/>
        </w:rPr>
        <w:t xml:space="preserve"> bottom </w:t>
      </w:r>
      <w:r w:rsidRPr="00CF2BFA">
        <w:rPr>
          <w:bCs/>
          <w:color w:val="999999"/>
          <w:sz w:val="37"/>
          <w:szCs w:val="37"/>
          <w:lang w:val="en-US"/>
        </w:rPr>
        <w:t>[13/20]</w:t>
      </w:r>
    </w:p>
    <w:p w14:paraId="186DA47B" w14:textId="77777777" w:rsidR="00CF2BFA" w:rsidRDefault="00CF2BFA" w:rsidP="00CF2B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задает отступ от </w:t>
      </w:r>
      <w:r>
        <w:rPr>
          <w:rFonts w:ascii="Helvetica" w:hAnsi="Helvetica" w:cs="Helvetica"/>
          <w:i/>
          <w:iCs/>
          <w:color w:val="333333"/>
          <w:sz w:val="20"/>
          <w:szCs w:val="20"/>
        </w:rPr>
        <w:t>нижнего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нижнего</w:t>
      </w:r>
      <w:r>
        <w:rPr>
          <w:rFonts w:ascii="Helvetica" w:hAnsi="Helvetica" w:cs="Helvetica"/>
          <w:color w:val="333333"/>
          <w:sz w:val="20"/>
          <w:szCs w:val="20"/>
        </w:rPr>
        <w:t> края «абсолютного» элемента.</w:t>
      </w:r>
    </w:p>
    <w:p w14:paraId="414BAE71" w14:textId="77777777" w:rsidR="00CF2BFA" w:rsidRDefault="00CF2BFA" w:rsidP="00CF2BFA">
      <w:pPr>
        <w:shd w:val="clear" w:color="auto" w:fill="FCF8E3"/>
        <w:rPr>
          <w:rFonts w:ascii="Helvetica" w:hAnsi="Helvetica" w:cs="Helvetica"/>
          <w:color w:val="C09853"/>
          <w:sz w:val="20"/>
          <w:szCs w:val="20"/>
        </w:rPr>
      </w:pPr>
      <w:r>
        <w:rPr>
          <w:rFonts w:ascii="Helvetica" w:hAnsi="Helvetica" w:cs="Helvetica"/>
          <w:color w:val="C09853"/>
          <w:sz w:val="20"/>
          <w:szCs w:val="20"/>
        </w:rPr>
        <w:t>В связи с особенностями нашего мини-браузера к свойству bottom добавляется дополнительный отступ, которого в обычных браузерах нет.</w:t>
      </w:r>
    </w:p>
    <w:p w14:paraId="0F7001E4" w14:textId="77777777" w:rsidR="00CF2BFA" w:rsidRDefault="00CF2BFA" w:rsidP="00CF2B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Отрицательное значение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затолкнет элемент за нижний край окна браузера и при этом появится полоса прокрутки.</w:t>
      </w:r>
    </w:p>
    <w:p w14:paraId="3B6F1D7B" w14:textId="32DD835B" w:rsidR="00C45C3C" w:rsidRDefault="00CC6BC6" w:rsidP="00B44585">
      <w:pPr>
        <w:pStyle w:val="2"/>
      </w:pPr>
      <w:r>
        <w:t>Т</w:t>
      </w:r>
      <w:r w:rsidR="00C45C3C">
        <w:t>очка отсчёта координат </w:t>
      </w:r>
      <w:r w:rsidR="00C45C3C">
        <w:rPr>
          <w:bCs/>
          <w:color w:val="999999"/>
          <w:sz w:val="37"/>
          <w:szCs w:val="37"/>
        </w:rPr>
        <w:t>[14/20]</w:t>
      </w:r>
    </w:p>
    <w:p w14:paraId="30CADB0A" w14:textId="77777777" w:rsidR="00C45C3C" w:rsidRDefault="00C45C3C" w:rsidP="00C45C3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«абсолютные» элементы позиционируются в системе координат, привязанной к окну браузера. Однако, систему координат можно изменить.</w:t>
      </w:r>
    </w:p>
    <w:p w14:paraId="7141E2ED" w14:textId="77777777" w:rsidR="00C45C3C" w:rsidRDefault="00C45C3C" w:rsidP="00C45C3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какой-нибудь из родителей «абсолютного» элемента имеет относительное позиционирование, то элемент будет позиционироваться относительно этого родителя. Если среди родителей несколько относительно позиционированных элементов, то «абсолютный» элемент будет позиционироваться относительно ближайшего из них.</w:t>
      </w:r>
    </w:p>
    <w:p w14:paraId="07AB8534" w14:textId="7704FE77" w:rsidR="00C45C3C" w:rsidRDefault="00C45C3C" w:rsidP="00C45C3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происходит смена системы координат (и соответственно точек отсчета). Интересно, что позиционирование по умолчанию отличается от позиционирования внутри тега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w:t>
      </w:r>
    </w:p>
    <w:p w14:paraId="15A31537" w14:textId="2C71ADBB" w:rsidR="00CC6BC6" w:rsidRDefault="00CC6BC6" w:rsidP="00C45C3C">
      <w:pPr>
        <w:pStyle w:val="a3"/>
        <w:shd w:val="clear" w:color="auto" w:fill="FFFFFF"/>
        <w:spacing w:before="0" w:beforeAutospacing="0" w:after="135" w:afterAutospacing="0"/>
        <w:rPr>
          <w:rFonts w:ascii="Helvetica" w:hAnsi="Helvetica" w:cs="Helvetica"/>
          <w:color w:val="333333"/>
          <w:sz w:val="20"/>
          <w:szCs w:val="20"/>
        </w:rPr>
      </w:pPr>
    </w:p>
    <w:p w14:paraId="7CD60CDA" w14:textId="77777777" w:rsidR="00CC6BC6" w:rsidRDefault="00CC6BC6" w:rsidP="00B44585">
      <w:pPr>
        <w:pStyle w:val="2"/>
      </w:pPr>
      <w:r>
        <w:t>Тренируемся задавать координаты </w:t>
      </w:r>
      <w:r>
        <w:rPr>
          <w:bCs/>
          <w:color w:val="999999"/>
          <w:sz w:val="37"/>
          <w:szCs w:val="37"/>
        </w:rPr>
        <w:t>[15/20]</w:t>
      </w:r>
    </w:p>
    <w:p w14:paraId="3AB7FA36"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в позиционировании. Задача заключается в том, чтобы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расположить красный квадрат в каждом из четырех углов синего прямоугольника.</w:t>
      </w:r>
    </w:p>
    <w:p w14:paraId="3F06BC90"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Синие прямоугольники спозиционированы относительно, поэтому у каждого красного квадрата своя система координат.</w:t>
      </w:r>
    </w:p>
    <w:p w14:paraId="6560BDC0" w14:textId="77777777" w:rsidR="00CC6BC6" w:rsidRDefault="00CC6BC6" w:rsidP="00B44585">
      <w:pPr>
        <w:pStyle w:val="2"/>
      </w:pPr>
      <w:r>
        <w:t>Неявная точка отсчёта </w:t>
      </w:r>
      <w:r>
        <w:rPr>
          <w:bCs/>
          <w:color w:val="999999"/>
          <w:sz w:val="37"/>
          <w:szCs w:val="37"/>
        </w:rPr>
        <w:t>[16/20]</w:t>
      </w:r>
    </w:p>
    <w:p w14:paraId="4B5C5FE4"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Неявная точка отсчета — это то место, где находился элемент до того, как ему задали абсолютное позиционирование. Если «абсолютному» элементу не задавать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то он выпадет из потока, но останется на прежнем месте.</w:t>
      </w:r>
    </w:p>
    <w:p w14:paraId="31D7924F"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элемент можно сместить из неявной точки отсчета с помощью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Оно будет работать примерно так же, как и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для «относительного» элемента.</w:t>
      </w:r>
    </w:p>
    <w:p w14:paraId="3614AA6E"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когда значение для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не задано, оно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же верно и для оставшихся трёх свойств. С помощью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можно возвращать «абсолютные» элементы на исходное положение.</w:t>
      </w:r>
    </w:p>
    <w:p w14:paraId="086D86AF" w14:textId="77777777" w:rsidR="00CC6BC6" w:rsidRDefault="00CC6BC6" w:rsidP="00B44585">
      <w:pPr>
        <w:pStyle w:val="2"/>
      </w:pPr>
      <w:r>
        <w:t>Абсолютное позиционирование на практике </w:t>
      </w:r>
      <w:r>
        <w:rPr>
          <w:bCs/>
          <w:color w:val="999999"/>
          <w:sz w:val="37"/>
          <w:szCs w:val="37"/>
        </w:rPr>
        <w:t>[17/20]</w:t>
      </w:r>
    </w:p>
    <w:p w14:paraId="6CD49FD8"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практике абсолютное позиционирование часто применяют в декоративных целях, когда нужно аккуратно разместить какие-либо иконки, управляющие элементы или другие «рюшечки».</w:t>
      </w:r>
    </w:p>
    <w:p w14:paraId="34050B1E"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узнаете, как применяется абсолютное позиционирование в блоках достижений в HTML Academy. С помощью внутреннего отступа в левую часть блока добавляется пустое пространство, в которое с помощью абсолютного позиционирования выносится иконка достижения.</w:t>
      </w:r>
    </w:p>
    <w:p w14:paraId="2022B51A" w14:textId="40885C3C" w:rsidR="00CC6BC6" w:rsidRPr="00FD5BB6" w:rsidRDefault="00CC6BC6" w:rsidP="00C45C3C">
      <w:pPr>
        <w:pStyle w:val="a3"/>
        <w:shd w:val="clear" w:color="auto" w:fill="FFFFFF"/>
        <w:spacing w:before="0" w:beforeAutospacing="0" w:after="135" w:afterAutospacing="0"/>
        <w:rPr>
          <w:rFonts w:ascii="Helvetica" w:hAnsi="Helvetica" w:cs="Helvetica"/>
          <w:color w:val="333333"/>
          <w:sz w:val="20"/>
          <w:szCs w:val="20"/>
        </w:rPr>
      </w:pPr>
    </w:p>
    <w:p w14:paraId="5F311674" w14:textId="77777777" w:rsidR="00CC6BC6" w:rsidRPr="00CC6BC6" w:rsidRDefault="00CC6BC6" w:rsidP="00B44585">
      <w:pPr>
        <w:pStyle w:val="2"/>
        <w:rPr>
          <w:rFonts w:eastAsia="Times New Roman"/>
          <w:lang w:eastAsia="ru-RU"/>
        </w:rPr>
      </w:pPr>
      <w:r w:rsidRPr="00CC6BC6">
        <w:rPr>
          <w:rFonts w:eastAsia="Times New Roman"/>
          <w:lang w:eastAsia="ru-RU"/>
        </w:rPr>
        <w:t>Фиксированное позиционирование </w:t>
      </w:r>
      <w:r w:rsidRPr="00CC6BC6">
        <w:rPr>
          <w:rFonts w:eastAsia="Times New Roman"/>
          <w:color w:val="999999"/>
          <w:sz w:val="37"/>
          <w:szCs w:val="37"/>
          <w:lang w:eastAsia="ru-RU"/>
        </w:rPr>
        <w:t>[18/20]</w:t>
      </w:r>
    </w:p>
    <w:p w14:paraId="79375A1F" w14:textId="77777777" w:rsidR="00CC6BC6" w:rsidRPr="00CC6BC6" w:rsidRDefault="00CC6BC6" w:rsidP="00CC6BC6">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Значение </w:t>
      </w:r>
      <w:r w:rsidRPr="00CC6BC6">
        <w:rPr>
          <w:rFonts w:ascii="Consolas" w:eastAsia="Times New Roman" w:hAnsi="Consolas" w:cs="Courier New"/>
          <w:color w:val="DD1144"/>
          <w:sz w:val="18"/>
          <w:szCs w:val="18"/>
          <w:bdr w:val="single" w:sz="6" w:space="2" w:color="E1E1E8" w:frame="1"/>
          <w:shd w:val="clear" w:color="auto" w:fill="F7F7F9"/>
          <w:lang w:eastAsia="ru-RU"/>
        </w:rPr>
        <w:t>fixed</w:t>
      </w:r>
      <w:r w:rsidRPr="00CC6BC6">
        <w:rPr>
          <w:rFonts w:ascii="Helvetica" w:eastAsia="Times New Roman" w:hAnsi="Helvetica" w:cs="Helvetica"/>
          <w:color w:val="333333"/>
          <w:sz w:val="20"/>
          <w:szCs w:val="20"/>
          <w:lang w:eastAsia="ru-RU"/>
        </w:rPr>
        <w:t> свойства </w:t>
      </w:r>
      <w:r w:rsidRPr="00CC6BC6">
        <w:rPr>
          <w:rFonts w:ascii="Consolas" w:eastAsia="Times New Roman" w:hAnsi="Consolas" w:cs="Courier New"/>
          <w:color w:val="DD1144"/>
          <w:sz w:val="18"/>
          <w:szCs w:val="18"/>
          <w:bdr w:val="single" w:sz="6" w:space="2" w:color="E1E1E8" w:frame="1"/>
          <w:shd w:val="clear" w:color="auto" w:fill="F7F7F9"/>
          <w:lang w:eastAsia="ru-RU"/>
        </w:rPr>
        <w:t>position</w:t>
      </w:r>
      <w:r w:rsidRPr="00CC6BC6">
        <w:rPr>
          <w:rFonts w:ascii="Helvetica" w:eastAsia="Times New Roman" w:hAnsi="Helvetica" w:cs="Helvetica"/>
          <w:color w:val="333333"/>
          <w:sz w:val="20"/>
          <w:szCs w:val="20"/>
          <w:lang w:eastAsia="ru-RU"/>
        </w:rPr>
        <w:t> задаёт элементу фиксированное позиционирование.</w:t>
      </w:r>
    </w:p>
    <w:p w14:paraId="5B894C60" w14:textId="77777777" w:rsidR="00CC6BC6" w:rsidRPr="00CC6BC6" w:rsidRDefault="00CC6BC6" w:rsidP="00CC6BC6">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Фиксированное позиционирование похоже на абсолютное, но есть и отличия:</w:t>
      </w:r>
    </w:p>
    <w:p w14:paraId="3D43D51E" w14:textId="77777777" w:rsidR="00CC6BC6" w:rsidRPr="00CC6BC6" w:rsidRDefault="00CC6BC6" w:rsidP="00CC6BC6">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тоже выпадает из потока.</w:t>
      </w:r>
    </w:p>
    <w:p w14:paraId="6E53BC5C" w14:textId="77777777" w:rsidR="00CC6BC6" w:rsidRPr="00CC6BC6" w:rsidRDefault="00CC6BC6" w:rsidP="00CC6BC6">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привязывается к определенной точке в окне браузера и остается на ней всегда, даже при прокрутке страницы.</w:t>
      </w:r>
    </w:p>
    <w:p w14:paraId="1D6DF4CF" w14:textId="77777777" w:rsidR="00CC6BC6" w:rsidRPr="00CC6BC6" w:rsidRDefault="00CC6BC6" w:rsidP="00CC6BC6">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lastRenderedPageBreak/>
        <w:t>Фиксированный элемент можно позиционировать с помощью свойств </w:t>
      </w:r>
      <w:r w:rsidRPr="00CC6BC6">
        <w:rPr>
          <w:rFonts w:ascii="Consolas" w:eastAsia="Times New Roman" w:hAnsi="Consolas" w:cs="Courier New"/>
          <w:color w:val="DD1144"/>
          <w:sz w:val="18"/>
          <w:szCs w:val="18"/>
          <w:bdr w:val="single" w:sz="6" w:space="2" w:color="E1E1E8" w:frame="1"/>
          <w:shd w:val="clear" w:color="auto" w:fill="F7F7F9"/>
          <w:lang w:eastAsia="ru-RU"/>
        </w:rPr>
        <w:t>top</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left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right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bottom</w:t>
      </w:r>
      <w:r w:rsidRPr="00CC6BC6">
        <w:rPr>
          <w:rFonts w:ascii="Helvetica" w:eastAsia="Times New Roman" w:hAnsi="Helvetica" w:cs="Helvetica"/>
          <w:color w:val="333333"/>
          <w:sz w:val="20"/>
          <w:szCs w:val="20"/>
          <w:lang w:eastAsia="ru-RU"/>
        </w:rPr>
        <w:t>, но точка отсчета всегда привязана к окну браузера.</w:t>
      </w:r>
    </w:p>
    <w:p w14:paraId="1E556585" w14:textId="77777777" w:rsidR="00CC6BC6" w:rsidRPr="00CC6BC6" w:rsidRDefault="00CC6BC6" w:rsidP="00CC6BC6">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Можете представить себе фиксированный элемент, как стикер, который наклеен на монитор. Такие элементы часто применяют для создания навигационных панелей, привязанных к верхней или нижней части окна браузера.</w:t>
      </w:r>
    </w:p>
    <w:p w14:paraId="2498F724" w14:textId="77777777" w:rsidR="00CC6BC6" w:rsidRDefault="00CC6BC6" w:rsidP="00B44585">
      <w:pPr>
        <w:pStyle w:val="2"/>
      </w:pPr>
      <w:r>
        <w:t>z-index или кто кого перекроет </w:t>
      </w:r>
      <w:r>
        <w:rPr>
          <w:bCs/>
          <w:color w:val="999999"/>
          <w:sz w:val="37"/>
          <w:szCs w:val="37"/>
        </w:rPr>
        <w:t>[19/20]</w:t>
      </w:r>
    </w:p>
    <w:p w14:paraId="1B4DDBCC"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одном месте страницы оказываются несколько «абсолютных» блоков, то они перекрывают друг друга. По умолчанию выше оказывается тот блок, который расположен дальше в коде страницы.</w:t>
      </w:r>
    </w:p>
    <w:p w14:paraId="14F5F209"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CSS-свойства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можно управлять тем, как перекрываются блоки. Значением этого свойства может быть целое число. Чем больше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тем выше располагается блок.</w:t>
      </w:r>
    </w:p>
    <w:p w14:paraId="3A52FD57"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Cвойство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работает для элементов, у которых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задано как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fixed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Таким образом, «относительный» элемент может перекрывать «абсолютный».</w:t>
      </w:r>
    </w:p>
    <w:p w14:paraId="4A473792" w14:textId="77777777" w:rsidR="00CC6BC6" w:rsidRPr="00FD5BB6" w:rsidRDefault="00CC6BC6" w:rsidP="00C45C3C">
      <w:pPr>
        <w:pStyle w:val="a3"/>
        <w:shd w:val="clear" w:color="auto" w:fill="FFFFFF"/>
        <w:spacing w:before="0" w:beforeAutospacing="0" w:after="135" w:afterAutospacing="0"/>
        <w:rPr>
          <w:rFonts w:ascii="Helvetica" w:hAnsi="Helvetica" w:cs="Helvetica"/>
          <w:color w:val="333333"/>
          <w:sz w:val="20"/>
          <w:szCs w:val="20"/>
        </w:rPr>
      </w:pPr>
    </w:p>
    <w:p w14:paraId="2381CE29" w14:textId="77777777" w:rsidR="008A4EB2" w:rsidRP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p>
    <w:p w14:paraId="0F648A44" w14:textId="1F1E284D" w:rsidR="00FD5BB6" w:rsidRDefault="00FD5BB6" w:rsidP="00FD5BB6">
      <w:pPr>
        <w:pStyle w:val="1"/>
        <w:shd w:val="clear" w:color="auto" w:fill="FFFFFF"/>
        <w:spacing w:before="0" w:beforeAutospacing="0" w:after="120" w:afterAutospacing="0" w:line="450" w:lineRule="atLeast"/>
        <w:rPr>
          <w:rFonts w:ascii="Helvetica" w:hAnsi="Helvetica" w:cs="Helvetica"/>
          <w:color w:val="333333"/>
          <w:sz w:val="36"/>
          <w:szCs w:val="36"/>
        </w:rPr>
      </w:pPr>
      <w:r>
        <w:rPr>
          <w:rFonts w:ascii="Helvetica" w:hAnsi="Helvetica" w:cs="Helvetica"/>
          <w:color w:val="333333"/>
          <w:sz w:val="36"/>
          <w:szCs w:val="36"/>
        </w:rPr>
        <w:t>Мастерская: Создаём меню</w:t>
      </w:r>
    </w:p>
    <w:p w14:paraId="75C99501" w14:textId="77777777" w:rsidR="00FD5BB6" w:rsidRDefault="00FD5BB6" w:rsidP="005F6598">
      <w:pPr>
        <w:pStyle w:val="2"/>
      </w:pPr>
      <w:r>
        <w:t>Создаём вертикальное меню </w:t>
      </w:r>
      <w:r>
        <w:rPr>
          <w:bCs/>
          <w:color w:val="999999"/>
          <w:sz w:val="37"/>
          <w:szCs w:val="37"/>
        </w:rPr>
        <w:t>[1/28]</w:t>
      </w:r>
    </w:p>
    <w:p w14:paraId="516639B4"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пошагово создавать различные меню. От самых простых вертикальных и горизонтальных до более сложных, с выпадающими подменю.</w:t>
      </w:r>
    </w:p>
    <w:p w14:paraId="59C08F6C"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верстке меню первым делом размечают HTML-код. Меню — это список ссылок на страницы, поэтому и размечают меню с помощью списков.</w:t>
      </w:r>
    </w:p>
    <w:p w14:paraId="4B4B04B1"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делаем типовое меню типового корпоративного сайта. Для начала создадим список.</w:t>
      </w:r>
    </w:p>
    <w:p w14:paraId="17FFC7B4" w14:textId="77777777" w:rsidR="00FD5BB6" w:rsidRDefault="00FD5BB6" w:rsidP="00FD5BB6">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78" w:history="1">
        <w:r>
          <w:rPr>
            <w:rStyle w:val="a6"/>
            <w:rFonts w:ascii="Helvetica" w:hAnsi="Helvetica" w:cs="Helvetica"/>
            <w:color w:val="0088CC"/>
          </w:rPr>
          <w:t>Неупорядоченный список</w:t>
        </w:r>
      </w:hyperlink>
    </w:p>
    <w:p w14:paraId="6145BB7D" w14:textId="77777777" w:rsidR="00FD5BB6" w:rsidRDefault="00FD5BB6" w:rsidP="005F6598">
      <w:pPr>
        <w:pStyle w:val="2"/>
      </w:pPr>
      <w:r>
        <w:t>Добавляем ссылки </w:t>
      </w:r>
      <w:r>
        <w:rPr>
          <w:bCs/>
          <w:color w:val="999999"/>
          <w:sz w:val="37"/>
          <w:szCs w:val="37"/>
        </w:rPr>
        <w:t>[2/28]</w:t>
      </w:r>
    </w:p>
    <w:p w14:paraId="4B369123"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необходимо добавить в список ссылки с адресами страниц.</w:t>
      </w:r>
    </w:p>
    <w:p w14:paraId="076AC6AE"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мы будем использовать ссылки с якорями, так как у нас нет страниц, на которые можно перейти. Также при щелчке на ссылку с якорем не происходит перезагрузка страницы.</w:t>
      </w:r>
    </w:p>
    <w:p w14:paraId="2654C852"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щелкнете и страница в мини-браузере перезагрузится, то используйте кнопку обновления мини-браузера.</w:t>
      </w:r>
    </w:p>
    <w:p w14:paraId="1D95B3BA" w14:textId="77777777" w:rsidR="00FD5BB6" w:rsidRDefault="00FD5BB6" w:rsidP="00FD5BB6">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79" w:history="1">
        <w:r>
          <w:rPr>
            <w:rStyle w:val="a6"/>
            <w:rFonts w:ascii="Helvetica" w:hAnsi="Helvetica" w:cs="Helvetica"/>
            <w:color w:val="0088CC"/>
          </w:rPr>
          <w:t>Что такое ссылка?</w:t>
        </w:r>
      </w:hyperlink>
      <w:r>
        <w:rPr>
          <w:rFonts w:ascii="Helvetica" w:hAnsi="Helvetica" w:cs="Helvetica"/>
          <w:color w:val="C09853"/>
          <w:sz w:val="20"/>
          <w:szCs w:val="20"/>
        </w:rPr>
        <w:br/>
      </w:r>
      <w:hyperlink r:id="rId80" w:history="1">
        <w:r>
          <w:rPr>
            <w:rStyle w:val="a6"/>
            <w:rFonts w:ascii="Helvetica" w:hAnsi="Helvetica" w:cs="Helvetica"/>
            <w:color w:val="0088CC"/>
          </w:rPr>
          <w:t>Задаем адрес ссылки</w:t>
        </w:r>
      </w:hyperlink>
      <w:r>
        <w:rPr>
          <w:rFonts w:ascii="Helvetica" w:hAnsi="Helvetica" w:cs="Helvetica"/>
          <w:color w:val="C09853"/>
          <w:sz w:val="20"/>
          <w:szCs w:val="20"/>
        </w:rPr>
        <w:br/>
      </w:r>
      <w:hyperlink r:id="rId81" w:history="1">
        <w:r>
          <w:rPr>
            <w:rStyle w:val="a6"/>
            <w:rFonts w:ascii="Helvetica" w:hAnsi="Helvetica" w:cs="Helvetica"/>
            <w:color w:val="0088CC"/>
          </w:rPr>
          <w:t>Ссылка с якорем</w:t>
        </w:r>
      </w:hyperlink>
    </w:p>
    <w:p w14:paraId="619444ED" w14:textId="77777777" w:rsidR="00FD5BB6" w:rsidRDefault="00FD5BB6" w:rsidP="005F6598">
      <w:pPr>
        <w:pStyle w:val="2"/>
      </w:pPr>
      <w:r>
        <w:t>Сбрасываем стили списка </w:t>
      </w:r>
      <w:r>
        <w:rPr>
          <w:bCs/>
          <w:color w:val="999999"/>
          <w:sz w:val="37"/>
          <w:szCs w:val="37"/>
        </w:rPr>
        <w:t>[3/28]</w:t>
      </w:r>
    </w:p>
    <w:p w14:paraId="10252891"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готова. Теперь можно переходить к оформлению меню.</w:t>
      </w:r>
    </w:p>
    <w:p w14:paraId="7C920ECD"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добавим контейнеру меню свой CSS-класс. В качестве контейнера будем использовать список.</w:t>
      </w:r>
    </w:p>
    <w:p w14:paraId="0A4EBD4C"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Каждый браузер по умолчанию отображает списки с внутреними и внешними отступами, а также добавляет маркеры к пунктам списка.</w:t>
      </w:r>
    </w:p>
    <w:p w14:paraId="09C0B29A"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Нам нужно обнулить все отступы у списка, а также убрать маркеры.</w:t>
      </w:r>
    </w:p>
    <w:p w14:paraId="409074F1"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Маркерами списков управляет свойство </w:t>
      </w:r>
      <w:r>
        <w:rPr>
          <w:rStyle w:val="HTML"/>
          <w:rFonts w:ascii="Consolas" w:hAnsi="Consolas"/>
          <w:color w:val="DD1144"/>
          <w:sz w:val="18"/>
          <w:szCs w:val="18"/>
          <w:bdr w:val="single" w:sz="6" w:space="2" w:color="E1E1E8" w:frame="1"/>
          <w:shd w:val="clear" w:color="auto" w:fill="F7F7F9"/>
        </w:rPr>
        <w:t>list-style</w:t>
      </w:r>
      <w:r>
        <w:rPr>
          <w:rFonts w:ascii="Helvetica" w:hAnsi="Helvetica" w:cs="Helvetica"/>
          <w:color w:val="333333"/>
          <w:sz w:val="20"/>
          <w:szCs w:val="20"/>
        </w:rPr>
        <w:t>. Маркеры исчезнут, если ему задать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00E327D5" w14:textId="77777777" w:rsidR="00FD5BB6" w:rsidRDefault="00FD5BB6" w:rsidP="00FD5BB6">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257BC789" w14:textId="77777777" w:rsidR="00FD5BB6" w:rsidRDefault="006D2894" w:rsidP="00FD5BB6">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2" w:history="1">
        <w:r w:rsidR="00FD5BB6">
          <w:rPr>
            <w:rStyle w:val="a6"/>
            <w:rFonts w:ascii="Helvetica" w:hAnsi="Helvetica" w:cs="Helvetica"/>
            <w:color w:val="0088CC"/>
            <w:sz w:val="20"/>
            <w:szCs w:val="20"/>
          </w:rPr>
          <w:t>Селекторы по классам</w:t>
        </w:r>
      </w:hyperlink>
    </w:p>
    <w:p w14:paraId="18A28C3E" w14:textId="77777777" w:rsidR="00FD5BB6" w:rsidRDefault="006D2894" w:rsidP="00FD5BB6">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3" w:history="1">
        <w:r w:rsidR="00FD5BB6">
          <w:rPr>
            <w:rStyle w:val="a6"/>
            <w:rFonts w:ascii="Helvetica" w:hAnsi="Helvetica" w:cs="Helvetica"/>
            <w:color w:val="0088CC"/>
            <w:sz w:val="20"/>
            <w:szCs w:val="20"/>
          </w:rPr>
          <w:t>Внутренние отступы, свойство padding</w:t>
        </w:r>
      </w:hyperlink>
    </w:p>
    <w:p w14:paraId="2EEAF1B7" w14:textId="77777777" w:rsidR="00FD5BB6" w:rsidRDefault="006D2894" w:rsidP="00FD5BB6">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4" w:history="1">
        <w:r w:rsidR="00FD5BB6">
          <w:rPr>
            <w:rStyle w:val="a6"/>
            <w:rFonts w:ascii="Helvetica" w:hAnsi="Helvetica" w:cs="Helvetica"/>
            <w:color w:val="0088CC"/>
            <w:sz w:val="20"/>
            <w:szCs w:val="20"/>
          </w:rPr>
          <w:t>Внешние отступы, свойство margin</w:t>
        </w:r>
      </w:hyperlink>
    </w:p>
    <w:p w14:paraId="0BB09D20" w14:textId="77777777" w:rsidR="00EC5D9F" w:rsidRDefault="00EC5D9F" w:rsidP="005F6598">
      <w:pPr>
        <w:pStyle w:val="2"/>
      </w:pPr>
      <w:r>
        <w:lastRenderedPageBreak/>
        <w:t>Оформляем контейнер меню </w:t>
      </w:r>
      <w:r>
        <w:rPr>
          <w:bCs/>
          <w:color w:val="999999"/>
          <w:sz w:val="37"/>
          <w:szCs w:val="37"/>
        </w:rPr>
        <w:t>[4/28]</w:t>
      </w:r>
    </w:p>
    <w:p w14:paraId="11888A0D"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того, как стили списка сброшены, можно приступать к оформлению меню с чистого листа.</w:t>
      </w:r>
    </w:p>
    <w:p w14:paraId="3E24DBC1"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оформим контейнер меню. Обычно контейнер меню выделяют рамками или фоном. Чтобы пункты меню не прилипали к границам контейнера, добавляют внутренние отступы. В зависимости от дизайна сайта также добавляют внешние отступы и задают ширину.</w:t>
      </w:r>
    </w:p>
    <w:p w14:paraId="270F5C72"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используем все перечисленные свойства.</w:t>
      </w:r>
    </w:p>
    <w:p w14:paraId="135A5962" w14:textId="77777777" w:rsidR="00EC5D9F" w:rsidRDefault="00EC5D9F" w:rsidP="00EC5D9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0C23C186" w14:textId="77777777" w:rsidR="00EC5D9F" w:rsidRDefault="006D2894" w:rsidP="00EC5D9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5" w:history="1">
        <w:r w:rsidR="00EC5D9F">
          <w:rPr>
            <w:rStyle w:val="a6"/>
            <w:rFonts w:ascii="Helvetica" w:hAnsi="Helvetica" w:cs="Helvetica"/>
            <w:color w:val="0088CC"/>
          </w:rPr>
          <w:t>Рамки</w:t>
        </w:r>
      </w:hyperlink>
    </w:p>
    <w:p w14:paraId="52C3D8A4" w14:textId="77777777" w:rsidR="00EC5D9F" w:rsidRDefault="006D2894" w:rsidP="00EC5D9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6" w:history="1">
        <w:r w:rsidR="00EC5D9F">
          <w:rPr>
            <w:rStyle w:val="a6"/>
            <w:rFonts w:ascii="Helvetica" w:hAnsi="Helvetica" w:cs="Helvetica"/>
            <w:color w:val="0088CC"/>
          </w:rPr>
          <w:t>Ширина и высота</w:t>
        </w:r>
      </w:hyperlink>
    </w:p>
    <w:p w14:paraId="3E5AF6CD" w14:textId="77777777" w:rsidR="00EC5D9F" w:rsidRDefault="006D2894" w:rsidP="00EC5D9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7" w:history="1">
        <w:r w:rsidR="00EC5D9F">
          <w:rPr>
            <w:rStyle w:val="a6"/>
            <w:rFonts w:ascii="Helvetica" w:hAnsi="Helvetica" w:cs="Helvetica"/>
            <w:color w:val="0088CC"/>
          </w:rPr>
          <w:t>Cвойство background-color</w:t>
        </w:r>
      </w:hyperlink>
    </w:p>
    <w:p w14:paraId="3A2D1BA1" w14:textId="77777777" w:rsidR="00EC5D9F" w:rsidRDefault="00EC5D9F" w:rsidP="005F6598">
      <w:pPr>
        <w:pStyle w:val="2"/>
      </w:pPr>
      <w:r>
        <w:t>Оформляем пункты, простой вариант </w:t>
      </w:r>
      <w:r>
        <w:rPr>
          <w:bCs/>
          <w:color w:val="999999"/>
          <w:sz w:val="37"/>
          <w:szCs w:val="37"/>
        </w:rPr>
        <w:t>[5/28]</w:t>
      </w:r>
    </w:p>
    <w:p w14:paraId="6F89C594"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оформить пункты меню — добавить между ними отступы и задать стили ссылок.</w:t>
      </w:r>
    </w:p>
    <w:p w14:paraId="136DB3A8"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ссылок для всех состояний: по умолчанию, посещенная, при наведении и щелчке. Но для этого дизайнер должен продумать и отрисовать все состояния ссылок.</w:t>
      </w:r>
    </w:p>
    <w:p w14:paraId="7291F54B"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пойдем простейшим путем и зададим одинаковый цвет ссылок для всех состояний (всё-таки мы только тренируемся).</w:t>
      </w:r>
    </w:p>
    <w:p w14:paraId="647C201A"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написания селекторов. Мы используем контекстные селекторы. Перед каждым CSS-правилом, относящимся к меню, мы пишем класс меню. Такой способ называется созданием </w:t>
      </w:r>
      <w:r>
        <w:rPr>
          <w:rStyle w:val="a4"/>
          <w:rFonts w:ascii="Helvetica" w:hAnsi="Helvetica" w:cs="Helvetica"/>
          <w:color w:val="333333"/>
          <w:sz w:val="20"/>
          <w:szCs w:val="20"/>
        </w:rPr>
        <w:t>пространства имен</w:t>
      </w:r>
      <w:r>
        <w:rPr>
          <w:rFonts w:ascii="Helvetica" w:hAnsi="Helvetica" w:cs="Helvetica"/>
          <w:color w:val="333333"/>
          <w:sz w:val="20"/>
          <w:szCs w:val="20"/>
        </w:rPr>
        <w:t>. Он позволяет эффективно отделять друг от друга стили, относящиеся к разным блокам.</w:t>
      </w:r>
    </w:p>
    <w:p w14:paraId="08E867FB" w14:textId="77777777" w:rsidR="00EC5D9F" w:rsidRDefault="00EC5D9F" w:rsidP="00EC5D9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6E9B630" w14:textId="77777777" w:rsidR="00EC5D9F" w:rsidRDefault="006D2894" w:rsidP="00EC5D9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8" w:history="1">
        <w:r w:rsidR="00EC5D9F">
          <w:rPr>
            <w:rStyle w:val="a6"/>
            <w:rFonts w:ascii="Helvetica" w:hAnsi="Helvetica" w:cs="Helvetica"/>
            <w:color w:val="0088CC"/>
            <w:sz w:val="20"/>
            <w:szCs w:val="20"/>
          </w:rPr>
          <w:t>Псевдоклассы :link, :visited и :active</w:t>
        </w:r>
      </w:hyperlink>
    </w:p>
    <w:p w14:paraId="5EFF3D81" w14:textId="77777777" w:rsidR="00EC5D9F" w:rsidRDefault="006D2894" w:rsidP="00EC5D9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9" w:history="1">
        <w:r w:rsidR="00EC5D9F">
          <w:rPr>
            <w:rStyle w:val="a6"/>
            <w:rFonts w:ascii="Helvetica" w:hAnsi="Helvetica" w:cs="Helvetica"/>
            <w:color w:val="0088CC"/>
            <w:sz w:val="20"/>
            <w:szCs w:val="20"/>
          </w:rPr>
          <w:t>Контекстные селекторы</w:t>
        </w:r>
      </w:hyperlink>
    </w:p>
    <w:p w14:paraId="036DF426" w14:textId="77777777" w:rsidR="00694A43" w:rsidRDefault="00694A43" w:rsidP="005F6598">
      <w:pPr>
        <w:pStyle w:val="2"/>
      </w:pPr>
      <w:r>
        <w:t>Более сложное оформление пунктов </w:t>
      </w:r>
      <w:r>
        <w:rPr>
          <w:bCs/>
          <w:color w:val="999999"/>
          <w:sz w:val="37"/>
          <w:szCs w:val="37"/>
        </w:rPr>
        <w:t>[6/28]</w:t>
      </w:r>
    </w:p>
    <w:p w14:paraId="2C3C1366" w14:textId="77777777" w:rsidR="00694A43" w:rsidRDefault="00694A43" w:rsidP="00694A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Простое, но аккуратное вертикальное меню готово. Теперь немного усложним его:</w:t>
      </w:r>
    </w:p>
    <w:p w14:paraId="17C0EF5F" w14:textId="77777777" w:rsidR="00694A43" w:rsidRDefault="00694A43" w:rsidP="00694A43">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добавим в меню разделители;</w:t>
      </w:r>
    </w:p>
    <w:p w14:paraId="5FABD5A5" w14:textId="77777777" w:rsidR="00694A43" w:rsidRDefault="00694A43" w:rsidP="00694A43">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увеличим площадь ссылок, чтобы по ним было легче попадать;</w:t>
      </w:r>
    </w:p>
    <w:p w14:paraId="5E2FF561" w14:textId="77777777" w:rsidR="00694A43" w:rsidRDefault="00694A43" w:rsidP="00694A43">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оформим различные состояния пунктов меню.</w:t>
      </w:r>
    </w:p>
    <w:p w14:paraId="70E56D4A" w14:textId="77777777" w:rsidR="00694A43" w:rsidRDefault="00694A43" w:rsidP="00694A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Большая часть стилей оформления уйдет в пункты меню, поэтому на первом шаге снова уберем отступы у контейнера и добавим их ссылкам. Ссылки сделаем блочными элементами.</w:t>
      </w:r>
    </w:p>
    <w:p w14:paraId="2C9EB508" w14:textId="77777777" w:rsidR="00694A43" w:rsidRDefault="00694A43" w:rsidP="00694A43">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F93C534" w14:textId="77777777" w:rsidR="00694A43" w:rsidRDefault="006D2894" w:rsidP="00694A43">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0" w:history="1">
        <w:r w:rsidR="00694A43">
          <w:rPr>
            <w:rStyle w:val="a6"/>
            <w:rFonts w:ascii="Helvetica" w:hAnsi="Helvetica" w:cs="Helvetica"/>
            <w:color w:val="0088CC"/>
          </w:rPr>
          <w:t>Управление типом элемента, свойство display</w:t>
        </w:r>
      </w:hyperlink>
    </w:p>
    <w:p w14:paraId="430138CD" w14:textId="77777777" w:rsidR="00694A43" w:rsidRDefault="006D2894" w:rsidP="00694A43">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1" w:history="1">
        <w:r w:rsidR="00694A43">
          <w:rPr>
            <w:rStyle w:val="a6"/>
            <w:rFonts w:ascii="Helvetica" w:hAnsi="Helvetica" w:cs="Helvetica"/>
            <w:color w:val="0088CC"/>
          </w:rPr>
          <w:t>Стандартная блочная модель</w:t>
        </w:r>
      </w:hyperlink>
    </w:p>
    <w:p w14:paraId="521B9AE7" w14:textId="77777777" w:rsidR="00694A43" w:rsidRDefault="00694A43" w:rsidP="005F6598">
      <w:pPr>
        <w:pStyle w:val="2"/>
      </w:pPr>
      <w:r>
        <w:t>Добавляем разделители </w:t>
      </w:r>
      <w:r>
        <w:rPr>
          <w:bCs/>
          <w:color w:val="999999"/>
          <w:sz w:val="37"/>
          <w:szCs w:val="37"/>
        </w:rPr>
        <w:t>[7/28]</w:t>
      </w:r>
    </w:p>
    <w:p w14:paraId="0812609F" w14:textId="77777777" w:rsidR="00694A43" w:rsidRDefault="00694A43" w:rsidP="00694A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нужно убрать рамки и фон у контейнера. Можно просто удалить эти свойства, либо задать им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441158ED" w14:textId="77777777" w:rsidR="00694A43" w:rsidRDefault="00694A43" w:rsidP="00694A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добавим рамки ссылкам. А чтобы не возникало двойных рамок на стыке ссылок, добавим им отрицательный внешний отступ снизу, такой же ширины, что и рамки.</w:t>
      </w:r>
    </w:p>
    <w:p w14:paraId="688D5988" w14:textId="77777777" w:rsidR="00694A43" w:rsidRDefault="00694A43" w:rsidP="00694A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последний штрих. Уберем подчеркивание у ссылок, так как появились разделители и от обилия горизонтальных линий рябит в глазах.</w:t>
      </w:r>
    </w:p>
    <w:p w14:paraId="11B0A3A8" w14:textId="77777777" w:rsidR="00694A43" w:rsidRDefault="00694A43" w:rsidP="00694A43">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0831110" w14:textId="77777777" w:rsidR="00694A43" w:rsidRDefault="006D2894" w:rsidP="00694A43">
      <w:pPr>
        <w:numPr>
          <w:ilvl w:val="0"/>
          <w:numId w:val="3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2" w:history="1">
        <w:r w:rsidR="00694A43">
          <w:rPr>
            <w:rStyle w:val="a6"/>
            <w:rFonts w:ascii="Helvetica" w:hAnsi="Helvetica" w:cs="Helvetica"/>
            <w:color w:val="0088CC"/>
            <w:sz w:val="20"/>
            <w:szCs w:val="20"/>
          </w:rPr>
          <w:t>Свойство text-decoration: подчеркивание и другие эффекты</w:t>
        </w:r>
      </w:hyperlink>
    </w:p>
    <w:p w14:paraId="515FF17E" w14:textId="77777777" w:rsidR="009C3109" w:rsidRDefault="009C3109" w:rsidP="005F6598">
      <w:pPr>
        <w:pStyle w:val="2"/>
      </w:pPr>
      <w:r>
        <w:t>Оформляем состояния пунктов </w:t>
      </w:r>
      <w:r>
        <w:rPr>
          <w:bCs/>
          <w:color w:val="999999"/>
          <w:sz w:val="37"/>
          <w:szCs w:val="37"/>
        </w:rPr>
        <w:t>[8/28]</w:t>
      </w:r>
    </w:p>
    <w:p w14:paraId="68C05EB7" w14:textId="77777777" w:rsidR="009C3109" w:rsidRDefault="009C3109" w:rsidP="009C310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 меню может находиться как минимум в трёх состояниях:</w:t>
      </w:r>
    </w:p>
    <w:p w14:paraId="36FE7A8F" w14:textId="77777777" w:rsidR="009C3109" w:rsidRDefault="009C3109" w:rsidP="009C3109">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спокойное состояние;</w:t>
      </w:r>
    </w:p>
    <w:p w14:paraId="5BB07EE3" w14:textId="77777777" w:rsidR="009C3109" w:rsidRDefault="009C3109" w:rsidP="009C3109">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наведён курсор мыши;</w:t>
      </w:r>
    </w:p>
    <w:p w14:paraId="1D00BA7C" w14:textId="77777777" w:rsidR="009C3109" w:rsidRDefault="009C3109" w:rsidP="009C3109">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активное состояние — открыта страница, которой соответствует этот пункт.</w:t>
      </w:r>
    </w:p>
    <w:p w14:paraId="3FFEEFBA" w14:textId="77777777" w:rsidR="009C3109" w:rsidRDefault="009C3109" w:rsidP="009C310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для этих состояний.</w:t>
      </w:r>
    </w:p>
    <w:p w14:paraId="323F93C1" w14:textId="77777777" w:rsidR="009C3109" w:rsidRDefault="009C3109" w:rsidP="009C310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задают стили при наведении курсора мыши. Для активного состояния создают дополнительный класс, который добавляют активному пункту.</w:t>
      </w:r>
    </w:p>
    <w:p w14:paraId="4C141D24" w14:textId="77777777" w:rsidR="009C3109" w:rsidRDefault="009C3109" w:rsidP="009C310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стили для состояний. Будем считать, что мы находимся на странице </w:t>
      </w:r>
      <w:r>
        <w:rPr>
          <w:rStyle w:val="a4"/>
          <w:rFonts w:ascii="Helvetica" w:hAnsi="Helvetica" w:cs="Helvetica"/>
          <w:color w:val="333333"/>
        </w:rPr>
        <w:t>Услуги</w:t>
      </w:r>
      <w:r>
        <w:rPr>
          <w:rFonts w:ascii="Helvetica" w:hAnsi="Helvetica" w:cs="Helvetica"/>
          <w:color w:val="333333"/>
          <w:sz w:val="20"/>
          <w:szCs w:val="20"/>
        </w:rPr>
        <w:t>.</w:t>
      </w:r>
    </w:p>
    <w:p w14:paraId="3AAED99A" w14:textId="77777777" w:rsidR="009C3109" w:rsidRDefault="009C3109" w:rsidP="009C310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Внимание!</w:t>
      </w:r>
      <w:r>
        <w:rPr>
          <w:rFonts w:ascii="Helvetica" w:hAnsi="Helvetica" w:cs="Helvetica"/>
          <w:color w:val="333333"/>
          <w:sz w:val="20"/>
          <w:szCs w:val="20"/>
        </w:rPr>
        <w:t> Не путайте активное состояние </w:t>
      </w:r>
      <w:r>
        <w:rPr>
          <w:rStyle w:val="a4"/>
          <w:rFonts w:ascii="Helvetica" w:hAnsi="Helvetica" w:cs="Helvetica"/>
          <w:color w:val="333333"/>
        </w:rPr>
        <w:t>пункта меню</w:t>
      </w:r>
      <w:r>
        <w:rPr>
          <w:rFonts w:ascii="Helvetica" w:hAnsi="Helvetica" w:cs="Helvetica"/>
          <w:color w:val="333333"/>
          <w:sz w:val="20"/>
          <w:szCs w:val="20"/>
        </w:rPr>
        <w:t> и псевдокласс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ссылок. Этот псевдокласс срабатывает в момент, когда клавиша мыши нажата на ссылке. А активное состояние пункта меню — это часть логики интерфейса.</w:t>
      </w:r>
    </w:p>
    <w:p w14:paraId="60DEB585" w14:textId="77777777" w:rsidR="009C3109" w:rsidRDefault="009C3109" w:rsidP="009C3109">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AE6A195" w14:textId="77777777" w:rsidR="009C3109" w:rsidRDefault="006D2894" w:rsidP="009C3109">
      <w:pPr>
        <w:numPr>
          <w:ilvl w:val="0"/>
          <w:numId w:val="3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3" w:history="1">
        <w:r w:rsidR="009C3109">
          <w:rPr>
            <w:rStyle w:val="a6"/>
            <w:rFonts w:ascii="Helvetica" w:hAnsi="Helvetica" w:cs="Helvetica"/>
            <w:color w:val="0088CC"/>
            <w:sz w:val="20"/>
            <w:szCs w:val="20"/>
          </w:rPr>
          <w:t>Псевдокласс :hover</w:t>
        </w:r>
      </w:hyperlink>
    </w:p>
    <w:p w14:paraId="53F0DFD3" w14:textId="77777777" w:rsidR="009E61EE" w:rsidRDefault="009E61EE" w:rsidP="005F6598">
      <w:pPr>
        <w:pStyle w:val="2"/>
      </w:pPr>
      <w:r>
        <w:t>Многоуровневое вертикальное меню </w:t>
      </w:r>
      <w:r>
        <w:rPr>
          <w:bCs/>
          <w:color w:val="999999"/>
          <w:sz w:val="37"/>
          <w:szCs w:val="37"/>
        </w:rPr>
        <w:t>[10/28]</w:t>
      </w:r>
    </w:p>
    <w:p w14:paraId="5AC77499" w14:textId="77777777" w:rsidR="009E61EE" w:rsidRDefault="009E61EE" w:rsidP="009E61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задачка посложнее — создать многоуровневое меню. Такие меню часто встречаются в каталогах товаров с большим деревом категорий.</w:t>
      </w:r>
    </w:p>
    <w:p w14:paraId="30D0EE58" w14:textId="77777777" w:rsidR="009E61EE" w:rsidRDefault="009E61EE" w:rsidP="009E61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уровней в меню может быть очень много, то второй, третий и более глубокие уровни оформляют максимально просто и единообразно. И только первый уровень оформляется более сложно.</w:t>
      </w:r>
    </w:p>
    <w:p w14:paraId="5A547ADC" w14:textId="77777777" w:rsidR="009E61EE" w:rsidRDefault="009E61EE" w:rsidP="009E61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 многоуровневые меню размечают как обычные многоуровневые списки. И мы начнем работу с того, что добавим в исходный список подменю.</w:t>
      </w:r>
    </w:p>
    <w:p w14:paraId="75FA4267" w14:textId="77777777" w:rsidR="009E61EE" w:rsidRDefault="009E61EE" w:rsidP="009E61EE">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1CD26C9F" w14:textId="77777777" w:rsidR="009E61EE" w:rsidRDefault="006D2894" w:rsidP="009E61EE">
      <w:pPr>
        <w:numPr>
          <w:ilvl w:val="0"/>
          <w:numId w:val="3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4" w:history="1">
        <w:r w:rsidR="009E61EE">
          <w:rPr>
            <w:rStyle w:val="a6"/>
            <w:rFonts w:ascii="Helvetica" w:hAnsi="Helvetica" w:cs="Helvetica"/>
            <w:color w:val="0088CC"/>
          </w:rPr>
          <w:t>Многоуровневый список</w:t>
        </w:r>
      </w:hyperlink>
    </w:p>
    <w:p w14:paraId="5AB68527" w14:textId="77777777" w:rsidR="000C4868" w:rsidRDefault="000C4868" w:rsidP="005F6598">
      <w:pPr>
        <w:pStyle w:val="2"/>
      </w:pPr>
      <w:r>
        <w:t>Устраняем проблемы оформления </w:t>
      </w:r>
      <w:r>
        <w:rPr>
          <w:bCs/>
          <w:color w:val="999999"/>
          <w:sz w:val="37"/>
          <w:szCs w:val="37"/>
        </w:rPr>
        <w:t>[11/28]</w:t>
      </w:r>
    </w:p>
    <w:p w14:paraId="271F0F26"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Подменю добавлено, но перед тем как продолжить оформление, нужно устранить возникшие проблемы.</w:t>
      </w:r>
    </w:p>
    <w:p w14:paraId="6D94E072"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все ссылки подменю подсвечены синим, так как лежат внутри элемента списка с классом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а селектор </w:t>
      </w:r>
      <w:r>
        <w:rPr>
          <w:rStyle w:val="HTML"/>
          <w:rFonts w:ascii="Consolas" w:hAnsi="Consolas"/>
          <w:color w:val="DD1144"/>
          <w:sz w:val="18"/>
          <w:szCs w:val="18"/>
          <w:bdr w:val="single" w:sz="6" w:space="2" w:color="E1E1E8" w:frame="1"/>
          <w:shd w:val="clear" w:color="auto" w:fill="F7F7F9"/>
        </w:rPr>
        <w:t>.main-menu .active a</w:t>
      </w:r>
      <w:r>
        <w:rPr>
          <w:rFonts w:ascii="Helvetica" w:hAnsi="Helvetica" w:cs="Helvetica"/>
          <w:color w:val="333333"/>
          <w:sz w:val="20"/>
          <w:szCs w:val="20"/>
        </w:rPr>
        <w:t> действует на все ссылки.</w:t>
      </w:r>
    </w:p>
    <w:p w14:paraId="037365BC"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этого эффекта, нужно изменить селектор, используя дочерние селекторы, на такой: </w:t>
      </w:r>
      <w:r>
        <w:rPr>
          <w:rStyle w:val="HTML"/>
          <w:rFonts w:ascii="Consolas" w:hAnsi="Consolas"/>
          <w:color w:val="DD1144"/>
          <w:sz w:val="18"/>
          <w:szCs w:val="18"/>
          <w:bdr w:val="single" w:sz="6" w:space="2" w:color="E1E1E8" w:frame="1"/>
          <w:shd w:val="clear" w:color="auto" w:fill="F7F7F9"/>
        </w:rPr>
        <w:t>.main-menu &gt; .active &gt; a</w:t>
      </w:r>
      <w:r>
        <w:rPr>
          <w:rFonts w:ascii="Helvetica" w:hAnsi="Helvetica" w:cs="Helvetica"/>
          <w:color w:val="333333"/>
          <w:sz w:val="20"/>
          <w:szCs w:val="20"/>
        </w:rPr>
        <w:t>. Подсвечиваться будет только ссылка верхнего уровня.</w:t>
      </w:r>
    </w:p>
    <w:p w14:paraId="7D129B8F"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нужно сбросить отступы и убрать маркеры у подменю, как вы делали в </w:t>
      </w:r>
      <w:hyperlink r:id="rId95" w:history="1">
        <w:r>
          <w:rPr>
            <w:rStyle w:val="a6"/>
            <w:rFonts w:ascii="Helvetica" w:hAnsi="Helvetica" w:cs="Helvetica"/>
            <w:color w:val="0088CC"/>
          </w:rPr>
          <w:t>3 задании</w:t>
        </w:r>
      </w:hyperlink>
      <w:r>
        <w:rPr>
          <w:rFonts w:ascii="Helvetica" w:hAnsi="Helvetica" w:cs="Helvetica"/>
          <w:color w:val="333333"/>
          <w:sz w:val="20"/>
          <w:szCs w:val="20"/>
        </w:rPr>
        <w:t>.</w:t>
      </w:r>
    </w:p>
    <w:p w14:paraId="4DE6BAFA" w14:textId="77777777" w:rsidR="000C4868" w:rsidRDefault="000C4868" w:rsidP="000C4868">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279FF6BE" w14:textId="77777777" w:rsidR="000C4868" w:rsidRDefault="006D2894" w:rsidP="000C4868">
      <w:pPr>
        <w:numPr>
          <w:ilvl w:val="0"/>
          <w:numId w:val="3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6" w:history="1">
        <w:r w:rsidR="000C4868">
          <w:rPr>
            <w:rStyle w:val="a6"/>
            <w:rFonts w:ascii="Helvetica" w:hAnsi="Helvetica" w:cs="Helvetica"/>
            <w:color w:val="0088CC"/>
          </w:rPr>
          <w:t>Дочерние селекторы</w:t>
        </w:r>
      </w:hyperlink>
    </w:p>
    <w:p w14:paraId="4E79BAAB" w14:textId="77777777" w:rsidR="000C4868" w:rsidRDefault="000C4868" w:rsidP="005F6598">
      <w:pPr>
        <w:pStyle w:val="2"/>
      </w:pPr>
      <w:r>
        <w:t>Переносим рамки, задаём отступы подменю </w:t>
      </w:r>
      <w:r>
        <w:rPr>
          <w:bCs/>
          <w:color w:val="999999"/>
          <w:sz w:val="37"/>
          <w:szCs w:val="37"/>
        </w:rPr>
        <w:t>[12/28]</w:t>
      </w:r>
    </w:p>
    <w:p w14:paraId="2EFB1BB2"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оставим рамки только для пунктов меню верхнего уровня.</w:t>
      </w:r>
    </w:p>
    <w:p w14:paraId="726252E1"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это, нужно убрать рамки у ссылок и задать их для элементов списка. Также отрицательный отступ снизу уберем у ссылок и добавим элементам списка.</w:t>
      </w:r>
    </w:p>
    <w:p w14:paraId="41126C10"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для этого дочерний селектор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w:t>
      </w:r>
    </w:p>
    <w:p w14:paraId="7AC8720F"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на этом этапе мы добавим отступы для контейнера подменю, т.е. для тега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w:t>
      </w:r>
    </w:p>
    <w:p w14:paraId="78118189" w14:textId="77777777" w:rsidR="000C4868" w:rsidRDefault="000C4868" w:rsidP="005F6598">
      <w:pPr>
        <w:pStyle w:val="2"/>
      </w:pPr>
      <w:r>
        <w:t>Оформляем пункты подменю </w:t>
      </w:r>
      <w:r>
        <w:rPr>
          <w:bCs/>
          <w:color w:val="999999"/>
          <w:sz w:val="37"/>
          <w:szCs w:val="37"/>
        </w:rPr>
        <w:t>[13/28]</w:t>
      </w:r>
    </w:p>
    <w:p w14:paraId="52A35CA7"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пункты подменю. Оформление будет отличаться от пунктов верхнего уровня и будет максимально простым.</w:t>
      </w:r>
    </w:p>
    <w:p w14:paraId="6026647B"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какого селектора задавать стили для пунктов подменю?</w:t>
      </w:r>
    </w:p>
    <w:p w14:paraId="3BE9BF84" w14:textId="77777777" w:rsidR="000C4868" w:rsidRPr="000C4868" w:rsidRDefault="000C4868" w:rsidP="000C4868">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можно использовать сложный контекстный селектор. Например</w:t>
      </w:r>
      <w:r w:rsidRPr="000C4868">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0C4868">
        <w:rPr>
          <w:rFonts w:ascii="Helvetica" w:hAnsi="Helvetica" w:cs="Helvetica"/>
          <w:color w:val="333333"/>
          <w:sz w:val="20"/>
          <w:szCs w:val="20"/>
          <w:lang w:val="en-US"/>
        </w:rPr>
        <w:t>:</w:t>
      </w:r>
    </w:p>
    <w:p w14:paraId="1164F5F6" w14:textId="77777777" w:rsidR="000C4868" w:rsidRPr="000C4868" w:rsidRDefault="000C4868" w:rsidP="000C4868">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w:t>
      </w:r>
    </w:p>
    <w:p w14:paraId="693C8B06"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выберет только те ссылки, которые лежат внутри двух и более элементов списка, то есть ссылки на втором уровне и ниже.</w:t>
      </w:r>
    </w:p>
    <w:p w14:paraId="52AE48E9"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Также мы изменим поведение при наведении для подпунктов. Селектор будет очень похож на предыдущий:</w:t>
      </w:r>
    </w:p>
    <w:p w14:paraId="032FE36C" w14:textId="77777777" w:rsidR="000C4868" w:rsidRPr="000C4868" w:rsidRDefault="000C4868" w:rsidP="000C4868">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a:hover</w:t>
      </w:r>
    </w:p>
    <w:p w14:paraId="343F6852" w14:textId="77777777" w:rsidR="000C4868" w:rsidRDefault="000C4868" w:rsidP="005F6598">
      <w:pPr>
        <w:pStyle w:val="2"/>
      </w:pPr>
      <w:r>
        <w:t>Тестируем на большой вложенности </w:t>
      </w:r>
      <w:r>
        <w:rPr>
          <w:bCs/>
          <w:color w:val="999999"/>
          <w:sz w:val="37"/>
          <w:szCs w:val="37"/>
        </w:rPr>
        <w:t>[14/28]</w:t>
      </w:r>
    </w:p>
    <w:p w14:paraId="7F91EB2D"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Оформление завершено. Теперь проверим, как ведут себя наши стили, когда меню содержит больше двух уровней вложенности.</w:t>
      </w:r>
    </w:p>
    <w:p w14:paraId="1BF811F0"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разметили трехуровневый список, но не добавили ему класс меню, поэтому он выглядит не очень красиво. Добавьте списку класс </w:t>
      </w:r>
      <w:r>
        <w:rPr>
          <w:rStyle w:val="HTML"/>
          <w:rFonts w:ascii="Consolas" w:hAnsi="Consolas"/>
          <w:color w:val="DD1144"/>
          <w:sz w:val="18"/>
          <w:szCs w:val="18"/>
          <w:bdr w:val="single" w:sz="6" w:space="2" w:color="E1E1E8" w:frame="1"/>
          <w:shd w:val="clear" w:color="auto" w:fill="F7F7F9"/>
        </w:rPr>
        <w:t>main-menu</w:t>
      </w:r>
      <w:r>
        <w:rPr>
          <w:rFonts w:ascii="Helvetica" w:hAnsi="Helvetica" w:cs="Helvetica"/>
          <w:color w:val="333333"/>
          <w:sz w:val="20"/>
          <w:szCs w:val="20"/>
        </w:rPr>
        <w:t> и посмотрите, как он преобразится.</w:t>
      </w:r>
    </w:p>
    <w:p w14:paraId="530ACE14" w14:textId="77777777" w:rsidR="002443C3" w:rsidRDefault="002443C3" w:rsidP="005F6598">
      <w:pPr>
        <w:pStyle w:val="2"/>
      </w:pPr>
      <w:r>
        <w:t>Горизонтальное меню </w:t>
      </w:r>
      <w:r>
        <w:rPr>
          <w:bCs/>
          <w:color w:val="999999"/>
          <w:sz w:val="37"/>
          <w:szCs w:val="37"/>
        </w:rPr>
        <w:t>[16/28]</w:t>
      </w:r>
    </w:p>
    <w:p w14:paraId="6090B193" w14:textId="77777777" w:rsidR="002443C3" w:rsidRDefault="002443C3" w:rsidP="002443C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того же самого списка создадим горизонтальное меню.</w:t>
      </w:r>
    </w:p>
    <w:p w14:paraId="29F94C37" w14:textId="77777777" w:rsidR="002443C3" w:rsidRDefault="002443C3" w:rsidP="002443C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 этапа, когда HTML-код уже размечен и заданы стили для контейнера. Теперь нужно преобразовать вертикальный список в горизонтальное меню.</w:t>
      </w:r>
    </w:p>
    <w:p w14:paraId="5BED9E77" w14:textId="77777777" w:rsidR="002443C3" w:rsidRDefault="002443C3" w:rsidP="002443C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сделать это — задать элементам списка строчный тип. Тогда они автоматически расположатся в одну строку. Также добавим им небольшой отступ справа.</w:t>
      </w:r>
    </w:p>
    <w:p w14:paraId="45E515D2" w14:textId="77777777" w:rsidR="002443C3" w:rsidRDefault="002443C3" w:rsidP="002443C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мы не задали ширину контейнеру, т.к. обычно горизонтальные меню занимают всю ширину макета.</w:t>
      </w:r>
    </w:p>
    <w:p w14:paraId="0082E3EC" w14:textId="77777777" w:rsidR="002443C3" w:rsidRDefault="002443C3" w:rsidP="002443C3">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386E84EA" w14:textId="77777777" w:rsidR="002443C3" w:rsidRDefault="006D2894" w:rsidP="002443C3">
      <w:pPr>
        <w:numPr>
          <w:ilvl w:val="0"/>
          <w:numId w:val="3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7" w:history="1">
        <w:r w:rsidR="002443C3">
          <w:rPr>
            <w:rStyle w:val="a6"/>
            <w:rFonts w:ascii="Helvetica" w:hAnsi="Helvetica" w:cs="Helvetica"/>
            <w:color w:val="0088CC"/>
          </w:rPr>
          <w:t>Управление типом элемента, свойство display</w:t>
        </w:r>
      </w:hyperlink>
    </w:p>
    <w:p w14:paraId="6E36BFD4" w14:textId="77777777" w:rsidR="00DC218F" w:rsidRDefault="00DC218F" w:rsidP="005F6598">
      <w:pPr>
        <w:pStyle w:val="2"/>
      </w:pPr>
      <w:r>
        <w:t>Что делать, если пункты не влезают? </w:t>
      </w:r>
      <w:r>
        <w:rPr>
          <w:bCs/>
          <w:color w:val="999999"/>
          <w:sz w:val="37"/>
          <w:szCs w:val="37"/>
        </w:rPr>
        <w:t>[17/28]</w:t>
      </w:r>
    </w:p>
    <w:p w14:paraId="456A285F" w14:textId="77777777" w:rsidR="00DC218F" w:rsidRDefault="00DC218F" w:rsidP="00DC21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горизонтальных меню есть одна неприятная особенность. Иногда все пункты меню не влезают в одну строку. Как решить эту проблему?</w:t>
      </w:r>
    </w:p>
    <w:p w14:paraId="149B8B79" w14:textId="77777777" w:rsidR="00DC218F" w:rsidRDefault="00DC218F" w:rsidP="00DC21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самом деле никак. Всегда может возникнуть ситуация, когда что-то не влезло, её не избежать. Но предусматривать такую ситуацию надо.</w:t>
      </w:r>
    </w:p>
    <w:p w14:paraId="2E4254F5" w14:textId="77777777" w:rsidR="00DC218F" w:rsidRDefault="00DC218F" w:rsidP="00DC21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Главное правило — ссылки в меню должны быть доступны и видимы при любых обстоятельствах. Пусть они переносятся на другую строку и меню выглядит не так красиво, но главное, что ссылки видны.</w:t>
      </w:r>
    </w:p>
    <w:p w14:paraId="41C21717" w14:textId="77777777" w:rsidR="00DC218F" w:rsidRDefault="00DC218F" w:rsidP="00DC21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только уменьшить вред от этого эффекта. Например, сделать так, чтобы пункты меню переносились на новую строку целиком, запретив переносы текста внутри них.</w:t>
      </w:r>
    </w:p>
    <w:p w14:paraId="4DFCB043" w14:textId="77777777" w:rsidR="00DC218F" w:rsidRDefault="00DC218F" w:rsidP="00DC218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7202CB2F" w14:textId="77777777" w:rsidR="00DC218F" w:rsidRDefault="006D2894" w:rsidP="00DC218F">
      <w:pPr>
        <w:numPr>
          <w:ilvl w:val="0"/>
          <w:numId w:val="3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8" w:history="1">
        <w:r w:rsidR="00DC218F">
          <w:rPr>
            <w:rStyle w:val="a6"/>
            <w:rFonts w:ascii="Helvetica" w:hAnsi="Helvetica" w:cs="Helvetica"/>
            <w:color w:val="0088CC"/>
          </w:rPr>
          <w:t>Управляем пробелами: white-space</w:t>
        </w:r>
      </w:hyperlink>
    </w:p>
    <w:p w14:paraId="6705C24D" w14:textId="77777777" w:rsidR="002805EC" w:rsidRDefault="002805EC" w:rsidP="005F6598">
      <w:pPr>
        <w:pStyle w:val="2"/>
      </w:pPr>
      <w:r>
        <w:t>Усложненное оформление пунктов </w:t>
      </w:r>
      <w:r>
        <w:rPr>
          <w:bCs/>
          <w:color w:val="999999"/>
          <w:sz w:val="37"/>
          <w:szCs w:val="37"/>
        </w:rPr>
        <w:t>[18/28]</w:t>
      </w:r>
    </w:p>
    <w:p w14:paraId="62FBF8C9"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усложним оформление. Сделаем пункты более объемными и добавим разделители по аналогии с вертикальным меню.</w:t>
      </w:r>
    </w:p>
    <w:p w14:paraId="778417AD"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фона и отступов у списка. А рамку у списка оставим, т.к. в горизонтальном меню пункты не всегда занимают всю ширину или влезают на одну строку.</w:t>
      </w:r>
    </w:p>
    <w:p w14:paraId="218D2DD4"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пункты в одну строку и иметь возможность задавать им отступы и размеры, зададим блочно-строчный тип элементам списка.</w:t>
      </w:r>
    </w:p>
    <w:p w14:paraId="4023D9BC"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ссылкам внутри элементов списка зададим блочный тип и добавим отступы.</w:t>
      </w:r>
    </w:p>
    <w:p w14:paraId="3A64D238" w14:textId="77777777" w:rsidR="002805EC" w:rsidRDefault="002805EC" w:rsidP="002805EC">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48E18EC7" w14:textId="77777777" w:rsidR="002805EC" w:rsidRDefault="006D2894" w:rsidP="002805EC">
      <w:pPr>
        <w:numPr>
          <w:ilvl w:val="0"/>
          <w:numId w:val="3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9" w:history="1">
        <w:r w:rsidR="002805EC">
          <w:rPr>
            <w:rStyle w:val="a6"/>
            <w:rFonts w:ascii="Helvetica" w:hAnsi="Helvetica" w:cs="Helvetica"/>
            <w:color w:val="0088CC"/>
          </w:rPr>
          <w:t>display: inline-block</w:t>
        </w:r>
      </w:hyperlink>
    </w:p>
    <w:p w14:paraId="0389C2E2" w14:textId="2F16DD2A" w:rsidR="002805EC" w:rsidRDefault="002805EC" w:rsidP="005F6598">
      <w:pPr>
        <w:pStyle w:val="2"/>
      </w:pPr>
      <w:r>
        <w:t>Завершаем оформление пунктов </w:t>
      </w:r>
      <w:r>
        <w:rPr>
          <w:bCs/>
          <w:color w:val="999999"/>
          <w:sz w:val="37"/>
          <w:szCs w:val="37"/>
        </w:rPr>
        <w:t>[19/28]</w:t>
      </w:r>
    </w:p>
    <w:p w14:paraId="570611CC"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добавим рамки, избавимся от лишних отступов и оформим состояния меню.</w:t>
      </w:r>
    </w:p>
    <w:p w14:paraId="1EE593B5"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отступы мы задали ссылкам, то и рамки добавим им же. Причем нам нужно задать только рамки слева, а чтобы не было двойной рамки у самого первого пункта, добавим отрицательный внешний отступ слева.</w:t>
      </w:r>
    </w:p>
    <w:p w14:paraId="68603D00"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Обнулим отступ после элементов списка, но этого недостаточно, так как пробелы после блочно-строчных элементов добавляют небольшой отступ. Чтобы от него избавиться, зададим отрицательный внешний отступ справа элементам списка.</w:t>
      </w:r>
    </w:p>
    <w:p w14:paraId="4F111652"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Затем оформим состояние ссылки при наведении (добавим фон). При желании можете поэкспериментировать с оформлением активного пункта меню.</w:t>
      </w:r>
    </w:p>
    <w:p w14:paraId="5D922227" w14:textId="77777777" w:rsidR="002805EC" w:rsidRDefault="002805EC" w:rsidP="002805EC">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Чтобы пробелы после блочно-строчных элементов были видны, мы добавили для ссылок серый фон.</w:t>
      </w:r>
    </w:p>
    <w:p w14:paraId="7DD07459" w14:textId="77777777" w:rsidR="00E74987" w:rsidRDefault="00E74987" w:rsidP="005F6598">
      <w:pPr>
        <w:pStyle w:val="2"/>
      </w:pPr>
      <w:r>
        <w:t>Вертикальное меню с выпадающим подменю </w:t>
      </w:r>
      <w:r>
        <w:rPr>
          <w:bCs/>
          <w:color w:val="999999"/>
          <w:sz w:val="37"/>
          <w:szCs w:val="37"/>
        </w:rPr>
        <w:t>[21/28]</w:t>
      </w:r>
    </w:p>
    <w:p w14:paraId="410C889F" w14:textId="77777777" w:rsidR="00E74987" w:rsidRDefault="00E74987" w:rsidP="00E7498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Еще один распространенный тип меню — это меню с выпадающими подменю. Обычно в таких меню только два уровня, но встречаются и многоуровневые, когда из выпадающего подменю может выпадать еще одно и так далее.</w:t>
      </w:r>
    </w:p>
    <w:p w14:paraId="18E21335" w14:textId="77777777" w:rsidR="00E74987" w:rsidRDefault="00E74987" w:rsidP="00E7498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таких меню простая — обычный многоуровневый список, который вы уже делали в этом курсе. При создании такого меню необходимо использовать абсолютное и относительное позиционирование.</w:t>
      </w:r>
    </w:p>
    <w:p w14:paraId="34078AC2" w14:textId="77777777" w:rsidR="00E74987" w:rsidRDefault="00E74987" w:rsidP="00E7498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элементам списка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верхнего уровня задают относительное позиционирование, а для выпадающего меню — абсолютное.</w:t>
      </w:r>
    </w:p>
    <w:p w14:paraId="2062F84A" w14:textId="77777777" w:rsidR="00E74987" w:rsidRDefault="00E74987" w:rsidP="00E7498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создавать такое меню с этапа, когда готова разметка и базовые стили списков и пунктов. Для удобства фон подменю сделан светло-коричневым, а подменю есть только у одного пункта.</w:t>
      </w:r>
    </w:p>
    <w:p w14:paraId="0FDBF11F" w14:textId="77777777" w:rsidR="00E74987" w:rsidRDefault="00E74987" w:rsidP="00E74987">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3BDFB9F" w14:textId="77777777" w:rsidR="00E74987" w:rsidRDefault="006D2894" w:rsidP="00E74987">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0" w:history="1">
        <w:r w:rsidR="00E74987">
          <w:rPr>
            <w:rStyle w:val="a6"/>
            <w:rFonts w:ascii="Helvetica" w:hAnsi="Helvetica" w:cs="Helvetica"/>
            <w:color w:val="0088CC"/>
            <w:sz w:val="20"/>
            <w:szCs w:val="20"/>
          </w:rPr>
          <w:t>Относительное позиционирование</w:t>
        </w:r>
      </w:hyperlink>
    </w:p>
    <w:p w14:paraId="2A6AAF92" w14:textId="77777777" w:rsidR="00E74987" w:rsidRDefault="006D2894" w:rsidP="00E74987">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1" w:history="1">
        <w:r w:rsidR="00E74987">
          <w:rPr>
            <w:rStyle w:val="a6"/>
            <w:rFonts w:ascii="Helvetica" w:hAnsi="Helvetica" w:cs="Helvetica"/>
            <w:color w:val="0088CC"/>
            <w:sz w:val="20"/>
            <w:szCs w:val="20"/>
          </w:rPr>
          <w:t>Абсолютное позиционирование</w:t>
        </w:r>
      </w:hyperlink>
    </w:p>
    <w:p w14:paraId="69591E6A" w14:textId="77777777" w:rsidR="006000FA" w:rsidRDefault="006000FA" w:rsidP="005F6598">
      <w:pPr>
        <w:pStyle w:val="2"/>
      </w:pPr>
      <w:r>
        <w:t>Позиционируем выпадающее подменю </w:t>
      </w:r>
      <w:r>
        <w:rPr>
          <w:bCs/>
          <w:color w:val="999999"/>
          <w:sz w:val="37"/>
          <w:szCs w:val="37"/>
        </w:rPr>
        <w:t>[22/28]</w:t>
      </w:r>
    </w:p>
    <w:p w14:paraId="1AF0AFB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выпадающее подменю располагают в том месте, куда оно будет «выпадать». Лучше располагать так, чтобы оно немного «нависало» над родительским пунктом.</w:t>
      </w:r>
    </w:p>
    <w:p w14:paraId="1E90AAFC"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установить для подменю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больше, чем у родительских пунктов, чтобы подменю располагалось выше и перекрывало их при появлении.</w:t>
      </w:r>
    </w:p>
    <w:p w14:paraId="2EFC5A4B" w14:textId="77777777" w:rsidR="006000FA" w:rsidRPr="008449C0"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абсолютное позиционирование сбрасывает ширину, то можно установить ширину для подменю.</w:t>
      </w:r>
    </w:p>
    <w:p w14:paraId="2220B36F" w14:textId="77777777" w:rsidR="006000FA" w:rsidRDefault="006000FA" w:rsidP="006000FA">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B90680A" w14:textId="77777777" w:rsidR="006000FA" w:rsidRDefault="006D2894" w:rsidP="006000FA">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2" w:history="1">
        <w:r w:rsidR="006000FA">
          <w:rPr>
            <w:rStyle w:val="a6"/>
            <w:rFonts w:ascii="Helvetica" w:hAnsi="Helvetica" w:cs="Helvetica"/>
            <w:color w:val="0088CC"/>
            <w:sz w:val="20"/>
            <w:szCs w:val="20"/>
          </w:rPr>
          <w:t>Точка отсчета координат</w:t>
        </w:r>
      </w:hyperlink>
    </w:p>
    <w:p w14:paraId="4DF422BF" w14:textId="77777777" w:rsidR="006000FA" w:rsidRDefault="006D2894" w:rsidP="006000FA">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3" w:history="1">
        <w:r w:rsidR="006000FA">
          <w:rPr>
            <w:rStyle w:val="a6"/>
            <w:rFonts w:ascii="Helvetica" w:hAnsi="Helvetica" w:cs="Helvetica"/>
            <w:color w:val="0088CC"/>
            <w:sz w:val="20"/>
            <w:szCs w:val="20"/>
          </w:rPr>
          <w:t>Тренируемся задавать координаты</w:t>
        </w:r>
      </w:hyperlink>
    </w:p>
    <w:p w14:paraId="29E5CE6F" w14:textId="77777777" w:rsidR="006000FA" w:rsidRDefault="006D2894" w:rsidP="006000FA">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4" w:history="1">
        <w:r w:rsidR="006000FA">
          <w:rPr>
            <w:rStyle w:val="a6"/>
            <w:rFonts w:ascii="Helvetica" w:hAnsi="Helvetica" w:cs="Helvetica"/>
            <w:color w:val="0088CC"/>
            <w:sz w:val="20"/>
            <w:szCs w:val="20"/>
          </w:rPr>
          <w:t>z-index или кто кого перекроет</w:t>
        </w:r>
      </w:hyperlink>
    </w:p>
    <w:p w14:paraId="1ACD4282" w14:textId="77777777" w:rsidR="006000FA" w:rsidRDefault="006000FA" w:rsidP="005F6598">
      <w:pPr>
        <w:pStyle w:val="2"/>
      </w:pPr>
      <w:r>
        <w:t>Отображаем подменю при наведении </w:t>
      </w:r>
      <w:r>
        <w:rPr>
          <w:bCs/>
          <w:color w:val="999999"/>
          <w:sz w:val="37"/>
          <w:szCs w:val="37"/>
        </w:rPr>
        <w:t>[23/28]</w:t>
      </w:r>
    </w:p>
    <w:p w14:paraId="4F7D2CB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этап — добавление интерактивности.</w:t>
      </w:r>
    </w:p>
    <w:p w14:paraId="102A8C15"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прячем выпадающее подменю по умолчанию, с помощью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w:t>
      </w:r>
    </w:p>
    <w:p w14:paraId="4B4CBC4C"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делаем так, чтобы при наведении мыши на пункт меню, внутри которого расположено подменю, оно появлялось. Для этого используем контекстный селектор в сочетании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59E09210" w14:textId="77777777" w:rsidR="006000FA" w:rsidRDefault="006000FA" w:rsidP="006000FA">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7506394" w14:textId="77777777" w:rsidR="006000FA" w:rsidRDefault="006D2894" w:rsidP="006000FA">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5" w:history="1">
        <w:r w:rsidR="006000FA">
          <w:rPr>
            <w:rStyle w:val="a6"/>
            <w:rFonts w:ascii="Helvetica" w:hAnsi="Helvetica" w:cs="Helvetica"/>
            <w:color w:val="0088CC"/>
            <w:sz w:val="20"/>
            <w:szCs w:val="20"/>
          </w:rPr>
          <w:t>display: none</w:t>
        </w:r>
      </w:hyperlink>
    </w:p>
    <w:p w14:paraId="0208F099" w14:textId="77777777" w:rsidR="006000FA" w:rsidRDefault="006D2894" w:rsidP="006000FA">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6" w:history="1">
        <w:r w:rsidR="006000FA">
          <w:rPr>
            <w:rStyle w:val="a6"/>
            <w:rFonts w:ascii="Helvetica" w:hAnsi="Helvetica" w:cs="Helvetica"/>
            <w:color w:val="0088CC"/>
            <w:sz w:val="20"/>
            <w:szCs w:val="20"/>
          </w:rPr>
          <w:t>Динамические эффекты с помощью :hover</w:t>
        </w:r>
      </w:hyperlink>
    </w:p>
    <w:p w14:paraId="68F570EE" w14:textId="77777777" w:rsidR="006000FA" w:rsidRDefault="006000FA" w:rsidP="005F6598">
      <w:pPr>
        <w:pStyle w:val="2"/>
      </w:pPr>
      <w:r>
        <w:t>Горизонтальное меню с выпадающим подменю </w:t>
      </w:r>
      <w:r>
        <w:rPr>
          <w:bCs/>
          <w:color w:val="999999"/>
          <w:sz w:val="37"/>
          <w:szCs w:val="37"/>
        </w:rPr>
        <w:t>[24/28]</w:t>
      </w:r>
    </w:p>
    <w:p w14:paraId="2AFA4DC7"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горизонтальное меню, у которого будут вертикальные выпадающие подменю.</w:t>
      </w:r>
    </w:p>
    <w:p w14:paraId="5F8693AC"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стандартная — двухуровневый список.</w:t>
      </w:r>
    </w:p>
    <w:p w14:paraId="48DC1928"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Алгоритм оформления почти такой же, как и в предыдущем случае. Сначала задаем режимы позиционирования, затем стили для подменю, затем механизм выпадания.</w:t>
      </w:r>
    </w:p>
    <w:p w14:paraId="3EBDEE0C"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 как мы хотим, чтобы выпадающее меню было вертикальным, то надо изменить селектор </w:t>
      </w:r>
      <w:r>
        <w:rPr>
          <w:rStyle w:val="HTML"/>
          <w:rFonts w:ascii="Consolas" w:hAnsi="Consolas"/>
          <w:color w:val="DD1144"/>
          <w:sz w:val="18"/>
          <w:szCs w:val="18"/>
          <w:bdr w:val="single" w:sz="6" w:space="2" w:color="E1E1E8" w:frame="1"/>
          <w:shd w:val="clear" w:color="auto" w:fill="F7F7F9"/>
        </w:rPr>
        <w:t>.main-menu li</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 чтобы блочно-строчными были только элементы списка верхнего уровня.</w:t>
      </w:r>
    </w:p>
    <w:p w14:paraId="166A87FF" w14:textId="77777777" w:rsidR="006000FA" w:rsidRDefault="006000FA" w:rsidP="005F6598">
      <w:pPr>
        <w:pStyle w:val="2"/>
      </w:pPr>
      <w:r>
        <w:t>Оформляем выпадающее меню </w:t>
      </w:r>
      <w:r>
        <w:rPr>
          <w:bCs/>
          <w:color w:val="999999"/>
          <w:sz w:val="37"/>
          <w:szCs w:val="37"/>
        </w:rPr>
        <w:t>[25/28]</w:t>
      </w:r>
    </w:p>
    <w:p w14:paraId="0FEFFF28"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выпадающее меню.</w:t>
      </w:r>
    </w:p>
    <w:p w14:paraId="051C59E2"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зададим ширину для подменю. Во-вторых, зададим координаты. Сейчас подменю уже располагается хорошо, поэтому верхнюю координату трогать не будем, а зададим только координату слева.</w:t>
      </w:r>
    </w:p>
    <w:p w14:paraId="2BB0D6FE"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Пункты подменю тоже оформим очень просто. Во-первых, зададим для ссылок рамку со всех сторон, а не только слева. И, во-вторых, добавим отрицательный отступ снизу, чтобы не было двойных рамок.</w:t>
      </w:r>
    </w:p>
    <w:p w14:paraId="74D1F18D" w14:textId="77777777" w:rsidR="006000FA" w:rsidRDefault="006000FA" w:rsidP="005F6598">
      <w:pPr>
        <w:pStyle w:val="2"/>
      </w:pPr>
      <w:r>
        <w:t>Включаем механизм выпадания </w:t>
      </w:r>
      <w:r>
        <w:rPr>
          <w:bCs/>
          <w:color w:val="999999"/>
          <w:sz w:val="37"/>
          <w:szCs w:val="37"/>
        </w:rPr>
        <w:t>[26/28]</w:t>
      </w:r>
    </w:p>
    <w:p w14:paraId="352CA80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107" w:history="1">
        <w:r>
          <w:rPr>
            <w:rStyle w:val="a6"/>
            <w:rFonts w:ascii="Helvetica" w:hAnsi="Helvetica" w:cs="Helvetica"/>
            <w:color w:val="0088CC"/>
            <w:sz w:val="20"/>
            <w:szCs w:val="20"/>
          </w:rPr>
          <w:t>23 заданием</w:t>
        </w:r>
      </w:hyperlink>
      <w:r>
        <w:rPr>
          <w:rFonts w:ascii="Helvetica" w:hAnsi="Helvetica" w:cs="Helvetica"/>
          <w:color w:val="333333"/>
          <w:sz w:val="20"/>
          <w:szCs w:val="20"/>
        </w:rPr>
        <w:t> делаем так, чтобы подменю появлялось при наведении мыши на родительский пункт меню.</w:t>
      </w:r>
    </w:p>
    <w:p w14:paraId="0D38086A"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Прячем подменю по умолчанию и отображаем с помощью контекстного селектора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w:t>
      </w:r>
    </w:p>
    <w:p w14:paraId="0CB285F2" w14:textId="39A7907E" w:rsidR="005721AE" w:rsidRDefault="005721AE" w:rsidP="00485986"/>
    <w:p w14:paraId="66293223" w14:textId="77777777" w:rsidR="006000FA" w:rsidRDefault="006000FA" w:rsidP="005F6598">
      <w:pPr>
        <w:pStyle w:val="2"/>
      </w:pPr>
      <w:r>
        <w:t>Состояние «открытое подменю» </w:t>
      </w:r>
      <w:r>
        <w:rPr>
          <w:bCs/>
          <w:color w:val="999999"/>
          <w:sz w:val="37"/>
          <w:szCs w:val="37"/>
        </w:rPr>
        <w:t>[27/28]</w:t>
      </w:r>
    </w:p>
    <w:p w14:paraId="55754D91"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нужно сделать так, чтобы выпадающее подменю было открыто по умолчанию (а не только при наведении мыши). Как этого добиться?</w:t>
      </w:r>
    </w:p>
    <w:p w14:paraId="102DA04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к элементу списка в меню верхнего уровня, где должно быть открыто подменю, добавим класс </w:t>
      </w:r>
      <w:r>
        <w:rPr>
          <w:rStyle w:val="HTML"/>
          <w:rFonts w:ascii="Consolas" w:hAnsi="Consolas"/>
          <w:color w:val="DD1144"/>
          <w:sz w:val="18"/>
          <w:szCs w:val="18"/>
          <w:bdr w:val="single" w:sz="6" w:space="2" w:color="E1E1E8" w:frame="1"/>
          <w:shd w:val="clear" w:color="auto" w:fill="F7F7F9"/>
        </w:rPr>
        <w:t>opened</w:t>
      </w:r>
      <w:r>
        <w:rPr>
          <w:rFonts w:ascii="Helvetica" w:hAnsi="Helvetica" w:cs="Helvetica"/>
          <w:color w:val="333333"/>
          <w:sz w:val="20"/>
          <w:szCs w:val="20"/>
        </w:rPr>
        <w:t>.</w:t>
      </w:r>
    </w:p>
    <w:p w14:paraId="4169724B"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используем селектор: </w:t>
      </w:r>
      <w:r>
        <w:rPr>
          <w:rStyle w:val="HTML"/>
          <w:rFonts w:ascii="Consolas" w:hAnsi="Consolas"/>
          <w:color w:val="DD1144"/>
          <w:sz w:val="18"/>
          <w:szCs w:val="18"/>
          <w:bdr w:val="single" w:sz="6" w:space="2" w:color="E1E1E8" w:frame="1"/>
          <w:shd w:val="clear" w:color="auto" w:fill="F7F7F9"/>
        </w:rPr>
        <w:t>.main-menu .opened .sub-menu</w:t>
      </w:r>
      <w:r>
        <w:rPr>
          <w:rFonts w:ascii="Helvetica" w:hAnsi="Helvetica" w:cs="Helvetica"/>
          <w:color w:val="333333"/>
          <w:sz w:val="20"/>
          <w:szCs w:val="20"/>
        </w:rPr>
        <w:t>. И в нём пропишем свойство, которое отображает подменю.</w:t>
      </w:r>
    </w:p>
    <w:p w14:paraId="0552862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похоже на выделение активного пункта меню. Кстати, чтобы выделить сам пункт меню с открытым подменю, можно использовать вот такой селектор </w:t>
      </w:r>
      <w:r>
        <w:rPr>
          <w:rStyle w:val="HTML"/>
          <w:rFonts w:ascii="Consolas" w:hAnsi="Consolas"/>
          <w:color w:val="DD1144"/>
          <w:sz w:val="18"/>
          <w:szCs w:val="18"/>
          <w:bdr w:val="single" w:sz="6" w:space="2" w:color="E1E1E8" w:frame="1"/>
          <w:shd w:val="clear" w:color="auto" w:fill="F7F7F9"/>
        </w:rPr>
        <w:t>.main-menu &gt; .opened &gt; a</w:t>
      </w:r>
      <w:r>
        <w:rPr>
          <w:rFonts w:ascii="Helvetica" w:hAnsi="Helvetica" w:cs="Helvetica"/>
          <w:color w:val="333333"/>
          <w:sz w:val="20"/>
          <w:szCs w:val="20"/>
        </w:rPr>
        <w:t>, т.е. «ссылка, которая лежит непосредственно в элементе с классом opened».</w:t>
      </w:r>
    </w:p>
    <w:p w14:paraId="6C5EFE46" w14:textId="705D08E0" w:rsidR="006000FA" w:rsidRDefault="006000FA" w:rsidP="00485986"/>
    <w:p w14:paraId="3C2A608D" w14:textId="17718FF8" w:rsidR="00510C45" w:rsidRDefault="006D2894" w:rsidP="00510C45">
      <w:pPr>
        <w:pStyle w:val="1"/>
      </w:pPr>
      <w:hyperlink r:id="rId108" w:history="1">
        <w:r w:rsidR="00510C45" w:rsidRPr="00510C45">
          <w:rPr>
            <w:rStyle w:val="a6"/>
            <w:color w:val="auto"/>
            <w:u w:val="none"/>
          </w:rPr>
          <w:t>Мастерская: декоративные элементы</w:t>
        </w:r>
      </w:hyperlink>
    </w:p>
    <w:p w14:paraId="57FEF549" w14:textId="77777777" w:rsidR="00510C45" w:rsidRDefault="00510C45" w:rsidP="00510C45">
      <w:pPr>
        <w:pStyle w:val="2"/>
      </w:pPr>
      <w:r>
        <w:t>Социальные кнопки, шаг 1 </w:t>
      </w:r>
      <w:r>
        <w:rPr>
          <w:bCs/>
          <w:color w:val="999999"/>
          <w:sz w:val="37"/>
          <w:szCs w:val="37"/>
        </w:rPr>
        <w:t>[1/18]</w:t>
      </w:r>
    </w:p>
    <w:p w14:paraId="78B47C5F" w14:textId="77777777" w:rsidR="00510C45" w:rsidRDefault="00510C45" w:rsidP="00510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прохождение курса с простой задачи — вёрстки кнопок социальных сетей.</w:t>
      </w:r>
    </w:p>
    <w:p w14:paraId="3F1433E2" w14:textId="77777777" w:rsidR="00510C45" w:rsidRDefault="00510C45" w:rsidP="00510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такие кнопки являются просто ссылками на страницы компании в социальных сетях. Стилизация работающих «лайков» является более сложной задачей.</w:t>
      </w:r>
    </w:p>
    <w:p w14:paraId="05174A2F" w14:textId="77777777" w:rsidR="00510C45" w:rsidRDefault="00510C45" w:rsidP="00510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разметки. Нужно будет добавить в код три ссылки и задать каждой из них два класса. Один класс будет общим и будет отвечать за форму и размер кнопок. Второй класс будет уникальным и будет задавать фон и изображение соответствующей соцсети.</w:t>
      </w:r>
    </w:p>
    <w:p w14:paraId="6985A1D2" w14:textId="77777777" w:rsidR="00510C45" w:rsidRDefault="00510C45" w:rsidP="00510C45">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69DF0B2" w14:textId="77777777" w:rsidR="00510C45" w:rsidRDefault="006D2894" w:rsidP="00510C45">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9" w:history="1">
        <w:r w:rsidR="00510C45">
          <w:rPr>
            <w:rStyle w:val="a6"/>
            <w:rFonts w:ascii="Helvetica" w:hAnsi="Helvetica" w:cs="Helvetica"/>
            <w:color w:val="0088CC"/>
            <w:sz w:val="20"/>
            <w:szCs w:val="20"/>
          </w:rPr>
          <w:t>Что такое ссылка?</w:t>
        </w:r>
      </w:hyperlink>
    </w:p>
    <w:p w14:paraId="3427BCB9" w14:textId="77777777" w:rsidR="00510C45" w:rsidRDefault="006D2894" w:rsidP="00510C45">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0" w:history="1">
        <w:r w:rsidR="00510C45">
          <w:rPr>
            <w:rStyle w:val="a6"/>
            <w:rFonts w:ascii="Helvetica" w:hAnsi="Helvetica" w:cs="Helvetica"/>
            <w:color w:val="0088CC"/>
            <w:sz w:val="20"/>
            <w:szCs w:val="20"/>
          </w:rPr>
          <w:t>Каскадность. Коктейль из классов</w:t>
        </w:r>
      </w:hyperlink>
    </w:p>
    <w:p w14:paraId="070C07C4" w14:textId="77777777" w:rsidR="00987DF3" w:rsidRDefault="00987DF3" w:rsidP="004F5436">
      <w:pPr>
        <w:pStyle w:val="2"/>
      </w:pPr>
      <w:r>
        <w:t>Социальные кнопки, шаг 2 </w:t>
      </w:r>
      <w:r>
        <w:rPr>
          <w:bCs/>
          <w:color w:val="999999"/>
          <w:sz w:val="37"/>
          <w:szCs w:val="37"/>
        </w:rPr>
        <w:t>[2/18]</w:t>
      </w:r>
    </w:p>
    <w:p w14:paraId="7392A8C4" w14:textId="77777777" w:rsidR="00987DF3" w:rsidRDefault="00987DF3" w:rsidP="00987DF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выстраивать кнопки в ряд и задавать им размеры, поэтому нужно использовать блочно-строчный тип элемента.</w:t>
      </w:r>
    </w:p>
    <w:p w14:paraId="5C615ABE" w14:textId="77777777" w:rsidR="00987DF3" w:rsidRDefault="00987DF3" w:rsidP="00987DF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фон и посмотрим, как ведут себя кнопки и подпись. Для того, чтобы красиво выровнять подпись «Соцсети» и кнопки, зададим вертикальное выравнивание по середине.</w:t>
      </w:r>
    </w:p>
    <w:p w14:paraId="1DE30876" w14:textId="77777777" w:rsidR="00987DF3" w:rsidRDefault="00987DF3" w:rsidP="00987DF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этапе мы задаем общие стили кнопок, поэтому записываем их в CSS-правило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w:t>
      </w:r>
    </w:p>
    <w:p w14:paraId="29C85DC0" w14:textId="77777777" w:rsidR="00987DF3" w:rsidRDefault="00987DF3" w:rsidP="00987DF3">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6C16226" w14:textId="77777777" w:rsidR="00987DF3" w:rsidRDefault="006D2894" w:rsidP="00987DF3">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1" w:history="1">
        <w:r w:rsidR="00987DF3">
          <w:rPr>
            <w:rStyle w:val="a6"/>
            <w:rFonts w:ascii="Helvetica" w:hAnsi="Helvetica" w:cs="Helvetica"/>
            <w:color w:val="0088CC"/>
            <w:sz w:val="20"/>
            <w:szCs w:val="20"/>
          </w:rPr>
          <w:t>Блочно-строчный тип</w:t>
        </w:r>
      </w:hyperlink>
    </w:p>
    <w:p w14:paraId="43DF05A6" w14:textId="77777777" w:rsidR="00987DF3" w:rsidRDefault="006D2894" w:rsidP="00987DF3">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2" w:history="1">
        <w:r w:rsidR="00987DF3">
          <w:rPr>
            <w:rStyle w:val="a6"/>
            <w:rFonts w:ascii="Helvetica" w:hAnsi="Helvetica" w:cs="Helvetica"/>
            <w:color w:val="0088CC"/>
            <w:sz w:val="20"/>
            <w:szCs w:val="20"/>
          </w:rPr>
          <w:t>Ширина и высота</w:t>
        </w:r>
      </w:hyperlink>
    </w:p>
    <w:p w14:paraId="5DE893D5" w14:textId="77777777" w:rsidR="00987DF3" w:rsidRDefault="006D2894" w:rsidP="00987DF3">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3" w:history="1">
        <w:r w:rsidR="00987DF3">
          <w:rPr>
            <w:rStyle w:val="a6"/>
            <w:rFonts w:ascii="Helvetica" w:hAnsi="Helvetica" w:cs="Helvetica"/>
            <w:color w:val="0088CC"/>
            <w:sz w:val="20"/>
            <w:szCs w:val="20"/>
          </w:rPr>
          <w:t>Внешние отступы</w:t>
        </w:r>
      </w:hyperlink>
    </w:p>
    <w:p w14:paraId="3E7C4D1D" w14:textId="77777777" w:rsidR="00987DF3" w:rsidRDefault="006D2894" w:rsidP="00987DF3">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4" w:history="1">
        <w:r w:rsidR="00987DF3">
          <w:rPr>
            <w:rStyle w:val="a6"/>
            <w:rFonts w:ascii="Helvetica" w:hAnsi="Helvetica" w:cs="Helvetica"/>
            <w:color w:val="0088CC"/>
            <w:sz w:val="20"/>
            <w:szCs w:val="20"/>
          </w:rPr>
          <w:t>Цвет фона</w:t>
        </w:r>
      </w:hyperlink>
    </w:p>
    <w:p w14:paraId="41A7193E" w14:textId="77777777" w:rsidR="00987DF3" w:rsidRDefault="006D2894" w:rsidP="00987DF3">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5" w:history="1">
        <w:r w:rsidR="00987DF3">
          <w:rPr>
            <w:rStyle w:val="a6"/>
            <w:rFonts w:ascii="Helvetica" w:hAnsi="Helvetica" w:cs="Helvetica"/>
            <w:color w:val="0088CC"/>
            <w:sz w:val="20"/>
            <w:szCs w:val="20"/>
          </w:rPr>
          <w:t>Вертикальное выравнивание</w:t>
        </w:r>
      </w:hyperlink>
    </w:p>
    <w:p w14:paraId="0F6FF983" w14:textId="77777777" w:rsidR="004F5436" w:rsidRDefault="004F5436" w:rsidP="004F5436">
      <w:pPr>
        <w:pStyle w:val="2"/>
      </w:pPr>
      <w:r>
        <w:t>Социальные кнопки, шаг 3 </w:t>
      </w:r>
      <w:r>
        <w:rPr>
          <w:bCs/>
          <w:color w:val="999999"/>
          <w:sz w:val="37"/>
          <w:szCs w:val="37"/>
        </w:rPr>
        <w:t>[3/18]</w:t>
      </w:r>
    </w:p>
    <w:p w14:paraId="55C3CC03" w14:textId="77777777" w:rsidR="004F5436" w:rsidRDefault="004F5436" w:rsidP="004F54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3 серых ссылки-квадрата, осталось покрасить их в цвета соцсетей и добавить иконки.</w:t>
      </w:r>
    </w:p>
    <w:p w14:paraId="53767C7C" w14:textId="77777777" w:rsidR="004F5436" w:rsidRDefault="004F5436" w:rsidP="004F54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часто будем использовать спрайты. Вот изображение-спрайт с иконками соцсетей:</w:t>
      </w:r>
    </w:p>
    <w:p w14:paraId="03928262" w14:textId="77777777" w:rsidR="004F5436" w:rsidRDefault="004F5436" w:rsidP="004F54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Спрайт будет общим для всех ссылок, поэтому фоновое изображение зададим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 А для уникальных классов соцсетей переопределим расположение фонового изображения и цвет фона.</w:t>
      </w:r>
    </w:p>
    <w:p w14:paraId="26A09B35" w14:textId="77777777" w:rsidR="004F5436" w:rsidRDefault="004F5436" w:rsidP="004F54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CSS-правила для конкретных соцсетей расположены в коде ниже, чем правило, задающее общий вид. Это нужно, чтобы работало переопределение CSS-свойств.</w:t>
      </w:r>
    </w:p>
    <w:p w14:paraId="7A6EFD2B" w14:textId="77777777" w:rsidR="004F5436" w:rsidRDefault="004F5436" w:rsidP="004F5436">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EF34E50" w14:textId="77777777" w:rsidR="004F5436" w:rsidRDefault="006D2894" w:rsidP="004F5436">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6" w:history="1">
        <w:r w:rsidR="004F5436">
          <w:rPr>
            <w:rStyle w:val="a6"/>
            <w:rFonts w:ascii="Helvetica" w:hAnsi="Helvetica" w:cs="Helvetica"/>
            <w:color w:val="0088CC"/>
            <w:sz w:val="20"/>
            <w:szCs w:val="20"/>
          </w:rPr>
          <w:t>Фоновое изображение</w:t>
        </w:r>
      </w:hyperlink>
    </w:p>
    <w:p w14:paraId="271017EC" w14:textId="77777777" w:rsidR="004F5436" w:rsidRDefault="006D2894" w:rsidP="004F5436">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7" w:history="1">
        <w:r w:rsidR="004F5436">
          <w:rPr>
            <w:rStyle w:val="a6"/>
            <w:rFonts w:ascii="Helvetica" w:hAnsi="Helvetica" w:cs="Helvetica"/>
            <w:color w:val="0088CC"/>
            <w:sz w:val="20"/>
            <w:szCs w:val="20"/>
          </w:rPr>
          <w:t>Повторение фона</w:t>
        </w:r>
      </w:hyperlink>
    </w:p>
    <w:p w14:paraId="2F728FCD" w14:textId="77777777" w:rsidR="004F5436" w:rsidRDefault="006D2894" w:rsidP="004F5436">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8" w:history="1">
        <w:r w:rsidR="004F5436">
          <w:rPr>
            <w:rStyle w:val="a6"/>
            <w:rFonts w:ascii="Helvetica" w:hAnsi="Helvetica" w:cs="Helvetica"/>
            <w:color w:val="0088CC"/>
            <w:sz w:val="20"/>
            <w:szCs w:val="20"/>
          </w:rPr>
          <w:t>Расположение фона</w:t>
        </w:r>
      </w:hyperlink>
    </w:p>
    <w:p w14:paraId="590387DC" w14:textId="77777777" w:rsidR="004F5436" w:rsidRDefault="006D2894" w:rsidP="004F5436">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9" w:history="1">
        <w:r w:rsidR="004F5436">
          <w:rPr>
            <w:rStyle w:val="a6"/>
            <w:rFonts w:ascii="Helvetica" w:hAnsi="Helvetica" w:cs="Helvetica"/>
            <w:color w:val="0088CC"/>
            <w:sz w:val="20"/>
            <w:szCs w:val="20"/>
          </w:rPr>
          <w:t>Спрайты</w:t>
        </w:r>
      </w:hyperlink>
    </w:p>
    <w:p w14:paraId="777FDB56" w14:textId="77777777" w:rsidR="004F5436" w:rsidRDefault="006D2894" w:rsidP="004F5436">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20" w:history="1">
        <w:r w:rsidR="004F5436">
          <w:rPr>
            <w:rStyle w:val="a6"/>
            <w:rFonts w:ascii="Helvetica" w:hAnsi="Helvetica" w:cs="Helvetica"/>
            <w:color w:val="0088CC"/>
            <w:sz w:val="20"/>
            <w:szCs w:val="20"/>
          </w:rPr>
          <w:t>Каскадность и приоритеты</w:t>
        </w:r>
      </w:hyperlink>
    </w:p>
    <w:p w14:paraId="27F06EAC" w14:textId="77777777" w:rsidR="0060375F" w:rsidRDefault="0060375F" w:rsidP="008A6534">
      <w:pPr>
        <w:pStyle w:val="2"/>
      </w:pPr>
      <w:r>
        <w:t>Переключатель страниц, шаг 1 </w:t>
      </w:r>
      <w:r>
        <w:rPr>
          <w:bCs/>
          <w:color w:val="999999"/>
          <w:sz w:val="37"/>
          <w:szCs w:val="37"/>
        </w:rPr>
        <w:t>[4/18]</w:t>
      </w:r>
    </w:p>
    <w:p w14:paraId="4DD28AEF" w14:textId="77777777" w:rsidR="0060375F" w:rsidRDefault="0060375F" w:rsidP="006037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потренируемся верстать переключатель страниц. Обычно разметка переключателей очень проста: это один див, внутри которого расположены ссылки с номерами страниц и ссылки «Вперёд/Назад».</w:t>
      </w:r>
    </w:p>
    <w:p w14:paraId="2128D37C" w14:textId="77777777" w:rsidR="0060375F" w:rsidRDefault="0060375F" w:rsidP="006037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внутри переключателя используют спаны, например, для «многоточий». Также переключатели иногда верстают списками.</w:t>
      </w:r>
    </w:p>
    <w:p w14:paraId="3645FBA9" w14:textId="77777777" w:rsidR="0060375F" w:rsidRDefault="0060375F" w:rsidP="006037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зададим для ссылок и спанов блочно-строчный тип, размеры, внутренние отступы и фон.</w:t>
      </w:r>
    </w:p>
    <w:p w14:paraId="35D46467" w14:textId="77777777" w:rsidR="0060375F" w:rsidRDefault="0060375F" w:rsidP="006037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мы задаём не ширину, а минимальную ширину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т.к. номера страниц могут быть длинными: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1000</w:t>
      </w:r>
      <w:r>
        <w:rPr>
          <w:rFonts w:ascii="Helvetica" w:hAnsi="Helvetica" w:cs="Helvetica"/>
          <w:color w:val="333333"/>
          <w:sz w:val="20"/>
          <w:szCs w:val="20"/>
        </w:rPr>
        <w:t>. Благодаря сочетанию паддингов и минимальной ширины, номер страницы будет всегда смотреться хорошо.</w:t>
      </w:r>
    </w:p>
    <w:p w14:paraId="301C8D60" w14:textId="77777777" w:rsidR="0060375F" w:rsidRDefault="0060375F" w:rsidP="0060375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2685A11" w14:textId="77777777" w:rsidR="0060375F" w:rsidRDefault="006D2894" w:rsidP="0060375F">
      <w:pPr>
        <w:numPr>
          <w:ilvl w:val="0"/>
          <w:numId w:val="4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21" w:history="1">
        <w:r w:rsidR="0060375F">
          <w:rPr>
            <w:rStyle w:val="a6"/>
            <w:rFonts w:ascii="Helvetica" w:hAnsi="Helvetica" w:cs="Helvetica"/>
            <w:color w:val="0088CC"/>
            <w:sz w:val="20"/>
            <w:szCs w:val="20"/>
          </w:rPr>
          <w:t>Внутренние отступы</w:t>
        </w:r>
      </w:hyperlink>
    </w:p>
    <w:p w14:paraId="1AB0F515" w14:textId="77777777" w:rsidR="00BC5CC6" w:rsidRDefault="00BC5CC6" w:rsidP="00BC5CC6">
      <w:pPr>
        <w:pStyle w:val="2"/>
      </w:pPr>
      <w:r>
        <w:t>Переключатель страниц, шаг 2 </w:t>
      </w:r>
      <w:r>
        <w:rPr>
          <w:bCs/>
          <w:color w:val="999999"/>
          <w:sz w:val="37"/>
          <w:szCs w:val="37"/>
        </w:rPr>
        <w:t>[5/18]</w:t>
      </w:r>
    </w:p>
    <w:p w14:paraId="11B6D78F" w14:textId="77777777" w:rsidR="00BC5CC6" w:rsidRDefault="00BC5CC6" w:rsidP="00BC5C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текст переключателей.</w:t>
      </w:r>
    </w:p>
    <w:p w14:paraId="2E7853E1" w14:textId="77777777" w:rsidR="00BC5CC6" w:rsidRDefault="00BC5CC6" w:rsidP="00BC5C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горизонтальное выравнивание по центру. Затем зададим вертикальное выравнивание по середине. Чтобы был виден эффект вертикального выравнивания, нужно задать высоту строки такую же, как высота элемента, т.е.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5936AACA" w14:textId="77777777" w:rsidR="00BC5CC6" w:rsidRDefault="00BC5CC6" w:rsidP="00BC5C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цвет ссылок, уберем подчеркивание и сделаем шрифт полужирным.</w:t>
      </w:r>
    </w:p>
    <w:p w14:paraId="2142EF3C" w14:textId="77777777" w:rsidR="00BC5CC6" w:rsidRDefault="00BC5CC6" w:rsidP="00BC5CC6">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FE0A132" w14:textId="77777777" w:rsidR="00BC5CC6" w:rsidRDefault="006D2894" w:rsidP="00BC5CC6">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22" w:history="1">
        <w:r w:rsidR="00BC5CC6">
          <w:rPr>
            <w:rStyle w:val="a6"/>
            <w:rFonts w:ascii="Helvetica" w:hAnsi="Helvetica" w:cs="Helvetica"/>
            <w:color w:val="0088CC"/>
            <w:sz w:val="20"/>
            <w:szCs w:val="20"/>
          </w:rPr>
          <w:t>Горизонтальное выравнивание</w:t>
        </w:r>
      </w:hyperlink>
    </w:p>
    <w:p w14:paraId="0794D12F" w14:textId="77777777" w:rsidR="00BC5CC6" w:rsidRDefault="006D2894" w:rsidP="00BC5CC6">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23" w:history="1">
        <w:r w:rsidR="00BC5CC6">
          <w:rPr>
            <w:rStyle w:val="a6"/>
            <w:rFonts w:ascii="Helvetica" w:hAnsi="Helvetica" w:cs="Helvetica"/>
            <w:color w:val="0088CC"/>
            <w:sz w:val="20"/>
            <w:szCs w:val="20"/>
          </w:rPr>
          <w:t>Вертикальное выравнивание</w:t>
        </w:r>
      </w:hyperlink>
    </w:p>
    <w:p w14:paraId="7329BFA1" w14:textId="77777777" w:rsidR="00BC5CC6" w:rsidRDefault="006D2894" w:rsidP="00BC5CC6">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24" w:history="1">
        <w:r w:rsidR="00BC5CC6">
          <w:rPr>
            <w:rStyle w:val="a6"/>
            <w:rFonts w:ascii="Helvetica" w:hAnsi="Helvetica" w:cs="Helvetica"/>
            <w:color w:val="0088CC"/>
            <w:sz w:val="20"/>
            <w:szCs w:val="20"/>
          </w:rPr>
          <w:t>Высота строки</w:t>
        </w:r>
      </w:hyperlink>
    </w:p>
    <w:p w14:paraId="23A96F3D" w14:textId="77777777" w:rsidR="00BC5CC6" w:rsidRDefault="006D2894" w:rsidP="00BC5CC6">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25" w:history="1">
        <w:r w:rsidR="00BC5CC6">
          <w:rPr>
            <w:rStyle w:val="a6"/>
            <w:rFonts w:ascii="Helvetica" w:hAnsi="Helvetica" w:cs="Helvetica"/>
            <w:color w:val="0088CC"/>
            <w:sz w:val="20"/>
            <w:szCs w:val="20"/>
          </w:rPr>
          <w:t>Текстовые эффекты</w:t>
        </w:r>
      </w:hyperlink>
    </w:p>
    <w:p w14:paraId="361D326E" w14:textId="77777777" w:rsidR="00BC5CC6" w:rsidRDefault="006D2894" w:rsidP="00BC5CC6">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26" w:history="1">
        <w:r w:rsidR="00BC5CC6">
          <w:rPr>
            <w:rStyle w:val="a6"/>
            <w:rFonts w:ascii="Helvetica" w:hAnsi="Helvetica" w:cs="Helvetica"/>
            <w:color w:val="0088CC"/>
            <w:sz w:val="20"/>
            <w:szCs w:val="20"/>
          </w:rPr>
          <w:t>Выделение жирным</w:t>
        </w:r>
      </w:hyperlink>
    </w:p>
    <w:p w14:paraId="430928FF" w14:textId="77777777" w:rsidR="005A07C4" w:rsidRDefault="005A07C4" w:rsidP="008A6534">
      <w:pPr>
        <w:pStyle w:val="2"/>
      </w:pPr>
      <w:r>
        <w:t>Переключатель страниц, шаг 3 </w:t>
      </w:r>
      <w:r>
        <w:rPr>
          <w:bCs/>
          <w:color w:val="999999"/>
          <w:sz w:val="37"/>
          <w:szCs w:val="37"/>
        </w:rPr>
        <w:t>[6/18]</w:t>
      </w:r>
    </w:p>
    <w:p w14:paraId="5176A79C" w14:textId="77777777" w:rsidR="005A07C4" w:rsidRDefault="005A07C4" w:rsidP="005A07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Займемся переключателями «вперед» и «назад». Пока что мы используем текстовые надписи. Но мы их спрячем и заменим на стрелочки.</w:t>
      </w:r>
    </w:p>
    <w:p w14:paraId="5008F7DE" w14:textId="77777777" w:rsidR="005A07C4" w:rsidRDefault="005A07C4" w:rsidP="005A07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Первым делом добавим к переключателям классы </w:t>
      </w:r>
      <w:r>
        <w:rPr>
          <w:rStyle w:val="HTML"/>
          <w:rFonts w:ascii="Consolas" w:hAnsi="Consolas"/>
          <w:color w:val="DD1144"/>
          <w:sz w:val="18"/>
          <w:szCs w:val="18"/>
          <w:bdr w:val="single" w:sz="6" w:space="2" w:color="E1E1E8" w:frame="1"/>
          <w:shd w:val="clear" w:color="auto" w:fill="F7F7F9"/>
        </w:rPr>
        <w:t>prev</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next</w:t>
      </w:r>
      <w:r>
        <w:rPr>
          <w:rFonts w:ascii="Helvetica" w:hAnsi="Helvetica" w:cs="Helvetica"/>
          <w:color w:val="333333"/>
          <w:sz w:val="20"/>
          <w:szCs w:val="20"/>
        </w:rPr>
        <w:t>. Чтобы спрятать текст, используем свойство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с большим отрицательным значением.</w:t>
      </w:r>
    </w:p>
    <w:p w14:paraId="6700D6C6" w14:textId="26BA9BB8" w:rsidR="00510C45" w:rsidRDefault="005A07C4" w:rsidP="008A65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отделим переключатели от номеров страниц с помощью отступов и с помощью уже знакомой техники спрайтов добавим на фон стрелочки. Вот спрайт на тёмном фоне:</w:t>
      </w:r>
    </w:p>
    <w:p w14:paraId="5FF4B95C" w14:textId="4A77DE41" w:rsidR="008A6534" w:rsidRDefault="008A6534" w:rsidP="008A6534">
      <w:pPr>
        <w:pStyle w:val="a3"/>
        <w:shd w:val="clear" w:color="auto" w:fill="FFFFFF"/>
        <w:spacing w:before="0" w:beforeAutospacing="0" w:after="135" w:afterAutospacing="0"/>
        <w:rPr>
          <w:rFonts w:ascii="Helvetica" w:hAnsi="Helvetica" w:cs="Helvetica"/>
          <w:color w:val="333333"/>
          <w:sz w:val="20"/>
          <w:szCs w:val="20"/>
        </w:rPr>
      </w:pPr>
    </w:p>
    <w:p w14:paraId="2E81644F" w14:textId="77777777" w:rsidR="008A6534" w:rsidRDefault="008A6534" w:rsidP="008A6534">
      <w:pPr>
        <w:pStyle w:val="2"/>
      </w:pPr>
      <w:r>
        <w:t>Переключатель страниц, шаг 4 </w:t>
      </w:r>
      <w:r>
        <w:rPr>
          <w:bCs/>
          <w:color w:val="999999"/>
          <w:sz w:val="37"/>
          <w:szCs w:val="37"/>
        </w:rPr>
        <w:t>[7/18]</w:t>
      </w:r>
    </w:p>
    <w:p w14:paraId="34F20690" w14:textId="77777777" w:rsidR="008A6534" w:rsidRDefault="008A6534" w:rsidP="008A65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Переключатель страниц почти готов. Но хороший верстальщик и хороший дизайнер всегда думают о мелочах.</w:t>
      </w:r>
    </w:p>
    <w:p w14:paraId="43F29050" w14:textId="77777777" w:rsidR="008A6534" w:rsidRDefault="008A6534" w:rsidP="008A65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поработаем над состояниями элементов переключателя.</w:t>
      </w:r>
    </w:p>
    <w:p w14:paraId="4B972A46" w14:textId="77777777" w:rsidR="008A6534" w:rsidRDefault="008A6534" w:rsidP="008A65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очевидная деталь относится к номерам страниц. Надо как-то выделять текущую страницу. Для этого будем использовать класс </w:t>
      </w:r>
      <w:r>
        <w:rPr>
          <w:rStyle w:val="HTML"/>
          <w:rFonts w:ascii="Consolas" w:hAnsi="Consolas"/>
          <w:color w:val="DD1144"/>
          <w:sz w:val="18"/>
          <w:szCs w:val="18"/>
          <w:bdr w:val="single" w:sz="6" w:space="2" w:color="E1E1E8" w:frame="1"/>
          <w:shd w:val="clear" w:color="auto" w:fill="F7F7F9"/>
        </w:rPr>
        <w:t>current</w:t>
      </w:r>
      <w:r>
        <w:rPr>
          <w:rFonts w:ascii="Helvetica" w:hAnsi="Helvetica" w:cs="Helvetica"/>
          <w:color w:val="333333"/>
          <w:sz w:val="20"/>
          <w:szCs w:val="20"/>
        </w:rPr>
        <w:t>, для которого зададим зелёный фон.</w:t>
      </w:r>
    </w:p>
    <w:p w14:paraId="013D97C6" w14:textId="77777777" w:rsidR="008A6534" w:rsidRDefault="008A6534" w:rsidP="008A65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Менее очевидная деталь относится к состояниям кнопок-стрелочек «вперед» и «назад». Когда мы находимся на первой странице, кнопка «назад» должна быть неактивна, а когда на последней странице — неактивна кнопка «вперед».</w:t>
      </w:r>
    </w:p>
    <w:p w14:paraId="739649AA" w14:textId="1E7C401E" w:rsidR="008A6534" w:rsidRDefault="008A6534" w:rsidP="008A65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неактивные кнопки с помощью класса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который будет делать кнопку полупрозрачной.</w:t>
      </w:r>
    </w:p>
    <w:p w14:paraId="08DD6E89" w14:textId="77777777" w:rsidR="005B51D5" w:rsidRPr="005B51D5" w:rsidRDefault="005B51D5" w:rsidP="005B51D5">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1</w:t>
      </w:r>
      <w:r w:rsidRPr="005B51D5">
        <w:rPr>
          <w:rFonts w:ascii="Helvetica" w:eastAsia="Times New Roman" w:hAnsi="Helvetica" w:cs="Helvetica"/>
          <w:color w:val="333333"/>
          <w:sz w:val="20"/>
          <w:szCs w:val="20"/>
          <w:lang w:eastAsia="ru-RU"/>
        </w:rPr>
        <w:t>Добавьте ссылке с классом </w:t>
      </w:r>
      <w:r w:rsidRPr="005B51D5">
        <w:rPr>
          <w:rFonts w:ascii="Consolas" w:eastAsia="Times New Roman" w:hAnsi="Consolas" w:cs="Courier New"/>
          <w:color w:val="DD1144"/>
          <w:sz w:val="18"/>
          <w:szCs w:val="18"/>
          <w:bdr w:val="single" w:sz="6" w:space="2" w:color="E1E1E8" w:frame="1"/>
          <w:shd w:val="clear" w:color="auto" w:fill="F7F7F9"/>
          <w:lang w:eastAsia="ru-RU"/>
        </w:rPr>
        <w:t>prev</w:t>
      </w:r>
      <w:r w:rsidRPr="005B51D5">
        <w:rPr>
          <w:rFonts w:ascii="Helvetica" w:eastAsia="Times New Roman" w:hAnsi="Helvetica" w:cs="Helvetica"/>
          <w:color w:val="333333"/>
          <w:sz w:val="20"/>
          <w:szCs w:val="20"/>
          <w:lang w:eastAsia="ru-RU"/>
        </w:rPr>
        <w:t> класс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w:t>
      </w:r>
    </w:p>
    <w:p w14:paraId="31E6348B" w14:textId="77777777" w:rsidR="005B51D5" w:rsidRPr="005B51D5" w:rsidRDefault="005B51D5" w:rsidP="005B51D5">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2</w:t>
      </w:r>
      <w:r w:rsidRPr="005B51D5">
        <w:rPr>
          <w:rFonts w:ascii="Helvetica" w:eastAsia="Times New Roman" w:hAnsi="Helvetica" w:cs="Helvetica"/>
          <w:color w:val="333333"/>
          <w:sz w:val="20"/>
          <w:szCs w:val="20"/>
          <w:lang w:eastAsia="ru-RU"/>
        </w:rPr>
        <w:t>Добавьте ссылке на первую страницу класс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w:t>
      </w:r>
    </w:p>
    <w:p w14:paraId="677A89DE" w14:textId="77777777" w:rsidR="005B51D5" w:rsidRPr="005B51D5" w:rsidRDefault="005B51D5" w:rsidP="005B51D5">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3</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 задайте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#16a085</w:t>
      </w:r>
      <w:r w:rsidRPr="005B51D5">
        <w:rPr>
          <w:rFonts w:ascii="Helvetica" w:eastAsia="Times New Roman" w:hAnsi="Helvetica" w:cs="Helvetica"/>
          <w:color w:val="333333"/>
          <w:sz w:val="20"/>
          <w:szCs w:val="20"/>
          <w:lang w:eastAsia="ru-RU"/>
        </w:rPr>
        <w:t>.</w:t>
      </w:r>
    </w:p>
    <w:p w14:paraId="6307ED87" w14:textId="77777777" w:rsidR="005B51D5" w:rsidRPr="005B51D5" w:rsidRDefault="005B51D5" w:rsidP="005B51D5">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4</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 задайте 30% непрозрачность </w:t>
      </w:r>
      <w:r w:rsidRPr="005B51D5">
        <w:rPr>
          <w:rFonts w:ascii="Consolas" w:eastAsia="Times New Roman" w:hAnsi="Consolas" w:cs="Courier New"/>
          <w:color w:val="DD1144"/>
          <w:sz w:val="18"/>
          <w:szCs w:val="18"/>
          <w:bdr w:val="single" w:sz="6" w:space="2" w:color="E1E1E8" w:frame="1"/>
          <w:shd w:val="clear" w:color="auto" w:fill="F7F7F9"/>
          <w:lang w:eastAsia="ru-RU"/>
        </w:rPr>
        <w:t>opacity: 0.3;</w:t>
      </w:r>
      <w:r w:rsidRPr="005B51D5">
        <w:rPr>
          <w:rFonts w:ascii="Helvetica" w:eastAsia="Times New Roman" w:hAnsi="Helvetica" w:cs="Helvetica"/>
          <w:color w:val="333333"/>
          <w:sz w:val="20"/>
          <w:szCs w:val="20"/>
          <w:lang w:eastAsia="ru-RU"/>
        </w:rPr>
        <w:t>.</w:t>
      </w:r>
    </w:p>
    <w:p w14:paraId="423032C1" w14:textId="77777777" w:rsidR="005B51D5" w:rsidRPr="005B51D5" w:rsidRDefault="005B51D5" w:rsidP="005B51D5">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999999"/>
          <w:lang w:eastAsia="ru-RU"/>
        </w:rPr>
        <w:t>Цель 5</w:t>
      </w:r>
      <w:r w:rsidRPr="005B51D5">
        <w:rPr>
          <w:rFonts w:ascii="Helvetica" w:eastAsia="Times New Roman" w:hAnsi="Helvetica" w:cs="Helvetica"/>
          <w:color w:val="333333"/>
          <w:sz w:val="20"/>
          <w:szCs w:val="20"/>
          <w:lang w:eastAsia="ru-RU"/>
        </w:rPr>
        <w:t>Задайте ссылкам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#2ecc71</w:t>
      </w:r>
      <w:r w:rsidRPr="005B51D5">
        <w:rPr>
          <w:rFonts w:ascii="Helvetica" w:eastAsia="Times New Roman" w:hAnsi="Helvetica" w:cs="Helvetica"/>
          <w:color w:val="333333"/>
          <w:sz w:val="20"/>
          <w:szCs w:val="20"/>
          <w:lang w:eastAsia="ru-RU"/>
        </w:rPr>
        <w:t> при наведении.</w:t>
      </w:r>
    </w:p>
    <w:p w14:paraId="363C683C" w14:textId="77777777" w:rsidR="005B51D5" w:rsidRDefault="005B51D5" w:rsidP="005B51D5">
      <w:pPr>
        <w:pStyle w:val="2"/>
      </w:pPr>
      <w:r>
        <w:t>Переключатель страниц, тестирование </w:t>
      </w:r>
      <w:r>
        <w:rPr>
          <w:bCs/>
          <w:color w:val="999999"/>
          <w:sz w:val="37"/>
          <w:szCs w:val="37"/>
        </w:rPr>
        <w:t>[8/18]</w:t>
      </w:r>
    </w:p>
    <w:p w14:paraId="46778A95" w14:textId="77777777" w:rsidR="005B51D5" w:rsidRDefault="005B51D5" w:rsidP="005B51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оттестируем наш переключатель в разных состояниях.</w:t>
      </w:r>
    </w:p>
    <w:p w14:paraId="730C4639" w14:textId="77777777" w:rsidR="005B51D5" w:rsidRDefault="005B51D5" w:rsidP="005B51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три переключателя, у которых разные текущие страницы. Ваша задача заключается в том, чтобы правильно задать элементам переключателей те классы, которые мы добавляли в прошлом задании.</w:t>
      </w:r>
    </w:p>
    <w:p w14:paraId="6ED69B2C" w14:textId="77777777" w:rsidR="00ED1B11" w:rsidRDefault="00ED1B11" w:rsidP="00ED1B11">
      <w:pPr>
        <w:pStyle w:val="2"/>
      </w:pPr>
      <w:r>
        <w:t>Контакты, шаг 1 </w:t>
      </w:r>
      <w:r>
        <w:rPr>
          <w:bCs/>
          <w:color w:val="999999"/>
          <w:sz w:val="37"/>
          <w:szCs w:val="37"/>
        </w:rPr>
        <w:t>[10/18]</w:t>
      </w:r>
    </w:p>
    <w:p w14:paraId="3A0BD7AD" w14:textId="77777777" w:rsidR="00ED1B11" w:rsidRDefault="00ED1B11" w:rsidP="00ED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оформим невзрачный и скучный блок контактов.</w:t>
      </w:r>
    </w:p>
    <w:p w14:paraId="735DE8E1" w14:textId="77777777" w:rsidR="00ED1B11" w:rsidRDefault="00ED1B11" w:rsidP="00ED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контактной информацией, похожие на тот, который вы видите в мини-браузере, встречаются на многих сайтах. Штука нехитрая — пишем адрес, сайт и email, а потом добавляем переносы строк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w:t>
      </w:r>
    </w:p>
    <w:p w14:paraId="74BBE231" w14:textId="77777777" w:rsidR="00ED1B11" w:rsidRDefault="00ED1B11" w:rsidP="00ED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улучшить оформление этого блока?</w:t>
      </w:r>
    </w:p>
    <w:p w14:paraId="66E165B6" w14:textId="77777777" w:rsidR="00ED1B11" w:rsidRDefault="00ED1B11" w:rsidP="00ED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выделить заголовок и добавить отступы между элементами контактов. Во-вторых, добавить для каждого элемента небольшие иконки.</w:t>
      </w:r>
    </w:p>
    <w:p w14:paraId="7007F751" w14:textId="77777777" w:rsidR="00ED1B11" w:rsidRDefault="00ED1B11" w:rsidP="00ED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начнем.</w:t>
      </w:r>
    </w:p>
    <w:p w14:paraId="02AB5BC0" w14:textId="77777777" w:rsidR="00276B26" w:rsidRDefault="00276B26" w:rsidP="00276B26">
      <w:pPr>
        <w:pStyle w:val="2"/>
      </w:pPr>
      <w:r>
        <w:t>Контакты, шаг 2 </w:t>
      </w:r>
      <w:r>
        <w:rPr>
          <w:bCs/>
          <w:color w:val="999999"/>
          <w:sz w:val="37"/>
          <w:szCs w:val="37"/>
        </w:rPr>
        <w:t>[11/18]</w:t>
      </w:r>
    </w:p>
    <w:p w14:paraId="02EB969E"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и отступы сделали блок контактов более структурированным.</w:t>
      </w:r>
    </w:p>
    <w:p w14:paraId="22FDD1EB"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слева, как вы уже догадались, предназначены для размещения иконок.</w:t>
      </w:r>
    </w:p>
    <w:p w14:paraId="7E6AD66A"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Иконки будем размещать по одной из классических техник: «абсолютные элементы + спрайты».</w:t>
      </w:r>
    </w:p>
    <w:p w14:paraId="63B0A5F4"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из блоков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есть пустой див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в котором и будет отображаться иконка.</w:t>
      </w:r>
    </w:p>
    <w:p w14:paraId="0ADB6ED1"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Специальные дивы в этом задании мы будем использовать для наглядности. Лучше иконки выносить в фон псевдоэлементов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чтобы не «засорять» разметку.</w:t>
      </w:r>
    </w:p>
    <w:p w14:paraId="1F36EDFE"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давайте зададим этим дивам абсолютное позиционирование, фиксированные размеры и расположим в верхнем левом углу родителя (для этого мы задавали относительное позиционирование для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w:t>
      </w:r>
    </w:p>
    <w:p w14:paraId="1954E73E"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задать для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картинку-спрайт в качестве фона. Вот она:</w:t>
      </w:r>
    </w:p>
    <w:p w14:paraId="5813F0FB" w14:textId="77777777" w:rsidR="00276B26" w:rsidRDefault="00276B26" w:rsidP="00276B26">
      <w:pPr>
        <w:pStyle w:val="2"/>
      </w:pPr>
      <w:r>
        <w:t>Контакты, шаг 3 </w:t>
      </w:r>
      <w:r>
        <w:rPr>
          <w:bCs/>
          <w:color w:val="999999"/>
          <w:sz w:val="37"/>
          <w:szCs w:val="37"/>
        </w:rPr>
        <w:t>[12/18]</w:t>
      </w:r>
    </w:p>
    <w:p w14:paraId="1010C273"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нужно задать каждому элементу контактов свою иконку.</w:t>
      </w:r>
    </w:p>
    <w:p w14:paraId="6E007384"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Сделаем это так же, как в задании про социальные кнопки. Сначала добавим каждому из блоков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свой уникальный класс. А затем в CSS переопределим положение фона для этих классов.</w:t>
      </w:r>
    </w:p>
    <w:p w14:paraId="225C8292"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финальный штрих — зададим цвет ссылок, который сочетается с цветом иконок.</w:t>
      </w:r>
    </w:p>
    <w:p w14:paraId="1FB49106" w14:textId="5209D901" w:rsidR="005B51D5" w:rsidRDefault="005B51D5" w:rsidP="008A6534">
      <w:pPr>
        <w:pStyle w:val="a3"/>
        <w:shd w:val="clear" w:color="auto" w:fill="FFFFFF"/>
        <w:spacing w:before="0" w:beforeAutospacing="0" w:after="135" w:afterAutospacing="0"/>
        <w:rPr>
          <w:rFonts w:ascii="Helvetica" w:hAnsi="Helvetica" w:cs="Helvetica"/>
          <w:color w:val="333333"/>
          <w:sz w:val="20"/>
          <w:szCs w:val="20"/>
        </w:rPr>
      </w:pPr>
    </w:p>
    <w:p w14:paraId="7A143A4E" w14:textId="77777777" w:rsidR="00276B26" w:rsidRDefault="00276B26" w:rsidP="00276B26">
      <w:pPr>
        <w:pStyle w:val="2"/>
      </w:pPr>
      <w:r>
        <w:t>Комментарии, шаг 1 </w:t>
      </w:r>
      <w:r>
        <w:rPr>
          <w:bCs/>
          <w:color w:val="999999"/>
          <w:sz w:val="37"/>
          <w:szCs w:val="37"/>
        </w:rPr>
        <w:t>[13/18]</w:t>
      </w:r>
    </w:p>
    <w:p w14:paraId="750DC678"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сверстаем список комментариев.</w:t>
      </w:r>
    </w:p>
    <w:p w14:paraId="2C83E30E"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обратите внимание на CSS. В предыдущих заданиях мы создавали пространства имён классов в CSS с помощью контекстных селекторов. Например:</w:t>
      </w:r>
    </w:p>
    <w:p w14:paraId="5AAA547F" w14:textId="77777777" w:rsidR="00276B26" w:rsidRDefault="00276B26" w:rsidP="00276B26">
      <w:pPr>
        <w:pStyle w:val="HTML0"/>
        <w:shd w:val="clear" w:color="auto" w:fill="F5F5F5"/>
        <w:wordWrap w:val="0"/>
        <w:spacing w:after="150" w:line="300" w:lineRule="atLeast"/>
        <w:rPr>
          <w:rFonts w:ascii="Consolas" w:hAnsi="Consolas"/>
          <w:color w:val="333333"/>
        </w:rPr>
      </w:pPr>
      <w:r>
        <w:rPr>
          <w:rFonts w:ascii="Consolas" w:hAnsi="Consolas"/>
          <w:color w:val="333333"/>
        </w:rPr>
        <w:t>.contacts .title {}</w:t>
      </w:r>
    </w:p>
    <w:p w14:paraId="53785FC1" w14:textId="77777777" w:rsidR="00276B26" w:rsidRDefault="00276B26" w:rsidP="00276B26">
      <w:pPr>
        <w:pStyle w:val="HTML0"/>
        <w:shd w:val="clear" w:color="auto" w:fill="F5F5F5"/>
        <w:wordWrap w:val="0"/>
        <w:spacing w:after="150" w:line="300" w:lineRule="atLeast"/>
        <w:rPr>
          <w:rFonts w:ascii="Consolas" w:hAnsi="Consolas"/>
          <w:color w:val="333333"/>
        </w:rPr>
      </w:pPr>
      <w:r>
        <w:rPr>
          <w:rFonts w:ascii="Consolas" w:hAnsi="Consolas"/>
          <w:color w:val="333333"/>
        </w:rPr>
        <w:t>.contacts .item {}</w:t>
      </w:r>
    </w:p>
    <w:p w14:paraId="4BFE643A"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пространствах имен уже </w:t>
      </w:r>
      <w:hyperlink r:id="rId127" w:history="1">
        <w:r>
          <w:rPr>
            <w:rStyle w:val="a6"/>
            <w:rFonts w:ascii="Helvetica" w:hAnsi="Helvetica" w:cs="Helvetica"/>
            <w:color w:val="0088CC"/>
            <w:sz w:val="20"/>
            <w:szCs w:val="20"/>
          </w:rPr>
          <w:t>говорилось</w:t>
        </w:r>
      </w:hyperlink>
      <w:r>
        <w:rPr>
          <w:rFonts w:ascii="Helvetica" w:hAnsi="Helvetica" w:cs="Helvetica"/>
          <w:color w:val="333333"/>
          <w:sz w:val="20"/>
          <w:szCs w:val="20"/>
        </w:rPr>
        <w:t> в курсе про меню.</w:t>
      </w:r>
    </w:p>
    <w:p w14:paraId="7957DB3C"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использовать другой способ создания пространства имён. Он заключается в том, что мы будем добавлять к названию каждого класса префикс, например:</w:t>
      </w:r>
    </w:p>
    <w:p w14:paraId="3A8288A7" w14:textId="77777777" w:rsidR="00276B26" w:rsidRDefault="00276B26" w:rsidP="00276B26">
      <w:pPr>
        <w:pStyle w:val="HTML0"/>
        <w:shd w:val="clear" w:color="auto" w:fill="F5F5F5"/>
        <w:wordWrap w:val="0"/>
        <w:spacing w:after="150" w:line="300" w:lineRule="atLeast"/>
        <w:rPr>
          <w:rFonts w:ascii="Consolas" w:hAnsi="Consolas"/>
          <w:color w:val="333333"/>
        </w:rPr>
      </w:pPr>
      <w:r>
        <w:rPr>
          <w:rFonts w:ascii="Consolas" w:hAnsi="Consolas"/>
          <w:color w:val="333333"/>
        </w:rPr>
        <w:t>.comment-avatar {}</w:t>
      </w:r>
    </w:p>
    <w:p w14:paraId="3CC15240" w14:textId="77777777" w:rsidR="00276B26" w:rsidRDefault="00276B26" w:rsidP="00276B26">
      <w:pPr>
        <w:pStyle w:val="HTML0"/>
        <w:shd w:val="clear" w:color="auto" w:fill="F5F5F5"/>
        <w:wordWrap w:val="0"/>
        <w:spacing w:after="150" w:line="300" w:lineRule="atLeast"/>
        <w:rPr>
          <w:rFonts w:ascii="Consolas" w:hAnsi="Consolas"/>
          <w:color w:val="333333"/>
        </w:rPr>
      </w:pPr>
      <w:r>
        <w:rPr>
          <w:rFonts w:ascii="Consolas" w:hAnsi="Consolas"/>
          <w:color w:val="333333"/>
        </w:rPr>
        <w:t>.contacts-title {}</w:t>
      </w:r>
    </w:p>
    <w:p w14:paraId="5F7D2416"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Оба способа хороши и используются в зависимости от предпочтений. Самое главное — использовать пространства имён.</w:t>
      </w:r>
    </w:p>
    <w:p w14:paraId="5EDE3ABB"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начнём оформлять блоки аватара и автора комментария.</w:t>
      </w:r>
    </w:p>
    <w:p w14:paraId="6A2B9F62" w14:textId="77777777" w:rsidR="00276B26" w:rsidRDefault="00276B26" w:rsidP="00276B26">
      <w:pPr>
        <w:pStyle w:val="2"/>
      </w:pPr>
      <w:r>
        <w:t>Комментарии, шаг 2 </w:t>
      </w:r>
      <w:r>
        <w:rPr>
          <w:bCs/>
          <w:color w:val="999999"/>
          <w:sz w:val="37"/>
          <w:szCs w:val="37"/>
        </w:rPr>
        <w:t>[14/18]</w:t>
      </w:r>
    </w:p>
    <w:p w14:paraId="268E5E47"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Продолжаем работу. На этом шаге оформим сам текст комментария и дату комментария.</w:t>
      </w:r>
    </w:p>
    <w:p w14:paraId="3EC37DF2"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менее важную информацию стараются приглушить. Для этого используют следующие приёмы: уменьшают размер шрифта, задают менее контрастный цвет текста или сочетают эти эффекты. Простейшие CSS-свойства помогают эффективно расставлять акценты в дизайне.</w:t>
      </w:r>
    </w:p>
    <w:p w14:paraId="6CC37092"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дата комментария не столь важна, поэтому её и приглушим.</w:t>
      </w:r>
    </w:p>
    <w:p w14:paraId="54CD3249" w14:textId="77777777" w:rsidR="00276B26" w:rsidRDefault="00276B26" w:rsidP="00276B26">
      <w:pPr>
        <w:pStyle w:val="2"/>
      </w:pPr>
      <w:r>
        <w:t>Комментарии, шаг 3 </w:t>
      </w:r>
      <w:r>
        <w:rPr>
          <w:bCs/>
          <w:color w:val="999999"/>
          <w:sz w:val="37"/>
          <w:szCs w:val="37"/>
        </w:rPr>
        <w:t>[15/18]</w:t>
      </w:r>
    </w:p>
    <w:p w14:paraId="5F0EF9FA"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оформляем кнопку ответа на комментарий.</w:t>
      </w:r>
    </w:p>
    <w:p w14:paraId="5C98D565"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приёмы вам уже знакомы: кнопка будет абсолютно спозиционированным элементом с фиксированными размерами. На фон ей зададим иконку. Затем разместим кнопку в правом верхнем углу комментария.</w:t>
      </w:r>
    </w:p>
    <w:p w14:paraId="6E3F5AE8"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комментария обладает относительным позиционированием, поэтому проблем с размещением иконки не возникнет.</w:t>
      </w:r>
    </w:p>
    <w:p w14:paraId="48F41968" w14:textId="77777777" w:rsidR="00285BF9" w:rsidRDefault="00285BF9" w:rsidP="004023F5">
      <w:pPr>
        <w:pStyle w:val="2"/>
      </w:pPr>
      <w:r>
        <w:t>Комментарии, шаг 4 </w:t>
      </w:r>
      <w:r>
        <w:rPr>
          <w:bCs/>
          <w:color w:val="999999"/>
          <w:sz w:val="37"/>
          <w:szCs w:val="37"/>
        </w:rPr>
        <w:t>[16/18]</w:t>
      </w:r>
    </w:p>
    <w:p w14:paraId="577F87B1" w14:textId="77777777" w:rsidR="00285BF9" w:rsidRDefault="00285BF9" w:rsidP="00285BF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подготовимся к позиционированию аватара.</w:t>
      </w:r>
    </w:p>
    <w:p w14:paraId="52857421" w14:textId="77777777" w:rsidR="00285BF9" w:rsidRDefault="00285BF9" w:rsidP="00285BF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Аватар будет располагаться в левом верхнем углу и частично перекрывать комментарий. Чтобы аватар не перекрыл имя автора и текст, мы увеличим паддинги слева у соответствующих элементов.</w:t>
      </w:r>
    </w:p>
    <w:p w14:paraId="64C5063B" w14:textId="77777777" w:rsidR="00285BF9" w:rsidRDefault="00285BF9" w:rsidP="00285BF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увеличиваем отступ справа у автора, т.к. в правом верхнем углу комментария расположена кнопка ответа (спозиционированная абсолютно). Чтобы длинное имя автора не залезло под кнопку, мы и добавляем паддинг, размер которого чуть больше, чем кнопка.</w:t>
      </w:r>
    </w:p>
    <w:p w14:paraId="5E4656A0" w14:textId="77777777" w:rsidR="004023F5" w:rsidRDefault="004023F5" w:rsidP="004023F5">
      <w:pPr>
        <w:pStyle w:val="2"/>
      </w:pPr>
      <w:r>
        <w:t>Комментарии, шаг 5 </w:t>
      </w:r>
      <w:r>
        <w:rPr>
          <w:bCs/>
          <w:color w:val="999999"/>
          <w:sz w:val="37"/>
          <w:szCs w:val="37"/>
        </w:rPr>
        <w:t>[17/18]</w:t>
      </w:r>
    </w:p>
    <w:p w14:paraId="4B762A64"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осталось только задать аватару абсолютное позиционирование и разместить его сверху и слева.</w:t>
      </w:r>
    </w:p>
    <w:p w14:paraId="0F45183F"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Достаточно необычные комментарии, но способ их создания очень простой.</w:t>
      </w:r>
    </w:p>
    <w:p w14:paraId="5ED6DD85" w14:textId="30A01ADC" w:rsidR="00276B26" w:rsidRDefault="00276B26" w:rsidP="008A6534">
      <w:pPr>
        <w:pStyle w:val="a3"/>
        <w:shd w:val="clear" w:color="auto" w:fill="FFFFFF"/>
        <w:spacing w:before="0" w:beforeAutospacing="0" w:after="135" w:afterAutospacing="0"/>
        <w:rPr>
          <w:rFonts w:ascii="Helvetica" w:hAnsi="Helvetica" w:cs="Helvetica"/>
          <w:color w:val="333333"/>
          <w:sz w:val="20"/>
          <w:szCs w:val="20"/>
        </w:rPr>
      </w:pPr>
    </w:p>
    <w:p w14:paraId="09332545" w14:textId="528B058E" w:rsidR="00B21AA0" w:rsidRDefault="006D2894" w:rsidP="00B21AA0">
      <w:pPr>
        <w:pStyle w:val="1"/>
      </w:pPr>
      <w:hyperlink r:id="rId128" w:history="1">
        <w:r w:rsidR="00B21AA0" w:rsidRPr="00B21AA0">
          <w:rPr>
            <w:rStyle w:val="a6"/>
          </w:rPr>
          <w:t>Знакомство с LESS</w:t>
        </w:r>
      </w:hyperlink>
    </w:p>
    <w:p w14:paraId="634CBAD0" w14:textId="77777777" w:rsidR="002F2BF0" w:rsidRDefault="002F2BF0" w:rsidP="002F2BF0">
      <w:pPr>
        <w:pStyle w:val="2"/>
      </w:pPr>
      <w:r>
        <w:lastRenderedPageBreak/>
        <w:t>Введение </w:t>
      </w:r>
      <w:r>
        <w:rPr>
          <w:bCs/>
          <w:color w:val="999999"/>
          <w:sz w:val="37"/>
          <w:szCs w:val="37"/>
        </w:rPr>
        <w:t>[1/14]</w:t>
      </w:r>
    </w:p>
    <w:p w14:paraId="11A7B933"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CSS-препроцессоры — это «программистский» подход к CSS. Они позволяют при написании стилей использовать свойственные языкам программирования приёмы и конструкции: переменные, вложенность, наследуемость, циклы, функции и математические операции. Синтаксис препроцессоров похож на обычный CSS. Код, написанный на языке препроцессора, не используется прямо в браузере, а преобразуется в чистый CSS-код с помощью специальных библиотек.</w:t>
      </w:r>
    </w:p>
    <w:p w14:paraId="6A7881C3"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Три самых известных препроцессора — это </w:t>
      </w:r>
      <w:hyperlink r:id="rId129" w:tgtFrame="_blank" w:history="1">
        <w:r>
          <w:rPr>
            <w:rStyle w:val="a6"/>
            <w:rFonts w:ascii="Helvetica" w:hAnsi="Helvetica" w:cs="Helvetica"/>
            <w:color w:val="0088CC"/>
            <w:sz w:val="20"/>
            <w:szCs w:val="20"/>
          </w:rPr>
          <w:t>LESS</w:t>
        </w:r>
      </w:hyperlink>
      <w:r>
        <w:rPr>
          <w:rFonts w:ascii="Helvetica" w:hAnsi="Helvetica" w:cs="Helvetica"/>
          <w:color w:val="333333"/>
          <w:sz w:val="20"/>
          <w:szCs w:val="20"/>
        </w:rPr>
        <w:t>, </w:t>
      </w:r>
      <w:hyperlink r:id="rId130" w:tgtFrame="_blank" w:history="1">
        <w:r>
          <w:rPr>
            <w:rStyle w:val="a6"/>
            <w:rFonts w:ascii="Helvetica" w:hAnsi="Helvetica" w:cs="Helvetica"/>
            <w:color w:val="0088CC"/>
            <w:sz w:val="20"/>
            <w:szCs w:val="20"/>
          </w:rPr>
          <w:t>SASS</w:t>
        </w:r>
      </w:hyperlink>
      <w:r>
        <w:rPr>
          <w:rFonts w:ascii="Helvetica" w:hAnsi="Helvetica" w:cs="Helvetica"/>
          <w:color w:val="333333"/>
          <w:sz w:val="20"/>
          <w:szCs w:val="20"/>
        </w:rPr>
        <w:t> и </w:t>
      </w:r>
      <w:hyperlink r:id="rId131" w:tgtFrame="_blank" w:history="1">
        <w:r>
          <w:rPr>
            <w:rStyle w:val="a6"/>
            <w:rFonts w:ascii="Helvetica" w:hAnsi="Helvetica" w:cs="Helvetica"/>
            <w:color w:val="0088CC"/>
            <w:sz w:val="20"/>
            <w:szCs w:val="20"/>
          </w:rPr>
          <w:t>Stylus</w:t>
        </w:r>
      </w:hyperlink>
      <w:r>
        <w:rPr>
          <w:rFonts w:ascii="Helvetica" w:hAnsi="Helvetica" w:cs="Helvetica"/>
          <w:color w:val="333333"/>
          <w:sz w:val="20"/>
          <w:szCs w:val="20"/>
        </w:rPr>
        <w:t>. Они во многом похожи между собой, но имеют и ключевые различия. В этом и последующих курсах цикла мы рассмотрим препроцессор LESS.</w:t>
      </w:r>
    </w:p>
    <w:p w14:paraId="2C17046F"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курсах по LESS мы будем шаг за шагом строить небольшой </w:t>
      </w:r>
      <w:del w:id="1" w:author="Unknown">
        <w:r>
          <w:rPr>
            <w:rFonts w:ascii="Helvetica" w:hAnsi="Helvetica" w:cs="Helvetica"/>
            <w:color w:val="333333"/>
            <w:sz w:val="20"/>
            <w:szCs w:val="20"/>
          </w:rPr>
          <w:delText>велосипед</w:delText>
        </w:r>
      </w:del>
      <w:r>
        <w:rPr>
          <w:rFonts w:ascii="Helvetica" w:hAnsi="Helvetica" w:cs="Helvetica"/>
          <w:color w:val="333333"/>
          <w:sz w:val="20"/>
          <w:szCs w:val="20"/>
        </w:rPr>
        <w:t> фреймворк компонентов. Когда он будет готов, мы сможем собирать из компонентов цельные интерфейсы. Компонентный подход позволяет структурировать большие объемы кода и легко масштабировать проекты. Препроцессор в этом деле — хорошее подспорье.</w:t>
      </w:r>
    </w:p>
    <w:p w14:paraId="0A11F410"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курсов редактор CSS заменён на редактор LESS. Чтобы увидеть скомпилированный из LESS кода CSS код, можете использовать кнопку </w:t>
      </w:r>
      <w:r>
        <w:rPr>
          <w:rStyle w:val="label"/>
          <w:rFonts w:ascii="Helvetica" w:hAnsi="Helvetica" w:cs="Helvetica"/>
          <w:b/>
          <w:bCs/>
          <w:color w:val="FFFFFF"/>
          <w:sz w:val="18"/>
          <w:szCs w:val="18"/>
          <w:shd w:val="clear" w:color="auto" w:fill="999999"/>
        </w:rPr>
        <w:t> CSS</w:t>
      </w:r>
      <w:r>
        <w:rPr>
          <w:rFonts w:ascii="Helvetica" w:hAnsi="Helvetica" w:cs="Helvetica"/>
          <w:color w:val="333333"/>
          <w:sz w:val="20"/>
          <w:szCs w:val="20"/>
        </w:rPr>
        <w:t>.</w:t>
      </w:r>
    </w:p>
    <w:p w14:paraId="6DCCC634"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вы знаете всё, чтобы начать!</w:t>
      </w:r>
    </w:p>
    <w:p w14:paraId="7DF83D62" w14:textId="77777777" w:rsidR="002F2BF0" w:rsidRDefault="002F2BF0" w:rsidP="00F76D2F">
      <w:pPr>
        <w:pStyle w:val="2"/>
      </w:pPr>
      <w:r>
        <w:t>Переменные, шаг 1 </w:t>
      </w:r>
      <w:r>
        <w:rPr>
          <w:bCs/>
          <w:color w:val="999999"/>
          <w:sz w:val="37"/>
          <w:szCs w:val="37"/>
        </w:rPr>
        <w:t>[2/14]</w:t>
      </w:r>
    </w:p>
    <w:p w14:paraId="3757D00A"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схема — основа любого дизайна в вебе. Применяя цветовое кодирование, можно сделать интерфейс более понятным. Поэтому первым делом при создании нашего мини-фреймворка давайте займёмся цветовой схемой основных элементов интерфейса. В этой задаче LESS нам очень поможет.</w:t>
      </w:r>
    </w:p>
    <w:p w14:paraId="3ED4D7CA"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в коде встречалась подобная запись:</w:t>
      </w:r>
    </w:p>
    <w:p w14:paraId="06673727" w14:textId="77777777" w:rsidR="002F2BF0" w:rsidRDefault="002F2BF0" w:rsidP="002F2BF0">
      <w:pPr>
        <w:pStyle w:val="HTML0"/>
        <w:shd w:val="clear" w:color="auto" w:fill="F5F5F5"/>
        <w:wordWrap w:val="0"/>
        <w:spacing w:after="150" w:line="300" w:lineRule="atLeast"/>
        <w:rPr>
          <w:rFonts w:ascii="Consolas" w:hAnsi="Consolas"/>
          <w:color w:val="333333"/>
        </w:rPr>
      </w:pPr>
      <w:r>
        <w:rPr>
          <w:rFonts w:ascii="Consolas" w:hAnsi="Consolas"/>
          <w:color w:val="333333"/>
        </w:rPr>
        <w:t>@navy: #1d365d;</w:t>
      </w:r>
    </w:p>
    <w:p w14:paraId="40BB93AE"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 LESS описываются переменные. Синтаксис переменных такой:</w:t>
      </w:r>
    </w:p>
    <w:p w14:paraId="771D631C" w14:textId="77777777" w:rsidR="002F2BF0" w:rsidRDefault="002F2BF0" w:rsidP="002F2BF0">
      <w:pPr>
        <w:pStyle w:val="HTML0"/>
        <w:shd w:val="clear" w:color="auto" w:fill="F5F5F5"/>
        <w:wordWrap w:val="0"/>
        <w:spacing w:after="150" w:line="300" w:lineRule="atLeast"/>
        <w:rPr>
          <w:rFonts w:ascii="Consolas" w:hAnsi="Consolas"/>
          <w:color w:val="333333"/>
        </w:rPr>
      </w:pPr>
      <w:r>
        <w:rPr>
          <w:rFonts w:ascii="Consolas" w:hAnsi="Consolas"/>
          <w:color w:val="333333"/>
        </w:rPr>
        <w:t>@название_переменной: значение_переменной;</w:t>
      </w:r>
    </w:p>
    <w:p w14:paraId="3D700E67"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Создав переменную один раз, можно использовать её в любом месте кода. Например:</w:t>
      </w:r>
    </w:p>
    <w:p w14:paraId="0EE5482F" w14:textId="77777777" w:rsidR="002F2BF0" w:rsidRDefault="002F2BF0" w:rsidP="002F2BF0">
      <w:pPr>
        <w:pStyle w:val="HTML0"/>
        <w:shd w:val="clear" w:color="auto" w:fill="F5F5F5"/>
        <w:wordWrap w:val="0"/>
        <w:spacing w:after="150" w:line="300" w:lineRule="atLeast"/>
        <w:rPr>
          <w:rFonts w:ascii="Consolas" w:hAnsi="Consolas"/>
          <w:color w:val="333333"/>
        </w:rPr>
      </w:pPr>
      <w:r>
        <w:rPr>
          <w:rFonts w:ascii="Consolas" w:hAnsi="Consolas"/>
          <w:color w:val="333333"/>
        </w:rPr>
        <w:t>background-color: @navy;</w:t>
      </w:r>
    </w:p>
    <w:p w14:paraId="0D0EE07C" w14:textId="77777777" w:rsidR="002F2BF0" w:rsidRDefault="002F2BF0" w:rsidP="002F2BF0">
      <w:pPr>
        <w:pStyle w:val="HTML0"/>
        <w:shd w:val="clear" w:color="auto" w:fill="F5F5F5"/>
        <w:wordWrap w:val="0"/>
        <w:spacing w:after="150" w:line="300" w:lineRule="atLeast"/>
        <w:rPr>
          <w:rFonts w:ascii="Consolas" w:hAnsi="Consolas"/>
          <w:color w:val="333333"/>
        </w:rPr>
      </w:pPr>
      <w:r>
        <w:rPr>
          <w:rFonts w:ascii="Consolas" w:hAnsi="Consolas"/>
          <w:color w:val="333333"/>
        </w:rPr>
        <w:t>color: @navy;</w:t>
      </w:r>
    </w:p>
    <w:p w14:paraId="0EC6AB60" w14:textId="77777777" w:rsidR="002F2BF0" w:rsidRDefault="002F2BF0" w:rsidP="002F2BF0">
      <w:pPr>
        <w:pStyle w:val="HTML0"/>
        <w:shd w:val="clear" w:color="auto" w:fill="F5F5F5"/>
        <w:wordWrap w:val="0"/>
        <w:spacing w:after="150" w:line="300" w:lineRule="atLeast"/>
        <w:rPr>
          <w:rFonts w:ascii="Consolas" w:hAnsi="Consolas"/>
          <w:color w:val="333333"/>
        </w:rPr>
      </w:pPr>
      <w:r>
        <w:rPr>
          <w:rFonts w:ascii="Consolas" w:hAnsi="Consolas"/>
          <w:color w:val="333333"/>
        </w:rPr>
        <w:t>border-color: @navy;</w:t>
      </w:r>
    </w:p>
    <w:p w14:paraId="76A9296F"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местах, где указана переменная, LESS заменит строку </w:t>
      </w:r>
      <w:r>
        <w:rPr>
          <w:rStyle w:val="HTML"/>
          <w:rFonts w:ascii="Consolas" w:hAnsi="Consolas"/>
          <w:color w:val="DD1144"/>
          <w:sz w:val="18"/>
          <w:szCs w:val="18"/>
          <w:bdr w:val="single" w:sz="6" w:space="2" w:color="E1E1E8" w:frame="1"/>
          <w:shd w:val="clear" w:color="auto" w:fill="F7F7F9"/>
        </w:rPr>
        <w:t>@navy</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#1d365d</w:t>
      </w:r>
      <w:r>
        <w:rPr>
          <w:rFonts w:ascii="Helvetica" w:hAnsi="Helvetica" w:cs="Helvetica"/>
          <w:color w:val="333333"/>
          <w:sz w:val="20"/>
          <w:szCs w:val="20"/>
        </w:rPr>
        <w:t>. Теперь, если понадобится изменить цвет, не нужно искать все его объявления в файле, а достаточно просто изменить значение переменной в одном месте.</w:t>
      </w:r>
    </w:p>
    <w:p w14:paraId="52A783EE"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использовать переменные в коде: зададим с помощью переменной основной цвет нашей цветовой схемы.</w:t>
      </w:r>
    </w:p>
    <w:p w14:paraId="5934ADE1" w14:textId="77777777" w:rsidR="002F2BF0" w:rsidRDefault="002F2BF0" w:rsidP="00F76D2F">
      <w:pPr>
        <w:pStyle w:val="2"/>
      </w:pPr>
      <w:r>
        <w:t>Переменные, шаг 2 </w:t>
      </w:r>
      <w:r>
        <w:rPr>
          <w:bCs/>
          <w:color w:val="999999"/>
          <w:sz w:val="37"/>
          <w:szCs w:val="37"/>
        </w:rPr>
        <w:t>[3/14]</w:t>
      </w:r>
    </w:p>
    <w:p w14:paraId="54FF7957"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объявлять как «снаружи» правил, так и «внутри». В случае «внутреннего» объявления переменная будет доступна только внутри правила, в котором она объявлена:</w:t>
      </w:r>
    </w:p>
    <w:p w14:paraId="67DED36C"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6A61C7C0"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4438F1B5"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579D883E" w14:textId="77777777" w:rsidR="002F2BF0" w:rsidRDefault="002F2BF0" w:rsidP="002F2BF0">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180840B" w14:textId="77777777" w:rsidR="002F2BF0" w:rsidRDefault="002F2BF0" w:rsidP="002F2BF0">
      <w:pPr>
        <w:pStyle w:val="HTML0"/>
        <w:shd w:val="clear" w:color="auto" w:fill="F5F5F5"/>
        <w:wordWrap w:val="0"/>
        <w:spacing w:after="150" w:line="300" w:lineRule="atLeast"/>
        <w:rPr>
          <w:rFonts w:ascii="Consolas" w:hAnsi="Consolas"/>
          <w:color w:val="333333"/>
        </w:rPr>
      </w:pPr>
      <w:r>
        <w:rPr>
          <w:rFonts w:ascii="Consolas" w:hAnsi="Consolas"/>
          <w:color w:val="333333"/>
        </w:rPr>
        <w:t>.rule-2 {</w:t>
      </w:r>
    </w:p>
    <w:p w14:paraId="4A568BD0" w14:textId="77777777" w:rsidR="002F2BF0" w:rsidRDefault="002F2BF0" w:rsidP="002F2BF0">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text-align: @align; // в этом месте произойдёт ошибка</w:t>
      </w:r>
    </w:p>
    <w:p w14:paraId="753E8107" w14:textId="77777777" w:rsidR="002F2BF0" w:rsidRDefault="002F2BF0" w:rsidP="002F2BF0">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9E8DAE8"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переменная объявлена и «внутри» правила, и «снаружи» — LESS применит «внутреннее» значение.</w:t>
      </w:r>
    </w:p>
    <w:p w14:paraId="7522EFBD"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@align: left;</w:t>
      </w:r>
    </w:p>
    <w:p w14:paraId="5854106F"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p>
    <w:p w14:paraId="2C074605"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2E160389"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1D9270D2"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15FED7CC"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w:t>
      </w:r>
    </w:p>
    <w:p w14:paraId="6CA966BA"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.rule-2 {</w:t>
      </w:r>
    </w:p>
    <w:p w14:paraId="39D6E18F"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left</w:t>
      </w:r>
    </w:p>
    <w:p w14:paraId="03980BB0" w14:textId="77777777" w:rsidR="002F2BF0" w:rsidRDefault="002F2BF0" w:rsidP="002F2BF0">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B04FF27"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«переопределять» глобальные переменные в локальном контексте.</w:t>
      </w:r>
    </w:p>
    <w:p w14:paraId="09BD7F6C"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это на практике.</w:t>
      </w:r>
    </w:p>
    <w:p w14:paraId="6D760BEA" w14:textId="77777777" w:rsidR="002F2BF0" w:rsidRPr="002F2BF0" w:rsidRDefault="002F2BF0" w:rsidP="00F76D2F">
      <w:pPr>
        <w:pStyle w:val="2"/>
        <w:rPr>
          <w:rFonts w:eastAsia="Times New Roman"/>
          <w:lang w:eastAsia="ru-RU"/>
        </w:rPr>
      </w:pPr>
      <w:r w:rsidRPr="002F2BF0">
        <w:rPr>
          <w:rFonts w:eastAsia="Times New Roman"/>
          <w:lang w:eastAsia="ru-RU"/>
        </w:rPr>
        <w:t>Цветовые функции, шаг 1 </w:t>
      </w:r>
      <w:r w:rsidRPr="002F2BF0">
        <w:rPr>
          <w:rFonts w:eastAsia="Times New Roman"/>
          <w:color w:val="999999"/>
          <w:sz w:val="37"/>
          <w:szCs w:val="37"/>
          <w:lang w:eastAsia="ru-RU"/>
        </w:rPr>
        <w:t>[4/14]</w:t>
      </w:r>
    </w:p>
    <w:p w14:paraId="64B40558" w14:textId="40FE345F" w:rsidR="002F2BF0" w:rsidRPr="002F2BF0" w:rsidRDefault="002F2BF0" w:rsidP="002F2BF0">
      <w:pPr>
        <w:shd w:val="clear" w:color="auto" w:fill="FFFFFF"/>
        <w:spacing w:after="300"/>
        <w:ind w:left="300"/>
        <w:rPr>
          <w:rFonts w:ascii="Helvetica" w:eastAsia="Times New Roman" w:hAnsi="Helvetica" w:cs="Helvetica"/>
          <w:color w:val="333333"/>
          <w:sz w:val="20"/>
          <w:szCs w:val="20"/>
          <w:lang w:eastAsia="ru-RU"/>
        </w:rPr>
      </w:pPr>
      <w:r w:rsidRPr="002F2BF0">
        <w:rPr>
          <w:rFonts w:ascii="Helvetica" w:eastAsia="Times New Roman" w:hAnsi="Helvetica" w:cs="Helvetica"/>
          <w:noProof/>
          <w:color w:val="333333"/>
          <w:sz w:val="20"/>
          <w:szCs w:val="20"/>
          <w:lang w:eastAsia="ru-RU"/>
        </w:rPr>
        <w:drawing>
          <wp:inline distT="0" distB="0" distL="0" distR="0" wp14:anchorId="3C964F89" wp14:editId="454D4934">
            <wp:extent cx="2000250" cy="2000250"/>
            <wp:effectExtent l="0" t="0" r="0" b="0"/>
            <wp:docPr id="8" name="Рисунок 8" descr="Комплементарные цвета на цветовом коле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ментарные цвета на цветовом колесе"/>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93DEC30" w14:textId="77777777" w:rsidR="002F2BF0" w:rsidRPr="002F2BF0" w:rsidRDefault="002F2BF0" w:rsidP="002F2BF0">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Итак, мы задали базовый цвет для нашей схемы, от него мы будем отталкиваться при выборе других цветов. Давайте узнаем, как это сделать.</w:t>
      </w:r>
    </w:p>
    <w:p w14:paraId="079AEADF" w14:textId="77777777" w:rsidR="002F2BF0" w:rsidRPr="002F2BF0" w:rsidRDefault="002F2BF0" w:rsidP="002F2BF0">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Все цвета модели </w:t>
      </w:r>
      <w:r w:rsidRPr="002F2BF0">
        <w:rPr>
          <w:rFonts w:ascii="Consolas" w:eastAsia="Times New Roman" w:hAnsi="Consolas" w:cs="Courier New"/>
          <w:color w:val="DD1144"/>
          <w:sz w:val="18"/>
          <w:szCs w:val="18"/>
          <w:bdr w:val="single" w:sz="6" w:space="2" w:color="E1E1E8" w:frame="1"/>
          <w:shd w:val="clear" w:color="auto" w:fill="F7F7F9"/>
          <w:lang w:eastAsia="ru-RU"/>
        </w:rPr>
        <w:t>RGB</w:t>
      </w:r>
      <w:r w:rsidRPr="002F2BF0">
        <w:rPr>
          <w:rFonts w:ascii="Helvetica" w:eastAsia="Times New Roman" w:hAnsi="Helvetica" w:cs="Helvetica"/>
          <w:color w:val="333333"/>
          <w:sz w:val="20"/>
          <w:szCs w:val="20"/>
          <w:lang w:eastAsia="ru-RU"/>
        </w:rPr>
        <w:t> можно расположить на цветовом колесе, где они плавно переходят друг в друга.</w:t>
      </w:r>
    </w:p>
    <w:p w14:paraId="5D312309" w14:textId="77777777" w:rsidR="002F2BF0" w:rsidRPr="002F2BF0" w:rsidRDefault="002F2BF0" w:rsidP="002F2BF0">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С помощью LESS-функции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 можно повернуть цветовое колесо на определённый угол относительно заданного цвета и получить новый цвет. Функция принимает два параметра, синтаксис её такой:</w:t>
      </w:r>
    </w:p>
    <w:p w14:paraId="4119E8AF" w14:textId="77777777" w:rsidR="002F2BF0" w:rsidRPr="002F2BF0" w:rsidRDefault="002F2BF0" w:rsidP="002F2BF0">
      <w:pPr>
        <w:rPr>
          <w:rFonts w:eastAsia="Times New Roman" w:cs="Times New Roman"/>
          <w:sz w:val="24"/>
          <w:szCs w:val="24"/>
          <w:lang w:eastAsia="ru-RU"/>
        </w:rPr>
      </w:pPr>
      <w:r w:rsidRPr="002F2BF0">
        <w:rPr>
          <w:rFonts w:ascii="Helvetica" w:eastAsia="Times New Roman" w:hAnsi="Helvetica" w:cs="Helvetica"/>
          <w:color w:val="333333"/>
          <w:sz w:val="20"/>
          <w:szCs w:val="20"/>
          <w:lang w:eastAsia="ru-RU"/>
        </w:rPr>
        <w:br/>
      </w:r>
    </w:p>
    <w:p w14:paraId="1A00684E" w14:textId="77777777" w:rsidR="002F2BF0" w:rsidRPr="002F2BF0" w:rsidRDefault="002F2BF0" w:rsidP="002F2BF0">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spin(цвет, угол_поворота)</w:t>
      </w:r>
    </w:p>
    <w:p w14:paraId="1CAE2CF0" w14:textId="77777777" w:rsidR="002F2BF0" w:rsidRPr="002F2BF0" w:rsidRDefault="002F2BF0" w:rsidP="002F2BF0">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Цвет можно задавать в любом цветовом формате. Значение угла может быть как положительным, так и отрицательным. При положительном угле функция повернёт колесо по часовой стрелке, при отрицательном — против. Примеры:</w:t>
      </w:r>
    </w:p>
    <w:p w14:paraId="60FEBA4B" w14:textId="77777777" w:rsidR="002F2BF0" w:rsidRPr="002F2BF0" w:rsidRDefault="002F2BF0" w:rsidP="002F2BF0">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color: spin(red, 90); // цвет повернётся от красного на 90° по часовой</w:t>
      </w:r>
    </w:p>
    <w:p w14:paraId="273DB78C" w14:textId="77777777" w:rsidR="002F2BF0" w:rsidRPr="002F2BF0" w:rsidRDefault="002F2BF0" w:rsidP="002F2BF0">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 xml:space="preserve">border-color: spin(#f0f, -45); // цвет на 45° от </w:t>
      </w:r>
      <w:r w:rsidRPr="002F2BF0">
        <w:rPr>
          <w:rFonts w:ascii="Consolas" w:eastAsia="Times New Roman" w:hAnsi="Consolas" w:cs="Courier New"/>
          <w:color w:val="333333"/>
          <w:sz w:val="18"/>
          <w:szCs w:val="18"/>
          <w:bdr w:val="none" w:sz="0" w:space="0" w:color="auto" w:frame="1"/>
          <w:lang w:eastAsia="ru-RU"/>
        </w:rPr>
        <w:t>#f0f</w:t>
      </w:r>
      <w:r w:rsidRPr="002F2BF0">
        <w:rPr>
          <w:rFonts w:ascii="Consolas" w:eastAsia="Times New Roman" w:hAnsi="Consolas" w:cs="Courier New"/>
          <w:color w:val="333333"/>
          <w:sz w:val="20"/>
          <w:szCs w:val="20"/>
          <w:lang w:eastAsia="ru-RU"/>
        </w:rPr>
        <w:t xml:space="preserve"> против часовой</w:t>
      </w:r>
    </w:p>
    <w:p w14:paraId="05B749B5" w14:textId="77777777" w:rsidR="002F2BF0" w:rsidRPr="002F2BF0" w:rsidRDefault="002F2BF0" w:rsidP="002F2BF0">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Противоположный цвет на колесе называется </w:t>
      </w:r>
      <w:r w:rsidRPr="002F2BF0">
        <w:rPr>
          <w:rFonts w:ascii="Helvetica" w:eastAsia="Times New Roman" w:hAnsi="Helvetica" w:cs="Helvetica"/>
          <w:i/>
          <w:iCs/>
          <w:color w:val="333333"/>
          <w:sz w:val="20"/>
          <w:szCs w:val="20"/>
          <w:lang w:eastAsia="ru-RU"/>
        </w:rPr>
        <w:t>комплементарным</w:t>
      </w:r>
      <w:r w:rsidRPr="002F2BF0">
        <w:rPr>
          <w:rFonts w:ascii="Helvetica" w:eastAsia="Times New Roman" w:hAnsi="Helvetica" w:cs="Helvetica"/>
          <w:color w:val="333333"/>
          <w:sz w:val="20"/>
          <w:szCs w:val="20"/>
          <w:lang w:eastAsia="ru-RU"/>
        </w:rPr>
        <w:t>. Он находится под углом </w:t>
      </w:r>
      <w:r w:rsidRPr="002F2BF0">
        <w:rPr>
          <w:rFonts w:ascii="Consolas" w:eastAsia="Times New Roman" w:hAnsi="Consolas" w:cs="Courier New"/>
          <w:color w:val="DD1144"/>
          <w:sz w:val="18"/>
          <w:szCs w:val="18"/>
          <w:bdr w:val="single" w:sz="6" w:space="2" w:color="E1E1E8" w:frame="1"/>
          <w:shd w:val="clear" w:color="auto" w:fill="F7F7F9"/>
          <w:lang w:eastAsia="ru-RU"/>
        </w:rPr>
        <w:t>180°</w:t>
      </w:r>
      <w:r w:rsidRPr="002F2BF0">
        <w:rPr>
          <w:rFonts w:ascii="Helvetica" w:eastAsia="Times New Roman" w:hAnsi="Helvetica" w:cs="Helvetica"/>
          <w:color w:val="333333"/>
          <w:sz w:val="20"/>
          <w:szCs w:val="20"/>
          <w:lang w:eastAsia="ru-RU"/>
        </w:rPr>
        <w:t>к заданному цвету. Комплементарные цвета используют для создания контраста.</w:t>
      </w:r>
    </w:p>
    <w:p w14:paraId="6393620B" w14:textId="77777777" w:rsidR="002F2BF0" w:rsidRPr="002F2BF0" w:rsidRDefault="002F2BF0" w:rsidP="002F2BF0">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Наш основной цвет находится в сине-фиолетовой области цветового круга. Давайте для него вычислим комплементарный цвет с помощью 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w:t>
      </w:r>
    </w:p>
    <w:p w14:paraId="52A5E3DF" w14:textId="77777777" w:rsidR="00A63206" w:rsidRDefault="00A63206" w:rsidP="00F76D2F">
      <w:pPr>
        <w:pStyle w:val="2"/>
      </w:pPr>
      <w:r>
        <w:t>Вложенные правила, шаг 1 </w:t>
      </w:r>
      <w:r>
        <w:rPr>
          <w:bCs/>
          <w:color w:val="999999"/>
          <w:sz w:val="37"/>
          <w:szCs w:val="37"/>
        </w:rPr>
        <w:t>[5/14]</w:t>
      </w:r>
    </w:p>
    <w:p w14:paraId="4123C8AA" w14:textId="77777777" w:rsidR="00A63206" w:rsidRPr="008449C0" w:rsidRDefault="00A63206" w:rsidP="00A63206">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Отвлечёмся ненадолго от цвета и рассмотрим ещё одну замечательную особенность LESS — вложенные правила. Они позволяют избавиться от дублирования одинаковых названий в коде и делают его более структурированным. Например</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вот</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8449C0">
        <w:rPr>
          <w:rFonts w:ascii="Helvetica" w:hAnsi="Helvetica" w:cs="Helvetica"/>
          <w:color w:val="333333"/>
          <w:sz w:val="20"/>
          <w:szCs w:val="20"/>
          <w:lang w:val="en-US"/>
        </w:rPr>
        <w:t>:</w:t>
      </w:r>
    </w:p>
    <w:p w14:paraId="14D5F5C1" w14:textId="77777777" w:rsidR="00A63206" w:rsidRPr="008449C0" w:rsidRDefault="00A63206" w:rsidP="00A63206">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.super-class-name {</w:t>
      </w:r>
    </w:p>
    <w:p w14:paraId="6F41B857"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4749C988"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74C53DD8"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w:t>
      </w:r>
    </w:p>
    <w:p w14:paraId="4DE286B2"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lastRenderedPageBreak/>
        <w:t xml:space="preserve">    text-decoration: none;</w:t>
      </w:r>
    </w:p>
    <w:p w14:paraId="065644FE"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36A16E16"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span {</w:t>
      </w:r>
    </w:p>
    <w:p w14:paraId="6A09031A" w14:textId="77777777" w:rsidR="00A63206" w:rsidRDefault="00A63206" w:rsidP="00A63206">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76C8F6BA" w14:textId="77777777" w:rsidR="00A63206" w:rsidRDefault="00A63206" w:rsidP="00A63206">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6AE2832" w14:textId="77777777" w:rsidR="00A63206" w:rsidRDefault="00A63206" w:rsidP="00A632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более кратко и без повторов написать, используя вложенность:</w:t>
      </w:r>
    </w:p>
    <w:p w14:paraId="3248CBEC"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w:t>
      </w:r>
    </w:p>
    <w:p w14:paraId="2DC3FAB2"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52754FF6"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 {</w:t>
      </w:r>
    </w:p>
    <w:p w14:paraId="79896D46"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28321FA0"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span {</w:t>
      </w:r>
    </w:p>
    <w:p w14:paraId="25F40715" w14:textId="77777777" w:rsidR="00A63206" w:rsidRDefault="00A63206" w:rsidP="00A63206">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1DC06ED2" w14:textId="77777777" w:rsidR="00A63206" w:rsidRDefault="00A63206" w:rsidP="00A63206">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7A683EFC" w14:textId="77777777" w:rsidR="00A63206" w:rsidRDefault="00A63206" w:rsidP="00A63206">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0C453B71" w14:textId="77777777" w:rsidR="00A63206" w:rsidRDefault="00A63206" w:rsidP="00A63206">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706151F" w14:textId="77777777" w:rsidR="00A63206" w:rsidRDefault="00A63206" w:rsidP="00A632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вложенные правила просто пишутся внутри других правил. Из цепочек вложенных правил LESS сам составляет итоговые селекторы.</w:t>
      </w:r>
    </w:p>
    <w:p w14:paraId="1F653382" w14:textId="77777777" w:rsidR="00A63206" w:rsidRDefault="00A63206" w:rsidP="00A632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написать вложенное правило.</w:t>
      </w:r>
    </w:p>
    <w:p w14:paraId="0852AE44" w14:textId="77777777" w:rsidR="00A63206" w:rsidRDefault="00A63206" w:rsidP="00F76D2F">
      <w:pPr>
        <w:pStyle w:val="2"/>
      </w:pPr>
      <w:r>
        <w:t>Вложенные правила, шаг 2 </w:t>
      </w:r>
      <w:r>
        <w:rPr>
          <w:bCs/>
          <w:color w:val="999999"/>
          <w:sz w:val="37"/>
          <w:szCs w:val="37"/>
        </w:rPr>
        <w:t>[6/14]</w:t>
      </w:r>
    </w:p>
    <w:p w14:paraId="66F42411" w14:textId="77777777" w:rsidR="00A63206" w:rsidRPr="00A63206" w:rsidRDefault="00A63206" w:rsidP="00A63206">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вложенных правил можно не только обращаться к дочерним элементам, но и составлять по частям комплексные названия классов. Например</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следующий</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A63206">
        <w:rPr>
          <w:rFonts w:ascii="Helvetica" w:hAnsi="Helvetica" w:cs="Helvetica"/>
          <w:color w:val="333333"/>
          <w:sz w:val="20"/>
          <w:szCs w:val="20"/>
          <w:lang w:val="en-US"/>
        </w:rPr>
        <w:t>:</w:t>
      </w:r>
    </w:p>
    <w:p w14:paraId="3F189750"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.super-button-red {</w:t>
      </w:r>
    </w:p>
    <w:p w14:paraId="2D71AA8F"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red;</w:t>
      </w:r>
    </w:p>
    <w:p w14:paraId="7CA90943"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7BD53CF5"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.super-button-blue {</w:t>
      </w:r>
    </w:p>
    <w:p w14:paraId="3E907951" w14:textId="77777777" w:rsidR="00A63206" w:rsidRDefault="00A63206" w:rsidP="00A63206">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color: blue;</w:t>
      </w:r>
    </w:p>
    <w:p w14:paraId="478AEB12" w14:textId="77777777" w:rsidR="00A63206" w:rsidRDefault="00A63206" w:rsidP="00A63206">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768F8CB" w14:textId="77777777" w:rsidR="00A63206" w:rsidRDefault="00A63206" w:rsidP="00A632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записать проще c помощью вложенных правил:</w:t>
      </w:r>
    </w:p>
    <w:p w14:paraId="511D42C3"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 {</w:t>
      </w:r>
    </w:p>
    <w:p w14:paraId="6A970376"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&amp;-red { color: red; }</w:t>
      </w:r>
    </w:p>
    <w:p w14:paraId="3E6CB0CA" w14:textId="77777777" w:rsidR="00A63206" w:rsidRDefault="00A63206" w:rsidP="00A63206">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&amp;-blue { color: blue; }</w:t>
      </w:r>
    </w:p>
    <w:p w14:paraId="6AC716F0" w14:textId="77777777" w:rsidR="00A63206" w:rsidRDefault="00A63206" w:rsidP="00A63206">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2C7E20E" w14:textId="482867D4" w:rsidR="00A63206" w:rsidRDefault="00A63206" w:rsidP="00A63206">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D9D5856" wp14:editId="56AD0F14">
            <wp:extent cx="2000250" cy="2000250"/>
            <wp:effectExtent l="0" t="0" r="0" b="0"/>
            <wp:docPr id="9" name="Рисунок 9"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5/wheel-analogous-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79383070" w14:textId="77777777" w:rsidR="00A63206" w:rsidRDefault="00A63206" w:rsidP="00A632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если перед вложенным правилом поставить амперсанд </w:t>
      </w:r>
      <w:r>
        <w:rPr>
          <w:rStyle w:val="HTML"/>
          <w:rFonts w:ascii="Consolas" w:hAnsi="Consolas"/>
          <w:color w:val="DD1144"/>
          <w:sz w:val="18"/>
          <w:szCs w:val="18"/>
          <w:bdr w:val="single" w:sz="6" w:space="2" w:color="E1E1E8" w:frame="1"/>
          <w:shd w:val="clear" w:color="auto" w:fill="F7F7F9"/>
        </w:rPr>
        <w:t>&amp;</w:t>
      </w:r>
      <w:r>
        <w:rPr>
          <w:rFonts w:ascii="Helvetica" w:hAnsi="Helvetica" w:cs="Helvetica"/>
          <w:color w:val="333333"/>
          <w:sz w:val="20"/>
          <w:szCs w:val="20"/>
        </w:rPr>
        <w:t>, то оно станет </w:t>
      </w:r>
      <w:r>
        <w:rPr>
          <w:rFonts w:ascii="Helvetica" w:hAnsi="Helvetica" w:cs="Helvetica"/>
          <w:i/>
          <w:iCs/>
          <w:color w:val="333333"/>
          <w:sz w:val="20"/>
          <w:szCs w:val="20"/>
        </w:rPr>
        <w:t>родственным</w:t>
      </w:r>
      <w:r>
        <w:rPr>
          <w:rFonts w:ascii="Helvetica" w:hAnsi="Helvetica" w:cs="Helvetica"/>
          <w:color w:val="333333"/>
          <w:sz w:val="20"/>
          <w:szCs w:val="20"/>
        </w:rPr>
        <w:t> родительскому, и LESS подставит родительский селектор вместо амперсанда.</w:t>
      </w:r>
    </w:p>
    <w:p w14:paraId="7BA7348A" w14:textId="77777777" w:rsidR="00A63206" w:rsidRDefault="00A63206" w:rsidP="00A632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Воспользуемся этой особенностью для структурирования кода нашей цветовой схемы. Cоздадим второй цвет палитры — яркий акцентный цвет ошибки, повернув цветовое колесо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по часовой стрелке относительно базового, чтобы цвет сместился в красную область.</w:t>
      </w:r>
    </w:p>
    <w:p w14:paraId="58979C13" w14:textId="77777777" w:rsidR="00A63206" w:rsidRDefault="00A63206" w:rsidP="00A632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Сохраним полученный цвет в переменной и зададим с её помощью фон второго контейнера.</w:t>
      </w:r>
    </w:p>
    <w:p w14:paraId="5857A7DB" w14:textId="77777777" w:rsidR="00122323" w:rsidRDefault="00122323" w:rsidP="00122323">
      <w:pPr>
        <w:pStyle w:val="2"/>
      </w:pPr>
      <w:r>
        <w:t>Математические операции, шаг 1 </w:t>
      </w:r>
      <w:r>
        <w:rPr>
          <w:bCs/>
          <w:color w:val="999999"/>
          <w:sz w:val="37"/>
          <w:szCs w:val="37"/>
        </w:rPr>
        <w:t>[7/14]</w:t>
      </w:r>
    </w:p>
    <w:p w14:paraId="35CF57BF" w14:textId="19BAA7E7" w:rsidR="00122323" w:rsidRDefault="00122323" w:rsidP="00122323">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C32463" wp14:editId="41C0BA5F">
            <wp:extent cx="2000250" cy="2000250"/>
            <wp:effectExtent l="0" t="0" r="0" b="0"/>
            <wp:docPr id="10" name="Рисунок 10" descr="https://htmlacademy.ru/assets/course85/wheel-analogo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5/wheel-analogous-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E661665"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третий цвет. Его «сдвинем» по кругу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в другую сторону от основного. Он светлее и будет использоваться для выделения второстепенной информации и элементов.</w:t>
      </w:r>
    </w:p>
    <w:p w14:paraId="5D7622FE"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«сдвинуть» цвет против часовой стрелки, нужно в функцию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передать отрицательное значение переменной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w:t>
      </w:r>
    </w:p>
    <w:p w14:paraId="18293F52"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 любыми численными значениями в LESS-коде можно произвести математические операции сложения, вычитания, умножения или деления:</w:t>
      </w:r>
    </w:p>
    <w:p w14:paraId="016EE67D" w14:textId="77777777" w:rsidR="00122323" w:rsidRPr="00122323" w:rsidRDefault="00122323" w:rsidP="00122323">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padding-top: 10px + 20; // = 30px</w:t>
      </w:r>
    </w:p>
    <w:p w14:paraId="168CF7A5" w14:textId="77777777" w:rsidR="00122323" w:rsidRPr="00122323" w:rsidRDefault="00122323" w:rsidP="00122323">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padding-bottom: 100px - 50; // = 50px</w:t>
      </w:r>
    </w:p>
    <w:p w14:paraId="39052B31" w14:textId="77777777" w:rsidR="00122323" w:rsidRPr="00122323" w:rsidRDefault="00122323" w:rsidP="00122323">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font-size: 2em * 2; // = 4em</w:t>
      </w:r>
    </w:p>
    <w:p w14:paraId="1656C943" w14:textId="77777777" w:rsidR="00122323" w:rsidRPr="00122323" w:rsidRDefault="00122323" w:rsidP="00122323">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left: 50% / 2; // 25%</w:t>
      </w:r>
    </w:p>
    <w:p w14:paraId="1A73D207"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LESS выполнит математическую операцию и вернёт в CSS уже вычисленное значение. Единицы измерения всегда берутся от первого параметра в выражении.</w:t>
      </w:r>
    </w:p>
    <w:p w14:paraId="684D2358"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вычислить отрицательное значение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 просто умножим переменную на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36927DDA" w14:textId="77777777" w:rsidR="00122323" w:rsidRDefault="00122323" w:rsidP="00122323">
      <w:pPr>
        <w:pStyle w:val="2"/>
      </w:pPr>
      <w:r>
        <w:t>Математические операции, шаг 2 </w:t>
      </w:r>
      <w:r>
        <w:rPr>
          <w:bCs/>
          <w:color w:val="999999"/>
          <w:sz w:val="37"/>
          <w:szCs w:val="37"/>
        </w:rPr>
        <w:t>[8/14]</w:t>
      </w:r>
    </w:p>
    <w:p w14:paraId="2CF2F0BC" w14:textId="26326857" w:rsidR="00122323" w:rsidRDefault="00122323" w:rsidP="00122323">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798D235C" wp14:editId="3941A3B7">
            <wp:extent cx="2000250" cy="2000250"/>
            <wp:effectExtent l="0" t="0" r="0" b="0"/>
            <wp:docPr id="11" name="Рисунок 11" descr="https://htmlacademy.ru/assets/course85/wheel-analogo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85/wheel-analogous-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7F0A1C48"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ещё два цвета. Чтобы их вычислить, мы «повернём» круг на двойное расстояние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от базового цвета в обе стороны.</w:t>
      </w:r>
    </w:p>
    <w:p w14:paraId="41EBFB01"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Получившиеся цвета будут комплементарными по отношению к инфо-цвету и цвету ошибки. Это именно то, что нужно: к примеру, по смыслу цвет ошибки полностью противоположен цвету успеха, поэтому они должны быть максимально контрастны.</w:t>
      </w:r>
    </w:p>
    <w:p w14:paraId="15093127"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математических операций используем умножение дистанции на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w:t>
      </w:r>
    </w:p>
    <w:p w14:paraId="1CAF6C34"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завершим нашу палитру.</w:t>
      </w:r>
    </w:p>
    <w:p w14:paraId="6AAAC623" w14:textId="77777777" w:rsidR="00122323" w:rsidRDefault="00122323" w:rsidP="00122323">
      <w:pPr>
        <w:pStyle w:val="2"/>
      </w:pPr>
      <w:r>
        <w:lastRenderedPageBreak/>
        <w:t>Математические операции, шаг 3 </w:t>
      </w:r>
      <w:r>
        <w:rPr>
          <w:bCs/>
          <w:color w:val="999999"/>
          <w:sz w:val="37"/>
          <w:szCs w:val="37"/>
        </w:rPr>
        <w:t>[9/14]</w:t>
      </w:r>
    </w:p>
    <w:p w14:paraId="34802726"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когда палитра цветов построена, можно немного «поиграть» </w:t>
      </w:r>
      <w:del w:id="2" w:author="Unknown">
        <w:r>
          <w:rPr>
            <w:rFonts w:ascii="Helvetica" w:hAnsi="Helvetica" w:cs="Helvetica"/>
            <w:color w:val="333333"/>
            <w:sz w:val="20"/>
            <w:szCs w:val="20"/>
          </w:rPr>
          <w:delText>со шрифтами</w:delText>
        </w:r>
      </w:del>
      <w:r>
        <w:rPr>
          <w:rFonts w:ascii="Helvetica" w:hAnsi="Helvetica" w:cs="Helvetica"/>
          <w:color w:val="333333"/>
          <w:sz w:val="20"/>
          <w:szCs w:val="20"/>
        </w:rPr>
        <w:t> с базовым цветом и посмотреть, как вместе с ним будут меняться остальные.</w:t>
      </w:r>
    </w:p>
    <w:p w14:paraId="336AAF01"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давайте просто поменяем параметры в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в переменной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математическими операциями. Кстати, к значению цвета «целиком» тоже можно применять операции. В случае суммы числа и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слагаемое будет прибавляться к каждому цветовому каналу одновременно:</w:t>
      </w:r>
    </w:p>
    <w:p w14:paraId="1EC876CF" w14:textId="77777777" w:rsidR="00122323" w:rsidRDefault="00122323" w:rsidP="00122323">
      <w:pPr>
        <w:pStyle w:val="HTML0"/>
        <w:shd w:val="clear" w:color="auto" w:fill="F5F5F5"/>
        <w:wordWrap w:val="0"/>
        <w:spacing w:after="150" w:line="300" w:lineRule="atLeast"/>
        <w:rPr>
          <w:rFonts w:ascii="Consolas" w:hAnsi="Consolas"/>
          <w:color w:val="333333"/>
        </w:rPr>
      </w:pPr>
      <w:r>
        <w:rPr>
          <w:rFonts w:ascii="Consolas" w:hAnsi="Consolas"/>
          <w:color w:val="333333"/>
        </w:rPr>
        <w:t>rgb(10, 10, 10) + 10</w:t>
      </w:r>
    </w:p>
    <w:p w14:paraId="0B829495" w14:textId="77777777" w:rsidR="00122323" w:rsidRDefault="00122323" w:rsidP="00122323">
      <w:pPr>
        <w:pStyle w:val="HTML0"/>
        <w:shd w:val="clear" w:color="auto" w:fill="F5F5F5"/>
        <w:wordWrap w:val="0"/>
        <w:spacing w:after="150" w:line="300" w:lineRule="atLeast"/>
        <w:rPr>
          <w:rFonts w:ascii="Consolas" w:hAnsi="Consolas"/>
          <w:color w:val="333333"/>
        </w:rPr>
      </w:pPr>
    </w:p>
    <w:p w14:paraId="2B8AC024" w14:textId="77777777" w:rsidR="00122323" w:rsidRDefault="00122323" w:rsidP="00122323">
      <w:pPr>
        <w:pStyle w:val="HTML0"/>
        <w:shd w:val="clear" w:color="auto" w:fill="F5F5F5"/>
        <w:wordWrap w:val="0"/>
        <w:spacing w:after="150" w:line="300" w:lineRule="atLeast"/>
        <w:rPr>
          <w:rFonts w:ascii="Consolas" w:hAnsi="Consolas"/>
          <w:color w:val="333333"/>
        </w:rPr>
      </w:pPr>
      <w:r>
        <w:rPr>
          <w:rFonts w:ascii="Consolas" w:hAnsi="Consolas"/>
          <w:color w:val="333333"/>
        </w:rPr>
        <w:t>// то же самое, что</w:t>
      </w:r>
    </w:p>
    <w:p w14:paraId="04F9FEC5" w14:textId="77777777" w:rsidR="00122323" w:rsidRDefault="00122323" w:rsidP="00122323">
      <w:pPr>
        <w:pStyle w:val="HTML0"/>
        <w:shd w:val="clear" w:color="auto" w:fill="F5F5F5"/>
        <w:wordWrap w:val="0"/>
        <w:spacing w:after="150" w:line="300" w:lineRule="atLeast"/>
        <w:rPr>
          <w:rFonts w:ascii="Consolas" w:hAnsi="Consolas"/>
          <w:color w:val="333333"/>
        </w:rPr>
      </w:pPr>
    </w:p>
    <w:p w14:paraId="05AF8F4E" w14:textId="77777777" w:rsidR="00122323" w:rsidRDefault="00122323" w:rsidP="00122323">
      <w:pPr>
        <w:pStyle w:val="HTML0"/>
        <w:shd w:val="clear" w:color="auto" w:fill="F5F5F5"/>
        <w:wordWrap w:val="0"/>
        <w:spacing w:after="150" w:line="300" w:lineRule="atLeast"/>
        <w:rPr>
          <w:rFonts w:ascii="Consolas" w:hAnsi="Consolas"/>
          <w:color w:val="333333"/>
        </w:rPr>
      </w:pPr>
      <w:r>
        <w:rPr>
          <w:rFonts w:ascii="Consolas" w:hAnsi="Consolas"/>
          <w:color w:val="333333"/>
        </w:rPr>
        <w:t>rgb(20, 20, 20)</w:t>
      </w:r>
    </w:p>
    <w:p w14:paraId="1412FC78" w14:textId="77777777" w:rsidR="009C6DEE" w:rsidRPr="009C6DEE" w:rsidRDefault="009C6DEE" w:rsidP="009C6DEE">
      <w:pPr>
        <w:pStyle w:val="2"/>
        <w:rPr>
          <w:rFonts w:eastAsia="Times New Roman"/>
          <w:lang w:eastAsia="ru-RU"/>
        </w:rPr>
      </w:pPr>
      <w:r w:rsidRPr="009C6DEE">
        <w:rPr>
          <w:rFonts w:eastAsia="Times New Roman"/>
          <w:lang w:eastAsia="ru-RU"/>
        </w:rPr>
        <w:t>Цветовые функции, шаг 2 </w:t>
      </w:r>
      <w:r w:rsidRPr="009C6DEE">
        <w:rPr>
          <w:rFonts w:eastAsia="Times New Roman"/>
          <w:color w:val="999999"/>
          <w:sz w:val="37"/>
          <w:szCs w:val="37"/>
          <w:lang w:eastAsia="ru-RU"/>
        </w:rPr>
        <w:t>[10/14]</w:t>
      </w:r>
    </w:p>
    <w:p w14:paraId="376C4137" w14:textId="77777777" w:rsidR="009C6DEE" w:rsidRPr="009C6DEE" w:rsidRDefault="009C6DEE" w:rsidP="009C6DEE">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Продолжим создавать библиотеку компонентов: с помощью цветов из разработанной палитры зададим состояния кнопок. И по ходу дела разберём другие функции LESS для работы с цветом.</w:t>
      </w:r>
    </w:p>
    <w:p w14:paraId="4F0EA89B" w14:textId="77777777" w:rsidR="009C6DEE" w:rsidRPr="009C6DEE" w:rsidRDefault="009C6DEE" w:rsidP="009C6DEE">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Сначала зададим базовый цвет для фона кнопок и добавим его вариации по наведению и нажатию на кнопку. По наведению будем делать кнопку чуть светлее, а в момент нажатия — темнее. Для этого воспользуемся LESS-функциями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и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Их синтаксис одинаковый:</w:t>
      </w:r>
    </w:p>
    <w:p w14:paraId="0067230C"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lighten(red, 50%); // </w:t>
      </w:r>
      <w:r w:rsidRPr="009C6DEE">
        <w:rPr>
          <w:rFonts w:ascii="Consolas" w:eastAsia="Times New Roman" w:hAnsi="Consolas" w:cs="Courier New"/>
          <w:color w:val="333333"/>
          <w:sz w:val="20"/>
          <w:szCs w:val="20"/>
          <w:lang w:eastAsia="ru-RU"/>
        </w:rPr>
        <w:t>светлее</w:t>
      </w:r>
      <w:r w:rsidRPr="009C6DEE">
        <w:rPr>
          <w:rFonts w:ascii="Consolas" w:eastAsia="Times New Roman" w:hAnsi="Consolas" w:cs="Courier New"/>
          <w:color w:val="333333"/>
          <w:sz w:val="20"/>
          <w:szCs w:val="20"/>
          <w:lang w:val="en-US" w:eastAsia="ru-RU"/>
        </w:rPr>
        <w:t xml:space="preserve"> red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50%</w:t>
      </w:r>
    </w:p>
    <w:p w14:paraId="0FB82395"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darken(blue, 25%); // </w:t>
      </w:r>
      <w:r w:rsidRPr="009C6DEE">
        <w:rPr>
          <w:rFonts w:ascii="Consolas" w:eastAsia="Times New Roman" w:hAnsi="Consolas" w:cs="Courier New"/>
          <w:color w:val="333333"/>
          <w:sz w:val="20"/>
          <w:szCs w:val="20"/>
          <w:lang w:eastAsia="ru-RU"/>
        </w:rPr>
        <w:t>темнее</w:t>
      </w:r>
      <w:r w:rsidRPr="009C6DEE">
        <w:rPr>
          <w:rFonts w:ascii="Consolas" w:eastAsia="Times New Roman" w:hAnsi="Consolas" w:cs="Courier New"/>
          <w:color w:val="333333"/>
          <w:sz w:val="20"/>
          <w:szCs w:val="20"/>
          <w:lang w:val="en-US" w:eastAsia="ru-RU"/>
        </w:rPr>
        <w:t xml:space="preserve"> blue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25%</w:t>
      </w:r>
    </w:p>
    <w:p w14:paraId="2639C2A7" w14:textId="77777777" w:rsidR="009C6DEE" w:rsidRPr="009C6DEE" w:rsidRDefault="009C6DEE" w:rsidP="009C6DEE">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Второе значение задаётся в процентах от </w:t>
      </w:r>
      <w:r w:rsidRPr="009C6DEE">
        <w:rPr>
          <w:rFonts w:ascii="Consolas" w:eastAsia="Times New Roman" w:hAnsi="Consolas" w:cs="Courier New"/>
          <w:color w:val="DD1144"/>
          <w:sz w:val="18"/>
          <w:szCs w:val="18"/>
          <w:bdr w:val="single" w:sz="6" w:space="2" w:color="E1E1E8" w:frame="1"/>
          <w:shd w:val="clear" w:color="auto" w:fill="F7F7F9"/>
          <w:lang w:eastAsia="ru-RU"/>
        </w:rPr>
        <w:t>0%</w:t>
      </w:r>
      <w:r w:rsidRPr="009C6DEE">
        <w:rPr>
          <w:rFonts w:ascii="Helvetica" w:eastAsia="Times New Roman" w:hAnsi="Helvetica" w:cs="Helvetica"/>
          <w:color w:val="333333"/>
          <w:sz w:val="20"/>
          <w:szCs w:val="20"/>
          <w:lang w:eastAsia="ru-RU"/>
        </w:rPr>
        <w:t> до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При задании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в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функция возвращает полностью белый цвет, а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для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 полностью чёрный. То есть эти функции «смешивают» заданный цвет с белым или чёрным.</w:t>
      </w:r>
    </w:p>
    <w:p w14:paraId="10ED595E" w14:textId="77777777" w:rsidR="009C6DEE" w:rsidRPr="009C6DEE" w:rsidRDefault="009C6DEE" w:rsidP="009C6DEE">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Итак, давайте зададим кнопкам нужные цвета и снова воспользуемся вложенными правилами. Чтобы задать смену цвета и для демонстрационного 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и для псевдокласса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нужно прописать вложенные правила в LESS так:</w:t>
      </w:r>
    </w:p>
    <w:p w14:paraId="7C8A28E3"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 {</w:t>
      </w:r>
    </w:p>
    <w:p w14:paraId="5B4F8014"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w:t>
      </w:r>
    </w:p>
    <w:p w14:paraId="13F16399"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 {</w:t>
      </w:r>
    </w:p>
    <w:p w14:paraId="2E86A060"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7DC35AC3"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val="en-US" w:eastAsia="ru-RU"/>
        </w:rPr>
        <w:t xml:space="preserve">    </w:t>
      </w:r>
      <w:r w:rsidRPr="009C6DEE">
        <w:rPr>
          <w:rFonts w:ascii="Consolas" w:eastAsia="Times New Roman" w:hAnsi="Consolas" w:cs="Courier New"/>
          <w:color w:val="333333"/>
          <w:sz w:val="20"/>
          <w:szCs w:val="20"/>
          <w:lang w:eastAsia="ru-RU"/>
        </w:rPr>
        <w:t>}</w:t>
      </w:r>
    </w:p>
    <w:p w14:paraId="4A7DED84"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5C0DB266" w14:textId="77777777" w:rsidR="009C6DEE" w:rsidRPr="009C6DEE" w:rsidRDefault="009C6DEE" w:rsidP="009C6DEE">
      <w:pPr>
        <w:rPr>
          <w:rFonts w:eastAsia="Times New Roman" w:cs="Times New Roman"/>
          <w:sz w:val="24"/>
          <w:szCs w:val="24"/>
          <w:lang w:eastAsia="ru-RU"/>
        </w:rPr>
      </w:pPr>
      <w:r w:rsidRPr="009C6DEE">
        <w:rPr>
          <w:rFonts w:ascii="Helvetica" w:eastAsia="Times New Roman" w:hAnsi="Helvetica" w:cs="Helvetica"/>
          <w:color w:val="333333"/>
          <w:sz w:val="20"/>
          <w:szCs w:val="20"/>
          <w:shd w:val="clear" w:color="auto" w:fill="FFFFFF"/>
          <w:lang w:eastAsia="ru-RU"/>
        </w:rPr>
        <w:t>Этот LESS преобразуется в следующий CSS:</w:t>
      </w:r>
    </w:p>
    <w:p w14:paraId="1481DDE8"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w:t>
      </w:r>
    </w:p>
    <w:p w14:paraId="552AC181"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 {</w:t>
      </w:r>
    </w:p>
    <w:p w14:paraId="644E62DA"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2E33421A"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2E14AE5A" w14:textId="64215FBC" w:rsidR="00594539" w:rsidRDefault="00594539" w:rsidP="00594539">
      <w:pPr>
        <w:pStyle w:val="2"/>
      </w:pPr>
      <w:r>
        <w:t>Цветовые функции, шаг 3 </w:t>
      </w:r>
      <w:r>
        <w:rPr>
          <w:bCs/>
          <w:color w:val="999999"/>
          <w:sz w:val="37"/>
          <w:szCs w:val="37"/>
        </w:rPr>
        <w:t>[11/14]</w:t>
      </w:r>
    </w:p>
    <w:p w14:paraId="6A7171B5" w14:textId="77777777" w:rsidR="00594539" w:rsidRDefault="00594539" w:rsidP="005945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LESS-функции для работы с цветом: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Они увеличивают и уменьшают насыщенность заданного цвета. Их синтаксис такой же как и у </w:t>
      </w:r>
      <w:r>
        <w:rPr>
          <w:rStyle w:val="HTML"/>
          <w:rFonts w:ascii="Consolas" w:hAnsi="Consolas"/>
          <w:color w:val="DD1144"/>
          <w:sz w:val="18"/>
          <w:szCs w:val="18"/>
          <w:bdr w:val="single" w:sz="6" w:space="2" w:color="E1E1E8" w:frame="1"/>
          <w:shd w:val="clear" w:color="auto" w:fill="F7F7F9"/>
        </w:rPr>
        <w:t>lighten/darken</w:t>
      </w:r>
      <w:r>
        <w:rPr>
          <w:rFonts w:ascii="Helvetica" w:hAnsi="Helvetica" w:cs="Helvetica"/>
          <w:color w:val="333333"/>
          <w:sz w:val="20"/>
          <w:szCs w:val="20"/>
        </w:rPr>
        <w:t>:</w:t>
      </w:r>
    </w:p>
    <w:p w14:paraId="1D2423BE" w14:textId="77777777" w:rsidR="00594539" w:rsidRPr="00594539" w:rsidRDefault="00594539" w:rsidP="00594539">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saturate(green, 20%); // green </w:t>
      </w:r>
      <w:r>
        <w:rPr>
          <w:rFonts w:ascii="Consolas" w:hAnsi="Consolas"/>
          <w:color w:val="333333"/>
        </w:rPr>
        <w:t>насыщеннее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20%</w:t>
      </w:r>
    </w:p>
    <w:p w14:paraId="0E7BF496" w14:textId="77777777" w:rsidR="00594539" w:rsidRPr="00594539" w:rsidRDefault="00594539" w:rsidP="00594539">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desaturate(blue, 50%); // blue </w:t>
      </w:r>
      <w:r>
        <w:rPr>
          <w:rFonts w:ascii="Consolas" w:hAnsi="Consolas"/>
          <w:color w:val="333333"/>
        </w:rPr>
        <w:t>бледнее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50%</w:t>
      </w:r>
    </w:p>
    <w:p w14:paraId="4462D9B0" w14:textId="77777777" w:rsidR="00594539" w:rsidRDefault="00594539" w:rsidP="005945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мы используем для создания стиля «отключенной» кнопки. Совместно с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воспользуемся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чтобы сделать кнопку бледной и светлой. Одновременно функции цвета можно использовать так:</w:t>
      </w:r>
    </w:p>
    <w:p w14:paraId="1F45FB73" w14:textId="77777777" w:rsidR="00594539" w:rsidRDefault="00594539" w:rsidP="00594539">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цвет светлее красного на 50% и насыщеннее на 20%</w:t>
      </w:r>
    </w:p>
    <w:p w14:paraId="5ACC1B54" w14:textId="77777777" w:rsidR="00594539" w:rsidRDefault="00594539" w:rsidP="00594539">
      <w:pPr>
        <w:pStyle w:val="HTML0"/>
        <w:shd w:val="clear" w:color="auto" w:fill="F5F5F5"/>
        <w:wordWrap w:val="0"/>
        <w:spacing w:after="150" w:line="300" w:lineRule="atLeast"/>
        <w:rPr>
          <w:rFonts w:ascii="Consolas" w:hAnsi="Consolas"/>
          <w:color w:val="333333"/>
        </w:rPr>
      </w:pPr>
      <w:r>
        <w:rPr>
          <w:rFonts w:ascii="Consolas" w:hAnsi="Consolas"/>
          <w:color w:val="333333"/>
        </w:rPr>
        <w:t>color: saturate(lighten(red, 50%), 20%);</w:t>
      </w:r>
    </w:p>
    <w:p w14:paraId="63415A54" w14:textId="77777777" w:rsidR="00594539" w:rsidRDefault="00594539" w:rsidP="00594539">
      <w:pPr>
        <w:pStyle w:val="HTML0"/>
        <w:shd w:val="clear" w:color="auto" w:fill="F5F5F5"/>
        <w:wordWrap w:val="0"/>
        <w:spacing w:after="150" w:line="300" w:lineRule="atLeast"/>
        <w:rPr>
          <w:rFonts w:ascii="Consolas" w:hAnsi="Consolas"/>
          <w:color w:val="333333"/>
        </w:rPr>
      </w:pPr>
    </w:p>
    <w:p w14:paraId="5D33292C" w14:textId="77777777" w:rsidR="00594539" w:rsidRDefault="00594539" w:rsidP="00594539">
      <w:pPr>
        <w:pStyle w:val="HTML0"/>
        <w:shd w:val="clear" w:color="auto" w:fill="F5F5F5"/>
        <w:wordWrap w:val="0"/>
        <w:spacing w:after="150" w:line="300" w:lineRule="atLeast"/>
        <w:rPr>
          <w:rFonts w:ascii="Consolas" w:hAnsi="Consolas"/>
          <w:color w:val="333333"/>
        </w:rPr>
      </w:pPr>
      <w:r>
        <w:rPr>
          <w:rFonts w:ascii="Consolas" w:hAnsi="Consolas"/>
          <w:color w:val="333333"/>
        </w:rPr>
        <w:t>//цвет темнее синего на 20% и бледнее на 50%</w:t>
      </w:r>
    </w:p>
    <w:p w14:paraId="0EBF62F7" w14:textId="77777777" w:rsidR="00594539" w:rsidRDefault="00594539" w:rsidP="00594539">
      <w:pPr>
        <w:pStyle w:val="HTML0"/>
        <w:shd w:val="clear" w:color="auto" w:fill="F5F5F5"/>
        <w:wordWrap w:val="0"/>
        <w:spacing w:after="150" w:line="300" w:lineRule="atLeast"/>
        <w:rPr>
          <w:rFonts w:ascii="Consolas" w:hAnsi="Consolas"/>
          <w:color w:val="333333"/>
        </w:rPr>
      </w:pPr>
      <w:r>
        <w:rPr>
          <w:rFonts w:ascii="Consolas" w:hAnsi="Consolas"/>
          <w:color w:val="333333"/>
        </w:rPr>
        <w:t>color: desaturate(darken(blue, 20%), 50%);</w:t>
      </w:r>
    </w:p>
    <w:p w14:paraId="5F44595F" w14:textId="77777777" w:rsidR="00594539" w:rsidRDefault="00594539" w:rsidP="005945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функции можно «вкладывать» друг в друга, используя их в качестве аргументов.</w:t>
      </w:r>
    </w:p>
    <w:p w14:paraId="2A1BE713" w14:textId="77777777" w:rsidR="00C63C9A" w:rsidRDefault="00C63C9A" w:rsidP="00C63C9A">
      <w:pPr>
        <w:pStyle w:val="2"/>
      </w:pPr>
      <w:r>
        <w:t>Цветовые функции, шаг 4 </w:t>
      </w:r>
      <w:r>
        <w:rPr>
          <w:bCs/>
          <w:color w:val="999999"/>
          <w:sz w:val="37"/>
          <w:szCs w:val="37"/>
        </w:rPr>
        <w:t>[12/14]</w:t>
      </w:r>
    </w:p>
    <w:p w14:paraId="0B7C8578" w14:textId="77777777" w:rsidR="00C63C9A" w:rsidRDefault="00C63C9A" w:rsidP="00C63C9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перейдём к созданию цветных информационных сообщений. Они будут кодироваться теми же цветами из палитры: основным, контрастным, информационным, предупреждающим и успешным. С помощью цветовых функций и их комбинаций давайте подберём подходящие оттенки для элементов сообщений.</w:t>
      </w:r>
    </w:p>
    <w:p w14:paraId="4318FD99" w14:textId="77777777" w:rsidR="00C63C9A" w:rsidRDefault="00C63C9A" w:rsidP="00C63C9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Фоновый цвет блоков сделаем светлее основного. Цвет границ — немного темнее и контрастнее фонового цвета. Цвет текста — ещё более темным, чем цвет фона.</w:t>
      </w:r>
    </w:p>
    <w:p w14:paraId="30C5A87B" w14:textId="77777777" w:rsidR="00C63C9A" w:rsidRDefault="00C63C9A" w:rsidP="00C63C9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Воспользуемся уже известными нам функциями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и их комбинациями.</w:t>
      </w:r>
    </w:p>
    <w:p w14:paraId="7806EF03" w14:textId="77777777" w:rsidR="00C63C9A" w:rsidRDefault="00C63C9A" w:rsidP="00C63C9A">
      <w:pPr>
        <w:pStyle w:val="2"/>
      </w:pPr>
      <w:r>
        <w:t>Цветовые функции, шаг 5 </w:t>
      </w:r>
      <w:r>
        <w:rPr>
          <w:bCs/>
          <w:color w:val="999999"/>
          <w:sz w:val="37"/>
          <w:szCs w:val="37"/>
        </w:rPr>
        <w:t>[13/14]</w:t>
      </w:r>
    </w:p>
    <w:p w14:paraId="3D0C507C" w14:textId="77777777" w:rsidR="00C63C9A" w:rsidRDefault="00C63C9A" w:rsidP="00C63C9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стили для остальных блоков сообщений.</w:t>
      </w:r>
    </w:p>
    <w:p w14:paraId="1C786B68" w14:textId="77777777" w:rsidR="00C63C9A" w:rsidRDefault="00C63C9A" w:rsidP="00C63C9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Будем использовать те же функции, но только с другими цветами, от которых ведётся отсчёт. В этом задании переменные уже созданы, но они привязаны к базовому цвету. Нужно будет лишь заменить в функциях переменную базового цвета на переменные подходящих цветов.</w:t>
      </w:r>
    </w:p>
    <w:p w14:paraId="52BD3DC3" w14:textId="77777777" w:rsidR="00C63C9A" w:rsidRDefault="00C63C9A" w:rsidP="00C63C9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Вынос всех цветов в переменные — очень прагматичный подход. Переменные можно легко собрать в одном файле, что позволяет гибко конфигурировать внешний вид базовых компонентов.</w:t>
      </w:r>
    </w:p>
    <w:p w14:paraId="1882BDC1" w14:textId="364679FE" w:rsidR="00B21AA0" w:rsidRDefault="006D2894" w:rsidP="00E0662B">
      <w:pPr>
        <w:pStyle w:val="1"/>
      </w:pPr>
      <w:hyperlink r:id="rId136" w:history="1">
        <w:r w:rsidR="00E0662B" w:rsidRPr="00E0662B">
          <w:rPr>
            <w:rStyle w:val="a6"/>
          </w:rPr>
          <w:t>Знакомство с SVG</w:t>
        </w:r>
      </w:hyperlink>
    </w:p>
    <w:p w14:paraId="7768179B" w14:textId="77777777" w:rsidR="00253B44" w:rsidRDefault="00253B44" w:rsidP="00253B44">
      <w:pPr>
        <w:pStyle w:val="2"/>
      </w:pPr>
      <w:r>
        <w:t>Привет, SVG! </w:t>
      </w:r>
      <w:r>
        <w:rPr>
          <w:bCs/>
          <w:color w:val="999999"/>
          <w:sz w:val="37"/>
          <w:szCs w:val="37"/>
        </w:rPr>
        <w:t>[1/15]</w:t>
      </w:r>
    </w:p>
    <w:p w14:paraId="6F5E8686"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 это формат векторной графики. В отличие от растровой графики — PNG, GIF, JPEG — SVG может растягиваться и сжиматься без потери качества, то есть такие картинки будут одинаково чёткими и на обычных экранах, и на ретине.</w:t>
      </w:r>
    </w:p>
    <w:p w14:paraId="185BAE34"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из достоинств SVG — человекопонятный код: его можно не только прочитать, но и написать руками. Можно открыть файл и отредактировать его без использования графического редактора, можно самому написать простую картинку.</w:t>
      </w:r>
    </w:p>
    <w:p w14:paraId="1036CD8C"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SVG-элементы можно оформить с помощью CSS и добавить им интерактивности с помощью JavaScript, а кроме того, SVG </w:t>
      </w:r>
      <w:hyperlink r:id="rId137" w:anchor="search=svg" w:tgtFrame="_blank" w:history="1">
        <w:r>
          <w:rPr>
            <w:rStyle w:val="a6"/>
            <w:rFonts w:ascii="Helvetica" w:hAnsi="Helvetica" w:cs="Helvetica"/>
            <w:color w:val="0088CC"/>
            <w:sz w:val="20"/>
            <w:szCs w:val="20"/>
          </w:rPr>
          <w:t>достаточно хорошо поддерживается</w:t>
        </w:r>
      </w:hyperlink>
      <w:r>
        <w:rPr>
          <w:rFonts w:ascii="Helvetica" w:hAnsi="Helvetica" w:cs="Helvetica"/>
          <w:color w:val="333333"/>
          <w:sz w:val="20"/>
          <w:szCs w:val="20"/>
        </w:rPr>
        <w:t> всеми современными браузерами, и его уже можно активно использовать.</w:t>
      </w:r>
    </w:p>
    <w:p w14:paraId="2178205E"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познакомимся с ним поближе. Вот простой пример кода:</w:t>
      </w:r>
    </w:p>
    <w:p w14:paraId="187E8BF2" w14:textId="77777777" w:rsidR="00253B44" w:rsidRDefault="00253B44" w:rsidP="00253B44">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49CB7591" w14:textId="77777777" w:rsidR="00253B44" w:rsidRPr="00253B44" w:rsidRDefault="00253B44" w:rsidP="00253B44">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253B44">
        <w:rPr>
          <w:rFonts w:ascii="Consolas" w:hAnsi="Consolas"/>
          <w:color w:val="333333"/>
          <w:lang w:val="en-US"/>
        </w:rPr>
        <w:t>&lt;circle r="50" cx="50%" cy="50%" fill="yellowgreen"/&gt;</w:t>
      </w:r>
    </w:p>
    <w:p w14:paraId="1D6A0D6D" w14:textId="77777777" w:rsidR="00253B44" w:rsidRDefault="00253B44" w:rsidP="00253B44">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0891C899"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SVG-элемент вставляется с помощью тега </w:t>
      </w:r>
      <w:r>
        <w:rPr>
          <w:rStyle w:val="HTML"/>
          <w:rFonts w:ascii="Consolas" w:hAnsi="Consolas"/>
          <w:color w:val="DD1144"/>
          <w:sz w:val="18"/>
          <w:szCs w:val="18"/>
          <w:bdr w:val="single" w:sz="6" w:space="2" w:color="E1E1E8" w:frame="1"/>
          <w:shd w:val="clear" w:color="auto" w:fill="F7F7F9"/>
        </w:rPr>
        <w:t>svg</w:t>
      </w:r>
      <w:r>
        <w:rPr>
          <w:rFonts w:ascii="Helvetica" w:hAnsi="Helvetica" w:cs="Helvetica"/>
          <w:color w:val="333333"/>
          <w:sz w:val="20"/>
          <w:szCs w:val="20"/>
        </w:rPr>
        <w:t>, внутри которого уже находится остальное содержимое: фигуры, картинки или текст.</w:t>
      </w:r>
    </w:p>
    <w:p w14:paraId="5BC93952"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Содержимое в этом примере — это кружок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зелёного цвета (</w:t>
      </w:r>
      <w:r>
        <w:rPr>
          <w:rStyle w:val="HTML"/>
          <w:rFonts w:ascii="Consolas" w:hAnsi="Consolas"/>
          <w:color w:val="DD1144"/>
          <w:sz w:val="18"/>
          <w:szCs w:val="18"/>
          <w:bdr w:val="single" w:sz="6" w:space="2" w:color="E1E1E8" w:frame="1"/>
          <w:shd w:val="clear" w:color="auto" w:fill="F7F7F9"/>
        </w:rPr>
        <w:t>fill="yellowgreen"</w:t>
      </w:r>
      <w:r>
        <w:rPr>
          <w:rFonts w:ascii="Helvetica" w:hAnsi="Helvetica" w:cs="Helvetica"/>
          <w:color w:val="333333"/>
          <w:sz w:val="20"/>
          <w:szCs w:val="20"/>
        </w:rPr>
        <w:t>). Вот так будет выглядеть действие этого кода в браузере:</w:t>
      </w:r>
    </w:p>
    <w:p w14:paraId="51A8F147"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можно встраивать несколькими разными способами, мы рассмотрим их позже, а сейчас будем вставлять его непосредственно в код страницы.</w:t>
      </w:r>
    </w:p>
    <w:p w14:paraId="7E773A1D" w14:textId="77777777" w:rsidR="007C3BAA" w:rsidRDefault="007C3BAA" w:rsidP="007C3BAA">
      <w:pPr>
        <w:pStyle w:val="2"/>
      </w:pPr>
      <w:r>
        <w:t>Рисуем прямоугольник </w:t>
      </w:r>
      <w:r>
        <w:rPr>
          <w:bCs/>
          <w:color w:val="999999"/>
          <w:sz w:val="37"/>
          <w:szCs w:val="37"/>
        </w:rPr>
        <w:t>[2/15]</w:t>
      </w:r>
    </w:p>
    <w:p w14:paraId="3EFD5C94"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есть несколько способов нарисовать фигуру, для простых фигур есть свои теги.</w:t>
      </w:r>
    </w:p>
    <w:p w14:paraId="18D55EED"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прямоугольник рисуется с помощью тега </w:t>
      </w:r>
      <w:r>
        <w:rPr>
          <w:rStyle w:val="HTML"/>
          <w:rFonts w:ascii="Consolas" w:hAnsi="Consolas"/>
          <w:color w:val="DD1144"/>
          <w:sz w:val="18"/>
          <w:szCs w:val="18"/>
          <w:bdr w:val="single" w:sz="6" w:space="2" w:color="E1E1E8" w:frame="1"/>
          <w:shd w:val="clear" w:color="auto" w:fill="F7F7F9"/>
        </w:rPr>
        <w:t>rect</w:t>
      </w:r>
      <w:r>
        <w:rPr>
          <w:rFonts w:ascii="Helvetica" w:hAnsi="Helvetica" w:cs="Helvetica"/>
          <w:color w:val="333333"/>
          <w:sz w:val="20"/>
          <w:szCs w:val="20"/>
        </w:rPr>
        <w:t>. Код простого прямоугольника выглядит так:</w:t>
      </w:r>
    </w:p>
    <w:p w14:paraId="4CA776AD" w14:textId="77777777" w:rsidR="007C3BAA" w:rsidRDefault="007C3BAA" w:rsidP="007C3BAA">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&lt;rect width="150" height="100"/&gt;</w:t>
      </w:r>
    </w:p>
    <w:p w14:paraId="4F8096C0"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все теги в SVG должны быть закрыты, то есть должно быть так: </w:t>
      </w:r>
      <w:r>
        <w:rPr>
          <w:rStyle w:val="HTML"/>
          <w:rFonts w:ascii="Consolas" w:hAnsi="Consolas"/>
          <w:color w:val="DD1144"/>
          <w:sz w:val="18"/>
          <w:szCs w:val="18"/>
          <w:bdr w:val="single" w:sz="6" w:space="2" w:color="E1E1E8" w:frame="1"/>
          <w:shd w:val="clear" w:color="auto" w:fill="F7F7F9"/>
        </w:rPr>
        <w:t>&lt;rect .../&gt;</w:t>
      </w:r>
      <w:r>
        <w:rPr>
          <w:rFonts w:ascii="Helvetica" w:hAnsi="Helvetica" w:cs="Helvetica"/>
          <w:color w:val="333333"/>
          <w:sz w:val="20"/>
          <w:szCs w:val="20"/>
        </w:rPr>
        <w:t> или так: </w:t>
      </w:r>
      <w:r>
        <w:rPr>
          <w:rStyle w:val="HTML"/>
          <w:rFonts w:ascii="Consolas" w:hAnsi="Consolas"/>
          <w:color w:val="DD1144"/>
          <w:sz w:val="18"/>
          <w:szCs w:val="18"/>
          <w:bdr w:val="single" w:sz="6" w:space="2" w:color="E1E1E8" w:frame="1"/>
          <w:shd w:val="clear" w:color="auto" w:fill="F7F7F9"/>
        </w:rPr>
        <w:t>&lt;rect ...&gt;&lt;/rect&gt;</w:t>
      </w:r>
      <w:r>
        <w:rPr>
          <w:rFonts w:ascii="Helvetica" w:hAnsi="Helvetica" w:cs="Helvetica"/>
          <w:color w:val="333333"/>
          <w:sz w:val="20"/>
          <w:szCs w:val="20"/>
        </w:rPr>
        <w:t>. Мы будем использовать первый способ.</w:t>
      </w:r>
    </w:p>
    <w:p w14:paraId="13241DAB"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6B92DB65"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Атрибуты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управляют, соответственно, шириной и высотой фигуры. Значения можно задавать и в пикселях, и в процентах.</w:t>
      </w:r>
    </w:p>
    <w:p w14:paraId="7BF7AD52"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значений в пикселях после значения не нужно писать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потому что пиксели — единица измерения, используемая в SVG по умолчанию. Проценты рассчитываются относительно размеров всего SVG-изображения: горизонтальные значения относительно ширины, вертикальные — относительно высоты.</w:t>
      </w:r>
    </w:p>
    <w:p w14:paraId="67C117E6"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современных браузерах размерами и положением фигур нельзя управлять через CSS, но эта возможность появится в будущем.</w:t>
      </w:r>
    </w:p>
    <w:p w14:paraId="25144A51" w14:textId="77777777" w:rsidR="007C3BAA" w:rsidRDefault="007C3BAA" w:rsidP="007C3BAA">
      <w:pPr>
        <w:pStyle w:val="2"/>
      </w:pPr>
      <w:r>
        <w:t>Координаты прямоугольника </w:t>
      </w:r>
      <w:r>
        <w:rPr>
          <w:bCs/>
          <w:color w:val="999999"/>
          <w:sz w:val="37"/>
          <w:szCs w:val="37"/>
        </w:rPr>
        <w:t>[3/15]</w:t>
      </w:r>
    </w:p>
    <w:p w14:paraId="1673DA53"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задать координаты прямоугольника, используются атрибуты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w:t>
      </w:r>
    </w:p>
    <w:p w14:paraId="758B4DE8" w14:textId="77777777" w:rsidR="007C3BAA" w:rsidRPr="007C3BAA" w:rsidRDefault="007C3BAA" w:rsidP="007C3BAA">
      <w:pPr>
        <w:pStyle w:val="HTML0"/>
        <w:shd w:val="clear" w:color="auto" w:fill="F5F5F5"/>
        <w:wordWrap w:val="0"/>
        <w:spacing w:after="150" w:line="300" w:lineRule="atLeast"/>
        <w:rPr>
          <w:rFonts w:ascii="Consolas" w:hAnsi="Consolas"/>
          <w:color w:val="333333"/>
          <w:lang w:val="en-US"/>
        </w:rPr>
      </w:pPr>
      <w:r w:rsidRPr="007C3BAA">
        <w:rPr>
          <w:rFonts w:ascii="Consolas" w:hAnsi="Consolas"/>
          <w:color w:val="333333"/>
          <w:lang w:val="en-US"/>
        </w:rPr>
        <w:t>&lt;rect width="50%" height="100" x="20" y="50"/&gt;</w:t>
      </w:r>
    </w:p>
    <w:p w14:paraId="7C38C07A"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Координаты определяют положение верхнего левого угла фигуры.</w:t>
      </w:r>
    </w:p>
    <w:p w14:paraId="11CDD03B" w14:textId="77777777" w:rsidR="00B939B0" w:rsidRDefault="00B939B0" w:rsidP="003B6BD8">
      <w:pPr>
        <w:pStyle w:val="2"/>
      </w:pPr>
      <w:r>
        <w:t>Скругление углов </w:t>
      </w:r>
      <w:r>
        <w:rPr>
          <w:bCs/>
          <w:color w:val="999999"/>
          <w:sz w:val="37"/>
          <w:szCs w:val="37"/>
        </w:rPr>
        <w:t>[4/15]</w:t>
      </w:r>
    </w:p>
    <w:p w14:paraId="1FBA2BD8" w14:textId="77777777" w:rsidR="00B939B0" w:rsidRDefault="00B939B0" w:rsidP="00B939B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Скруглением углов прямоугольника управляют параметры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задаёт скругление по горизонтали, а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 по вертикали. Если атрибут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не задан, он будет равен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w:t>
      </w:r>
    </w:p>
    <w:p w14:paraId="4430D117" w14:textId="77777777" w:rsidR="00B939B0" w:rsidRDefault="00B939B0" w:rsidP="00B939B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1FD22E1B" w14:textId="77777777" w:rsidR="00B939B0" w:rsidRPr="00B939B0" w:rsidRDefault="00B939B0" w:rsidP="00B939B0">
      <w:pPr>
        <w:pStyle w:val="HTML0"/>
        <w:shd w:val="clear" w:color="auto" w:fill="F5F5F5"/>
        <w:wordWrap w:val="0"/>
        <w:spacing w:after="150" w:line="300" w:lineRule="atLeast"/>
        <w:rPr>
          <w:rFonts w:ascii="Consolas" w:hAnsi="Consolas"/>
          <w:color w:val="333333"/>
          <w:lang w:val="en-US"/>
        </w:rPr>
      </w:pPr>
      <w:r w:rsidRPr="00B939B0">
        <w:rPr>
          <w:rFonts w:ascii="Consolas" w:hAnsi="Consolas"/>
          <w:color w:val="333333"/>
          <w:lang w:val="en-US"/>
        </w:rPr>
        <w:t>&lt;rect width="50%" height="100" rx="50" ry="20"/&gt;</w:t>
      </w:r>
    </w:p>
    <w:p w14:paraId="5D3F97FA" w14:textId="77777777" w:rsidR="00B939B0" w:rsidRDefault="00B939B0" w:rsidP="00B939B0">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w:t>
      </w:r>
      <w:hyperlink r:id="rId138" w:history="1">
        <w:r>
          <w:rPr>
            <w:rStyle w:val="a6"/>
            <w:rFonts w:ascii="Helvetica" w:hAnsi="Helvetica" w:cs="Helvetica"/>
            <w:color w:val="0088CC"/>
            <w:sz w:val="20"/>
            <w:szCs w:val="20"/>
          </w:rPr>
          <w:t>задании курса «Рамки и фоны, часть 2»</w:t>
        </w:r>
      </w:hyperlink>
      <w:r>
        <w:rPr>
          <w:rFonts w:ascii="Helvetica" w:hAnsi="Helvetica" w:cs="Helvetica"/>
          <w:color w:val="3A87AD"/>
          <w:sz w:val="20"/>
          <w:szCs w:val="20"/>
        </w:rPr>
        <w:t> описан похожий эффект скругления углов, но с помощью CSS-свойства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A87AD"/>
          <w:sz w:val="20"/>
          <w:szCs w:val="20"/>
        </w:rPr>
        <w:t>.</w:t>
      </w:r>
    </w:p>
    <w:p w14:paraId="15943288" w14:textId="77777777" w:rsidR="00323996" w:rsidRDefault="00323996" w:rsidP="00323996">
      <w:pPr>
        <w:pStyle w:val="2"/>
      </w:pPr>
      <w:r>
        <w:t>Многоугольники </w:t>
      </w:r>
      <w:r>
        <w:rPr>
          <w:bCs/>
          <w:color w:val="999999"/>
          <w:sz w:val="37"/>
          <w:szCs w:val="37"/>
        </w:rPr>
        <w:t>[6/15]</w:t>
      </w:r>
    </w:p>
    <w:p w14:paraId="71635834" w14:textId="77777777" w:rsidR="00323996" w:rsidRDefault="00323996" w:rsidP="00323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рисовать не только четырёхугольники, но и многоугольники, это делается с помощью тега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Пример кода:</w:t>
      </w:r>
    </w:p>
    <w:p w14:paraId="0B3BCA11" w14:textId="77777777" w:rsidR="00323996" w:rsidRDefault="00323996" w:rsidP="00323996">
      <w:pPr>
        <w:pStyle w:val="HTML0"/>
        <w:shd w:val="clear" w:color="auto" w:fill="F5F5F5"/>
        <w:wordWrap w:val="0"/>
        <w:spacing w:after="150" w:line="300" w:lineRule="atLeast"/>
        <w:rPr>
          <w:rFonts w:ascii="Consolas" w:hAnsi="Consolas"/>
          <w:color w:val="333333"/>
        </w:rPr>
      </w:pPr>
      <w:r>
        <w:rPr>
          <w:rFonts w:ascii="Consolas" w:hAnsi="Consolas"/>
          <w:color w:val="333333"/>
        </w:rPr>
        <w:t>&lt;polygon points="70,5 90,41 136,48 103,80 111,126 70,105 29,126 36,80 5,48 48,41"/&gt;</w:t>
      </w:r>
    </w:p>
    <w:p w14:paraId="0FC3955E" w14:textId="77777777" w:rsidR="00323996" w:rsidRDefault="00323996" w:rsidP="00323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результат:</w:t>
      </w:r>
    </w:p>
    <w:p w14:paraId="5D45EA8C" w14:textId="77777777" w:rsidR="00323996" w:rsidRDefault="00323996" w:rsidP="00323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задаются координаты вершин фигуры. Каждая координата задаётся по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Координаты в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нельзя задавать в процентах.</w:t>
      </w:r>
    </w:p>
    <w:p w14:paraId="6D5D7856" w14:textId="77777777" w:rsidR="004F74DD" w:rsidRDefault="004F74DD" w:rsidP="004F74DD">
      <w:pPr>
        <w:pStyle w:val="2"/>
      </w:pPr>
      <w:r>
        <w:t>Рисуем окружность </w:t>
      </w:r>
      <w:r>
        <w:rPr>
          <w:bCs/>
          <w:color w:val="999999"/>
          <w:sz w:val="37"/>
          <w:szCs w:val="37"/>
        </w:rPr>
        <w:t>[8/15]</w:t>
      </w:r>
    </w:p>
    <w:p w14:paraId="35DE700E" w14:textId="77777777" w:rsidR="004F74DD" w:rsidRDefault="004F74DD" w:rsidP="004F74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Окружность рисуется с помощью тега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Пример кода:</w:t>
      </w:r>
    </w:p>
    <w:p w14:paraId="317DA9D2" w14:textId="77777777" w:rsidR="004F74DD" w:rsidRDefault="004F74DD" w:rsidP="004F74DD">
      <w:pPr>
        <w:pStyle w:val="HTML0"/>
        <w:shd w:val="clear" w:color="auto" w:fill="F5F5F5"/>
        <w:wordWrap w:val="0"/>
        <w:spacing w:after="150" w:line="300" w:lineRule="atLeast"/>
        <w:rPr>
          <w:rFonts w:ascii="Consolas" w:hAnsi="Consolas"/>
          <w:color w:val="333333"/>
        </w:rPr>
      </w:pPr>
      <w:r>
        <w:rPr>
          <w:rFonts w:ascii="Consolas" w:hAnsi="Consolas"/>
          <w:color w:val="333333"/>
        </w:rPr>
        <w:t>&lt;circle r="50"/&gt;</w:t>
      </w:r>
    </w:p>
    <w:p w14:paraId="3CE8A3DF" w14:textId="77777777" w:rsidR="004F74DD" w:rsidRDefault="004F74DD" w:rsidP="004F74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 </w:t>
      </w:r>
      <w:r>
        <w:rPr>
          <w:rStyle w:val="HTML"/>
          <w:rFonts w:ascii="Consolas" w:hAnsi="Consolas"/>
          <w:color w:val="DD1144"/>
          <w:sz w:val="18"/>
          <w:szCs w:val="18"/>
          <w:bdr w:val="single" w:sz="6" w:space="2" w:color="E1E1E8" w:frame="1"/>
          <w:shd w:val="clear" w:color="auto" w:fill="F7F7F9"/>
        </w:rPr>
        <w:t>r</w:t>
      </w:r>
      <w:r>
        <w:rPr>
          <w:rFonts w:ascii="Helvetica" w:hAnsi="Helvetica" w:cs="Helvetica"/>
          <w:color w:val="333333"/>
          <w:sz w:val="20"/>
          <w:szCs w:val="20"/>
        </w:rPr>
        <w:t> — радиус окружности.</w:t>
      </w:r>
    </w:p>
    <w:p w14:paraId="43E37FE6" w14:textId="77777777" w:rsidR="004F74DD" w:rsidRDefault="004F74DD" w:rsidP="004F74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предыдущих фигур, положение окружности в пространстве определяется координатами центра фигуры: атрибут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задаёт положение по горизонтальной оси,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 — по вертикальной.</w:t>
      </w:r>
    </w:p>
    <w:p w14:paraId="09AE64E3" w14:textId="77777777" w:rsidR="004F74DD" w:rsidRDefault="004F74DD" w:rsidP="004F74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координаты центра окружности равны </w:t>
      </w:r>
      <w:r>
        <w:rPr>
          <w:rStyle w:val="HTML"/>
          <w:rFonts w:ascii="Consolas" w:hAnsi="Consolas"/>
          <w:color w:val="DD1144"/>
          <w:sz w:val="18"/>
          <w:szCs w:val="18"/>
          <w:bdr w:val="single" w:sz="6" w:space="2" w:color="E1E1E8" w:frame="1"/>
          <w:shd w:val="clear" w:color="auto" w:fill="F7F7F9"/>
        </w:rPr>
        <w:t>0,0</w:t>
      </w:r>
      <w:r>
        <w:rPr>
          <w:rFonts w:ascii="Helvetica" w:hAnsi="Helvetica" w:cs="Helvetica"/>
          <w:color w:val="333333"/>
          <w:sz w:val="20"/>
          <w:szCs w:val="20"/>
        </w:rPr>
        <w:t>, поэтому она находится в верхнем левом углу. Подвинем фигуру:</w:t>
      </w:r>
    </w:p>
    <w:p w14:paraId="02611323" w14:textId="77777777" w:rsidR="004F74DD" w:rsidRDefault="004F74DD" w:rsidP="004F74DD">
      <w:pPr>
        <w:pStyle w:val="HTML0"/>
        <w:shd w:val="clear" w:color="auto" w:fill="F5F5F5"/>
        <w:wordWrap w:val="0"/>
        <w:spacing w:after="150" w:line="300" w:lineRule="atLeast"/>
        <w:rPr>
          <w:rFonts w:ascii="Consolas" w:hAnsi="Consolas"/>
          <w:color w:val="333333"/>
        </w:rPr>
      </w:pPr>
      <w:r>
        <w:rPr>
          <w:rFonts w:ascii="Consolas" w:hAnsi="Consolas"/>
          <w:color w:val="333333"/>
        </w:rPr>
        <w:t>&lt;circle r="50" cx="100" cy="50%"/&gt;</w:t>
      </w:r>
    </w:p>
    <w:p w14:paraId="6127E1CE" w14:textId="77777777" w:rsidR="004F74DD" w:rsidRDefault="004F74DD" w:rsidP="004F74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Значения можно задавать как в пикселях, так и в процентах. Процентные значения рассчитываются относительно размеров SVG-элемента.</w:t>
      </w:r>
    </w:p>
    <w:p w14:paraId="520E8F9A" w14:textId="77777777" w:rsidR="004F74DD" w:rsidRDefault="004F74DD" w:rsidP="004F74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Радиус и координаты можно задавать только атрибутами, с помощью CSS это сделать нельзя.</w:t>
      </w:r>
    </w:p>
    <w:p w14:paraId="38DDFA5A" w14:textId="77777777" w:rsidR="00901D82" w:rsidRDefault="00901D82" w:rsidP="00901D82">
      <w:pPr>
        <w:pStyle w:val="2"/>
      </w:pPr>
      <w:r>
        <w:t>Рисуем эллипс </w:t>
      </w:r>
      <w:r>
        <w:rPr>
          <w:bCs/>
          <w:color w:val="999999"/>
          <w:sz w:val="37"/>
          <w:szCs w:val="37"/>
        </w:rPr>
        <w:t>[10/15]</w:t>
      </w:r>
    </w:p>
    <w:p w14:paraId="36DA15F4" w14:textId="77777777" w:rsidR="00901D82" w:rsidRDefault="00901D82" w:rsidP="00901D8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Эллипс рисуется почти так же, как круг, но у него два радиуса: по горизонтальной оси —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по вертикальной —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w:t>
      </w:r>
    </w:p>
    <w:p w14:paraId="67890183" w14:textId="77777777" w:rsidR="00901D82" w:rsidRDefault="00901D82" w:rsidP="00901D82">
      <w:pPr>
        <w:pStyle w:val="HTML0"/>
        <w:shd w:val="clear" w:color="auto" w:fill="F5F5F5"/>
        <w:wordWrap w:val="0"/>
        <w:spacing w:after="150" w:line="300" w:lineRule="atLeast"/>
        <w:rPr>
          <w:rFonts w:ascii="Consolas" w:hAnsi="Consolas"/>
          <w:color w:val="333333"/>
        </w:rPr>
      </w:pPr>
      <w:r>
        <w:rPr>
          <w:rFonts w:ascii="Consolas" w:hAnsi="Consolas"/>
          <w:color w:val="333333"/>
        </w:rPr>
        <w:t>&lt;ellipse rx="30" ry="40%"/&gt;</w:t>
      </w:r>
    </w:p>
    <w:p w14:paraId="0E0BF08F" w14:textId="77777777" w:rsidR="00901D82" w:rsidRDefault="00901D82" w:rsidP="00901D8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Расположение эллипса, так же как и для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задаётся с помощью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w:t>
      </w:r>
    </w:p>
    <w:p w14:paraId="7B185BFD" w14:textId="77777777" w:rsidR="00901D82" w:rsidRPr="00901D82" w:rsidRDefault="00901D82" w:rsidP="00901D82">
      <w:pPr>
        <w:pStyle w:val="HTML0"/>
        <w:shd w:val="clear" w:color="auto" w:fill="F5F5F5"/>
        <w:wordWrap w:val="0"/>
        <w:spacing w:after="150" w:line="300" w:lineRule="atLeast"/>
        <w:rPr>
          <w:rFonts w:ascii="Consolas" w:hAnsi="Consolas"/>
          <w:color w:val="333333"/>
          <w:lang w:val="en-US"/>
        </w:rPr>
      </w:pPr>
      <w:r w:rsidRPr="00901D82">
        <w:rPr>
          <w:rFonts w:ascii="Consolas" w:hAnsi="Consolas"/>
          <w:color w:val="333333"/>
          <w:lang w:val="en-US"/>
        </w:rPr>
        <w:t>&lt;ellipse rx="30" ry="40%" cx="50%" cy="50%"/&gt;</w:t>
      </w:r>
    </w:p>
    <w:p w14:paraId="53B6FED7" w14:textId="77777777" w:rsidR="008449C0" w:rsidRDefault="008449C0" w:rsidP="008449C0">
      <w:pPr>
        <w:pStyle w:val="2"/>
      </w:pPr>
      <w:r>
        <w:t>Рисуем линии </w:t>
      </w:r>
      <w:r>
        <w:rPr>
          <w:bCs/>
          <w:color w:val="999999"/>
          <w:sz w:val="37"/>
          <w:szCs w:val="37"/>
        </w:rPr>
        <w:t>[12/15]</w:t>
      </w:r>
    </w:p>
    <w:p w14:paraId="2E5B5087" w14:textId="77777777" w:rsidR="008449C0" w:rsidRDefault="008449C0" w:rsidP="008449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Линии рисуются с помощью тега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Координаты начала линии задаются атрибутами </w:t>
      </w:r>
      <w:r>
        <w:rPr>
          <w:rStyle w:val="HTML"/>
          <w:rFonts w:ascii="Consolas" w:hAnsi="Consolas"/>
          <w:color w:val="DD1144"/>
          <w:sz w:val="18"/>
          <w:szCs w:val="18"/>
          <w:bdr w:val="single" w:sz="6" w:space="2" w:color="E1E1E8" w:frame="1"/>
          <w:shd w:val="clear" w:color="auto" w:fill="F7F7F9"/>
        </w:rPr>
        <w:t>x1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y1</w:t>
      </w:r>
      <w:r>
        <w:rPr>
          <w:rFonts w:ascii="Helvetica" w:hAnsi="Helvetica" w:cs="Helvetica"/>
          <w:color w:val="333333"/>
          <w:sz w:val="20"/>
          <w:szCs w:val="20"/>
        </w:rPr>
        <w:t>, координаты конца — атрибутами </w:t>
      </w:r>
      <w:r>
        <w:rPr>
          <w:rStyle w:val="HTML"/>
          <w:rFonts w:ascii="Consolas" w:hAnsi="Consolas"/>
          <w:color w:val="DD1144"/>
          <w:sz w:val="18"/>
          <w:szCs w:val="18"/>
          <w:bdr w:val="single" w:sz="6" w:space="2" w:color="E1E1E8" w:frame="1"/>
          <w:shd w:val="clear" w:color="auto" w:fill="F7F7F9"/>
        </w:rPr>
        <w:t>x2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y2</w:t>
      </w:r>
      <w:r>
        <w:rPr>
          <w:rFonts w:ascii="Helvetica" w:hAnsi="Helvetica" w:cs="Helvetica"/>
          <w:color w:val="333333"/>
          <w:sz w:val="20"/>
          <w:szCs w:val="20"/>
        </w:rPr>
        <w:t>. Координаты можно задавать в процентах.</w:t>
      </w:r>
    </w:p>
    <w:p w14:paraId="002D28DB" w14:textId="77777777" w:rsidR="008449C0" w:rsidRDefault="008449C0" w:rsidP="008449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F851CEB" w14:textId="77777777" w:rsidR="008449C0" w:rsidRDefault="008449C0" w:rsidP="008449C0">
      <w:pPr>
        <w:pStyle w:val="HTML0"/>
        <w:shd w:val="clear" w:color="auto" w:fill="F5F5F5"/>
        <w:wordWrap w:val="0"/>
        <w:spacing w:after="150" w:line="300" w:lineRule="atLeast"/>
        <w:rPr>
          <w:rFonts w:ascii="Consolas" w:hAnsi="Consolas"/>
          <w:color w:val="333333"/>
        </w:rPr>
      </w:pPr>
      <w:r>
        <w:rPr>
          <w:rFonts w:ascii="Consolas" w:hAnsi="Consolas"/>
          <w:color w:val="333333"/>
        </w:rPr>
        <w:t>&lt;line x1="220" y1="10" x2="20" y2="130"/&gt;</w:t>
      </w:r>
    </w:p>
    <w:p w14:paraId="10B34887" w14:textId="77777777" w:rsidR="008449C0" w:rsidRDefault="008449C0" w:rsidP="008449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линия не образует фигуру с внутренним контуром, для отображения ей нужно задать не заливку, а обводку. Обводкой управляют два атрибута: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задаёт цвет обводки,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 толщину линии.</w:t>
      </w:r>
    </w:p>
    <w:p w14:paraId="48F22D26" w14:textId="77777777" w:rsidR="008449C0" w:rsidRPr="008449C0" w:rsidRDefault="008449C0" w:rsidP="008449C0">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&lt;line x1="220" y1="20" x2="20" y2="90" stroke="violet" stroke-width="5" /&gt;</w:t>
      </w:r>
    </w:p>
    <w:p w14:paraId="0DBAD6EF" w14:textId="77777777" w:rsidR="008449C0" w:rsidRDefault="008449C0" w:rsidP="008449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53D45747" w14:textId="77777777" w:rsidR="008449C0" w:rsidRDefault="008449C0" w:rsidP="008449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только цвет линии, тогда толщина обводки по умолчанию будет равна одному пикселю.</w:t>
      </w:r>
    </w:p>
    <w:p w14:paraId="340B63D3" w14:textId="77777777" w:rsidR="00BC3E1E" w:rsidRDefault="00BC3E1E" w:rsidP="005061FE">
      <w:pPr>
        <w:pStyle w:val="2"/>
      </w:pPr>
      <w:r>
        <w:t>Рисуем ломаные линии </w:t>
      </w:r>
      <w:r>
        <w:rPr>
          <w:bCs/>
          <w:color w:val="999999"/>
          <w:sz w:val="37"/>
          <w:szCs w:val="37"/>
        </w:rPr>
        <w:t>[14/15]</w:t>
      </w:r>
    </w:p>
    <w:p w14:paraId="34015E2F"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Ломаные линии рисуются с помощью тега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Координаты точек на линии задаются 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как для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w:t>
      </w:r>
    </w:p>
    <w:p w14:paraId="33870452"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DBD900F" w14:textId="77777777" w:rsidR="00BC3E1E" w:rsidRDefault="00BC3E1E" w:rsidP="00BC3E1E">
      <w:pPr>
        <w:pStyle w:val="HTML0"/>
        <w:shd w:val="clear" w:color="auto" w:fill="F5F5F5"/>
        <w:wordWrap w:val="0"/>
        <w:spacing w:after="150" w:line="300" w:lineRule="atLeast"/>
        <w:rPr>
          <w:rFonts w:ascii="Consolas" w:hAnsi="Consolas"/>
          <w:color w:val="333333"/>
        </w:rPr>
      </w:pPr>
      <w:r>
        <w:rPr>
          <w:rFonts w:ascii="Consolas" w:hAnsi="Consolas"/>
          <w:color w:val="333333"/>
        </w:rPr>
        <w:t>&lt;polyline points="10,135 100,10 55,135 10,10 105,135"/&gt;</w:t>
      </w:r>
    </w:p>
    <w:p w14:paraId="4C4C7A39"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2CF9B054"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Разница между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заключается в поведении обводки: у многоугольника обводка замыкается сама по себе (левая фигура), а у ломаной линии — остаётся незамкнутой (фигура справа):</w:t>
      </w:r>
    </w:p>
    <w:p w14:paraId="2DE825C5" w14:textId="74F68439" w:rsidR="00E0662B" w:rsidRDefault="006D2894" w:rsidP="00BF7DBA">
      <w:pPr>
        <w:pStyle w:val="1"/>
      </w:pPr>
      <w:hyperlink r:id="rId139" w:history="1">
        <w:r w:rsidR="00BF7DBA" w:rsidRPr="00BF7DBA">
          <w:rPr>
            <w:rStyle w:val="a6"/>
          </w:rPr>
          <w:t>Оформление SVG-фигур</w:t>
        </w:r>
      </w:hyperlink>
    </w:p>
    <w:p w14:paraId="5A46F3FD" w14:textId="77777777" w:rsidR="00921D01" w:rsidRDefault="00921D01" w:rsidP="00921D01">
      <w:pPr>
        <w:pStyle w:val="2"/>
      </w:pPr>
      <w:r>
        <w:t>Заливки </w:t>
      </w:r>
      <w:r>
        <w:rPr>
          <w:bCs/>
          <w:color w:val="999999"/>
          <w:sz w:val="37"/>
          <w:szCs w:val="37"/>
        </w:rPr>
        <w:t>[1/20]</w:t>
      </w:r>
    </w:p>
    <w:p w14:paraId="4E14A98A"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140" w:history="1">
        <w:r>
          <w:rPr>
            <w:rStyle w:val="a6"/>
            <w:rFonts w:ascii="Helvetica" w:hAnsi="Helvetica" w:cs="Helvetica"/>
            <w:color w:val="0088CC"/>
          </w:rPr>
          <w:t>курсе про фигуры</w:t>
        </w:r>
      </w:hyperlink>
      <w:r>
        <w:rPr>
          <w:rFonts w:ascii="Helvetica" w:hAnsi="Helvetica" w:cs="Helvetica"/>
          <w:color w:val="333333"/>
          <w:sz w:val="20"/>
          <w:szCs w:val="20"/>
        </w:rPr>
        <w:t> вы уже немного познакомились с возможностями оформления векторных фигур, теперь мы рассмотрим этот вопрос подробнее.</w:t>
      </w:r>
    </w:p>
    <w:p w14:paraId="09B8E196"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SVG-фигуры имеют богатые возможности оформления: им, как и HTML-элементам, можно задавать заливку цветом, градиентом или картинкой, но помимо этого также можно управлять отдельно прозрачностью заливки и обводки, а в качестве заливки можно использовать, например, текст.</w:t>
      </w:r>
    </w:p>
    <w:p w14:paraId="14B2F1CA"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интересные возможности имеет обводка. Например, можно управлять видом пунктирной обводки и сделать обводку точками, пунктиром или морзянкой, а ещё обводку можно сделать не только цветом, но также градиентом или картинкой.</w:t>
      </w:r>
    </w:p>
    <w:p w14:paraId="2FF29200"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заливки. Если она не задана, по умолчанию фигура заполняется чёрным цветом:</w:t>
      </w:r>
    </w:p>
    <w:p w14:paraId="07D7C5A6" w14:textId="77777777" w:rsidR="00921D01" w:rsidRPr="00921D01" w:rsidRDefault="00921D01" w:rsidP="00921D01">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lastRenderedPageBreak/>
        <w:t>&lt;circle r="60" cx="150" cy="50%"&gt;&lt;/circle&gt;</w:t>
      </w:r>
    </w:p>
    <w:p w14:paraId="7BC614E4"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заливки задаётся атрибутом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791C79BE" w14:textId="77777777" w:rsidR="00921D01" w:rsidRPr="00921D01" w:rsidRDefault="00921D01" w:rsidP="00921D01">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 fill="gold"&gt;&lt;/circle&gt;</w:t>
      </w:r>
    </w:p>
    <w:p w14:paraId="5477653C"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либо аналогичным свойством в CSS:</w:t>
      </w:r>
    </w:p>
    <w:p w14:paraId="03738857" w14:textId="77777777" w:rsidR="00921D01" w:rsidRDefault="00921D01" w:rsidP="00921D01">
      <w:pPr>
        <w:pStyle w:val="HTML0"/>
        <w:shd w:val="clear" w:color="auto" w:fill="F5F5F5"/>
        <w:wordWrap w:val="0"/>
        <w:spacing w:after="150" w:line="300" w:lineRule="atLeast"/>
        <w:rPr>
          <w:rFonts w:ascii="Consolas" w:hAnsi="Consolas"/>
          <w:color w:val="333333"/>
        </w:rPr>
      </w:pPr>
      <w:r>
        <w:rPr>
          <w:rFonts w:ascii="Consolas" w:hAnsi="Consolas"/>
          <w:color w:val="333333"/>
        </w:rPr>
        <w:t>circle {</w:t>
      </w:r>
    </w:p>
    <w:p w14:paraId="02422768" w14:textId="77777777" w:rsidR="00921D01" w:rsidRDefault="00921D01" w:rsidP="00921D01">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fill: gold;</w:t>
      </w:r>
    </w:p>
    <w:p w14:paraId="3EEE844B" w14:textId="77777777" w:rsidR="00921D01" w:rsidRDefault="00921D01" w:rsidP="00921D01">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F55FDF9"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w:t>
      </w:r>
    </w:p>
    <w:p w14:paraId="00FD2A4E"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можно задавать в любом удобном формате.</w:t>
      </w:r>
    </w:p>
    <w:p w14:paraId="79AF22B0" w14:textId="77777777" w:rsidR="00921D01" w:rsidRPr="00921D01" w:rsidRDefault="00921D01" w:rsidP="00921D01">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1</w:t>
      </w:r>
      <w:r w:rsidRPr="00921D01">
        <w:rPr>
          <w:rFonts w:ascii="Helvetica" w:eastAsia="Times New Roman" w:hAnsi="Helvetica" w:cs="Helvetica"/>
          <w:color w:val="333333"/>
          <w:sz w:val="20"/>
          <w:szCs w:val="20"/>
          <w:lang w:eastAsia="ru-RU"/>
        </w:rPr>
        <w:t>Первой фигуре задайте заливку атрибутом в формате HEX </w:t>
      </w:r>
      <w:r w:rsidRPr="00921D01">
        <w:rPr>
          <w:rFonts w:ascii="Consolas" w:eastAsia="Times New Roman" w:hAnsi="Consolas" w:cs="Courier New"/>
          <w:color w:val="DD1144"/>
          <w:sz w:val="18"/>
          <w:szCs w:val="18"/>
          <w:bdr w:val="single" w:sz="6" w:space="2" w:color="E1E1E8" w:frame="1"/>
          <w:shd w:val="clear" w:color="auto" w:fill="F7F7F9"/>
          <w:lang w:eastAsia="ru-RU"/>
        </w:rPr>
        <w:t>fill="#ff7700"</w:t>
      </w:r>
    </w:p>
    <w:p w14:paraId="4ED2B9FD" w14:textId="77777777" w:rsidR="00921D01" w:rsidRPr="00921D01" w:rsidRDefault="00921D01" w:rsidP="00921D01">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2</w:t>
      </w:r>
      <w:r w:rsidRPr="00921D01">
        <w:rPr>
          <w:rFonts w:ascii="Helvetica" w:eastAsia="Times New Roman" w:hAnsi="Helvetica" w:cs="Helvetica"/>
          <w:color w:val="333333"/>
          <w:sz w:val="20"/>
          <w:szCs w:val="20"/>
          <w:lang w:eastAsia="ru-RU"/>
        </w:rPr>
        <w:t>Второй — атрибутом в формате HSLA </w:t>
      </w:r>
      <w:r w:rsidRPr="00921D01">
        <w:rPr>
          <w:rFonts w:ascii="Consolas" w:eastAsia="Times New Roman" w:hAnsi="Consolas" w:cs="Courier New"/>
          <w:color w:val="DD1144"/>
          <w:sz w:val="18"/>
          <w:szCs w:val="18"/>
          <w:bdr w:val="single" w:sz="6" w:space="2" w:color="E1E1E8" w:frame="1"/>
          <w:shd w:val="clear" w:color="auto" w:fill="F7F7F9"/>
          <w:lang w:eastAsia="ru-RU"/>
        </w:rPr>
        <w:t>fill="hsla(50, 100%, 50%, 0.75)"</w:t>
      </w:r>
    </w:p>
    <w:p w14:paraId="05360916" w14:textId="77777777" w:rsidR="00921D01" w:rsidRPr="00921D01" w:rsidRDefault="00921D01" w:rsidP="00921D01">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3</w:t>
      </w:r>
      <w:r w:rsidRPr="00921D01">
        <w:rPr>
          <w:rFonts w:ascii="Helvetica" w:eastAsia="Times New Roman" w:hAnsi="Helvetica" w:cs="Helvetica"/>
          <w:color w:val="333333"/>
          <w:sz w:val="20"/>
          <w:szCs w:val="20"/>
          <w:lang w:eastAsia="ru-RU"/>
        </w:rPr>
        <w:t>Третьей фигуре задайте заливку именованным цветом </w:t>
      </w:r>
      <w:r w:rsidRPr="00921D01">
        <w:rPr>
          <w:rFonts w:ascii="Consolas" w:eastAsia="Times New Roman" w:hAnsi="Consolas" w:cs="Courier New"/>
          <w:color w:val="DD1144"/>
          <w:sz w:val="18"/>
          <w:szCs w:val="18"/>
          <w:bdr w:val="single" w:sz="6" w:space="2" w:color="E1E1E8" w:frame="1"/>
          <w:shd w:val="clear" w:color="auto" w:fill="F7F7F9"/>
          <w:lang w:eastAsia="ru-RU"/>
        </w:rPr>
        <w:t>fill: yellowgreen</w:t>
      </w:r>
      <w:r w:rsidRPr="00921D01">
        <w:rPr>
          <w:rFonts w:ascii="Helvetica" w:eastAsia="Times New Roman" w:hAnsi="Helvetica" w:cs="Helvetica"/>
          <w:color w:val="333333"/>
          <w:sz w:val="20"/>
          <w:szCs w:val="20"/>
          <w:lang w:eastAsia="ru-RU"/>
        </w:rPr>
        <w:t> в редакторе CSS.</w:t>
      </w:r>
    </w:p>
    <w:p w14:paraId="7CE01FE6" w14:textId="77777777" w:rsidR="00921D01" w:rsidRDefault="00921D01" w:rsidP="00921D01">
      <w:pPr>
        <w:pStyle w:val="2"/>
      </w:pPr>
      <w:r>
        <w:t>Прозрачность заливки </w:t>
      </w:r>
      <w:r>
        <w:rPr>
          <w:bCs/>
          <w:color w:val="999999"/>
          <w:sz w:val="37"/>
          <w:szCs w:val="37"/>
        </w:rPr>
        <w:t>[2/20]</w:t>
      </w:r>
    </w:p>
    <w:p w14:paraId="3D34BB82"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прозрачностью заливки можно с помощью свойства </w:t>
      </w:r>
      <w:r>
        <w:rPr>
          <w:rStyle w:val="HTML"/>
          <w:rFonts w:ascii="Consolas" w:hAnsi="Consolas"/>
          <w:color w:val="DD1144"/>
          <w:sz w:val="18"/>
          <w:szCs w:val="18"/>
          <w:bdr w:val="single" w:sz="6" w:space="2" w:color="E1E1E8" w:frame="1"/>
          <w:shd w:val="clear" w:color="auto" w:fill="F7F7F9"/>
        </w:rPr>
        <w:t>fill-opacity</w:t>
      </w:r>
      <w:r>
        <w:rPr>
          <w:rFonts w:ascii="Helvetica" w:hAnsi="Helvetica" w:cs="Helvetica"/>
          <w:color w:val="333333"/>
          <w:sz w:val="20"/>
          <w:szCs w:val="20"/>
        </w:rPr>
        <w:t>. Прозрачность также можно задавать как атрибутом, так и через CSS.</w:t>
      </w:r>
    </w:p>
    <w:p w14:paraId="2B0A34EF"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задаётся числом от 0 до 1, например:</w:t>
      </w:r>
    </w:p>
    <w:p w14:paraId="419D6BF9" w14:textId="77777777" w:rsidR="00921D01" w:rsidRPr="00921D01" w:rsidRDefault="00921D01" w:rsidP="00921D01">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&lt;rect width="150" height="100" fill="gold" fill-opacity="0.5"&gt;&lt;/rect&gt;</w:t>
      </w:r>
    </w:p>
    <w:p w14:paraId="4F43FD4F" w14:textId="77777777" w:rsidR="00921D01" w:rsidRPr="00921D01" w:rsidRDefault="00921D01" w:rsidP="00921D01">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rect {</w:t>
      </w:r>
    </w:p>
    <w:p w14:paraId="7E598EF8" w14:textId="77777777" w:rsidR="00921D01" w:rsidRPr="00921D01" w:rsidRDefault="00921D01" w:rsidP="00921D01">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 gold;</w:t>
      </w:r>
    </w:p>
    <w:p w14:paraId="4CCEC70A" w14:textId="77777777" w:rsidR="00921D01" w:rsidRPr="00921D01" w:rsidRDefault="00921D01" w:rsidP="00921D01">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fill-opacity: 0.5;</w:t>
      </w:r>
    </w:p>
    <w:p w14:paraId="33B6A9B8" w14:textId="77777777" w:rsidR="00921D01" w:rsidRDefault="00921D01" w:rsidP="00921D01">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199BE95"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работает для всех видов заливок, в том числе для градиентов и паттернов:</w:t>
      </w:r>
    </w:p>
    <w:p w14:paraId="72E02086" w14:textId="77777777" w:rsidR="00921D01" w:rsidRDefault="00921D01" w:rsidP="00921D01">
      <w:pPr>
        <w:pStyle w:val="2"/>
      </w:pPr>
      <w:r>
        <w:t>Отсутствие заливки </w:t>
      </w:r>
      <w:r>
        <w:rPr>
          <w:bCs/>
          <w:color w:val="999999"/>
          <w:sz w:val="37"/>
          <w:szCs w:val="37"/>
        </w:rPr>
        <w:t>[3/20]</w:t>
      </w:r>
    </w:p>
    <w:p w14:paraId="1B4CB82E"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полностью убрать заливку, например, если вам нужен только контур фигуры. Это можно сделать ключевым словом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результатом будет полная прозрачность фигуры.</w:t>
      </w:r>
    </w:p>
    <w:p w14:paraId="75E091D8" w14:textId="77777777" w:rsidR="00A62AEB" w:rsidRDefault="00A62AEB" w:rsidP="00A62AEB">
      <w:pPr>
        <w:pStyle w:val="2"/>
      </w:pPr>
      <w:r>
        <w:t>Обводки </w:t>
      </w:r>
      <w:r>
        <w:rPr>
          <w:bCs/>
          <w:color w:val="999999"/>
          <w:sz w:val="37"/>
          <w:szCs w:val="37"/>
        </w:rPr>
        <w:t>[5/20]</w:t>
      </w:r>
    </w:p>
    <w:p w14:paraId="4347FC50" w14:textId="77777777" w:rsidR="00A62AEB" w:rsidRPr="00A62AEB" w:rsidRDefault="00A62AEB" w:rsidP="00A62AEB">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Обводки задаются с помощью нескольких атрибутов, причём цвет и толщина обводки задаются отдельно. Цвет</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задаётся</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атрибутом</w:t>
      </w:r>
      <w:r w:rsidRPr="00A62AEB">
        <w:rPr>
          <w:rFonts w:ascii="Helvetica" w:hAnsi="Helvetica" w:cs="Helvetica"/>
          <w:color w:val="333333"/>
          <w:sz w:val="20"/>
          <w:szCs w:val="20"/>
          <w:lang w:val="en-US"/>
        </w:rPr>
        <w:t> </w:t>
      </w:r>
      <w:r w:rsidRPr="00A62AEB">
        <w:rPr>
          <w:rStyle w:val="HTML"/>
          <w:rFonts w:ascii="Consolas" w:hAnsi="Consolas"/>
          <w:color w:val="DD1144"/>
          <w:sz w:val="18"/>
          <w:szCs w:val="18"/>
          <w:bdr w:val="single" w:sz="6" w:space="2" w:color="E1E1E8" w:frame="1"/>
          <w:shd w:val="clear" w:color="auto" w:fill="F7F7F9"/>
          <w:lang w:val="en-US"/>
        </w:rPr>
        <w:t>stroke</w:t>
      </w:r>
      <w:r w:rsidRPr="00A62AEB">
        <w:rPr>
          <w:rFonts w:ascii="Helvetica" w:hAnsi="Helvetica" w:cs="Helvetica"/>
          <w:color w:val="333333"/>
          <w:sz w:val="20"/>
          <w:szCs w:val="20"/>
          <w:lang w:val="en-US"/>
        </w:rPr>
        <w:t>:</w:t>
      </w:r>
    </w:p>
    <w:p w14:paraId="3BA751D2"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stroke="orange"&gt;&lt;/circle&gt;</w:t>
      </w:r>
    </w:p>
    <w:p w14:paraId="1CFAA714" w14:textId="77777777" w:rsidR="00A62AEB" w:rsidRPr="00A62AEB" w:rsidRDefault="00A62AEB" w:rsidP="00A62AEB">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A62AEB">
        <w:rPr>
          <w:rFonts w:ascii="Helvetica" w:hAnsi="Helvetica" w:cs="Helvetica"/>
          <w:color w:val="333333"/>
          <w:sz w:val="20"/>
          <w:szCs w:val="20"/>
          <w:lang w:val="en-US"/>
        </w:rPr>
        <w:t xml:space="preserve"> CSS:</w:t>
      </w:r>
    </w:p>
    <w:p w14:paraId="56E8702C"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2E2433E2"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3DE72E28" w14:textId="77777777" w:rsidR="00A62AEB" w:rsidRDefault="00A62AEB" w:rsidP="00A62AEB">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8E29230" w14:textId="77777777" w:rsidR="00A62AEB" w:rsidRDefault="00A62AEB" w:rsidP="00A62A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 у фигуры появится обводка толщиной один пиксель:</w:t>
      </w:r>
    </w:p>
    <w:p w14:paraId="35967827" w14:textId="77777777" w:rsidR="00A62AEB" w:rsidRDefault="00A62AEB" w:rsidP="00A62AEB">
      <w:pPr>
        <w:pStyle w:val="2"/>
      </w:pPr>
      <w:r>
        <w:t>Толщина обводки </w:t>
      </w:r>
      <w:r>
        <w:rPr>
          <w:bCs/>
          <w:color w:val="999999"/>
          <w:sz w:val="37"/>
          <w:szCs w:val="37"/>
        </w:rPr>
        <w:t>[6/20]</w:t>
      </w:r>
    </w:p>
    <w:p w14:paraId="688C4D14" w14:textId="77777777" w:rsidR="00A62AEB" w:rsidRDefault="00A62AEB" w:rsidP="00A62A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однопиксельной обводки достаточно задать только цвет в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Если же нужно управлять толщиной обводки, это делается с помощью свойства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также атрибутом или через CSS:</w:t>
      </w:r>
    </w:p>
    <w:p w14:paraId="6975DB18"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w:t>
      </w:r>
    </w:p>
    <w:p w14:paraId="696317F6"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stroke-width="5"&gt;&lt;/circle&gt;</w:t>
      </w:r>
    </w:p>
    <w:p w14:paraId="199B15F5" w14:textId="77777777" w:rsidR="00A62AEB" w:rsidRPr="00A62AEB" w:rsidRDefault="00A62AEB" w:rsidP="00A62AEB">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lastRenderedPageBreak/>
        <w:t>или</w:t>
      </w:r>
      <w:r w:rsidRPr="00A62AEB">
        <w:rPr>
          <w:rFonts w:ascii="Helvetica" w:hAnsi="Helvetica" w:cs="Helvetica"/>
          <w:color w:val="333333"/>
          <w:sz w:val="20"/>
          <w:szCs w:val="20"/>
          <w:lang w:val="en-US"/>
        </w:rPr>
        <w:t>:</w:t>
      </w:r>
    </w:p>
    <w:p w14:paraId="6DA60675"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1552A806"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1F04A8DA"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stroke-width: 5;</w:t>
      </w:r>
    </w:p>
    <w:p w14:paraId="10CE6F4A"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w:t>
      </w:r>
    </w:p>
    <w:p w14:paraId="5A903748" w14:textId="77777777" w:rsidR="00A62AEB" w:rsidRPr="00A62AEB" w:rsidRDefault="00A62AEB" w:rsidP="00A62AEB">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Результат</w:t>
      </w:r>
      <w:r w:rsidRPr="00A62AEB">
        <w:rPr>
          <w:rFonts w:ascii="Helvetica" w:hAnsi="Helvetica" w:cs="Helvetica"/>
          <w:color w:val="333333"/>
          <w:sz w:val="20"/>
          <w:szCs w:val="20"/>
          <w:lang w:val="en-US"/>
        </w:rPr>
        <w:t>:</w:t>
      </w:r>
    </w:p>
    <w:p w14:paraId="69A5B758" w14:textId="77777777" w:rsidR="00A62AEB" w:rsidRDefault="00A62AEB" w:rsidP="00A62A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Короткой записи нет, поэтому цвет и толщина всегда задаются отдельно.</w:t>
      </w:r>
    </w:p>
    <w:p w14:paraId="1577A448" w14:textId="77777777" w:rsidR="00A62AEB" w:rsidRDefault="00A62AEB" w:rsidP="00A62A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задавать значение в процентах, они будут рассчитываться не от размеров фигуры, а относительно размеров всего SVG, что может давать непредсказуемый результат.</w:t>
      </w:r>
    </w:p>
    <w:p w14:paraId="29E6148E" w14:textId="77777777" w:rsidR="00A62AEB" w:rsidRDefault="00A62AEB" w:rsidP="00A62A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обводке задана толщина, но не задан цвет, обводка не отобразится.</w:t>
      </w:r>
    </w:p>
    <w:p w14:paraId="1604F73A" w14:textId="77777777" w:rsidR="00981E01" w:rsidRDefault="00981E01" w:rsidP="009F6C7A">
      <w:pPr>
        <w:pStyle w:val="2"/>
      </w:pPr>
      <w:r>
        <w:t>Прозрачность обводки </w:t>
      </w:r>
      <w:r>
        <w:rPr>
          <w:bCs/>
          <w:color w:val="999999"/>
          <w:sz w:val="37"/>
          <w:szCs w:val="37"/>
        </w:rPr>
        <w:t>[7/20]</w:t>
      </w:r>
    </w:p>
    <w:p w14:paraId="578D186D" w14:textId="77777777" w:rsidR="00981E01" w:rsidRDefault="00981E01" w:rsidP="00981E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задаётся свойством </w:t>
      </w:r>
      <w:r>
        <w:rPr>
          <w:rStyle w:val="HTML"/>
          <w:rFonts w:ascii="Consolas" w:hAnsi="Consolas"/>
          <w:color w:val="DD1144"/>
          <w:sz w:val="18"/>
          <w:szCs w:val="18"/>
          <w:bdr w:val="single" w:sz="6" w:space="2" w:color="E1E1E8" w:frame="1"/>
          <w:shd w:val="clear" w:color="auto" w:fill="F7F7F9"/>
        </w:rPr>
        <w:t>stroke-opacity</w:t>
      </w:r>
      <w:r>
        <w:rPr>
          <w:rFonts w:ascii="Helvetica" w:hAnsi="Helvetica" w:cs="Helvetica"/>
          <w:color w:val="333333"/>
          <w:sz w:val="20"/>
          <w:szCs w:val="20"/>
        </w:rPr>
        <w:t> со значениями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stroke-opacity="0.5"</w:t>
      </w:r>
      <w:r>
        <w:rPr>
          <w:rFonts w:ascii="Helvetica" w:hAnsi="Helvetica" w:cs="Helvetica"/>
          <w:color w:val="333333"/>
          <w:sz w:val="20"/>
          <w:szCs w:val="20"/>
        </w:rPr>
        <w:t>.</w:t>
      </w:r>
    </w:p>
    <w:p w14:paraId="5AEEFBD1" w14:textId="77777777" w:rsidR="00981E01" w:rsidRPr="00981E01" w:rsidRDefault="00981E01" w:rsidP="00981E01">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981E01">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981E01">
        <w:rPr>
          <w:rFonts w:ascii="Helvetica" w:hAnsi="Helvetica" w:cs="Helvetica"/>
          <w:color w:val="333333"/>
          <w:sz w:val="20"/>
          <w:szCs w:val="20"/>
          <w:lang w:val="en-US"/>
        </w:rPr>
        <w:t xml:space="preserve"> CSS:</w:t>
      </w:r>
    </w:p>
    <w:p w14:paraId="1D3F622F" w14:textId="77777777" w:rsidR="00981E01" w:rsidRPr="00981E01" w:rsidRDefault="00981E01" w:rsidP="00981E01">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rect {</w:t>
      </w:r>
    </w:p>
    <w:p w14:paraId="23A67613" w14:textId="77777777" w:rsidR="00981E01" w:rsidRPr="00981E01" w:rsidRDefault="00981E01" w:rsidP="00981E01">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 xml:space="preserve">  stroke-opacity: 0.5;</w:t>
      </w:r>
    </w:p>
    <w:p w14:paraId="440C77F1" w14:textId="77777777" w:rsidR="00981E01" w:rsidRDefault="00981E01" w:rsidP="00981E01">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CEADCAC" w14:textId="77777777" w:rsidR="00C47ED7" w:rsidRDefault="00C47ED7" w:rsidP="00C47ED7">
      <w:pPr>
        <w:pStyle w:val="2"/>
      </w:pPr>
      <w:r>
        <w:t>Концы линий </w:t>
      </w:r>
      <w:r>
        <w:rPr>
          <w:bCs/>
          <w:color w:val="999999"/>
          <w:sz w:val="37"/>
          <w:szCs w:val="37"/>
        </w:rPr>
        <w:t>[9/20]</w:t>
      </w:r>
    </w:p>
    <w:p w14:paraId="69208FEB" w14:textId="77777777" w:rsidR="00C47ED7" w:rsidRDefault="00C47ED7" w:rsidP="00C47E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указывать, как ведёт себя обводка на концах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 В примерах ниже мы добавили вспомогательные светлые линии с обводкой и показали возможные значения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213E179E" w14:textId="77777777" w:rsidR="00C47ED7" w:rsidRDefault="00C47ED7" w:rsidP="00C47E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butt</w:t>
      </w:r>
      <w:r>
        <w:rPr>
          <w:rFonts w:ascii="Helvetica" w:hAnsi="Helvetica" w:cs="Helvetica"/>
          <w:color w:val="333333"/>
          <w:sz w:val="20"/>
          <w:szCs w:val="20"/>
        </w:rPr>
        <w:t> — значение по умолчанию. С этим значением обводка просто заканчивается на концах линии:</w:t>
      </w:r>
    </w:p>
    <w:p w14:paraId="661CDBCB" w14:textId="77777777" w:rsidR="00C47ED7" w:rsidRDefault="00C47ED7" w:rsidP="00C47E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 этим значением обводка равномерно закругляется вокруг концов линии:</w:t>
      </w:r>
    </w:p>
    <w:p w14:paraId="7C28DAF3" w14:textId="77777777" w:rsidR="00C47ED7" w:rsidRDefault="00C47ED7" w:rsidP="00C47E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с этим значением вокруг концов линии добавляется дополнительная обводка с прямоугольными краями:</w:t>
      </w:r>
    </w:p>
    <w:p w14:paraId="4664A52C" w14:textId="77777777" w:rsidR="00C47ED7" w:rsidRDefault="00C47ED7" w:rsidP="00C47E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концах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092F42D9" w14:textId="6F8B48A0" w:rsidR="00BF7DBA" w:rsidRDefault="00872272" w:rsidP="00872272">
      <w:r>
        <w:rPr>
          <w:noProof/>
          <w:lang w:eastAsia="ru-RU"/>
        </w:rPr>
        <w:drawing>
          <wp:inline distT="0" distB="0" distL="0" distR="0" wp14:anchorId="43A65999" wp14:editId="214502DB">
            <wp:extent cx="5940425" cy="325564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3255645"/>
                    </a:xfrm>
                    <a:prstGeom prst="rect">
                      <a:avLst/>
                    </a:prstGeom>
                  </pic:spPr>
                </pic:pic>
              </a:graphicData>
            </a:graphic>
          </wp:inline>
        </w:drawing>
      </w:r>
    </w:p>
    <w:p w14:paraId="37532B35" w14:textId="77777777" w:rsidR="00872272" w:rsidRDefault="00872272" w:rsidP="00872272">
      <w:pPr>
        <w:pStyle w:val="2"/>
      </w:pPr>
      <w:r>
        <w:lastRenderedPageBreak/>
        <w:t>Вид сгибов </w:t>
      </w:r>
      <w:r>
        <w:rPr>
          <w:bCs/>
          <w:color w:val="999999"/>
          <w:sz w:val="37"/>
          <w:szCs w:val="37"/>
        </w:rPr>
        <w:t>[10/20]</w:t>
      </w:r>
    </w:p>
    <w:p w14:paraId="0CAD66A6" w14:textId="77777777" w:rsidR="00872272" w:rsidRDefault="00872272" w:rsidP="008722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 позволяет управлять видом обводки на сгибах линий.</w:t>
      </w:r>
    </w:p>
    <w:p w14:paraId="7347B256" w14:textId="77777777" w:rsidR="00872272" w:rsidRDefault="00872272" w:rsidP="008722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hyperlink r:id="rId142" w:history="1">
        <w:r>
          <w:rPr>
            <w:rStyle w:val="a6"/>
            <w:rFonts w:ascii="Helvetica" w:hAnsi="Helvetica" w:cs="Helvetica"/>
            <w:color w:val="0088CC"/>
          </w:rPr>
          <w:t>прошлому заданию</w:t>
        </w:r>
      </w:hyperlink>
      <w:r>
        <w:rPr>
          <w:rFonts w:ascii="Helvetica" w:hAnsi="Helvetica" w:cs="Helvetica"/>
          <w:color w:val="333333"/>
          <w:sz w:val="20"/>
          <w:szCs w:val="20"/>
        </w:rPr>
        <w:t> мы добавили «воображаемую» светлую линию в примеры. Итак, возможные значения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20918AC0" w14:textId="77777777" w:rsidR="00872272" w:rsidRDefault="00872272" w:rsidP="008722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miter</w:t>
      </w:r>
      <w:r>
        <w:rPr>
          <w:rFonts w:ascii="Helvetica" w:hAnsi="Helvetica" w:cs="Helvetica"/>
          <w:color w:val="333333"/>
          <w:sz w:val="20"/>
          <w:szCs w:val="20"/>
        </w:rPr>
        <w:t> — значение по умолчанию. Обводка в месте сгиба линии никак не видоизменяется.</w:t>
      </w:r>
    </w:p>
    <w:p w14:paraId="0A84A4D2" w14:textId="77777777" w:rsidR="00872272" w:rsidRDefault="00872272" w:rsidP="008722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обводка в месте сгиба линии равномерно закругляется.</w:t>
      </w:r>
    </w:p>
    <w:p w14:paraId="1DB3C131" w14:textId="77777777" w:rsidR="00872272" w:rsidRDefault="00872272" w:rsidP="008722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bevel</w:t>
      </w:r>
      <w:r>
        <w:rPr>
          <w:rFonts w:ascii="Helvetica" w:hAnsi="Helvetica" w:cs="Helvetica"/>
          <w:color w:val="333333"/>
          <w:sz w:val="20"/>
          <w:szCs w:val="20"/>
        </w:rPr>
        <w:t>, обводка в месте сгиба линии складывается как лента.</w:t>
      </w:r>
    </w:p>
    <w:p w14:paraId="1407316C" w14:textId="77777777" w:rsidR="00872272" w:rsidRDefault="00872272" w:rsidP="008722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сгибах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4D6E08E3" w14:textId="6402E2DD" w:rsidR="00872272" w:rsidRDefault="00872272" w:rsidP="00872272">
      <w:r>
        <w:rPr>
          <w:noProof/>
          <w:lang w:eastAsia="ru-RU"/>
        </w:rPr>
        <w:drawing>
          <wp:inline distT="0" distB="0" distL="0" distR="0" wp14:anchorId="22C1196B" wp14:editId="2F9436B1">
            <wp:extent cx="5940425" cy="51879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5187950"/>
                    </a:xfrm>
                    <a:prstGeom prst="rect">
                      <a:avLst/>
                    </a:prstGeom>
                  </pic:spPr>
                </pic:pic>
              </a:graphicData>
            </a:graphic>
          </wp:inline>
        </w:drawing>
      </w:r>
    </w:p>
    <w:p w14:paraId="7785B460" w14:textId="77777777" w:rsidR="00526CC7" w:rsidRDefault="00526CC7" w:rsidP="00526CC7">
      <w:pPr>
        <w:pStyle w:val="2"/>
      </w:pPr>
      <w:r>
        <w:t>Пунктирные линии, часть 1 </w:t>
      </w:r>
      <w:r>
        <w:rPr>
          <w:bCs/>
          <w:color w:val="999999"/>
          <w:sz w:val="37"/>
          <w:szCs w:val="37"/>
        </w:rPr>
        <w:t>[12/20]</w:t>
      </w:r>
    </w:p>
    <w:p w14:paraId="5F65B4CB" w14:textId="77777777" w:rsidR="00526CC7" w:rsidRDefault="00526CC7" w:rsidP="00526CC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управлять видом пунктирных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В качестве значения задаётся длина отрезков и пробелов между ними. Можно задать одно число, в этом случае получится пунктирная линия, состоящая из отрезков и пробелов одинаковой длины:</w:t>
      </w:r>
    </w:p>
    <w:p w14:paraId="5BD5BB91" w14:textId="77777777" w:rsidR="00526CC7" w:rsidRDefault="00526CC7" w:rsidP="00526CC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stroke-dasharray="15"</w:t>
      </w:r>
      <w:r>
        <w:rPr>
          <w:rFonts w:ascii="Helvetica" w:hAnsi="Helvetica" w:cs="Helvetica"/>
          <w:color w:val="333333"/>
          <w:sz w:val="20"/>
          <w:szCs w:val="20"/>
        </w:rPr>
        <w:t>:</w:t>
      </w:r>
    </w:p>
    <w:p w14:paraId="31899221" w14:textId="77777777" w:rsidR="00526CC7" w:rsidRDefault="00526CC7" w:rsidP="00526CC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Если задать два числа </w:t>
      </w:r>
      <w:r>
        <w:rPr>
          <w:rStyle w:val="HTML"/>
          <w:rFonts w:ascii="Consolas" w:hAnsi="Consolas"/>
          <w:color w:val="DD1144"/>
          <w:sz w:val="18"/>
          <w:szCs w:val="18"/>
          <w:bdr w:val="single" w:sz="6" w:space="2" w:color="E1E1E8" w:frame="1"/>
          <w:shd w:val="clear" w:color="auto" w:fill="F7F7F9"/>
        </w:rPr>
        <w:t>stroke-dasharray="50 10"</w:t>
      </w:r>
      <w:r>
        <w:rPr>
          <w:rFonts w:ascii="Helvetica" w:hAnsi="Helvetica" w:cs="Helvetica"/>
          <w:color w:val="333333"/>
          <w:sz w:val="20"/>
          <w:szCs w:val="20"/>
        </w:rPr>
        <w:t>, первое будет управлять длиной отрезков, второе — длиной пробелов:</w:t>
      </w:r>
    </w:p>
    <w:p w14:paraId="05B7B769" w14:textId="77777777" w:rsidR="00526CC7" w:rsidRDefault="00526CC7" w:rsidP="00526CC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Последовательность можно продолжить </w:t>
      </w:r>
      <w:r>
        <w:rPr>
          <w:rStyle w:val="HTML"/>
          <w:rFonts w:ascii="Consolas" w:hAnsi="Consolas"/>
          <w:color w:val="DD1144"/>
          <w:sz w:val="18"/>
          <w:szCs w:val="18"/>
          <w:bdr w:val="single" w:sz="6" w:space="2" w:color="E1E1E8" w:frame="1"/>
          <w:shd w:val="clear" w:color="auto" w:fill="F7F7F9"/>
        </w:rPr>
        <w:t>stroke-dasharray="1 2 3 5 8 13 21"</w:t>
      </w:r>
      <w:r>
        <w:rPr>
          <w:rFonts w:ascii="Helvetica" w:hAnsi="Helvetica" w:cs="Helvetica"/>
          <w:color w:val="333333"/>
          <w:sz w:val="20"/>
          <w:szCs w:val="20"/>
        </w:rPr>
        <w:t>, в этом случае получится пунктирная линяя со сложным ритмом:</w:t>
      </w:r>
    </w:p>
    <w:p w14:paraId="7403EC31" w14:textId="77777777" w:rsidR="00526CC7" w:rsidRDefault="00526CC7" w:rsidP="00526CC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работает CSS-свойство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w:t>
      </w:r>
    </w:p>
    <w:p w14:paraId="5DC62BD3" w14:textId="12E8B529" w:rsidR="00872272" w:rsidRDefault="00DE6FC4" w:rsidP="00872272">
      <w:r>
        <w:rPr>
          <w:noProof/>
          <w:lang w:eastAsia="ru-RU"/>
        </w:rPr>
        <w:lastRenderedPageBreak/>
        <w:drawing>
          <wp:inline distT="0" distB="0" distL="0" distR="0" wp14:anchorId="57F536DA" wp14:editId="15EF2846">
            <wp:extent cx="5940425" cy="437134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4371340"/>
                    </a:xfrm>
                    <a:prstGeom prst="rect">
                      <a:avLst/>
                    </a:prstGeom>
                  </pic:spPr>
                </pic:pic>
              </a:graphicData>
            </a:graphic>
          </wp:inline>
        </w:drawing>
      </w:r>
    </w:p>
    <w:p w14:paraId="047AB46C" w14:textId="7268547F" w:rsidR="00DE6FC4" w:rsidRDefault="00DE6FC4" w:rsidP="00872272"/>
    <w:p w14:paraId="652E82BE" w14:textId="77777777" w:rsidR="00DE6FC4" w:rsidRDefault="00DE6FC4" w:rsidP="00DE6FC4">
      <w:pPr>
        <w:pStyle w:val="2"/>
      </w:pPr>
      <w:r>
        <w:t>Пунктирные линии, часть 2 </w:t>
      </w:r>
      <w:r>
        <w:rPr>
          <w:bCs/>
          <w:color w:val="999999"/>
          <w:sz w:val="37"/>
          <w:szCs w:val="37"/>
        </w:rPr>
        <w:t>[13/20]</w:t>
      </w:r>
    </w:p>
    <w:p w14:paraId="445AA789" w14:textId="77777777" w:rsidR="00DE6FC4" w:rsidRDefault="00DE6FC4" w:rsidP="00DE6F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Видом обводки круглой фигуры тоже можно управлять.</w:t>
      </w:r>
    </w:p>
    <w:p w14:paraId="64DA1DEA" w14:textId="77777777" w:rsidR="00DE6FC4" w:rsidRDefault="00DE6FC4" w:rsidP="00DE6F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прямоугольных форм сегменты пунктирной обводки круглой формы могут иметь неравномерную форму в зависимости от толщины обводки.</w:t>
      </w:r>
    </w:p>
    <w:p w14:paraId="1EBA9079" w14:textId="77777777" w:rsidR="00DE6FC4" w:rsidRDefault="00DE6FC4" w:rsidP="00DE6F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пунктирную обводку окружности и будем менять толщину, чтобы проследить, как меняется форма сегментов обводки.</w:t>
      </w:r>
    </w:p>
    <w:p w14:paraId="3F1ABC33" w14:textId="77777777" w:rsidR="00DE6FC4" w:rsidRPr="00DE6FC4" w:rsidRDefault="00DE6FC4" w:rsidP="00DE6FC4">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1</w:t>
      </w:r>
      <w:r w:rsidRPr="00DE6FC4">
        <w:rPr>
          <w:rFonts w:ascii="Helvetica" w:eastAsia="Times New Roman" w:hAnsi="Helvetica" w:cs="Helvetica"/>
          <w:color w:val="333333"/>
          <w:sz w:val="20"/>
          <w:szCs w:val="20"/>
          <w:lang w:eastAsia="ru-RU"/>
        </w:rPr>
        <w:t>Задайте фигуре </w:t>
      </w:r>
      <w:r w:rsidRPr="00DE6FC4">
        <w:rPr>
          <w:rFonts w:ascii="Consolas" w:eastAsia="Times New Roman" w:hAnsi="Consolas" w:cs="Courier New"/>
          <w:color w:val="DD1144"/>
          <w:sz w:val="18"/>
          <w:szCs w:val="18"/>
          <w:bdr w:val="single" w:sz="6" w:space="2" w:color="E1E1E8" w:frame="1"/>
          <w:shd w:val="clear" w:color="auto" w:fill="F7F7F9"/>
          <w:lang w:eastAsia="ru-RU"/>
        </w:rPr>
        <w:t>.shape-stroke</w:t>
      </w:r>
      <w:r w:rsidRPr="00DE6FC4">
        <w:rPr>
          <w:rFonts w:ascii="Helvetica" w:eastAsia="Times New Roman" w:hAnsi="Helvetica" w:cs="Helvetica"/>
          <w:color w:val="333333"/>
          <w:sz w:val="20"/>
          <w:szCs w:val="20"/>
          <w:lang w:eastAsia="ru-RU"/>
        </w:rPr>
        <w:t> ширину обводки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 и свойство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со значением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w:t>
      </w:r>
    </w:p>
    <w:p w14:paraId="7FB2CE1C" w14:textId="77777777" w:rsidR="00DE6FC4" w:rsidRPr="00DE6FC4" w:rsidRDefault="00DE6FC4" w:rsidP="00DE6FC4">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2</w:t>
      </w:r>
      <w:r w:rsidRPr="00DE6FC4">
        <w:rPr>
          <w:rFonts w:ascii="Helvetica" w:eastAsia="Times New Roman" w:hAnsi="Helvetica" w:cs="Helvetica"/>
          <w:color w:val="333333"/>
          <w:sz w:val="20"/>
          <w:szCs w:val="20"/>
          <w:lang w:eastAsia="ru-RU"/>
        </w:rPr>
        <w:t>Измените значение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на </w:t>
      </w:r>
      <w:r w:rsidRPr="00DE6FC4">
        <w:rPr>
          <w:rFonts w:ascii="Consolas" w:eastAsia="Times New Roman" w:hAnsi="Consolas" w:cs="Courier New"/>
          <w:color w:val="DD1144"/>
          <w:sz w:val="18"/>
          <w:szCs w:val="18"/>
          <w:bdr w:val="single" w:sz="6" w:space="2" w:color="E1E1E8" w:frame="1"/>
          <w:shd w:val="clear" w:color="auto" w:fill="F7F7F9"/>
          <w:lang w:eastAsia="ru-RU"/>
        </w:rPr>
        <w:t>20</w:t>
      </w:r>
      <w:r w:rsidRPr="00DE6FC4">
        <w:rPr>
          <w:rFonts w:ascii="Helvetica" w:eastAsia="Times New Roman" w:hAnsi="Helvetica" w:cs="Helvetica"/>
          <w:color w:val="333333"/>
          <w:sz w:val="20"/>
          <w:szCs w:val="20"/>
          <w:lang w:eastAsia="ru-RU"/>
        </w:rPr>
        <w:t>.</w:t>
      </w:r>
    </w:p>
    <w:p w14:paraId="099A035C" w14:textId="77777777" w:rsidR="00DE6FC4" w:rsidRPr="00DE6FC4" w:rsidRDefault="00DE6FC4" w:rsidP="00DE6FC4">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3</w:t>
      </w:r>
      <w:r w:rsidRPr="00DE6FC4">
        <w:rPr>
          <w:rFonts w:ascii="Helvetica" w:eastAsia="Times New Roman" w:hAnsi="Helvetica" w:cs="Helvetica"/>
          <w:color w:val="333333"/>
          <w:sz w:val="20"/>
          <w:szCs w:val="20"/>
          <w:lang w:eastAsia="ru-RU"/>
        </w:rPr>
        <w:t>Измените значение ширины обводки на </w:t>
      </w:r>
      <w:r w:rsidRPr="00DE6FC4">
        <w:rPr>
          <w:rFonts w:ascii="Consolas" w:eastAsia="Times New Roman" w:hAnsi="Consolas" w:cs="Courier New"/>
          <w:color w:val="DD1144"/>
          <w:sz w:val="18"/>
          <w:szCs w:val="18"/>
          <w:bdr w:val="single" w:sz="6" w:space="2" w:color="E1E1E8" w:frame="1"/>
          <w:shd w:val="clear" w:color="auto" w:fill="F7F7F9"/>
          <w:lang w:eastAsia="ru-RU"/>
        </w:rPr>
        <w:t>50</w:t>
      </w:r>
      <w:r w:rsidRPr="00DE6FC4">
        <w:rPr>
          <w:rFonts w:ascii="Helvetica" w:eastAsia="Times New Roman" w:hAnsi="Helvetica" w:cs="Helvetica"/>
          <w:color w:val="333333"/>
          <w:sz w:val="20"/>
          <w:szCs w:val="20"/>
          <w:lang w:eastAsia="ru-RU"/>
        </w:rPr>
        <w:t>,</w:t>
      </w:r>
    </w:p>
    <w:p w14:paraId="747F8535" w14:textId="77777777" w:rsidR="00DE6FC4" w:rsidRPr="00DE6FC4" w:rsidRDefault="00DE6FC4" w:rsidP="00DE6FC4">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4</w:t>
      </w:r>
      <w:r w:rsidRPr="00DE6FC4">
        <w:rPr>
          <w:rFonts w:ascii="Helvetica" w:eastAsia="Times New Roman" w:hAnsi="Helvetica" w:cs="Helvetica"/>
          <w:color w:val="333333"/>
          <w:sz w:val="20"/>
          <w:szCs w:val="20"/>
          <w:lang w:eastAsia="ru-RU"/>
        </w:rPr>
        <w:t>а затем на </w:t>
      </w:r>
      <w:r w:rsidRPr="00DE6FC4">
        <w:rPr>
          <w:rFonts w:ascii="Consolas" w:eastAsia="Times New Roman" w:hAnsi="Consolas" w:cs="Courier New"/>
          <w:color w:val="DD1144"/>
          <w:sz w:val="18"/>
          <w:szCs w:val="18"/>
          <w:bdr w:val="single" w:sz="6" w:space="2" w:color="E1E1E8" w:frame="1"/>
          <w:shd w:val="clear" w:color="auto" w:fill="F7F7F9"/>
          <w:lang w:eastAsia="ru-RU"/>
        </w:rPr>
        <w:t>100</w:t>
      </w:r>
      <w:r w:rsidRPr="00DE6FC4">
        <w:rPr>
          <w:rFonts w:ascii="Helvetica" w:eastAsia="Times New Roman" w:hAnsi="Helvetica" w:cs="Helvetica"/>
          <w:color w:val="333333"/>
          <w:sz w:val="20"/>
          <w:szCs w:val="20"/>
          <w:lang w:eastAsia="ru-RU"/>
        </w:rPr>
        <w:t>.</w:t>
      </w:r>
    </w:p>
    <w:p w14:paraId="277E6DFF" w14:textId="2E06E585" w:rsidR="00DE6FC4" w:rsidRDefault="00DE6FC4" w:rsidP="00DE6FC4">
      <w:r>
        <w:rPr>
          <w:noProof/>
          <w:lang w:eastAsia="ru-RU"/>
        </w:rPr>
        <w:drawing>
          <wp:inline distT="0" distB="0" distL="0" distR="0" wp14:anchorId="6E5CB835" wp14:editId="7613C003">
            <wp:extent cx="2704762" cy="2466667"/>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04762" cy="2466667"/>
                    </a:xfrm>
                    <a:prstGeom prst="rect">
                      <a:avLst/>
                    </a:prstGeom>
                  </pic:spPr>
                </pic:pic>
              </a:graphicData>
            </a:graphic>
          </wp:inline>
        </w:drawing>
      </w:r>
    </w:p>
    <w:p w14:paraId="415F63C6" w14:textId="77777777" w:rsidR="001B0C15" w:rsidRDefault="001B0C15" w:rsidP="001B0C15">
      <w:pPr>
        <w:pStyle w:val="2"/>
      </w:pPr>
      <w:r>
        <w:lastRenderedPageBreak/>
        <w:t>Спасательный круг, часть 1 </w:t>
      </w:r>
      <w:r>
        <w:rPr>
          <w:bCs/>
          <w:color w:val="999999"/>
          <w:sz w:val="37"/>
          <w:szCs w:val="37"/>
        </w:rPr>
        <w:t>[15/20]</w:t>
      </w:r>
    </w:p>
    <w:p w14:paraId="0383865D" w14:textId="77777777" w:rsidR="001B0C15" w:rsidRDefault="001B0C15" w:rsidP="001B0C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серии заданий мы нарисуем спасательный круг с помощью простых форм, которые уже изучили.</w:t>
      </w:r>
    </w:p>
    <w:p w14:paraId="67C652AF" w14:textId="77777777" w:rsidR="001B0C15" w:rsidRDefault="001B0C15" w:rsidP="001B0C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Объект будет состоять из окружностей с применёнными к ним обводками.</w:t>
      </w:r>
    </w:p>
    <w:p w14:paraId="3E5EE68E" w14:textId="77777777" w:rsidR="001B0C15" w:rsidRDefault="001B0C15" w:rsidP="001B0C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Тему окружностей в SVG мы рассматривали в </w:t>
      </w:r>
      <w:hyperlink r:id="rId146"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w:t>
      </w:r>
    </w:p>
    <w:p w14:paraId="60EAD046" w14:textId="77777777" w:rsidR="00BE31C2" w:rsidRDefault="00BE31C2" w:rsidP="00BE31C2">
      <w:pPr>
        <w:pStyle w:val="2"/>
      </w:pPr>
      <w:r>
        <w:t>Спасательный круг, часть 2 </w:t>
      </w:r>
      <w:r>
        <w:rPr>
          <w:bCs/>
          <w:color w:val="999999"/>
          <w:sz w:val="37"/>
          <w:szCs w:val="37"/>
        </w:rPr>
        <w:t>[16/20]</w:t>
      </w:r>
    </w:p>
    <w:p w14:paraId="2B4503AB"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первый «слой» объекта готов. Он будет выступать серой рамкой спасательного круга.</w:t>
      </w:r>
    </w:p>
    <w:p w14:paraId="11AA82BA"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создадим второй слой, который будет являться «раскрашенной» частью круга. Обводка этого второго круга будет немного меньше, чем первого.</w:t>
      </w:r>
    </w:p>
    <w:p w14:paraId="00C5ABA5" w14:textId="77777777" w:rsidR="00BE31C2" w:rsidRDefault="00BE31C2" w:rsidP="00BE31C2">
      <w:pPr>
        <w:pStyle w:val="2"/>
      </w:pPr>
      <w:r>
        <w:t>Спасательный круг, часть 3 </w:t>
      </w:r>
      <w:r>
        <w:rPr>
          <w:bCs/>
          <w:color w:val="999999"/>
          <w:sz w:val="37"/>
          <w:szCs w:val="37"/>
        </w:rPr>
        <w:t>[17/20]</w:t>
      </w:r>
    </w:p>
    <w:p w14:paraId="3A56920A"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«слой» готов.</w:t>
      </w:r>
    </w:p>
    <w:p w14:paraId="262D4CD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создать третий слой белого цвета, который будет создавать полоски на спасательном круге. Пока что сделаем его со сплошной обводкой.</w:t>
      </w:r>
    </w:p>
    <w:p w14:paraId="175CADE4" w14:textId="77777777" w:rsidR="00BE31C2" w:rsidRDefault="00BE31C2" w:rsidP="00BE31C2">
      <w:pPr>
        <w:pStyle w:val="2"/>
      </w:pPr>
      <w:r>
        <w:t>Спасательный круг, часть 4 </w:t>
      </w:r>
      <w:r>
        <w:rPr>
          <w:bCs/>
          <w:color w:val="999999"/>
          <w:sz w:val="37"/>
          <w:szCs w:val="37"/>
        </w:rPr>
        <w:t>[18/20]</w:t>
      </w:r>
    </w:p>
    <w:p w14:paraId="5987BE1F"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все три «слоя» нашего рисунка готовы, и дело остаётся за малым.</w:t>
      </w:r>
    </w:p>
    <w:p w14:paraId="4795913D"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Разрядим белую обводку последнего круга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которое мы разбирали в </w:t>
      </w:r>
      <w:hyperlink r:id="rId147" w:history="1">
        <w:r>
          <w:rPr>
            <w:rStyle w:val="a6"/>
            <w:rFonts w:ascii="Helvetica" w:hAnsi="Helvetica" w:cs="Helvetica"/>
            <w:color w:val="0088CC"/>
          </w:rPr>
          <w:t>одном из прошлых заданий</w:t>
        </w:r>
      </w:hyperlink>
      <w:r>
        <w:rPr>
          <w:rFonts w:ascii="Helvetica" w:hAnsi="Helvetica" w:cs="Helvetica"/>
          <w:color w:val="333333"/>
          <w:sz w:val="20"/>
          <w:szCs w:val="20"/>
        </w:rPr>
        <w:t>.</w:t>
      </w:r>
    </w:p>
    <w:p w14:paraId="123CE380" w14:textId="77777777" w:rsidR="00BE31C2" w:rsidRDefault="00BE31C2" w:rsidP="00BE31C2">
      <w:pPr>
        <w:pStyle w:val="2"/>
      </w:pPr>
      <w:r>
        <w:t>Сдвиг обводки </w:t>
      </w:r>
      <w:r>
        <w:rPr>
          <w:bCs/>
          <w:color w:val="999999"/>
          <w:sz w:val="37"/>
          <w:szCs w:val="37"/>
        </w:rPr>
        <w:t>[19/20]</w:t>
      </w:r>
    </w:p>
    <w:p w14:paraId="44F05395"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Пунктирной обводке с помощью свойства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можно задать сдвиг. Возьмём такой пример:</w:t>
      </w:r>
    </w:p>
    <w:p w14:paraId="52C349CE"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stroke-dasharray="50"</w:t>
      </w:r>
    </w:p>
    <w:p w14:paraId="28F3330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добавим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stroke-dasharray="50" stroke-dashoffset="25"</w:t>
      </w:r>
    </w:p>
    <w:p w14:paraId="14F9B9E3"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Пунктиры обводки сдвинулись на заданный отрезок по направлению против часовой стрелки. Значение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может быть отрицательным, и тогда обводка будет смещаться по часовой стрелке.</w:t>
      </w:r>
    </w:p>
    <w:p w14:paraId="599FE573" w14:textId="4C185702" w:rsidR="001B0C15" w:rsidRDefault="00BE31C2" w:rsidP="00DE6FC4">
      <w:r>
        <w:rPr>
          <w:noProof/>
          <w:lang w:eastAsia="ru-RU"/>
        </w:rPr>
        <w:drawing>
          <wp:inline distT="0" distB="0" distL="0" distR="0" wp14:anchorId="22CB7E62" wp14:editId="73BC42B3">
            <wp:extent cx="5180952" cy="3495238"/>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80952" cy="3495238"/>
                    </a:xfrm>
                    <a:prstGeom prst="rect">
                      <a:avLst/>
                    </a:prstGeom>
                  </pic:spPr>
                </pic:pic>
              </a:graphicData>
            </a:graphic>
          </wp:inline>
        </w:drawing>
      </w:r>
    </w:p>
    <w:p w14:paraId="5CCEC815" w14:textId="03DEBE1A" w:rsidR="00F03AF3" w:rsidRDefault="00F03AF3" w:rsidP="00DE6FC4"/>
    <w:p w14:paraId="132F9136" w14:textId="22E28D13" w:rsidR="00F03AF3" w:rsidRDefault="00F03AF3" w:rsidP="00DE6FC4"/>
    <w:p w14:paraId="684ADE2D" w14:textId="19A61BD9" w:rsidR="00F03AF3" w:rsidRDefault="005115A3" w:rsidP="005115A3">
      <w:pPr>
        <w:pStyle w:val="1"/>
      </w:pPr>
      <w:r w:rsidRPr="005115A3">
        <w:lastRenderedPageBreak/>
        <w:t>Знакомство с HTML5</w:t>
      </w:r>
    </w:p>
    <w:p w14:paraId="7EA67ED0" w14:textId="545BDDE8" w:rsidR="005115A3" w:rsidRDefault="005115A3" w:rsidP="005115A3">
      <w:pPr>
        <w:pStyle w:val="2"/>
      </w:pPr>
      <w:r>
        <w:t>Хедер и футер. Теги header и footer</w:t>
      </w:r>
    </w:p>
    <w:p w14:paraId="79217356" w14:textId="77777777" w:rsidR="005115A3" w:rsidRPr="005115A3" w:rsidRDefault="005115A3" w:rsidP="005115A3">
      <w:pPr>
        <w:shd w:val="clear" w:color="auto" w:fill="FFFFFF"/>
        <w:spacing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В этом вводном курсе мы познакомимся с новыми возможностями HTML5. Основной упор сделаем на новые теги, но коснёмся и других нововведений.</w:t>
      </w:r>
    </w:p>
    <w:p w14:paraId="13529C36" w14:textId="77777777" w:rsidR="005115A3" w:rsidRPr="005115A3" w:rsidRDefault="005115A3" w:rsidP="005115A3">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Мы будем пошагово собирать блог известного вам веб-разработчика, используя появившиеся в HTML5 теги и применяя другие новшества. Но сначала несколько важных фактов об HTML5:</w:t>
      </w:r>
    </w:p>
    <w:p w14:paraId="633F81BB" w14:textId="77777777" w:rsidR="005115A3" w:rsidRPr="005115A3" w:rsidRDefault="005115A3" w:rsidP="005115A3">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обратно совместим с HTML4.</w:t>
      </w:r>
    </w:p>
    <w:p w14:paraId="1660D307" w14:textId="77777777" w:rsidR="005115A3" w:rsidRPr="005115A3" w:rsidRDefault="005115A3" w:rsidP="005115A3">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не цельная спецификация, а набор модулей разной степени готовности.</w:t>
      </w:r>
    </w:p>
    <w:p w14:paraId="1B8C8332" w14:textId="77777777" w:rsidR="005115A3" w:rsidRPr="005115A3" w:rsidRDefault="005115A3" w:rsidP="005115A3">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Многие модули HTML5 имеют хорошую поддержку во всех текущих браузерах.</w:t>
      </w:r>
    </w:p>
    <w:p w14:paraId="7891CBDC" w14:textId="77777777" w:rsidR="005115A3" w:rsidRPr="005115A3" w:rsidRDefault="005115A3" w:rsidP="005115A3">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с нами надолго.</w:t>
      </w:r>
    </w:p>
    <w:p w14:paraId="0C46A7B1" w14:textId="77777777" w:rsidR="005115A3" w:rsidRPr="005115A3" w:rsidRDefault="005115A3" w:rsidP="005115A3">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Это означает, что HTML5 можно использовать уже сейчас. Для этого достаточно задать такой тип документа:</w:t>
      </w:r>
    </w:p>
    <w:p w14:paraId="0D9BF304" w14:textId="77777777" w:rsidR="005115A3" w:rsidRPr="005115A3" w:rsidRDefault="005115A3" w:rsidP="005115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5115A3">
        <w:rPr>
          <w:rFonts w:ascii="Consolas" w:eastAsia="Times New Roman" w:hAnsi="Consolas" w:cs="Courier New"/>
          <w:color w:val="333333"/>
          <w:sz w:val="20"/>
          <w:szCs w:val="20"/>
          <w:bdr w:val="none" w:sz="0" w:space="0" w:color="auto" w:frame="1"/>
          <w:lang w:eastAsia="ru-RU"/>
        </w:rPr>
        <w:t>&lt;!DOCTYPE html&gt;</w:t>
      </w:r>
    </w:p>
    <w:p w14:paraId="32C69F65" w14:textId="77777777" w:rsidR="005115A3" w:rsidRPr="005115A3" w:rsidRDefault="005115A3" w:rsidP="005115A3">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Что вы уже давным-давно делаете в наших курсах.</w:t>
      </w:r>
    </w:p>
    <w:p w14:paraId="08DDAF5A" w14:textId="77777777" w:rsidR="005115A3" w:rsidRPr="005115A3" w:rsidRDefault="005115A3" w:rsidP="005115A3">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А теперь пара новых тегов:</w:t>
      </w:r>
    </w:p>
    <w:p w14:paraId="3B9CB203" w14:textId="77777777" w:rsidR="005115A3" w:rsidRPr="005115A3" w:rsidRDefault="005115A3" w:rsidP="005115A3">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&lt;header&gt;</w:t>
      </w:r>
      <w:r w:rsidRPr="005115A3">
        <w:rPr>
          <w:rFonts w:ascii="Arial" w:eastAsia="Times New Roman" w:hAnsi="Arial" w:cs="Arial"/>
          <w:color w:val="333333"/>
          <w:sz w:val="24"/>
          <w:szCs w:val="24"/>
          <w:lang w:eastAsia="ru-RU"/>
        </w:rPr>
        <w:t> — хедер сайта или раздела;</w:t>
      </w:r>
    </w:p>
    <w:p w14:paraId="0565FE47" w14:textId="77777777" w:rsidR="005115A3" w:rsidRPr="005115A3" w:rsidRDefault="005115A3" w:rsidP="005115A3">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&lt;footer&gt;</w:t>
      </w:r>
      <w:r w:rsidRPr="005115A3">
        <w:rPr>
          <w:rFonts w:ascii="Arial" w:eastAsia="Times New Roman" w:hAnsi="Arial" w:cs="Arial"/>
          <w:color w:val="333333"/>
          <w:sz w:val="24"/>
          <w:szCs w:val="24"/>
          <w:lang w:eastAsia="ru-RU"/>
        </w:rPr>
        <w:t> — футер сайта или раздела.</w:t>
      </w:r>
    </w:p>
    <w:p w14:paraId="34D88D76" w14:textId="77777777" w:rsidR="005115A3" w:rsidRPr="005115A3" w:rsidRDefault="005115A3" w:rsidP="005115A3">
      <w:pPr>
        <w:shd w:val="clear" w:color="auto" w:fill="FFFFFF"/>
        <w:spacing w:before="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Да-да, это те самые хедер и футер, которые обычно верстались дивами с классами </w:t>
      </w:r>
      <w:r w:rsidRPr="005115A3">
        <w:rPr>
          <w:rFonts w:ascii="Consolas" w:eastAsia="Times New Roman" w:hAnsi="Consolas" w:cs="Courier New"/>
          <w:color w:val="333333"/>
          <w:sz w:val="21"/>
          <w:szCs w:val="21"/>
          <w:bdr w:val="none" w:sz="0" w:space="0" w:color="auto" w:frame="1"/>
          <w:lang w:eastAsia="ru-RU"/>
        </w:rPr>
        <w:t>header</w:t>
      </w:r>
      <w:r w:rsidRPr="005115A3">
        <w:rPr>
          <w:rFonts w:ascii="Arial" w:eastAsia="Times New Roman" w:hAnsi="Arial" w:cs="Arial"/>
          <w:color w:val="333333"/>
          <w:sz w:val="24"/>
          <w:szCs w:val="24"/>
          <w:lang w:eastAsia="ru-RU"/>
        </w:rPr>
        <w:t> или </w:t>
      </w:r>
      <w:r w:rsidRPr="005115A3">
        <w:rPr>
          <w:rFonts w:ascii="Consolas" w:eastAsia="Times New Roman" w:hAnsi="Consolas" w:cs="Courier New"/>
          <w:color w:val="333333"/>
          <w:sz w:val="21"/>
          <w:szCs w:val="21"/>
          <w:bdr w:val="none" w:sz="0" w:space="0" w:color="auto" w:frame="1"/>
          <w:lang w:eastAsia="ru-RU"/>
        </w:rPr>
        <w:t>footer</w:t>
      </w:r>
      <w:r w:rsidRPr="005115A3">
        <w:rPr>
          <w:rFonts w:ascii="Arial" w:eastAsia="Times New Roman" w:hAnsi="Arial" w:cs="Arial"/>
          <w:color w:val="333333"/>
          <w:sz w:val="24"/>
          <w:szCs w:val="24"/>
          <w:lang w:eastAsia="ru-RU"/>
        </w:rPr>
        <w:t>. Они были настолько распространены, что для них было решено создать собственные теги.</w:t>
      </w:r>
    </w:p>
    <w:p w14:paraId="5764EBF9" w14:textId="77777777" w:rsidR="005115A3" w:rsidRDefault="005115A3" w:rsidP="005115A3">
      <w:pPr>
        <w:pStyle w:val="2"/>
      </w:pPr>
      <w:r>
        <w:t>Основное содержание. Тег main</w:t>
      </w:r>
    </w:p>
    <w:p w14:paraId="55BD8CE4" w14:textId="77777777" w:rsidR="005115A3" w:rsidRDefault="005115A3" w:rsidP="005115A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что мы задали классы для хедера и футера. Сделано это потому, что этих элементов на странице может быть несколько.</w:t>
      </w:r>
    </w:p>
    <w:p w14:paraId="63D2F412" w14:textId="77777777" w:rsidR="005115A3" w:rsidRDefault="005115A3" w:rsidP="005115A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Хедер — это не только привычная шапка сайта с логотипом и меню, он может использоваться и как «шапка» какой-нибудь статьи или раздела сайта. Конечно, в случае со статьёй хедер называют не «шапкой», а вводной частью, в которой могут содержаться заголовки, оглавление и так далее.</w:t>
      </w:r>
    </w:p>
    <w:p w14:paraId="2EEA504D" w14:textId="77777777" w:rsidR="005115A3" w:rsidRDefault="005115A3" w:rsidP="005115A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футером ситуация аналогичная. В привычном нам понимании это подвал сайта, с копирайтами, контактной информацией и так далее. Но футер может использоваться и в других разделах сайта. Например, в статье в футере можно разместить дополнительную информацию: данные об авторе, дополнительные ссылки и так далее.</w:t>
      </w:r>
    </w:p>
    <w:p w14:paraId="6E1753D1" w14:textId="77777777" w:rsidR="005115A3" w:rsidRDefault="005115A3" w:rsidP="005115A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раз теги неуникальные, то и стилизовать их лучше с помощью классов, как мы и сделали.</w:t>
      </w:r>
    </w:p>
    <w:p w14:paraId="0FF75B76" w14:textId="77777777" w:rsidR="005115A3" w:rsidRDefault="005115A3" w:rsidP="005115A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не хотите использовать классы для шапки и подвала сайта, то можете использовать селекторы </w:t>
      </w:r>
      <w:r>
        <w:rPr>
          <w:rStyle w:val="HTML"/>
          <w:rFonts w:ascii="Consolas" w:hAnsi="Consolas"/>
          <w:color w:val="333333"/>
          <w:sz w:val="21"/>
          <w:szCs w:val="21"/>
          <w:bdr w:val="none" w:sz="0" w:space="0" w:color="auto" w:frame="1"/>
        </w:rPr>
        <w:t>body &gt; header</w:t>
      </w:r>
      <w:r>
        <w:rPr>
          <w:rFonts w:ascii="Arial" w:hAnsi="Arial" w:cs="Arial"/>
          <w:color w:val="333333"/>
        </w:rPr>
        <w:t> и </w:t>
      </w:r>
      <w:r>
        <w:rPr>
          <w:rStyle w:val="HTML"/>
          <w:rFonts w:ascii="Consolas" w:hAnsi="Consolas"/>
          <w:color w:val="333333"/>
          <w:sz w:val="21"/>
          <w:szCs w:val="21"/>
          <w:bdr w:val="none" w:sz="0" w:space="0" w:color="auto" w:frame="1"/>
        </w:rPr>
        <w:t>body &gt; footer</w:t>
      </w:r>
      <w:r>
        <w:rPr>
          <w:rFonts w:ascii="Arial" w:hAnsi="Arial" w:cs="Arial"/>
          <w:color w:val="333333"/>
        </w:rPr>
        <w:t>. Эти селекторы не повлияют на хедеры и футеры, вложенные более глубоко.</w:t>
      </w:r>
    </w:p>
    <w:p w14:paraId="1F7C6BF3" w14:textId="77777777" w:rsidR="005115A3" w:rsidRDefault="005115A3" w:rsidP="005115A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Другое дело новый тег </w:t>
      </w:r>
      <w:r>
        <w:rPr>
          <w:rStyle w:val="HTML"/>
          <w:rFonts w:ascii="Consolas" w:hAnsi="Consolas"/>
          <w:color w:val="333333"/>
          <w:sz w:val="21"/>
          <w:szCs w:val="21"/>
          <w:bdr w:val="none" w:sz="0" w:space="0" w:color="auto" w:frame="1"/>
        </w:rPr>
        <w:t>&lt;main&gt;</w:t>
      </w:r>
      <w:r>
        <w:rPr>
          <w:rFonts w:ascii="Arial" w:hAnsi="Arial" w:cs="Arial"/>
          <w:color w:val="333333"/>
        </w:rPr>
        <w:t>, который обозначает основное содержание сайта и по спецификации может использоваться на странице только один раз. Для его стилизации никакие классы не нужны.</w:t>
      </w:r>
    </w:p>
    <w:p w14:paraId="034617F5" w14:textId="77777777" w:rsidR="005115A3" w:rsidRDefault="005115A3" w:rsidP="005115A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Кстати, загляните в CSS и посмотрите, как сделаны фоны для основных блоков. В хедере и футере мы использовали линейные градиенты, которые детально разберём в более позднем курсе. А фоновую картинку для основного содержания мы задали с помощью так называемого </w:t>
      </w:r>
      <w:r>
        <w:rPr>
          <w:rStyle w:val="HTML"/>
          <w:rFonts w:ascii="Consolas" w:hAnsi="Consolas"/>
          <w:color w:val="333333"/>
          <w:sz w:val="21"/>
          <w:szCs w:val="21"/>
          <w:bdr w:val="none" w:sz="0" w:space="0" w:color="auto" w:frame="1"/>
        </w:rPr>
        <w:t>data:URI</w:t>
      </w:r>
      <w:r>
        <w:rPr>
          <w:rFonts w:ascii="Arial" w:hAnsi="Arial" w:cs="Arial"/>
          <w:color w:val="333333"/>
        </w:rPr>
        <w:t>, закодировав изображение прямо в CSS-коде. Это одна из продвинутых техник оптимизации вёрстки.</w:t>
      </w:r>
    </w:p>
    <w:p w14:paraId="635D004B" w14:textId="77777777" w:rsidR="005115A3" w:rsidRPr="004A6F4C" w:rsidRDefault="005115A3" w:rsidP="005115A3"/>
    <w:p w14:paraId="18B40AAE" w14:textId="6EB350BA" w:rsidR="004A6F4C" w:rsidRPr="004A6F4C" w:rsidRDefault="004A6F4C" w:rsidP="004A6F4C">
      <w:pPr>
        <w:pStyle w:val="2"/>
        <w:rPr>
          <w:rFonts w:eastAsia="Times New Roman"/>
          <w:lang w:eastAsia="ru-RU"/>
        </w:rPr>
      </w:pPr>
      <w:r>
        <w:rPr>
          <w:rFonts w:eastAsia="Times New Roman"/>
          <w:lang w:eastAsia="ru-RU"/>
        </w:rPr>
        <w:t>Р</w:t>
      </w:r>
      <w:r w:rsidRPr="004A6F4C">
        <w:rPr>
          <w:rFonts w:eastAsia="Times New Roman"/>
          <w:lang w:eastAsia="ru-RU"/>
        </w:rPr>
        <w:t>азделы страницы. Теги article и section</w:t>
      </w:r>
    </w:p>
    <w:p w14:paraId="4E0A823D" w14:textId="77777777" w:rsidR="004A6F4C" w:rsidRPr="004A6F4C" w:rsidRDefault="004A6F4C" w:rsidP="004A6F4C">
      <w:pPr>
        <w:shd w:val="clear" w:color="auto" w:fill="FFFFFF"/>
        <w:spacing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С шапками, подвалами и основным содержанием разобрались. Теперь перейдём к остальным разделам сайта.</w:t>
      </w:r>
    </w:p>
    <w:p w14:paraId="04332D83" w14:textId="77777777" w:rsidR="004A6F4C" w:rsidRPr="004A6F4C" w:rsidRDefault="004A6F4C" w:rsidP="004A6F4C">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Раньше почти все разделы верстались на дивах. Но в HTML5 добавили сразу два новых тега для разметки разделов:</w:t>
      </w:r>
    </w:p>
    <w:p w14:paraId="3A65BBC7" w14:textId="77777777" w:rsidR="004A6F4C" w:rsidRPr="004A6F4C" w:rsidRDefault="004A6F4C" w:rsidP="004A6F4C">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смысловой или логический раздел документа;</w:t>
      </w:r>
    </w:p>
    <w:p w14:paraId="6BE19C2E" w14:textId="77777777" w:rsidR="004A6F4C" w:rsidRPr="004A6F4C" w:rsidRDefault="004A6F4C" w:rsidP="004A6F4C">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и независимый раздел документа.</w:t>
      </w:r>
    </w:p>
    <w:p w14:paraId="49317736" w14:textId="77777777" w:rsidR="004A6F4C" w:rsidRPr="004A6F4C" w:rsidRDefault="004A6F4C" w:rsidP="004A6F4C">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Чтобы не было путаницы, разберём где и когда использовать разные контейнеры:</w:t>
      </w:r>
    </w:p>
    <w:p w14:paraId="09B73F0B" w14:textId="77777777" w:rsidR="004A6F4C" w:rsidRPr="004A6F4C" w:rsidRDefault="004A6F4C" w:rsidP="004A6F4C">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&lt;div&gt;</w:t>
      </w:r>
      <w:r w:rsidRPr="004A6F4C">
        <w:rPr>
          <w:rFonts w:ascii="Arial" w:eastAsia="Times New Roman" w:hAnsi="Arial" w:cs="Arial"/>
          <w:color w:val="333333"/>
          <w:sz w:val="24"/>
          <w:szCs w:val="24"/>
          <w:lang w:eastAsia="ru-RU"/>
        </w:rPr>
        <w:t> — контейнер общего назначения, не обязательно смысловой. Дивы используются для разметки мелких блоков, создания сетки и декоративных эффектов.</w:t>
      </w:r>
    </w:p>
    <w:p w14:paraId="55FA361A" w14:textId="77777777" w:rsidR="004A6F4C" w:rsidRPr="004A6F4C" w:rsidRDefault="004A6F4C" w:rsidP="004A6F4C">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более крупный логический контейнер, объединяющий содержание по смыслу. Например, блок «О компании», список товаров, раздел личной информации в профиле и так далее.</w:t>
      </w:r>
    </w:p>
    <w:p w14:paraId="7AFA6A9E" w14:textId="77777777" w:rsidR="004A6F4C" w:rsidRPr="004A6F4C" w:rsidRDefault="004A6F4C" w:rsidP="004A6F4C">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цельный и независимый раздел документа. Этот раздел можно в неизменном виде использовать в различных местах, в том числе и на других сайтах. Примеры: статья, пост в блоге, сообщение на форуме и так далее.</w:t>
      </w:r>
    </w:p>
    <w:p w14:paraId="73D9342B" w14:textId="77777777" w:rsidR="004A6F4C" w:rsidRPr="004A6F4C" w:rsidRDefault="004A6F4C" w:rsidP="004A6F4C">
      <w:pPr>
        <w:shd w:val="clear" w:color="auto" w:fill="FFFFFF"/>
        <w:spacing w:before="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В этом задании мы сверстаем блок «Обо мне» как независимый раздел, который можно будет использовать в разных местах сайта. А список постов — это логический раздел, группирующий последние посты, поэтому для него используем </w:t>
      </w: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w:t>
      </w:r>
    </w:p>
    <w:p w14:paraId="33DDE5B8" w14:textId="77777777" w:rsidR="00A74301" w:rsidRDefault="00A74301" w:rsidP="00A74301">
      <w:pPr>
        <w:pStyle w:val="2"/>
      </w:pPr>
      <w:r>
        <w:t>Изображения в формате SVG</w:t>
      </w:r>
    </w:p>
    <w:p w14:paraId="62C2A300" w14:textId="77777777" w:rsidR="00A74301" w:rsidRDefault="00A74301" w:rsidP="00A7430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разметили базовые разделы нашей страницы. Теперь поработаем над каждым из них и начнём с шапки сайта.</w:t>
      </w:r>
    </w:p>
    <w:p w14:paraId="5FF42B10" w14:textId="77777777" w:rsidR="00A74301" w:rsidRDefault="00A74301" w:rsidP="00A7430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нашему сайту логотип. Для этого добавим в хедер </w:t>
      </w:r>
      <w:r>
        <w:rPr>
          <w:rStyle w:val="HTML"/>
          <w:rFonts w:ascii="Consolas" w:hAnsi="Consolas"/>
          <w:color w:val="333333"/>
          <w:sz w:val="21"/>
          <w:szCs w:val="21"/>
          <w:bdr w:val="none" w:sz="0" w:space="0" w:color="auto" w:frame="1"/>
        </w:rPr>
        <w:t>&lt;div&gt;</w:t>
      </w:r>
      <w:r>
        <w:rPr>
          <w:rFonts w:ascii="Arial" w:hAnsi="Arial" w:cs="Arial"/>
          <w:color w:val="333333"/>
        </w:rPr>
        <w:t>, а внутри него разместим привычное изображение. Используем картинку в векторном формате </w:t>
      </w:r>
      <w:r>
        <w:rPr>
          <w:rStyle w:val="HTML"/>
          <w:rFonts w:ascii="Consolas" w:hAnsi="Consolas"/>
          <w:color w:val="333333"/>
          <w:sz w:val="21"/>
          <w:szCs w:val="21"/>
          <w:bdr w:val="none" w:sz="0" w:space="0" w:color="auto" w:frame="1"/>
        </w:rPr>
        <w:t>SVG</w:t>
      </w:r>
      <w:r>
        <w:rPr>
          <w:rFonts w:ascii="Arial" w:hAnsi="Arial" w:cs="Arial"/>
          <w:color w:val="333333"/>
        </w:rPr>
        <w:t>, который уже достаточно хорошо поддерживается браузерами. Векторные изображения можно уменьшать и увеличивать без потери качества, в этом вы убедитесь в задании.</w:t>
      </w:r>
    </w:p>
    <w:p w14:paraId="3524EC84" w14:textId="77777777" w:rsidR="00A74301" w:rsidRDefault="00A74301" w:rsidP="00A7430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на полупрозрачный фон в блоке «Обо мне». Он сделан с помощью нового формата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w:t>
      </w:r>
    </w:p>
    <w:p w14:paraId="3C85D17C" w14:textId="77777777" w:rsidR="00A2739E" w:rsidRDefault="00A2739E" w:rsidP="00A2739E">
      <w:pPr>
        <w:pStyle w:val="2"/>
      </w:pPr>
      <w:r>
        <w:lastRenderedPageBreak/>
        <w:t>Навигация. Тег nav</w:t>
      </w:r>
    </w:p>
    <w:p w14:paraId="74C25AD6" w14:textId="77777777" w:rsidR="00A2739E" w:rsidRDefault="00A2739E" w:rsidP="00A2739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в шапку главное меню.</w:t>
      </w:r>
    </w:p>
    <w:p w14:paraId="5F23A6F2" w14:textId="77777777" w:rsidR="00A2739E" w:rsidRDefault="00A2739E" w:rsidP="00A273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специальный элемент для навигационных блоков — тег </w:t>
      </w:r>
      <w:r>
        <w:rPr>
          <w:rStyle w:val="HTML"/>
          <w:rFonts w:ascii="Consolas" w:hAnsi="Consolas"/>
          <w:color w:val="333333"/>
          <w:sz w:val="21"/>
          <w:szCs w:val="21"/>
          <w:bdr w:val="none" w:sz="0" w:space="0" w:color="auto" w:frame="1"/>
        </w:rPr>
        <w:t>&lt;nav&gt;</w:t>
      </w:r>
      <w:r>
        <w:rPr>
          <w:rFonts w:ascii="Arial" w:hAnsi="Arial" w:cs="Arial"/>
          <w:color w:val="333333"/>
        </w:rPr>
        <w:t>. Так что теперь меню и блоки ссылок лучше оборачивать не в дивы, а в навы.</w:t>
      </w:r>
    </w:p>
    <w:p w14:paraId="75C87EA2" w14:textId="77777777" w:rsidR="00A2739E" w:rsidRDefault="00A2739E" w:rsidP="00A2739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остальном же для меню ничего не изменилось. Это был список ссылок внутри дива, а стал список ссылок внутри нава.</w:t>
      </w:r>
    </w:p>
    <w:p w14:paraId="61C89832" w14:textId="77777777" w:rsidR="007D3FCF" w:rsidRDefault="007D3FCF" w:rsidP="007D3FCF">
      <w:pPr>
        <w:pStyle w:val="2"/>
      </w:pPr>
      <w:r>
        <w:t>Завершаем футер</w:t>
      </w:r>
    </w:p>
    <w:p w14:paraId="6783A97A" w14:textId="77777777" w:rsidR="007D3FCF" w:rsidRDefault="007D3FCF" w:rsidP="007D3FC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перейдём к доработке подвала сайта. Там нет ничего сложного. Просто нужно добавить пару смысловых разделов.</w:t>
      </w:r>
    </w:p>
    <w:p w14:paraId="41099C11" w14:textId="77777777" w:rsidR="007D3FCF" w:rsidRDefault="007D3FCF" w:rsidP="007D3FC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то, как повернётся изображение автора блога. Это сделано с помощью CSS-трансформаций, которые мы детально разберём в одном из последующих курсов.</w:t>
      </w:r>
    </w:p>
    <w:p w14:paraId="366081AE" w14:textId="77777777" w:rsidR="00EA1967" w:rsidRDefault="00EA1967" w:rsidP="00EA1967">
      <w:pPr>
        <w:pStyle w:val="2"/>
      </w:pPr>
      <w:r>
        <w:t>Использование нестандартных шрифтов</w:t>
      </w:r>
    </w:p>
    <w:p w14:paraId="2F5BCFBF" w14:textId="77777777" w:rsidR="00EA1967" w:rsidRDefault="00EA1967" w:rsidP="00EA196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продолжить работу над сайтом, давайте разберёмся со шрифтами.</w:t>
      </w:r>
    </w:p>
    <w:p w14:paraId="703DA807" w14:textId="77777777" w:rsidR="00EA1967" w:rsidRDefault="00EA1967" w:rsidP="00EA19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появилась возможность подключать и использовать на странице любые нестандартные шрифты. Веб-шрифты поддерживаются большинством современных браузеров.</w:t>
      </w:r>
    </w:p>
    <w:p w14:paraId="086405FD" w14:textId="77777777" w:rsidR="00EA1967" w:rsidRDefault="00EA1967" w:rsidP="00EA19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Простейший способ использовать такой шрифт — найти его в специальном сервисе по названию, получить там код подключения шрифта, вставить этот код в свою вёрстку и использовать шрифт, как обычно, с помощью свойства </w:t>
      </w:r>
      <w:r>
        <w:rPr>
          <w:rStyle w:val="HTML"/>
          <w:rFonts w:ascii="Consolas" w:hAnsi="Consolas"/>
          <w:color w:val="333333"/>
          <w:sz w:val="21"/>
          <w:szCs w:val="21"/>
          <w:bdr w:val="none" w:sz="0" w:space="0" w:color="auto" w:frame="1"/>
        </w:rPr>
        <w:t>font-family</w:t>
      </w:r>
      <w:r>
        <w:rPr>
          <w:rFonts w:ascii="Arial" w:hAnsi="Arial" w:cs="Arial"/>
          <w:color w:val="333333"/>
        </w:rPr>
        <w:t>.</w:t>
      </w:r>
    </w:p>
    <w:p w14:paraId="00466EB1" w14:textId="77777777" w:rsidR="00EA1967" w:rsidRDefault="00EA1967" w:rsidP="00EA19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Подобных сервисов с бесплатными шрифтами достаточно много. Один из самых известных — это </w:t>
      </w:r>
      <w:hyperlink r:id="rId149" w:tgtFrame="_blank" w:history="1">
        <w:r>
          <w:rPr>
            <w:rStyle w:val="a6"/>
            <w:rFonts w:ascii="Arial" w:hAnsi="Arial" w:cs="Arial"/>
            <w:color w:val="3F3CCB"/>
          </w:rPr>
          <w:t>Google Fonts</w:t>
        </w:r>
      </w:hyperlink>
      <w:r>
        <w:rPr>
          <w:rFonts w:ascii="Arial" w:hAnsi="Arial" w:cs="Arial"/>
          <w:color w:val="333333"/>
        </w:rPr>
        <w:t>. А вот похожий сервис: </w:t>
      </w:r>
      <w:hyperlink r:id="rId150" w:tgtFrame="_blank" w:history="1">
        <w:r>
          <w:rPr>
            <w:rStyle w:val="a6"/>
            <w:rFonts w:ascii="Arial" w:hAnsi="Arial" w:cs="Arial"/>
            <w:color w:val="3F3CCB"/>
          </w:rPr>
          <w:t>fontstorage</w:t>
        </w:r>
      </w:hyperlink>
      <w:r>
        <w:rPr>
          <w:rFonts w:ascii="Arial" w:hAnsi="Arial" w:cs="Arial"/>
          <w:color w:val="333333"/>
        </w:rPr>
        <w:t>.</w:t>
      </w:r>
    </w:p>
    <w:p w14:paraId="29111D1F" w14:textId="77777777" w:rsidR="00EA1967" w:rsidRDefault="00EA1967" w:rsidP="00EA19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веб-шрифтов не забывайте указывать так называемые «фоллбэчные» шрифты — стандартные шрифты, которые будут отображаться, если веб-шрифт либо недоступен, либо не поддерживается старым браузером пользователя. Для этого нужно всего лишь перечислить их через запятую после нестандартного шрифта:</w:t>
      </w:r>
    </w:p>
    <w:p w14:paraId="1096F72C" w14:textId="77777777" w:rsidR="00EA1967" w:rsidRPr="00EA1967" w:rsidRDefault="00EA1967" w:rsidP="00EA1967">
      <w:pPr>
        <w:pStyle w:val="HTML0"/>
        <w:shd w:val="clear" w:color="auto" w:fill="F8F8F8"/>
        <w:spacing w:before="300" w:after="300"/>
        <w:ind w:left="-225"/>
        <w:rPr>
          <w:rFonts w:ascii="Consolas" w:hAnsi="Consolas"/>
          <w:color w:val="333333"/>
          <w:sz w:val="24"/>
          <w:szCs w:val="24"/>
          <w:lang w:val="en-US"/>
        </w:rPr>
      </w:pPr>
      <w:r w:rsidRPr="00EA1967">
        <w:rPr>
          <w:rStyle w:val="HTML"/>
          <w:rFonts w:ascii="Consolas" w:hAnsi="Consolas"/>
          <w:color w:val="333333"/>
          <w:bdr w:val="none" w:sz="0" w:space="0" w:color="auto" w:frame="1"/>
          <w:lang w:val="en-US"/>
        </w:rPr>
        <w:t>font-family: "PT Sans", "Arial", sans-serif;</w:t>
      </w:r>
    </w:p>
    <w:p w14:paraId="0A950ABC" w14:textId="77777777" w:rsidR="00EA1967" w:rsidRDefault="00EA1967" w:rsidP="00EA196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подключать и использовать веб-шрифты.</w:t>
      </w:r>
    </w:p>
    <w:p w14:paraId="1ECD2A9F" w14:textId="77777777" w:rsidR="00624D27" w:rsidRDefault="00624D27" w:rsidP="00624D27">
      <w:pPr>
        <w:pStyle w:val="2"/>
      </w:pPr>
      <w:r>
        <w:t>Подробнее о шрифтах. Правило @font-face</w:t>
      </w:r>
    </w:p>
    <w:p w14:paraId="3FE8DCA5" w14:textId="77777777" w:rsidR="00624D27" w:rsidRPr="00603AE3" w:rsidRDefault="00624D27" w:rsidP="00624D2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Технически подключение веб-шрифтов производится с помощью CSS-правила </w:t>
      </w:r>
      <w:r>
        <w:rPr>
          <w:rStyle w:val="HTML"/>
          <w:rFonts w:ascii="Consolas" w:hAnsi="Consolas"/>
          <w:color w:val="333333"/>
          <w:sz w:val="21"/>
          <w:szCs w:val="21"/>
          <w:bdr w:val="none" w:sz="0" w:space="0" w:color="auto" w:frame="1"/>
        </w:rPr>
        <w:t>@font-face</w:t>
      </w:r>
      <w:r>
        <w:rPr>
          <w:rFonts w:ascii="Arial" w:hAnsi="Arial" w:cs="Arial"/>
          <w:color w:val="333333"/>
        </w:rPr>
        <w:t>. Читается как «эт-правило font-face». Вот</w:t>
      </w:r>
      <w:r w:rsidRPr="00603AE3">
        <w:rPr>
          <w:rFonts w:ascii="Arial" w:hAnsi="Arial" w:cs="Arial"/>
          <w:color w:val="333333"/>
        </w:rPr>
        <w:t xml:space="preserve"> </w:t>
      </w:r>
      <w:r>
        <w:rPr>
          <w:rFonts w:ascii="Arial" w:hAnsi="Arial" w:cs="Arial"/>
          <w:color w:val="333333"/>
        </w:rPr>
        <w:t>пример</w:t>
      </w:r>
      <w:r w:rsidRPr="00603AE3">
        <w:rPr>
          <w:rFonts w:ascii="Arial" w:hAnsi="Arial" w:cs="Arial"/>
          <w:color w:val="333333"/>
        </w:rPr>
        <w:t>:</w:t>
      </w:r>
    </w:p>
    <w:p w14:paraId="63657956" w14:textId="77777777" w:rsidR="00624D27" w:rsidRPr="00603AE3" w:rsidRDefault="00624D27" w:rsidP="00624D27">
      <w:pPr>
        <w:pStyle w:val="HTML0"/>
        <w:shd w:val="clear" w:color="auto" w:fill="F8F8F8"/>
        <w:spacing w:before="300" w:after="300"/>
        <w:ind w:left="-225"/>
        <w:rPr>
          <w:rStyle w:val="HTML"/>
          <w:rFonts w:ascii="Consolas" w:hAnsi="Consolas"/>
          <w:color w:val="333333"/>
          <w:bdr w:val="none" w:sz="0" w:space="0" w:color="auto" w:frame="1"/>
        </w:rPr>
      </w:pPr>
      <w:r w:rsidRPr="00603AE3">
        <w:rPr>
          <w:rStyle w:val="HTML"/>
          <w:rFonts w:ascii="Consolas" w:hAnsi="Consolas"/>
          <w:color w:val="333333"/>
          <w:bdr w:val="none" w:sz="0" w:space="0" w:color="auto" w:frame="1"/>
        </w:rPr>
        <w:t>@</w:t>
      </w:r>
      <w:r w:rsidRPr="00624D27">
        <w:rPr>
          <w:rStyle w:val="HTML"/>
          <w:rFonts w:ascii="Consolas" w:hAnsi="Consolas"/>
          <w:color w:val="333333"/>
          <w:bdr w:val="none" w:sz="0" w:space="0" w:color="auto" w:frame="1"/>
          <w:lang w:val="en-US"/>
        </w:rPr>
        <w:t>font</w:t>
      </w:r>
      <w:r w:rsidRPr="00603AE3">
        <w:rPr>
          <w:rStyle w:val="HTML"/>
          <w:rFonts w:ascii="Consolas" w:hAnsi="Consolas"/>
          <w:color w:val="333333"/>
          <w:bdr w:val="none" w:sz="0" w:space="0" w:color="auto" w:frame="1"/>
        </w:rPr>
        <w:t>-</w:t>
      </w:r>
      <w:r w:rsidRPr="00624D27">
        <w:rPr>
          <w:rStyle w:val="HTML"/>
          <w:rFonts w:ascii="Consolas" w:hAnsi="Consolas"/>
          <w:color w:val="333333"/>
          <w:bdr w:val="none" w:sz="0" w:space="0" w:color="auto" w:frame="1"/>
          <w:lang w:val="en-US"/>
        </w:rPr>
        <w:t>face</w:t>
      </w:r>
      <w:r w:rsidRPr="00603AE3">
        <w:rPr>
          <w:rStyle w:val="HTML"/>
          <w:rFonts w:ascii="Consolas" w:hAnsi="Consolas"/>
          <w:color w:val="333333"/>
          <w:bdr w:val="none" w:sz="0" w:space="0" w:color="auto" w:frame="1"/>
        </w:rPr>
        <w:t xml:space="preserve"> {</w:t>
      </w:r>
    </w:p>
    <w:p w14:paraId="46ECB873" w14:textId="77777777" w:rsidR="00624D27" w:rsidRPr="00624D27" w:rsidRDefault="00624D27" w:rsidP="00624D27">
      <w:pPr>
        <w:pStyle w:val="HTML0"/>
        <w:shd w:val="clear" w:color="auto" w:fill="F8F8F8"/>
        <w:spacing w:before="300" w:after="300"/>
        <w:ind w:left="-225"/>
        <w:rPr>
          <w:rStyle w:val="HTML"/>
          <w:rFonts w:ascii="Consolas" w:hAnsi="Consolas"/>
          <w:color w:val="333333"/>
          <w:bdr w:val="none" w:sz="0" w:space="0" w:color="auto" w:frame="1"/>
          <w:lang w:val="en-US"/>
        </w:rPr>
      </w:pPr>
      <w:r w:rsidRPr="00603AE3">
        <w:rPr>
          <w:rStyle w:val="HTML"/>
          <w:rFonts w:ascii="Consolas" w:hAnsi="Consolas"/>
          <w:color w:val="333333"/>
          <w:bdr w:val="none" w:sz="0" w:space="0" w:color="auto" w:frame="1"/>
        </w:rPr>
        <w:t xml:space="preserve">  </w:t>
      </w:r>
      <w:r w:rsidRPr="00624D27">
        <w:rPr>
          <w:rStyle w:val="HTML"/>
          <w:rFonts w:ascii="Consolas" w:hAnsi="Consolas"/>
          <w:color w:val="333333"/>
          <w:bdr w:val="none" w:sz="0" w:space="0" w:color="auto" w:frame="1"/>
          <w:lang w:val="en-US"/>
        </w:rPr>
        <w:t>font-family: "Roboto";</w:t>
      </w:r>
    </w:p>
    <w:p w14:paraId="026CF650" w14:textId="77777777" w:rsidR="00624D27" w:rsidRPr="00624D27" w:rsidRDefault="00624D27" w:rsidP="00624D27">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src:</w:t>
      </w:r>
    </w:p>
    <w:p w14:paraId="29320912" w14:textId="77777777" w:rsidR="00624D27" w:rsidRPr="00624D27" w:rsidRDefault="00624D27" w:rsidP="00624D27">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local("Roboto Regular"),</w:t>
      </w:r>
    </w:p>
    <w:p w14:paraId="7F92BF3F" w14:textId="77777777" w:rsidR="00624D27" w:rsidRPr="00624D27" w:rsidRDefault="00624D27" w:rsidP="00624D27">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lastRenderedPageBreak/>
        <w:t xml:space="preserve">    url("roboto.woff") format("woff");</w:t>
      </w:r>
    </w:p>
    <w:p w14:paraId="3BBFBE36" w14:textId="77777777" w:rsidR="00624D27" w:rsidRDefault="00624D27" w:rsidP="00624D2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5F0EDDE" w14:textId="77777777" w:rsidR="00624D27" w:rsidRDefault="00624D27" w:rsidP="00624D2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правиле вы указываете название шрифта, которое будете использовать в </w:t>
      </w:r>
      <w:r>
        <w:rPr>
          <w:rStyle w:val="HTML"/>
          <w:rFonts w:ascii="Consolas" w:hAnsi="Consolas"/>
          <w:color w:val="333333"/>
          <w:sz w:val="21"/>
          <w:szCs w:val="21"/>
          <w:bdr w:val="none" w:sz="0" w:space="0" w:color="auto" w:frame="1"/>
        </w:rPr>
        <w:t>font-family</w:t>
      </w:r>
      <w:r>
        <w:rPr>
          <w:rFonts w:ascii="Arial" w:hAnsi="Arial" w:cs="Arial"/>
          <w:color w:val="333333"/>
        </w:rPr>
        <w:t> и источники, из которых браузер сможет загрузить шрифт. Обычно сначала указывают название шрифта в системе, чтобы браузер попытался найти его локально, а затем указывают адрес файла шрифта в интернете.</w:t>
      </w:r>
    </w:p>
    <w:p w14:paraId="46E225BB" w14:textId="77777777" w:rsidR="00624D27" w:rsidRDefault="00624D27" w:rsidP="00624D2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технических тонкостях подключения шрифтов можно прочитать в серии статей на webfont.ru: </w:t>
      </w:r>
      <w:hyperlink r:id="rId151" w:tgtFrame="_blank" w:history="1">
        <w:r>
          <w:rPr>
            <w:rStyle w:val="a6"/>
            <w:rFonts w:ascii="Arial" w:hAnsi="Arial" w:cs="Arial"/>
            <w:color w:val="3F3CCB"/>
          </w:rPr>
          <w:t>первая часть</w:t>
        </w:r>
      </w:hyperlink>
      <w:r>
        <w:rPr>
          <w:rFonts w:ascii="Arial" w:hAnsi="Arial" w:cs="Arial"/>
          <w:color w:val="333333"/>
        </w:rPr>
        <w:t> и </w:t>
      </w:r>
      <w:hyperlink r:id="rId152" w:tgtFrame="_blank" w:history="1">
        <w:r>
          <w:rPr>
            <w:rStyle w:val="a6"/>
            <w:rFonts w:ascii="Arial" w:hAnsi="Arial" w:cs="Arial"/>
            <w:color w:val="3F3CCB"/>
          </w:rPr>
          <w:t>вторая часть</w:t>
        </w:r>
      </w:hyperlink>
      <w:r>
        <w:rPr>
          <w:rFonts w:ascii="Arial" w:hAnsi="Arial" w:cs="Arial"/>
          <w:color w:val="333333"/>
        </w:rPr>
        <w:t>.</w:t>
      </w:r>
    </w:p>
    <w:p w14:paraId="6CCE46BB" w14:textId="77777777" w:rsidR="00624D27" w:rsidRDefault="00624D27" w:rsidP="00624D2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хранить шрифты и подключать их со своего сервера. Это особенно полезно, когда шрифт очень редкий и его нет ни в одном из шрифтовых сервисов. В этом случае поступают так:</w:t>
      </w:r>
    </w:p>
    <w:p w14:paraId="407C5EEE" w14:textId="77777777" w:rsidR="00624D27" w:rsidRDefault="00624D27" w:rsidP="00624D27">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Берут файл шрифта (например, </w:t>
      </w:r>
      <w:r>
        <w:rPr>
          <w:rStyle w:val="HTML"/>
          <w:rFonts w:ascii="Consolas" w:eastAsiaTheme="minorHAnsi" w:hAnsi="Consolas"/>
          <w:color w:val="333333"/>
          <w:sz w:val="21"/>
          <w:szCs w:val="21"/>
          <w:bdr w:val="none" w:sz="0" w:space="0" w:color="auto" w:frame="1"/>
        </w:rPr>
        <w:t>.ttf</w:t>
      </w:r>
      <w:r>
        <w:rPr>
          <w:rFonts w:ascii="Arial" w:hAnsi="Arial" w:cs="Arial"/>
          <w:color w:val="333333"/>
        </w:rPr>
        <w:t>) и конвертируют в веб-формат в сервисе наподобие </w:t>
      </w:r>
      <w:hyperlink r:id="rId153" w:tgtFrame="_blank" w:history="1">
        <w:r>
          <w:rPr>
            <w:rStyle w:val="a6"/>
            <w:rFonts w:ascii="Arial" w:hAnsi="Arial" w:cs="Arial"/>
            <w:color w:val="3F3CCB"/>
          </w:rPr>
          <w:t>Font Squirrel</w:t>
        </w:r>
      </w:hyperlink>
      <w:r>
        <w:rPr>
          <w:rFonts w:ascii="Arial" w:hAnsi="Arial" w:cs="Arial"/>
          <w:color w:val="333333"/>
        </w:rPr>
        <w:t> (для кириллических шрифтов надо указать дополнительные параметры конвертации).</w:t>
      </w:r>
    </w:p>
    <w:p w14:paraId="7E52B8FC" w14:textId="77777777" w:rsidR="00624D27" w:rsidRDefault="00624D27" w:rsidP="00624D27">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Затем сконвертированные файлы шрифта размещают у себя на сервере.</w:t>
      </w:r>
    </w:p>
    <w:p w14:paraId="468F844C" w14:textId="77777777" w:rsidR="00624D27" w:rsidRDefault="00624D27" w:rsidP="00624D27">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И подключают шрифт с помощью </w:t>
      </w:r>
      <w:r>
        <w:rPr>
          <w:rStyle w:val="HTML"/>
          <w:rFonts w:ascii="Consolas" w:eastAsiaTheme="minorHAnsi" w:hAnsi="Consolas"/>
          <w:color w:val="333333"/>
          <w:sz w:val="21"/>
          <w:szCs w:val="21"/>
          <w:bdr w:val="none" w:sz="0" w:space="0" w:color="auto" w:frame="1"/>
        </w:rPr>
        <w:t>@font-face</w:t>
      </w:r>
      <w:r>
        <w:rPr>
          <w:rFonts w:ascii="Arial" w:hAnsi="Arial" w:cs="Arial"/>
          <w:color w:val="333333"/>
        </w:rPr>
        <w:t>.</w:t>
      </w:r>
    </w:p>
    <w:p w14:paraId="0AD32F0E" w14:textId="77777777" w:rsidR="00624D27" w:rsidRDefault="00624D27" w:rsidP="00624D2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подключим шрифт, который расположен на сервере </w:t>
      </w:r>
      <w:r>
        <w:rPr>
          <w:rStyle w:val="HTML"/>
          <w:rFonts w:ascii="Consolas" w:hAnsi="Consolas"/>
          <w:color w:val="333333"/>
          <w:sz w:val="21"/>
          <w:szCs w:val="21"/>
          <w:bdr w:val="none" w:sz="0" w:space="0" w:color="auto" w:frame="1"/>
        </w:rPr>
        <w:t>htmlacademy</w:t>
      </w:r>
      <w:r>
        <w:rPr>
          <w:rFonts w:ascii="Arial" w:hAnsi="Arial" w:cs="Arial"/>
          <w:color w:val="333333"/>
        </w:rPr>
        <w:t>. Мы уже сконвертировали шрифт в веб-формат.</w:t>
      </w:r>
    </w:p>
    <w:p w14:paraId="7980C4D9" w14:textId="77777777" w:rsidR="002D4B69" w:rsidRDefault="002D4B69" w:rsidP="002D4B69">
      <w:pPr>
        <w:pStyle w:val="2"/>
      </w:pPr>
      <w:r>
        <w:t>Дополнительное содержание. Тег aside</w:t>
      </w:r>
    </w:p>
    <w:p w14:paraId="5C0CB3A3" w14:textId="77777777" w:rsidR="002D4B69" w:rsidRDefault="002D4B69" w:rsidP="002D4B6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продолжим работу над страницей блога. Детальнее разметим раздел «Обо мне».</w:t>
      </w:r>
    </w:p>
    <w:p w14:paraId="6E546953" w14:textId="77777777" w:rsidR="002D4B69" w:rsidRDefault="002D4B69" w:rsidP="002D4B6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раздел состоит из двух частей. В первой части будет содержаться основная информация, а во второй вспомогательная. Поэтому основную часть мы разметим с помощью уже знакомого </w:t>
      </w:r>
      <w:r>
        <w:rPr>
          <w:rStyle w:val="HTML"/>
          <w:rFonts w:ascii="Consolas" w:hAnsi="Consolas"/>
          <w:color w:val="333333"/>
          <w:sz w:val="21"/>
          <w:szCs w:val="21"/>
          <w:bdr w:val="none" w:sz="0" w:space="0" w:color="auto" w:frame="1"/>
        </w:rPr>
        <w:t>&lt;section&gt;</w:t>
      </w:r>
      <w:r>
        <w:rPr>
          <w:rFonts w:ascii="Arial" w:hAnsi="Arial" w:cs="Arial"/>
          <w:color w:val="333333"/>
        </w:rPr>
        <w:t>. А вторую часть разметим с помощью нового тега — </w:t>
      </w:r>
      <w:r>
        <w:rPr>
          <w:rStyle w:val="HTML"/>
          <w:rFonts w:ascii="Consolas" w:hAnsi="Consolas"/>
          <w:color w:val="333333"/>
          <w:sz w:val="21"/>
          <w:szCs w:val="21"/>
          <w:bdr w:val="none" w:sz="0" w:space="0" w:color="auto" w:frame="1"/>
        </w:rPr>
        <w:t>&lt;aside&gt;</w:t>
      </w:r>
      <w:r>
        <w:rPr>
          <w:rFonts w:ascii="Arial" w:hAnsi="Arial" w:cs="Arial"/>
          <w:color w:val="333333"/>
        </w:rPr>
        <w:t>.</w:t>
      </w:r>
    </w:p>
    <w:p w14:paraId="375991AF" w14:textId="77777777" w:rsidR="002D4B69" w:rsidRDefault="002D4B69" w:rsidP="002D4B69">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&lt;aside&gt;</w:t>
      </w:r>
      <w:r>
        <w:rPr>
          <w:rFonts w:ascii="Arial" w:hAnsi="Arial" w:cs="Arial"/>
          <w:color w:val="333333"/>
        </w:rPr>
        <w:t> — это дополнительное содержание, не связанное напрямую с основным. Ещё такие блоки часто называют «сайдбарами» или боковыми панелями.</w:t>
      </w:r>
    </w:p>
    <w:p w14:paraId="0236BC39" w14:textId="77777777" w:rsidR="002D4B69" w:rsidRDefault="002D4B69" w:rsidP="002D4B6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снова мы видим, как для общепринятого и часто используемого блока в HTML5 создали собственный элемент, немного расширив его значение и область применения.</w:t>
      </w:r>
    </w:p>
    <w:p w14:paraId="3A0EE65F" w14:textId="77777777" w:rsidR="00AF07E2" w:rsidRDefault="00AF07E2" w:rsidP="00AF07E2">
      <w:pPr>
        <w:pStyle w:val="2"/>
      </w:pPr>
      <w:r>
        <w:t>Ещё раз про article. Анонс поста</w:t>
      </w:r>
    </w:p>
    <w:p w14:paraId="68A8A7B8" w14:textId="77777777" w:rsidR="00AF07E2" w:rsidRDefault="00AF07E2" w:rsidP="00AF07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пост в блок с последними постами.</w:t>
      </w:r>
    </w:p>
    <w:p w14:paraId="29373C8D" w14:textId="77777777" w:rsidR="00AF07E2" w:rsidRDefault="00AF07E2" w:rsidP="00AF07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пост — это цельный, законченный и самостоятельный фрагмент информации, то для его разметки идеально подойдёт тег </w:t>
      </w:r>
      <w:r>
        <w:rPr>
          <w:rStyle w:val="HTML"/>
          <w:rFonts w:ascii="Consolas" w:hAnsi="Consolas"/>
          <w:color w:val="333333"/>
          <w:sz w:val="21"/>
          <w:szCs w:val="21"/>
          <w:bdr w:val="none" w:sz="0" w:space="0" w:color="auto" w:frame="1"/>
        </w:rPr>
        <w:t>&lt;article&gt;</w:t>
      </w:r>
      <w:r>
        <w:rPr>
          <w:rFonts w:ascii="Arial" w:hAnsi="Arial" w:cs="Arial"/>
          <w:color w:val="333333"/>
        </w:rPr>
        <w:t>.</w:t>
      </w:r>
    </w:p>
    <w:p w14:paraId="471AA69E" w14:textId="77777777" w:rsidR="00AF07E2" w:rsidRPr="003D36D0" w:rsidRDefault="00AF07E2" w:rsidP="00AF07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w:t>
      </w:r>
      <w:r>
        <w:rPr>
          <w:rStyle w:val="HTML"/>
          <w:rFonts w:ascii="Consolas" w:hAnsi="Consolas"/>
          <w:color w:val="333333"/>
          <w:sz w:val="21"/>
          <w:szCs w:val="21"/>
          <w:bdr w:val="none" w:sz="0" w:space="0" w:color="auto" w:frame="1"/>
        </w:rPr>
        <w:t>&lt;article&gt;</w:t>
      </w:r>
      <w:r>
        <w:rPr>
          <w:rFonts w:ascii="Arial" w:hAnsi="Arial" w:cs="Arial"/>
          <w:color w:val="333333"/>
        </w:rPr>
        <w:t> должен быть независимым и легко встраиваемым куда угодно, то при разметке удобно считать его отдельной и самостоятельной страницей сайта.</w:t>
      </w:r>
    </w:p>
    <w:p w14:paraId="6476DA7B" w14:textId="77777777" w:rsidR="00AF07E2" w:rsidRDefault="00AF07E2" w:rsidP="00AF07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Это означает, что у нашего поста будет своя собственная структура (шапка, подвал, разделы) и иерархия заголовков, которая будет начинаться с заголовка первого уровня.</w:t>
      </w:r>
    </w:p>
    <w:p w14:paraId="3EA88DC8" w14:textId="77777777" w:rsidR="00AF07E2" w:rsidRDefault="00AF07E2" w:rsidP="00AF07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Собственная иерархия заголовков у </w:t>
      </w:r>
      <w:r>
        <w:rPr>
          <w:rStyle w:val="HTML"/>
          <w:rFonts w:ascii="Consolas" w:hAnsi="Consolas"/>
          <w:color w:val="333333"/>
          <w:sz w:val="21"/>
          <w:szCs w:val="21"/>
          <w:bdr w:val="none" w:sz="0" w:space="0" w:color="auto" w:frame="1"/>
        </w:rPr>
        <w:t>&lt;article&gt;</w:t>
      </w:r>
      <w:r>
        <w:rPr>
          <w:rFonts w:ascii="Arial" w:hAnsi="Arial" w:cs="Arial"/>
          <w:color w:val="333333"/>
        </w:rPr>
        <w:t> — это очень удобная вещь, так как нам не нужно больше задумываться об окружении поста и подстраивать уровень заголовков в посте под это окружение, как часто приходится делать сейчас.</w:t>
      </w:r>
    </w:p>
    <w:p w14:paraId="4D80248B" w14:textId="77777777" w:rsidR="003E5C63" w:rsidRDefault="003E5C63" w:rsidP="003E5C63">
      <w:pPr>
        <w:pStyle w:val="2"/>
      </w:pPr>
      <w:r>
        <w:t>Внутренняя страница: структура поста</w:t>
      </w:r>
    </w:p>
    <w:p w14:paraId="4806B8AB" w14:textId="77777777" w:rsidR="003E5C63" w:rsidRDefault="003E5C63" w:rsidP="003E5C6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начинаем работу над внутренними страницами блога, то есть над самими постами.</w:t>
      </w:r>
    </w:p>
    <w:p w14:paraId="44E75F99" w14:textId="77777777" w:rsidR="003E5C63" w:rsidRDefault="003E5C63" w:rsidP="003E5C6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нам нужно разметить базовую структуру поста. Она будет похожа на ту, которую мы делали в 10 задании. Но будут и небольшие различия, ведь на главной странице был анонс поста, а здесь пост целиком.</w:t>
      </w:r>
    </w:p>
    <w:p w14:paraId="7B4B4480" w14:textId="77777777" w:rsidR="003E5C63" w:rsidRDefault="003E5C63" w:rsidP="003E5C6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в качестве контейнера поста мы используем </w:t>
      </w:r>
      <w:r>
        <w:rPr>
          <w:rStyle w:val="HTML"/>
          <w:rFonts w:ascii="Consolas" w:hAnsi="Consolas"/>
          <w:color w:val="333333"/>
          <w:sz w:val="21"/>
          <w:szCs w:val="21"/>
          <w:bdr w:val="none" w:sz="0" w:space="0" w:color="auto" w:frame="1"/>
        </w:rPr>
        <w:t>&lt;article&gt;</w:t>
      </w:r>
      <w:r>
        <w:rPr>
          <w:rFonts w:ascii="Arial" w:hAnsi="Arial" w:cs="Arial"/>
          <w:color w:val="333333"/>
        </w:rPr>
        <w:t>. У каждого поста будет шапка с заголовком и датой публикации, а также раздел введения и раздел с основным содержанием. Получается, внутри поста будут один </w:t>
      </w:r>
      <w:r>
        <w:rPr>
          <w:rStyle w:val="HTML"/>
          <w:rFonts w:ascii="Consolas" w:hAnsi="Consolas"/>
          <w:color w:val="333333"/>
          <w:sz w:val="21"/>
          <w:szCs w:val="21"/>
          <w:bdr w:val="none" w:sz="0" w:space="0" w:color="auto" w:frame="1"/>
        </w:rPr>
        <w:t>&lt;header&gt;</w:t>
      </w:r>
      <w:r>
        <w:rPr>
          <w:rFonts w:ascii="Arial" w:hAnsi="Arial" w:cs="Arial"/>
          <w:color w:val="333333"/>
        </w:rPr>
        <w:t> и два </w:t>
      </w:r>
      <w:r>
        <w:rPr>
          <w:rStyle w:val="HTML"/>
          <w:rFonts w:ascii="Consolas" w:hAnsi="Consolas"/>
          <w:color w:val="333333"/>
          <w:sz w:val="21"/>
          <w:szCs w:val="21"/>
          <w:bdr w:val="none" w:sz="0" w:space="0" w:color="auto" w:frame="1"/>
        </w:rPr>
        <w:t>&lt;section&gt;</w:t>
      </w:r>
      <w:r>
        <w:rPr>
          <w:rFonts w:ascii="Arial" w:hAnsi="Arial" w:cs="Arial"/>
          <w:color w:val="333333"/>
        </w:rPr>
        <w:t>.</w:t>
      </w:r>
    </w:p>
    <w:p w14:paraId="118FCD20" w14:textId="77777777" w:rsidR="003E5C63" w:rsidRDefault="003E5C63" w:rsidP="003E5C63">
      <w:pPr>
        <w:shd w:val="clear" w:color="auto" w:fill="FFFFFF"/>
        <w:spacing w:line="375" w:lineRule="atLeast"/>
        <w:rPr>
          <w:rFonts w:ascii="Arial" w:hAnsi="Arial" w:cs="Arial"/>
          <w:color w:val="333333"/>
        </w:rPr>
      </w:pPr>
      <w:r>
        <w:rPr>
          <w:rFonts w:ascii="Arial" w:hAnsi="Arial" w:cs="Arial"/>
          <w:color w:val="333333"/>
        </w:rPr>
        <w:t>Давайте договоримся для краткости называть </w:t>
      </w:r>
      <w:r>
        <w:rPr>
          <w:rStyle w:val="HTML"/>
          <w:rFonts w:ascii="Consolas" w:eastAsiaTheme="minorHAnsi" w:hAnsi="Consolas"/>
          <w:color w:val="333333"/>
          <w:sz w:val="21"/>
          <w:szCs w:val="21"/>
          <w:bdr w:val="none" w:sz="0" w:space="0" w:color="auto" w:frame="1"/>
        </w:rPr>
        <w:t>&lt;article&gt;</w:t>
      </w:r>
      <w:r>
        <w:rPr>
          <w:rFonts w:ascii="Arial" w:hAnsi="Arial" w:cs="Arial"/>
          <w:color w:val="333333"/>
        </w:rPr>
        <w:t> словом «статья», а </w:t>
      </w:r>
      <w:r>
        <w:rPr>
          <w:rStyle w:val="HTML"/>
          <w:rFonts w:ascii="Consolas" w:eastAsiaTheme="minorHAnsi" w:hAnsi="Consolas"/>
          <w:color w:val="333333"/>
          <w:sz w:val="21"/>
          <w:szCs w:val="21"/>
          <w:bdr w:val="none" w:sz="0" w:space="0" w:color="auto" w:frame="1"/>
        </w:rPr>
        <w:t>&lt;section&gt;</w:t>
      </w:r>
      <w:r>
        <w:rPr>
          <w:rFonts w:ascii="Arial" w:hAnsi="Arial" w:cs="Arial"/>
          <w:color w:val="333333"/>
        </w:rPr>
        <w:t>словом «раздел»</w:t>
      </w:r>
    </w:p>
    <w:p w14:paraId="41BCF51A" w14:textId="77777777" w:rsidR="00E179DB" w:rsidRDefault="00E179DB" w:rsidP="00E179DB">
      <w:pPr>
        <w:pStyle w:val="2"/>
      </w:pPr>
      <w:r>
        <w:t>Даты для людей и машин. Тег time</w:t>
      </w:r>
    </w:p>
    <w:p w14:paraId="0913AF81" w14:textId="77777777" w:rsidR="00E179DB" w:rsidRDefault="00E179DB" w:rsidP="00E179D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добавили специальный тег для обозначения даты и времени — </w:t>
      </w:r>
      <w:r>
        <w:rPr>
          <w:rStyle w:val="HTML"/>
          <w:rFonts w:ascii="Consolas" w:hAnsi="Consolas"/>
          <w:color w:val="333333"/>
          <w:sz w:val="21"/>
          <w:szCs w:val="21"/>
          <w:bdr w:val="none" w:sz="0" w:space="0" w:color="auto" w:frame="1"/>
        </w:rPr>
        <w:t>&lt;time&gt;</w:t>
      </w:r>
      <w:r>
        <w:rPr>
          <w:rFonts w:ascii="Arial" w:hAnsi="Arial" w:cs="Arial"/>
          <w:color w:val="333333"/>
        </w:rPr>
        <w:t>. У этого тега есть атрибут </w:t>
      </w:r>
      <w:r>
        <w:rPr>
          <w:rStyle w:val="HTML"/>
          <w:rFonts w:ascii="Consolas" w:hAnsi="Consolas"/>
          <w:color w:val="333333"/>
          <w:sz w:val="21"/>
          <w:szCs w:val="21"/>
          <w:bdr w:val="none" w:sz="0" w:space="0" w:color="auto" w:frame="1"/>
        </w:rPr>
        <w:t>datetime</w:t>
      </w:r>
      <w:r>
        <w:rPr>
          <w:rFonts w:ascii="Arial" w:hAnsi="Arial" w:cs="Arial"/>
          <w:color w:val="333333"/>
        </w:rPr>
        <w:t> — для указания даты в машиночитаемом формате ISO 8601.</w:t>
      </w:r>
    </w:p>
    <w:p w14:paraId="53409F29" w14:textId="77777777" w:rsidR="00E179DB" w:rsidRDefault="00E179DB" w:rsidP="00E179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&lt;time&gt;</w:t>
      </w:r>
      <w:r>
        <w:rPr>
          <w:rFonts w:ascii="Arial" w:hAnsi="Arial" w:cs="Arial"/>
          <w:color w:val="333333"/>
        </w:rPr>
        <w:t> можно описывать даты одновременно и для человека, и для машины, например:</w:t>
      </w:r>
    </w:p>
    <w:p w14:paraId="7126C3AE" w14:textId="77777777" w:rsidR="00E179DB" w:rsidRDefault="00E179DB" w:rsidP="00E179DB">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&lt;time datetime="2014-04-20"&gt;Вчера&lt;/time&gt; мы готовили курс к публикации.</w:t>
      </w:r>
    </w:p>
    <w:p w14:paraId="772DD79A" w14:textId="77777777" w:rsidR="00E179DB" w:rsidRDefault="00E179DB" w:rsidP="00E179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Браузер отображает только содержимое тега, а содержимое </w:t>
      </w:r>
      <w:r>
        <w:rPr>
          <w:rStyle w:val="HTML"/>
          <w:rFonts w:ascii="Consolas" w:hAnsi="Consolas"/>
          <w:color w:val="333333"/>
          <w:sz w:val="21"/>
          <w:szCs w:val="21"/>
          <w:bdr w:val="none" w:sz="0" w:space="0" w:color="auto" w:frame="1"/>
        </w:rPr>
        <w:t>datetime</w:t>
      </w:r>
      <w:r>
        <w:rPr>
          <w:rFonts w:ascii="Arial" w:hAnsi="Arial" w:cs="Arial"/>
          <w:color w:val="333333"/>
        </w:rPr>
        <w:t> не отображается. Человек увидит только слово «вчера», а машина прочитает атрибут и получит дату в нужном ей формате. И все довольны.</w:t>
      </w:r>
    </w:p>
    <w:p w14:paraId="34B536A4" w14:textId="77777777" w:rsidR="00E179DB" w:rsidRDefault="00E179DB" w:rsidP="00E179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этом задании вы не только добавите дату, но и наполните пост настоящим содержанием.</w:t>
      </w:r>
    </w:p>
    <w:p w14:paraId="26FE099F" w14:textId="77777777" w:rsidR="00E179DB" w:rsidRDefault="00E179DB" w:rsidP="00E179DB">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Раньше в спецификации указывалось, что у тега </w:t>
      </w:r>
      <w:r>
        <w:rPr>
          <w:rStyle w:val="HTML"/>
          <w:rFonts w:ascii="Consolas" w:hAnsi="Consolas"/>
          <w:color w:val="333333"/>
          <w:sz w:val="21"/>
          <w:szCs w:val="21"/>
          <w:bdr w:val="none" w:sz="0" w:space="0" w:color="auto" w:frame="1"/>
        </w:rPr>
        <w:t>&lt;time&gt;</w:t>
      </w:r>
      <w:r>
        <w:rPr>
          <w:rFonts w:ascii="Arial" w:hAnsi="Arial" w:cs="Arial"/>
          <w:color w:val="333333"/>
        </w:rPr>
        <w:t> может быть ещё один атрибут — </w:t>
      </w:r>
      <w:r>
        <w:rPr>
          <w:rStyle w:val="HTML"/>
          <w:rFonts w:ascii="Consolas" w:hAnsi="Consolas"/>
          <w:color w:val="333333"/>
          <w:sz w:val="21"/>
          <w:szCs w:val="21"/>
          <w:bdr w:val="none" w:sz="0" w:space="0" w:color="auto" w:frame="1"/>
        </w:rPr>
        <w:t>pubdate</w:t>
      </w:r>
      <w:r>
        <w:rPr>
          <w:rFonts w:ascii="Arial" w:hAnsi="Arial" w:cs="Arial"/>
          <w:color w:val="333333"/>
        </w:rPr>
        <w:t>. Сейчас этот атрибут из спецификации убран, и использовать его больше не нужно.</w:t>
      </w:r>
    </w:p>
    <w:p w14:paraId="0F2FEC53" w14:textId="77777777" w:rsidR="00183821" w:rsidRDefault="00183821" w:rsidP="00183821">
      <w:pPr>
        <w:pStyle w:val="2"/>
      </w:pPr>
      <w:r>
        <w:lastRenderedPageBreak/>
        <w:t>Картинки с подписями. Теги figure и figcaption</w:t>
      </w:r>
    </w:p>
    <w:p w14:paraId="3C89E15A" w14:textId="77777777" w:rsidR="00183821" w:rsidRDefault="00183821" w:rsidP="0018382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шаблон поста готов, можно добавить в блог ещё несколько коротких записей. А начнём с фотопоста.</w:t>
      </w:r>
    </w:p>
    <w:p w14:paraId="10971230" w14:textId="77777777" w:rsidR="00183821" w:rsidRDefault="00183821" w:rsidP="0018382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Один из новых тегов — это </w:t>
      </w:r>
      <w:r>
        <w:rPr>
          <w:rStyle w:val="HTML"/>
          <w:rFonts w:ascii="Consolas" w:hAnsi="Consolas"/>
          <w:color w:val="333333"/>
          <w:sz w:val="21"/>
          <w:szCs w:val="21"/>
          <w:bdr w:val="none" w:sz="0" w:space="0" w:color="auto" w:frame="1"/>
        </w:rPr>
        <w:t>&lt;figure&gt;</w:t>
      </w:r>
      <w:r>
        <w:rPr>
          <w:rFonts w:ascii="Arial" w:hAnsi="Arial" w:cs="Arial"/>
          <w:color w:val="333333"/>
        </w:rPr>
        <w:t>.</w:t>
      </w:r>
    </w:p>
    <w:p w14:paraId="0EA182C6" w14:textId="77777777" w:rsidR="00183821" w:rsidRDefault="00183821" w:rsidP="0018382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в книжках или учебниках изображения-выноски с подписями. Вот это и есть аналог </w:t>
      </w:r>
      <w:r>
        <w:rPr>
          <w:rStyle w:val="HTML"/>
          <w:rFonts w:ascii="Consolas" w:hAnsi="Consolas"/>
          <w:color w:val="333333"/>
          <w:sz w:val="21"/>
          <w:szCs w:val="21"/>
          <w:bdr w:val="none" w:sz="0" w:space="0" w:color="auto" w:frame="1"/>
        </w:rPr>
        <w:t>&lt;figure&gt;</w:t>
      </w:r>
      <w:r>
        <w:rPr>
          <w:rFonts w:ascii="Arial" w:hAnsi="Arial" w:cs="Arial"/>
          <w:color w:val="333333"/>
        </w:rPr>
        <w:t>. Цельный и независимый блок содержания. Внутри этого тега размещают демонстрационный материал: изображения, схемы, куски кода и так далее.</w:t>
      </w:r>
    </w:p>
    <w:p w14:paraId="65229668" w14:textId="77777777" w:rsidR="00183821" w:rsidRDefault="00183821" w:rsidP="0018382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каждый такой материал сопровождает разъясняющий комментарий или «легенда». Для обозначения этого комментария и предназначен ещё один новый тег — </w:t>
      </w:r>
      <w:r>
        <w:rPr>
          <w:rStyle w:val="HTML"/>
          <w:rFonts w:ascii="Consolas" w:hAnsi="Consolas"/>
          <w:color w:val="333333"/>
          <w:sz w:val="21"/>
          <w:szCs w:val="21"/>
          <w:bdr w:val="none" w:sz="0" w:space="0" w:color="auto" w:frame="1"/>
        </w:rPr>
        <w:t>&lt;figcaption&gt;</w:t>
      </w:r>
      <w:r>
        <w:rPr>
          <w:rFonts w:ascii="Arial" w:hAnsi="Arial" w:cs="Arial"/>
          <w:color w:val="333333"/>
        </w:rPr>
        <w:t>, который размещается первым или последним элементом внутри </w:t>
      </w:r>
      <w:r>
        <w:rPr>
          <w:rStyle w:val="HTML"/>
          <w:rFonts w:ascii="Consolas" w:hAnsi="Consolas"/>
          <w:color w:val="333333"/>
          <w:sz w:val="21"/>
          <w:szCs w:val="21"/>
          <w:bdr w:val="none" w:sz="0" w:space="0" w:color="auto" w:frame="1"/>
        </w:rPr>
        <w:t>&lt;figure&gt;</w:t>
      </w:r>
      <w:r>
        <w:rPr>
          <w:rFonts w:ascii="Arial" w:hAnsi="Arial" w:cs="Arial"/>
          <w:color w:val="333333"/>
        </w:rPr>
        <w:t>. Пример:</w:t>
      </w:r>
    </w:p>
    <w:p w14:paraId="7AF1019F" w14:textId="77777777" w:rsidR="00183821" w:rsidRDefault="00183821" w:rsidP="0018382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&lt;figure&gt;</w:t>
      </w:r>
    </w:p>
    <w:p w14:paraId="0AD83BE8" w14:textId="77777777" w:rsidR="00183821" w:rsidRDefault="00183821" w:rsidP="0018382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схема,</w:t>
      </w:r>
    </w:p>
    <w:p w14:paraId="247EF299" w14:textId="77777777" w:rsidR="00183821" w:rsidRDefault="00183821" w:rsidP="0018382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график,</w:t>
      </w:r>
    </w:p>
    <w:p w14:paraId="352D9DB7" w14:textId="77777777" w:rsidR="00183821" w:rsidRDefault="00183821" w:rsidP="0018382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диаграмма</w:t>
      </w:r>
    </w:p>
    <w:p w14:paraId="32084FEC" w14:textId="77777777" w:rsidR="00183821" w:rsidRDefault="00183821" w:rsidP="0018382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и так далее</w:t>
      </w:r>
    </w:p>
    <w:p w14:paraId="03EECD6E" w14:textId="77777777" w:rsidR="00183821" w:rsidRDefault="00183821" w:rsidP="0018382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&lt;figcaption&gt;Легенда&lt;/figcaption&gt;</w:t>
      </w:r>
    </w:p>
    <w:p w14:paraId="7B4BAD61" w14:textId="77777777" w:rsidR="00183821" w:rsidRDefault="00183821" w:rsidP="0018382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&lt;/figure&gt;</w:t>
      </w:r>
    </w:p>
    <w:p w14:paraId="214759D3" w14:textId="77777777" w:rsidR="00183821" w:rsidRDefault="00183821" w:rsidP="0018382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используем этот тег для более прозаичных целей.</w:t>
      </w:r>
    </w:p>
    <w:p w14:paraId="43042AEE" w14:textId="77777777" w:rsidR="00542896" w:rsidRPr="00542896" w:rsidRDefault="00542896" w:rsidP="00542896">
      <w:pPr>
        <w:pStyle w:val="2"/>
        <w:rPr>
          <w:rFonts w:eastAsia="Times New Roman"/>
          <w:lang w:eastAsia="ru-RU"/>
        </w:rPr>
      </w:pPr>
      <w:r w:rsidRPr="00542896">
        <w:rPr>
          <w:rFonts w:eastAsia="Times New Roman"/>
          <w:lang w:eastAsia="ru-RU"/>
        </w:rPr>
        <w:t>Видео. Тег video</w:t>
      </w:r>
    </w:p>
    <w:p w14:paraId="11EFB7B1" w14:textId="77777777" w:rsidR="00542896" w:rsidRPr="00542896" w:rsidRDefault="00542896" w:rsidP="00542896">
      <w:pPr>
        <w:shd w:val="clear" w:color="auto" w:fill="FFFFFF"/>
        <w:spacing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В HTML с самого начала было очень просто вставлять изображения, но очень сложно видео и аудио. В HTML5 эту проблему попытались решить, добавив специальные теги.</w:t>
      </w:r>
    </w:p>
    <w:p w14:paraId="3466C2DD" w14:textId="77777777" w:rsidR="00542896" w:rsidRPr="00542896" w:rsidRDefault="00542896" w:rsidP="00542896">
      <w:pPr>
        <w:shd w:val="clear" w:color="auto" w:fill="FFFFFF"/>
        <w:spacing w:before="255"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Для вставки видео предназначен тег </w:t>
      </w:r>
      <w:r w:rsidRPr="00542896">
        <w:rPr>
          <w:rFonts w:ascii="Consolas" w:eastAsia="Times New Roman" w:hAnsi="Consolas" w:cs="Courier New"/>
          <w:color w:val="333333"/>
          <w:sz w:val="21"/>
          <w:szCs w:val="21"/>
          <w:bdr w:val="none" w:sz="0" w:space="0" w:color="auto" w:frame="1"/>
          <w:lang w:eastAsia="ru-RU"/>
        </w:rPr>
        <w:t>&lt;video&gt;</w:t>
      </w:r>
      <w:r w:rsidRPr="00542896">
        <w:rPr>
          <w:rFonts w:ascii="Arial" w:eastAsia="Times New Roman" w:hAnsi="Arial" w:cs="Arial"/>
          <w:color w:val="333333"/>
          <w:sz w:val="24"/>
          <w:szCs w:val="24"/>
          <w:lang w:eastAsia="ru-RU"/>
        </w:rPr>
        <w:t>. Его основные атрибуты:</w:t>
      </w:r>
    </w:p>
    <w:tbl>
      <w:tblPr>
        <w:tblW w:w="0" w:type="auto"/>
        <w:tblCellMar>
          <w:top w:w="15" w:type="dxa"/>
          <w:left w:w="15" w:type="dxa"/>
          <w:bottom w:w="15" w:type="dxa"/>
          <w:right w:w="15" w:type="dxa"/>
        </w:tblCellMar>
        <w:tblLook w:val="04A0" w:firstRow="1" w:lastRow="0" w:firstColumn="1" w:lastColumn="0" w:noHBand="0" w:noVBand="1"/>
      </w:tblPr>
      <w:tblGrid>
        <w:gridCol w:w="1609"/>
        <w:gridCol w:w="7896"/>
      </w:tblGrid>
      <w:tr w:rsidR="00542896" w:rsidRPr="00542896" w14:paraId="597A219B" w14:textId="77777777" w:rsidTr="00542896">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654E6FA6" w14:textId="77777777" w:rsidR="00542896" w:rsidRPr="00542896" w:rsidRDefault="00542896" w:rsidP="00542896">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width</w:t>
            </w:r>
            <w:r w:rsidRPr="00542896">
              <w:rPr>
                <w:rFonts w:eastAsia="Times New Roman" w:cs="Times New Roman"/>
                <w:sz w:val="24"/>
                <w:szCs w:val="24"/>
                <w:lang w:eastAsia="ru-RU"/>
              </w:rPr>
              <w:t> и</w:t>
            </w:r>
            <w:r w:rsidRPr="00542896">
              <w:rPr>
                <w:rFonts w:ascii="Consolas" w:eastAsia="Times New Roman" w:hAnsi="Consolas" w:cs="Courier New"/>
                <w:sz w:val="21"/>
                <w:szCs w:val="21"/>
                <w:bdr w:val="none" w:sz="0" w:space="0" w:color="auto" w:frame="1"/>
                <w:lang w:eastAsia="ru-RU"/>
              </w:rPr>
              <w:t>height</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0D1E2B91"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задают ширину и высоту видео</w:t>
            </w:r>
          </w:p>
        </w:tc>
      </w:tr>
      <w:tr w:rsidR="00542896" w:rsidRPr="00542896" w14:paraId="1F5C7CB8" w14:textId="77777777" w:rsidTr="00542896">
        <w:tc>
          <w:tcPr>
            <w:tcW w:w="0" w:type="auto"/>
            <w:tcBorders>
              <w:bottom w:val="single" w:sz="6" w:space="0" w:color="E8E8E8"/>
            </w:tcBorders>
            <w:shd w:val="clear" w:color="auto" w:fill="auto"/>
            <w:tcMar>
              <w:top w:w="150" w:type="dxa"/>
              <w:left w:w="0" w:type="dxa"/>
              <w:bottom w:w="150" w:type="dxa"/>
              <w:right w:w="150" w:type="dxa"/>
            </w:tcMar>
            <w:vAlign w:val="center"/>
            <w:hideMark/>
          </w:tcPr>
          <w:p w14:paraId="3D681F89" w14:textId="77777777" w:rsidR="00542896" w:rsidRPr="00542896" w:rsidRDefault="00542896" w:rsidP="00542896">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controls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E8E97A5"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отображается панель управления видео</w:t>
            </w:r>
          </w:p>
        </w:tc>
      </w:tr>
      <w:tr w:rsidR="00542896" w:rsidRPr="00542896" w14:paraId="68189F95" w14:textId="77777777" w:rsidTr="00542896">
        <w:tc>
          <w:tcPr>
            <w:tcW w:w="0" w:type="auto"/>
            <w:tcBorders>
              <w:bottom w:val="single" w:sz="6" w:space="0" w:color="E8E8E8"/>
            </w:tcBorders>
            <w:shd w:val="clear" w:color="auto" w:fill="auto"/>
            <w:tcMar>
              <w:top w:w="150" w:type="dxa"/>
              <w:left w:w="0" w:type="dxa"/>
              <w:bottom w:w="150" w:type="dxa"/>
              <w:right w:w="150" w:type="dxa"/>
            </w:tcMar>
            <w:vAlign w:val="center"/>
            <w:hideMark/>
          </w:tcPr>
          <w:p w14:paraId="3A296846" w14:textId="77777777" w:rsidR="00542896" w:rsidRPr="00542896" w:rsidRDefault="00542896" w:rsidP="00542896">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1921F91"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задаёт режим предзагрузки видео, имеет 3 возможных значения:</w:t>
            </w:r>
          </w:p>
          <w:p w14:paraId="3DD1EB39" w14:textId="77777777" w:rsidR="00542896" w:rsidRPr="00542896" w:rsidRDefault="00542896" w:rsidP="00542896">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none</w:t>
            </w:r>
            <w:r w:rsidRPr="00542896">
              <w:rPr>
                <w:rFonts w:eastAsia="Times New Roman" w:cs="Times New Roman"/>
                <w:sz w:val="24"/>
                <w:szCs w:val="24"/>
                <w:lang w:eastAsia="ru-RU"/>
              </w:rPr>
              <w:t> — не загружать ничего;</w:t>
            </w:r>
          </w:p>
          <w:p w14:paraId="3939B29D" w14:textId="77777777" w:rsidR="00542896" w:rsidRPr="00542896" w:rsidRDefault="00542896" w:rsidP="00542896">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metadata</w:t>
            </w:r>
            <w:r w:rsidRPr="00542896">
              <w:rPr>
                <w:rFonts w:eastAsia="Times New Roman" w:cs="Times New Roman"/>
                <w:sz w:val="24"/>
                <w:szCs w:val="24"/>
                <w:lang w:eastAsia="ru-RU"/>
              </w:rPr>
              <w:t> — загрузить служебную мета-информацию (длительность, первый кадр и так далее);</w:t>
            </w:r>
          </w:p>
          <w:p w14:paraId="758600C2" w14:textId="77777777" w:rsidR="00542896" w:rsidRPr="00542896" w:rsidRDefault="00542896" w:rsidP="00542896">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w:t>
            </w:r>
            <w:r w:rsidRPr="00542896">
              <w:rPr>
                <w:rFonts w:eastAsia="Times New Roman" w:cs="Times New Roman"/>
                <w:sz w:val="24"/>
                <w:szCs w:val="24"/>
                <w:lang w:eastAsia="ru-RU"/>
              </w:rPr>
              <w:t> — можно загрузить всё видео.</w:t>
            </w:r>
          </w:p>
          <w:p w14:paraId="30D7F682"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значение по умолчанию зависит от браузера</w:t>
            </w:r>
          </w:p>
        </w:tc>
      </w:tr>
      <w:tr w:rsidR="00542896" w:rsidRPr="00542896" w14:paraId="340F8E37" w14:textId="77777777" w:rsidTr="00542896">
        <w:tc>
          <w:tcPr>
            <w:tcW w:w="0" w:type="auto"/>
            <w:tcBorders>
              <w:bottom w:val="single" w:sz="6" w:space="0" w:color="E8E8E8"/>
            </w:tcBorders>
            <w:shd w:val="clear" w:color="auto" w:fill="auto"/>
            <w:tcMar>
              <w:top w:w="150" w:type="dxa"/>
              <w:left w:w="0" w:type="dxa"/>
              <w:bottom w:w="150" w:type="dxa"/>
              <w:right w:w="150" w:type="dxa"/>
            </w:tcMar>
            <w:vAlign w:val="center"/>
            <w:hideMark/>
          </w:tcPr>
          <w:p w14:paraId="13AF067A" w14:textId="77777777" w:rsidR="00542896" w:rsidRPr="00542896" w:rsidRDefault="00542896" w:rsidP="00542896">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9826A6"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задаёт адрес видеофайла</w:t>
            </w:r>
          </w:p>
        </w:tc>
      </w:tr>
      <w:tr w:rsidR="00542896" w:rsidRPr="00542896" w14:paraId="7A7C2CBE" w14:textId="77777777" w:rsidTr="00542896">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CF9AA3" w14:textId="77777777" w:rsidR="00542896" w:rsidRPr="00542896" w:rsidRDefault="00542896" w:rsidP="00542896">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E6C4411"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воспроизведение видео начинается автоматически</w:t>
            </w:r>
          </w:p>
        </w:tc>
      </w:tr>
      <w:tr w:rsidR="00542896" w:rsidRPr="00542896" w14:paraId="08BF3060" w14:textId="77777777" w:rsidTr="00542896">
        <w:tc>
          <w:tcPr>
            <w:tcW w:w="0" w:type="auto"/>
            <w:tcBorders>
              <w:bottom w:val="single" w:sz="6" w:space="0" w:color="E8E8E8"/>
            </w:tcBorders>
            <w:shd w:val="clear" w:color="auto" w:fill="auto"/>
            <w:tcMar>
              <w:top w:w="150" w:type="dxa"/>
              <w:left w:w="0" w:type="dxa"/>
              <w:bottom w:w="150" w:type="dxa"/>
              <w:right w:w="150" w:type="dxa"/>
            </w:tcMar>
            <w:vAlign w:val="center"/>
            <w:hideMark/>
          </w:tcPr>
          <w:p w14:paraId="08CD7CCC" w14:textId="77777777" w:rsidR="00542896" w:rsidRPr="00542896" w:rsidRDefault="00542896" w:rsidP="00542896">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lastRenderedPageBreak/>
              <w:t>poster</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E3956AE"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задаёт адрес картинки-обложки, которая отображается, когда видео ещё не загрузилось или не воспроизводится</w:t>
            </w:r>
          </w:p>
        </w:tc>
      </w:tr>
    </w:tbl>
    <w:p w14:paraId="0CF85C65" w14:textId="77777777" w:rsidR="006B2574" w:rsidRDefault="006B2574" w:rsidP="006B2574">
      <w:pPr>
        <w:pStyle w:val="2"/>
      </w:pPr>
      <w:r>
        <w:t>Форматы и источники видео</w:t>
      </w:r>
    </w:p>
    <w:p w14:paraId="2EFD50C8" w14:textId="77777777" w:rsidR="006B2574" w:rsidRDefault="006B2574" w:rsidP="006B257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тега </w:t>
      </w:r>
      <w:r>
        <w:rPr>
          <w:rStyle w:val="HTML"/>
          <w:rFonts w:ascii="Consolas" w:hAnsi="Consolas"/>
          <w:color w:val="333333"/>
          <w:sz w:val="21"/>
          <w:szCs w:val="21"/>
          <w:bdr w:val="none" w:sz="0" w:space="0" w:color="auto" w:frame="1"/>
        </w:rPr>
        <w:t>&lt;video&gt;</w:t>
      </w:r>
      <w:r>
        <w:rPr>
          <w:rFonts w:ascii="Arial" w:hAnsi="Arial" w:cs="Arial"/>
          <w:color w:val="333333"/>
        </w:rPr>
        <w:t> есть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можно указать адрес видеофайла, но мы почему-то его не использовали.</w:t>
      </w:r>
    </w:p>
    <w:p w14:paraId="4710C413" w14:textId="77777777" w:rsidR="006B2574" w:rsidRDefault="006B2574" w:rsidP="006B257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том, что в текущий момент существует несколько форматов видео, каждый из которых хорошо поддерживается лишь некоторыми браузерами. Вот три самых распространённых формата и их поддержка:</w:t>
      </w:r>
    </w:p>
    <w:p w14:paraId="693EE850" w14:textId="77777777" w:rsidR="006B2574" w:rsidRDefault="006D2894" w:rsidP="006B2574">
      <w:pPr>
        <w:numPr>
          <w:ilvl w:val="0"/>
          <w:numId w:val="94"/>
        </w:numPr>
        <w:shd w:val="clear" w:color="auto" w:fill="FFFFFF"/>
        <w:spacing w:before="150" w:after="150" w:line="375" w:lineRule="atLeast"/>
        <w:ind w:left="0"/>
        <w:rPr>
          <w:rFonts w:ascii="Arial" w:hAnsi="Arial" w:cs="Arial"/>
          <w:color w:val="333333"/>
        </w:rPr>
      </w:pPr>
      <w:hyperlink r:id="rId154" w:tgtFrame="_blank" w:history="1">
        <w:r w:rsidR="006B2574">
          <w:rPr>
            <w:rStyle w:val="a6"/>
            <w:rFonts w:ascii="Arial" w:hAnsi="Arial" w:cs="Arial"/>
            <w:color w:val="3F3CCB"/>
          </w:rPr>
          <w:t>MPEG-4/H.264</w:t>
        </w:r>
      </w:hyperlink>
    </w:p>
    <w:p w14:paraId="2D6335FB" w14:textId="77777777" w:rsidR="006B2574" w:rsidRDefault="006D2894" w:rsidP="006B2574">
      <w:pPr>
        <w:numPr>
          <w:ilvl w:val="0"/>
          <w:numId w:val="94"/>
        </w:numPr>
        <w:shd w:val="clear" w:color="auto" w:fill="FFFFFF"/>
        <w:spacing w:before="150" w:after="150" w:line="375" w:lineRule="atLeast"/>
        <w:ind w:left="0"/>
        <w:rPr>
          <w:rFonts w:ascii="Arial" w:hAnsi="Arial" w:cs="Arial"/>
          <w:color w:val="333333"/>
        </w:rPr>
      </w:pPr>
      <w:hyperlink r:id="rId155" w:tgtFrame="_blank" w:history="1">
        <w:r w:rsidR="006B2574">
          <w:rPr>
            <w:rStyle w:val="a6"/>
            <w:rFonts w:ascii="Arial" w:hAnsi="Arial" w:cs="Arial"/>
            <w:color w:val="3F3CCB"/>
          </w:rPr>
          <w:t>OGG/Theora</w:t>
        </w:r>
      </w:hyperlink>
    </w:p>
    <w:p w14:paraId="521AADC2" w14:textId="77777777" w:rsidR="006B2574" w:rsidRDefault="006D2894" w:rsidP="006B2574">
      <w:pPr>
        <w:numPr>
          <w:ilvl w:val="0"/>
          <w:numId w:val="94"/>
        </w:numPr>
        <w:shd w:val="clear" w:color="auto" w:fill="FFFFFF"/>
        <w:spacing w:before="150" w:after="150" w:line="375" w:lineRule="atLeast"/>
        <w:ind w:left="0"/>
        <w:rPr>
          <w:rFonts w:ascii="Arial" w:hAnsi="Arial" w:cs="Arial"/>
          <w:color w:val="333333"/>
        </w:rPr>
      </w:pPr>
      <w:hyperlink r:id="rId156" w:tgtFrame="_blank" w:history="1">
        <w:r w:rsidR="006B2574">
          <w:rPr>
            <w:rStyle w:val="a6"/>
            <w:rFonts w:ascii="Arial" w:hAnsi="Arial" w:cs="Arial"/>
            <w:color w:val="3F3CCB"/>
          </w:rPr>
          <w:t>WebM</w:t>
        </w:r>
      </w:hyperlink>
    </w:p>
    <w:p w14:paraId="6488C191" w14:textId="77777777" w:rsidR="006B2574" w:rsidRPr="006B2574" w:rsidRDefault="006B2574" w:rsidP="006B2574">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Поэтому мы должны в видео указывать адреса файлов во всех этих форматах (и конвертировать исходное видео в эти форматы, конечно). Делается</w:t>
      </w:r>
      <w:r w:rsidRPr="006B2574">
        <w:rPr>
          <w:rFonts w:ascii="Arial" w:hAnsi="Arial" w:cs="Arial"/>
          <w:color w:val="333333"/>
          <w:lang w:val="en-US"/>
        </w:rPr>
        <w:t xml:space="preserve"> </w:t>
      </w:r>
      <w:r>
        <w:rPr>
          <w:rFonts w:ascii="Arial" w:hAnsi="Arial" w:cs="Arial"/>
          <w:color w:val="333333"/>
        </w:rPr>
        <w:t>это</w:t>
      </w:r>
      <w:r w:rsidRPr="006B2574">
        <w:rPr>
          <w:rFonts w:ascii="Arial" w:hAnsi="Arial" w:cs="Arial"/>
          <w:color w:val="333333"/>
          <w:lang w:val="en-US"/>
        </w:rPr>
        <w:t xml:space="preserve"> </w:t>
      </w:r>
      <w:r>
        <w:rPr>
          <w:rFonts w:ascii="Arial" w:hAnsi="Arial" w:cs="Arial"/>
          <w:color w:val="333333"/>
        </w:rPr>
        <w:t>с</w:t>
      </w:r>
      <w:r w:rsidRPr="006B2574">
        <w:rPr>
          <w:rFonts w:ascii="Arial" w:hAnsi="Arial" w:cs="Arial"/>
          <w:color w:val="333333"/>
          <w:lang w:val="en-US"/>
        </w:rPr>
        <w:t> </w:t>
      </w:r>
      <w:r>
        <w:rPr>
          <w:rFonts w:ascii="Arial" w:hAnsi="Arial" w:cs="Arial"/>
          <w:color w:val="333333"/>
        </w:rPr>
        <w:t>помощью</w:t>
      </w:r>
      <w:r w:rsidRPr="006B2574">
        <w:rPr>
          <w:rFonts w:ascii="Arial" w:hAnsi="Arial" w:cs="Arial"/>
          <w:color w:val="333333"/>
          <w:lang w:val="en-US"/>
        </w:rPr>
        <w:t xml:space="preserve"> </w:t>
      </w:r>
      <w:r>
        <w:rPr>
          <w:rFonts w:ascii="Arial" w:hAnsi="Arial" w:cs="Arial"/>
          <w:color w:val="333333"/>
        </w:rPr>
        <w:t>тегов</w:t>
      </w:r>
      <w:r w:rsidRPr="006B2574">
        <w:rPr>
          <w:rFonts w:ascii="Arial" w:hAnsi="Arial" w:cs="Arial"/>
          <w:color w:val="333333"/>
          <w:lang w:val="en-US"/>
        </w:rPr>
        <w:t> </w:t>
      </w:r>
      <w:r w:rsidRPr="006B2574">
        <w:rPr>
          <w:rStyle w:val="HTML"/>
          <w:rFonts w:ascii="Consolas" w:hAnsi="Consolas"/>
          <w:color w:val="333333"/>
          <w:sz w:val="21"/>
          <w:szCs w:val="21"/>
          <w:bdr w:val="none" w:sz="0" w:space="0" w:color="auto" w:frame="1"/>
          <w:lang w:val="en-US"/>
        </w:rPr>
        <w:t>&lt;source&gt;</w:t>
      </w:r>
      <w:r w:rsidRPr="006B2574">
        <w:rPr>
          <w:rFonts w:ascii="Arial" w:hAnsi="Arial" w:cs="Arial"/>
          <w:color w:val="333333"/>
          <w:lang w:val="en-US"/>
        </w:rPr>
        <w:t>:</w:t>
      </w:r>
    </w:p>
    <w:p w14:paraId="6D76CC90" w14:textId="77777777" w:rsidR="006B2574" w:rsidRPr="006B2574" w:rsidRDefault="006B2574" w:rsidP="006B2574">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&lt;video controls&gt;</w:t>
      </w:r>
    </w:p>
    <w:p w14:paraId="019297F1" w14:textId="77777777" w:rsidR="006B2574" w:rsidRPr="006B2574" w:rsidRDefault="006B2574" w:rsidP="006B2574">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src="video.mp4" type="video/mp4"&gt;</w:t>
      </w:r>
    </w:p>
    <w:p w14:paraId="6FDBB41E" w14:textId="77777777" w:rsidR="006B2574" w:rsidRPr="006B2574" w:rsidRDefault="006B2574" w:rsidP="006B2574">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src="video.ogv" type="video/ogg"&gt;</w:t>
      </w:r>
    </w:p>
    <w:p w14:paraId="5A99CC3F" w14:textId="77777777" w:rsidR="006B2574" w:rsidRPr="006B2574" w:rsidRDefault="006B2574" w:rsidP="006B2574">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src="video.webm" type="video/webm"&gt;</w:t>
      </w:r>
    </w:p>
    <w:p w14:paraId="593D8119" w14:textId="77777777" w:rsidR="006B2574" w:rsidRDefault="006B2574" w:rsidP="006B257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&lt;/video&gt;</w:t>
      </w:r>
    </w:p>
    <w:p w14:paraId="278E91B9" w14:textId="77777777" w:rsidR="006B2574" w:rsidRDefault="006B2574" w:rsidP="006B257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src</w:t>
      </w:r>
      <w:r>
        <w:rPr>
          <w:rFonts w:ascii="Arial" w:hAnsi="Arial" w:cs="Arial"/>
          <w:color w:val="333333"/>
        </w:rPr>
        <w:t> указывается адрес видеофайла, а в атрибуте </w:t>
      </w:r>
      <w:r>
        <w:rPr>
          <w:rStyle w:val="HTML"/>
          <w:rFonts w:ascii="Consolas" w:hAnsi="Consolas"/>
          <w:color w:val="333333"/>
          <w:sz w:val="21"/>
          <w:szCs w:val="21"/>
          <w:bdr w:val="none" w:sz="0" w:space="0" w:color="auto" w:frame="1"/>
        </w:rPr>
        <w:t>type</w:t>
      </w:r>
      <w:r>
        <w:rPr>
          <w:rFonts w:ascii="Arial" w:hAnsi="Arial" w:cs="Arial"/>
          <w:color w:val="333333"/>
        </w:rPr>
        <w:t> его тип (также там могут указываться и кодеки). Браузер из списка видеофайлов выбирает первый, который может проиграть и загружает его.</w:t>
      </w:r>
    </w:p>
    <w:p w14:paraId="2379206E" w14:textId="77777777" w:rsidR="006B2574" w:rsidRDefault="006B2574" w:rsidP="006B257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type</w:t>
      </w:r>
      <w:r>
        <w:rPr>
          <w:rFonts w:ascii="Arial" w:hAnsi="Arial" w:cs="Arial"/>
          <w:color w:val="333333"/>
        </w:rPr>
        <w:t> не является обязательным, так как браузер умеет сам определять тип и кодеки, но указывая тип явно, мы помогаем ему не ошибиться.</w:t>
      </w:r>
    </w:p>
    <w:p w14:paraId="39B749D9" w14:textId="77777777" w:rsidR="00AC1976" w:rsidRPr="00AC1976" w:rsidRDefault="00AC1976" w:rsidP="00AC1976">
      <w:pPr>
        <w:pStyle w:val="2"/>
        <w:rPr>
          <w:rFonts w:eastAsia="Times New Roman"/>
          <w:lang w:eastAsia="ru-RU"/>
        </w:rPr>
      </w:pPr>
      <w:r w:rsidRPr="00AC1976">
        <w:rPr>
          <w:rFonts w:eastAsia="Times New Roman"/>
          <w:lang w:eastAsia="ru-RU"/>
        </w:rPr>
        <w:t>Аудио. Тег audio</w:t>
      </w:r>
    </w:p>
    <w:p w14:paraId="4798E698" w14:textId="77777777" w:rsidR="00AC1976" w:rsidRPr="00AC1976" w:rsidRDefault="00AC1976" w:rsidP="00AC1976">
      <w:pPr>
        <w:shd w:val="clear" w:color="auto" w:fill="FFFFFF"/>
        <w:spacing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Работа с аудио в HTML5 очень похожа на работу с видео, только у тега для аудио чуть меньше параметров.</w:t>
      </w:r>
    </w:p>
    <w:p w14:paraId="4FD32A1D" w14:textId="77777777" w:rsidR="00AC1976" w:rsidRPr="00AC1976" w:rsidRDefault="00AC1976" w:rsidP="00AC1976">
      <w:pPr>
        <w:shd w:val="clear" w:color="auto" w:fill="FFFFFF"/>
        <w:spacing w:before="255"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Для вставки звука предназначен тег </w:t>
      </w:r>
      <w:r w:rsidRPr="00AC1976">
        <w:rPr>
          <w:rFonts w:ascii="Consolas" w:eastAsia="Times New Roman" w:hAnsi="Consolas" w:cs="Courier New"/>
          <w:color w:val="333333"/>
          <w:sz w:val="21"/>
          <w:szCs w:val="21"/>
          <w:bdr w:val="none" w:sz="0" w:space="0" w:color="auto" w:frame="1"/>
          <w:lang w:eastAsia="ru-RU"/>
        </w:rPr>
        <w:t>&lt;audio&gt;</w:t>
      </w:r>
      <w:r w:rsidRPr="00AC1976">
        <w:rPr>
          <w:rFonts w:ascii="Arial" w:eastAsia="Times New Roman" w:hAnsi="Arial" w:cs="Arial"/>
          <w:color w:val="333333"/>
          <w:sz w:val="24"/>
          <w:szCs w:val="24"/>
          <w:lang w:eastAsia="ru-RU"/>
        </w:rPr>
        <w:t>. Его основные атрибуты:</w:t>
      </w:r>
    </w:p>
    <w:tbl>
      <w:tblPr>
        <w:tblW w:w="10567" w:type="dxa"/>
        <w:tblCellMar>
          <w:top w:w="15" w:type="dxa"/>
          <w:left w:w="15" w:type="dxa"/>
          <w:bottom w:w="15" w:type="dxa"/>
          <w:right w:w="15" w:type="dxa"/>
        </w:tblCellMar>
        <w:tblLook w:val="04A0" w:firstRow="1" w:lastRow="0" w:firstColumn="1" w:lastColumn="0" w:noHBand="0" w:noVBand="1"/>
      </w:tblPr>
      <w:tblGrid>
        <w:gridCol w:w="1076"/>
        <w:gridCol w:w="9491"/>
      </w:tblGrid>
      <w:tr w:rsidR="00AC1976" w:rsidRPr="00AC1976" w14:paraId="05C13197" w14:textId="77777777" w:rsidTr="00AC1976">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73036CA7" w14:textId="77777777" w:rsidR="00AC1976" w:rsidRPr="00AC1976" w:rsidRDefault="00AC1976" w:rsidP="00AC1976">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controls</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56C45DE" w14:textId="77777777" w:rsidR="00AC1976" w:rsidRPr="00AC1976" w:rsidRDefault="00AC1976" w:rsidP="00AC1976">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отображается панель управления проигрывателем</w:t>
            </w:r>
          </w:p>
        </w:tc>
      </w:tr>
      <w:tr w:rsidR="00AC1976" w:rsidRPr="00AC1976" w14:paraId="69A78F94" w14:textId="77777777" w:rsidTr="00AC1976">
        <w:tc>
          <w:tcPr>
            <w:tcW w:w="0" w:type="auto"/>
            <w:tcBorders>
              <w:bottom w:val="single" w:sz="6" w:space="0" w:color="E8E8E8"/>
            </w:tcBorders>
            <w:shd w:val="clear" w:color="auto" w:fill="auto"/>
            <w:tcMar>
              <w:top w:w="150" w:type="dxa"/>
              <w:left w:w="0" w:type="dxa"/>
              <w:bottom w:w="150" w:type="dxa"/>
              <w:right w:w="150" w:type="dxa"/>
            </w:tcMar>
            <w:vAlign w:val="center"/>
            <w:hideMark/>
          </w:tcPr>
          <w:p w14:paraId="5F981C76" w14:textId="77777777" w:rsidR="00AC1976" w:rsidRPr="00AC1976" w:rsidRDefault="00AC1976" w:rsidP="00AC1976">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988B3F4" w14:textId="77777777" w:rsidR="00AC1976" w:rsidRPr="00AC1976" w:rsidRDefault="00AC1976" w:rsidP="00AC1976">
            <w:pPr>
              <w:rPr>
                <w:rFonts w:eastAsia="Times New Roman" w:cs="Times New Roman"/>
                <w:sz w:val="24"/>
                <w:szCs w:val="24"/>
                <w:lang w:eastAsia="ru-RU"/>
              </w:rPr>
            </w:pPr>
            <w:r w:rsidRPr="00AC1976">
              <w:rPr>
                <w:rFonts w:eastAsia="Times New Roman" w:cs="Times New Roman"/>
                <w:sz w:val="24"/>
                <w:szCs w:val="24"/>
                <w:lang w:eastAsia="ru-RU"/>
              </w:rPr>
              <w:t>задаёт режим предзагрузки аудио, имеет 3 возможных значения:</w:t>
            </w:r>
          </w:p>
          <w:p w14:paraId="3C6C96B8" w14:textId="77777777" w:rsidR="00AC1976" w:rsidRPr="00AC1976" w:rsidRDefault="00AC1976" w:rsidP="00AC1976">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none</w:t>
            </w:r>
            <w:r w:rsidRPr="00AC1976">
              <w:rPr>
                <w:rFonts w:eastAsia="Times New Roman" w:cs="Times New Roman"/>
                <w:sz w:val="24"/>
                <w:szCs w:val="24"/>
                <w:lang w:eastAsia="ru-RU"/>
              </w:rPr>
              <w:t> — не загружать ничего;</w:t>
            </w:r>
          </w:p>
          <w:p w14:paraId="2CDEED15" w14:textId="77777777" w:rsidR="00AC1976" w:rsidRPr="00AC1976" w:rsidRDefault="00AC1976" w:rsidP="00AC1976">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metadata</w:t>
            </w:r>
            <w:r w:rsidRPr="00AC1976">
              <w:rPr>
                <w:rFonts w:eastAsia="Times New Roman" w:cs="Times New Roman"/>
                <w:sz w:val="24"/>
                <w:szCs w:val="24"/>
                <w:lang w:eastAsia="ru-RU"/>
              </w:rPr>
              <w:t> — загрузить служебную мета-информацию;</w:t>
            </w:r>
          </w:p>
          <w:p w14:paraId="7F3A091B" w14:textId="77777777" w:rsidR="00AC1976" w:rsidRPr="00AC1976" w:rsidRDefault="00AC1976" w:rsidP="00AC1976">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w:t>
            </w:r>
            <w:r w:rsidRPr="00AC1976">
              <w:rPr>
                <w:rFonts w:eastAsia="Times New Roman" w:cs="Times New Roman"/>
                <w:sz w:val="24"/>
                <w:szCs w:val="24"/>
                <w:lang w:eastAsia="ru-RU"/>
              </w:rPr>
              <w:t> — можно загрузить весь файл.</w:t>
            </w:r>
          </w:p>
          <w:p w14:paraId="707C3FC6" w14:textId="77777777" w:rsidR="00AC1976" w:rsidRPr="00AC1976" w:rsidRDefault="00AC1976" w:rsidP="00AC1976">
            <w:pPr>
              <w:rPr>
                <w:rFonts w:eastAsia="Times New Roman" w:cs="Times New Roman"/>
                <w:sz w:val="24"/>
                <w:szCs w:val="24"/>
                <w:lang w:eastAsia="ru-RU"/>
              </w:rPr>
            </w:pPr>
            <w:r w:rsidRPr="00AC1976">
              <w:rPr>
                <w:rFonts w:eastAsia="Times New Roman" w:cs="Times New Roman"/>
                <w:sz w:val="24"/>
                <w:szCs w:val="24"/>
                <w:lang w:eastAsia="ru-RU"/>
              </w:rPr>
              <w:t>значение по умолчанию зависит от браузера</w:t>
            </w:r>
          </w:p>
        </w:tc>
      </w:tr>
      <w:tr w:rsidR="00AC1976" w:rsidRPr="00AC1976" w14:paraId="615BE25F" w14:textId="77777777" w:rsidTr="00AC1976">
        <w:tc>
          <w:tcPr>
            <w:tcW w:w="0" w:type="auto"/>
            <w:tcBorders>
              <w:bottom w:val="single" w:sz="6" w:space="0" w:color="E8E8E8"/>
            </w:tcBorders>
            <w:shd w:val="clear" w:color="auto" w:fill="auto"/>
            <w:tcMar>
              <w:top w:w="150" w:type="dxa"/>
              <w:left w:w="0" w:type="dxa"/>
              <w:bottom w:w="150" w:type="dxa"/>
              <w:right w:w="150" w:type="dxa"/>
            </w:tcMar>
            <w:vAlign w:val="center"/>
            <w:hideMark/>
          </w:tcPr>
          <w:p w14:paraId="5C3C1C52" w14:textId="77777777" w:rsidR="00AC1976" w:rsidRPr="00AC1976" w:rsidRDefault="00AC1976" w:rsidP="00AC1976">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91763CA" w14:textId="77777777" w:rsidR="00AC1976" w:rsidRPr="00AC1976" w:rsidRDefault="00AC1976" w:rsidP="00AC1976">
            <w:pPr>
              <w:rPr>
                <w:rFonts w:eastAsia="Times New Roman" w:cs="Times New Roman"/>
                <w:sz w:val="24"/>
                <w:szCs w:val="24"/>
                <w:lang w:eastAsia="ru-RU"/>
              </w:rPr>
            </w:pPr>
            <w:r w:rsidRPr="00AC1976">
              <w:rPr>
                <w:rFonts w:eastAsia="Times New Roman" w:cs="Times New Roman"/>
                <w:sz w:val="24"/>
                <w:szCs w:val="24"/>
                <w:lang w:eastAsia="ru-RU"/>
              </w:rPr>
              <w:t>задаёт адрес аудиофайла</w:t>
            </w:r>
          </w:p>
        </w:tc>
      </w:tr>
      <w:tr w:rsidR="00AC1976" w:rsidRPr="00AC1976" w14:paraId="41086666" w14:textId="77777777" w:rsidTr="00AC1976">
        <w:tc>
          <w:tcPr>
            <w:tcW w:w="0" w:type="auto"/>
            <w:tcBorders>
              <w:bottom w:val="single" w:sz="6" w:space="0" w:color="E8E8E8"/>
            </w:tcBorders>
            <w:shd w:val="clear" w:color="auto" w:fill="auto"/>
            <w:tcMar>
              <w:top w:w="150" w:type="dxa"/>
              <w:left w:w="0" w:type="dxa"/>
              <w:bottom w:w="150" w:type="dxa"/>
              <w:right w:w="150" w:type="dxa"/>
            </w:tcMar>
            <w:vAlign w:val="center"/>
            <w:hideMark/>
          </w:tcPr>
          <w:p w14:paraId="1D0833E0" w14:textId="77777777" w:rsidR="00AC1976" w:rsidRPr="00AC1976" w:rsidRDefault="00AC1976" w:rsidP="00AC1976">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lastRenderedPageBreak/>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EBAD84A" w14:textId="77777777" w:rsidR="00AC1976" w:rsidRPr="00AC1976" w:rsidRDefault="00AC1976" w:rsidP="00AC1976">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воспроизведение звука начинается автоматически</w:t>
            </w:r>
          </w:p>
        </w:tc>
      </w:tr>
    </w:tbl>
    <w:p w14:paraId="589C1ECD" w14:textId="77777777" w:rsidR="0064187F" w:rsidRPr="0064187F" w:rsidRDefault="0064187F" w:rsidP="0064187F">
      <w:pPr>
        <w:pStyle w:val="2"/>
        <w:rPr>
          <w:rFonts w:eastAsia="Times New Roman"/>
          <w:lang w:eastAsia="ru-RU"/>
        </w:rPr>
      </w:pPr>
      <w:r w:rsidRPr="0064187F">
        <w:rPr>
          <w:rFonts w:eastAsia="Times New Roman"/>
          <w:lang w:eastAsia="ru-RU"/>
        </w:rPr>
        <w:t>Форматы и источники звука</w:t>
      </w:r>
    </w:p>
    <w:p w14:paraId="78568B91" w14:textId="77777777" w:rsidR="0064187F" w:rsidRPr="0064187F" w:rsidRDefault="0064187F" w:rsidP="0064187F">
      <w:pPr>
        <w:shd w:val="clear" w:color="auto" w:fill="FFFFFF"/>
        <w:spacing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У звуковых файлов с поддержкой форматов дела обстоят лучше, чем у видео.</w:t>
      </w:r>
    </w:p>
    <w:p w14:paraId="2B352580" w14:textId="77777777" w:rsidR="0064187F" w:rsidRPr="0064187F" w:rsidRDefault="0064187F" w:rsidP="0064187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Для охвата большинства современных браузеров, достаточно использовать всего два формата:</w:t>
      </w:r>
    </w:p>
    <w:p w14:paraId="30EC61AA" w14:textId="77777777" w:rsidR="0064187F" w:rsidRPr="0064187F" w:rsidRDefault="0064187F" w:rsidP="0064187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MP3</w:t>
      </w:r>
    </w:p>
    <w:p w14:paraId="776B7924" w14:textId="77777777" w:rsidR="0064187F" w:rsidRPr="0064187F" w:rsidRDefault="0064187F" w:rsidP="0064187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OGG</w:t>
      </w:r>
    </w:p>
    <w:p w14:paraId="711357BB" w14:textId="77777777" w:rsidR="0064187F" w:rsidRPr="0064187F" w:rsidRDefault="0064187F" w:rsidP="0064187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И снова мы не можем указать только один файл в атрибуте </w:t>
      </w:r>
      <w:r w:rsidRPr="0064187F">
        <w:rPr>
          <w:rFonts w:ascii="Consolas" w:eastAsia="Times New Roman" w:hAnsi="Consolas" w:cs="Courier New"/>
          <w:color w:val="333333"/>
          <w:sz w:val="21"/>
          <w:szCs w:val="21"/>
          <w:bdr w:val="none" w:sz="0" w:space="0" w:color="auto" w:frame="1"/>
          <w:lang w:eastAsia="ru-RU"/>
        </w:rPr>
        <w:t>src</w:t>
      </w:r>
      <w:r w:rsidRPr="0064187F">
        <w:rPr>
          <w:rFonts w:ascii="Arial" w:eastAsia="Times New Roman" w:hAnsi="Arial" w:cs="Arial"/>
          <w:color w:val="333333"/>
          <w:sz w:val="24"/>
          <w:szCs w:val="24"/>
          <w:lang w:eastAsia="ru-RU"/>
        </w:rPr>
        <w:t> у тега </w:t>
      </w:r>
      <w:r w:rsidRPr="0064187F">
        <w:rPr>
          <w:rFonts w:ascii="Consolas" w:eastAsia="Times New Roman" w:hAnsi="Consolas" w:cs="Courier New"/>
          <w:color w:val="333333"/>
          <w:sz w:val="21"/>
          <w:szCs w:val="21"/>
          <w:bdr w:val="none" w:sz="0" w:space="0" w:color="auto" w:frame="1"/>
          <w:lang w:eastAsia="ru-RU"/>
        </w:rPr>
        <w:t>&lt;audio&gt;</w:t>
      </w:r>
      <w:r w:rsidRPr="0064187F">
        <w:rPr>
          <w:rFonts w:ascii="Arial" w:eastAsia="Times New Roman" w:hAnsi="Arial" w:cs="Arial"/>
          <w:color w:val="333333"/>
          <w:sz w:val="24"/>
          <w:szCs w:val="24"/>
          <w:lang w:eastAsia="ru-RU"/>
        </w:rPr>
        <w:t>. Мы должны так же, как и в случае с видео, перечислить адреса звуковых файлов в разных форматах с помощью тегов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w:t>
      </w:r>
    </w:p>
    <w:p w14:paraId="0E19924E" w14:textId="77777777" w:rsidR="0064187F" w:rsidRPr="0064187F" w:rsidRDefault="0064187F" w:rsidP="006418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&lt;audio controls&gt;</w:t>
      </w:r>
    </w:p>
    <w:p w14:paraId="060E6712" w14:textId="77777777" w:rsidR="0064187F" w:rsidRPr="0064187F" w:rsidRDefault="0064187F" w:rsidP="006418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src="sound.mp3" type="audio/mpeg"&gt;</w:t>
      </w:r>
    </w:p>
    <w:p w14:paraId="7194E1DF" w14:textId="77777777" w:rsidR="0064187F" w:rsidRPr="0064187F" w:rsidRDefault="0064187F" w:rsidP="006418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src="sound.oga" type="audio/ogg"&gt;</w:t>
      </w:r>
    </w:p>
    <w:p w14:paraId="77AA1B06" w14:textId="77777777" w:rsidR="0064187F" w:rsidRPr="0064187F" w:rsidRDefault="0064187F" w:rsidP="006418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4187F">
        <w:rPr>
          <w:rFonts w:ascii="Consolas" w:eastAsia="Times New Roman" w:hAnsi="Consolas" w:cs="Courier New"/>
          <w:color w:val="333333"/>
          <w:sz w:val="20"/>
          <w:szCs w:val="20"/>
          <w:bdr w:val="none" w:sz="0" w:space="0" w:color="auto" w:frame="1"/>
          <w:lang w:eastAsia="ru-RU"/>
        </w:rPr>
        <w:t>&lt;/audio&gt;</w:t>
      </w:r>
    </w:p>
    <w:p w14:paraId="53DBAE7D" w14:textId="77777777" w:rsidR="0064187F" w:rsidRPr="0064187F" w:rsidRDefault="0064187F" w:rsidP="0064187F">
      <w:pPr>
        <w:shd w:val="clear" w:color="auto" w:fill="FFFFFF"/>
        <w:spacing w:before="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Теги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 в аудио работают так же, как и в видео.</w:t>
      </w:r>
    </w:p>
    <w:p w14:paraId="148720DC" w14:textId="6DD61B8C" w:rsidR="005115A3" w:rsidRDefault="003D36D0" w:rsidP="003D36D0">
      <w:pPr>
        <w:pStyle w:val="1"/>
      </w:pPr>
      <w:r w:rsidRPr="003D36D0">
        <w:t>Формы и HTML5</w:t>
      </w:r>
    </w:p>
    <w:p w14:paraId="3714180E" w14:textId="77777777" w:rsidR="003E1B14" w:rsidRDefault="003E1B14" w:rsidP="003E1B14">
      <w:pPr>
        <w:pStyle w:val="2"/>
      </w:pPr>
      <w:r>
        <w:t>Простая кнопка</w:t>
      </w:r>
    </w:p>
    <w:p w14:paraId="18EBACA7" w14:textId="77777777" w:rsidR="003E1B14" w:rsidRDefault="003E1B14" w:rsidP="003E1B1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кнопок отправки формы или сброса введенных значений, существуют и «просто кнопки». При нажатии на такую кнопку никаких действий не происходит, а все необходимые действия обычно задаются при помощи JavaScript.</w:t>
      </w:r>
    </w:p>
    <w:p w14:paraId="244B34CC" w14:textId="77777777" w:rsidR="003E1B14" w:rsidRDefault="003E1B14" w:rsidP="003E1B1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74353D70" w14:textId="77777777" w:rsidR="003E1B14" w:rsidRDefault="003E1B14" w:rsidP="003E1B14">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&lt;input type="button" value="Кнопка"&gt;</w:t>
      </w:r>
    </w:p>
    <w:p w14:paraId="13FAF172" w14:textId="77777777" w:rsidR="003E1B14" w:rsidRDefault="003E1B14" w:rsidP="003E1B14">
      <w:pPr>
        <w:pStyle w:val="2"/>
      </w:pPr>
      <w:r>
        <w:t>Сброс введенных значений</w:t>
      </w:r>
    </w:p>
    <w:p w14:paraId="1D0D6B52" w14:textId="77777777" w:rsidR="003E1B14" w:rsidRDefault="003E1B14" w:rsidP="003E1B1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Сначала разберёмся с возможностями кнопок, не рассмотренными в базовом курсе про формы.</w:t>
      </w:r>
    </w:p>
    <w:p w14:paraId="26DAF884" w14:textId="77777777" w:rsidR="003E1B14" w:rsidRDefault="003E1B14" w:rsidP="003E1B1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Экспериментировать будем над формой логина в котопрофайл.</w:t>
      </w:r>
    </w:p>
    <w:p w14:paraId="397C9D9F" w14:textId="77777777" w:rsidR="003E1B14" w:rsidRDefault="003E1B14" w:rsidP="003E1B1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HTML-формах есть специальная кнопка, которая сбрасывает введённые значения и возвращает изначально установленные. Это поле ввода с типом </w:t>
      </w:r>
      <w:r>
        <w:rPr>
          <w:rStyle w:val="HTML"/>
          <w:rFonts w:ascii="Consolas" w:hAnsi="Consolas"/>
          <w:color w:val="333333"/>
          <w:sz w:val="21"/>
          <w:szCs w:val="21"/>
          <w:bdr w:val="none" w:sz="0" w:space="0" w:color="auto" w:frame="1"/>
        </w:rPr>
        <w:t>reset</w:t>
      </w:r>
      <w:r>
        <w:rPr>
          <w:rFonts w:ascii="Arial" w:hAnsi="Arial" w:cs="Arial"/>
          <w:color w:val="333333"/>
        </w:rPr>
        <w:t>.</w:t>
      </w:r>
    </w:p>
    <w:p w14:paraId="7CB7A30B" w14:textId="77777777" w:rsidR="003E1B14" w:rsidRDefault="003E1B14" w:rsidP="003E1B1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BF6C55F" w14:textId="77777777" w:rsidR="003E1B14" w:rsidRDefault="003E1B14" w:rsidP="003E1B1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type="reset" value="Сбросить"&gt;</w:t>
      </w:r>
    </w:p>
    <w:p w14:paraId="34FEA867" w14:textId="77777777" w:rsidR="003E1B14" w:rsidRDefault="003E1B14" w:rsidP="003E1B1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кнопка не обнуляет значения, а возвращает те, которые были установлены в полях формы по умолчанию.</w:t>
      </w:r>
    </w:p>
    <w:p w14:paraId="1F02CE17" w14:textId="77777777" w:rsidR="003E3E9B" w:rsidRDefault="003E3E9B" w:rsidP="003E3E9B">
      <w:pPr>
        <w:pStyle w:val="2"/>
      </w:pPr>
      <w:r>
        <w:t>Кнопка-изображение</w:t>
      </w:r>
    </w:p>
    <w:p w14:paraId="49A9171B" w14:textId="77777777" w:rsidR="003E3E9B" w:rsidRDefault="003E3E9B" w:rsidP="003E3E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качестве кнопки отправки формы можно использовать изображение.</w:t>
      </w:r>
    </w:p>
    <w:p w14:paraId="76E83CF9" w14:textId="77777777" w:rsidR="003E3E9B" w:rsidRDefault="003E3E9B" w:rsidP="003E3E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этого у тега </w:t>
      </w:r>
      <w:r>
        <w:rPr>
          <w:rStyle w:val="HTML"/>
          <w:rFonts w:ascii="Consolas" w:hAnsi="Consolas"/>
          <w:color w:val="333333"/>
          <w:sz w:val="21"/>
          <w:szCs w:val="21"/>
          <w:bdr w:val="none" w:sz="0" w:space="0" w:color="auto" w:frame="1"/>
        </w:rPr>
        <w:t>input</w:t>
      </w:r>
      <w:r>
        <w:rPr>
          <w:rFonts w:ascii="Arial" w:hAnsi="Arial" w:cs="Arial"/>
          <w:color w:val="333333"/>
        </w:rPr>
        <w:t> нужно указать тип </w:t>
      </w:r>
      <w:r>
        <w:rPr>
          <w:rStyle w:val="HTML"/>
          <w:rFonts w:ascii="Consolas" w:hAnsi="Consolas"/>
          <w:color w:val="333333"/>
          <w:sz w:val="21"/>
          <w:szCs w:val="21"/>
          <w:bdr w:val="none" w:sz="0" w:space="0" w:color="auto" w:frame="1"/>
        </w:rPr>
        <w:t>image</w:t>
      </w:r>
      <w:r>
        <w:rPr>
          <w:rFonts w:ascii="Arial" w:hAnsi="Arial" w:cs="Arial"/>
          <w:color w:val="333333"/>
        </w:rPr>
        <w:t>.</w:t>
      </w:r>
    </w:p>
    <w:p w14:paraId="46781850" w14:textId="77777777" w:rsidR="003E3E9B" w:rsidRDefault="003E3E9B" w:rsidP="003E3E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обычным изображениям на сайте у кнопки-изображения есть еще два атрибута:</w:t>
      </w:r>
    </w:p>
    <w:tbl>
      <w:tblPr>
        <w:tblW w:w="0" w:type="auto"/>
        <w:tblCellMar>
          <w:top w:w="15" w:type="dxa"/>
          <w:left w:w="15" w:type="dxa"/>
          <w:bottom w:w="15" w:type="dxa"/>
          <w:right w:w="15" w:type="dxa"/>
        </w:tblCellMar>
        <w:tblLook w:val="04A0" w:firstRow="1" w:lastRow="0" w:firstColumn="1" w:lastColumn="0" w:noHBand="0" w:noVBand="1"/>
      </w:tblPr>
      <w:tblGrid>
        <w:gridCol w:w="497"/>
        <w:gridCol w:w="6057"/>
      </w:tblGrid>
      <w:tr w:rsidR="003E3E9B" w14:paraId="47311108" w14:textId="77777777" w:rsidTr="003E3E9B">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084998A5" w14:textId="77777777" w:rsidR="003E3E9B" w:rsidRDefault="003E3E9B">
            <w:pPr>
              <w:rPr>
                <w:rFonts w:cs="Times New Roman"/>
              </w:rPr>
            </w:pPr>
            <w:r>
              <w:rPr>
                <w:rStyle w:val="HTML"/>
                <w:rFonts w:ascii="Consolas" w:eastAsiaTheme="minorHAnsi" w:hAnsi="Consolas"/>
                <w:sz w:val="21"/>
                <w:szCs w:val="21"/>
                <w:bdr w:val="none" w:sz="0" w:space="0" w:color="auto" w:frame="1"/>
              </w:rPr>
              <w:t>src</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0A71B4C8" w14:textId="77777777" w:rsidR="003E3E9B" w:rsidRDefault="003E3E9B">
            <w:r>
              <w:t>адрес изображения</w:t>
            </w:r>
          </w:p>
        </w:tc>
      </w:tr>
      <w:tr w:rsidR="003E3E9B" w14:paraId="1A56DEB3" w14:textId="77777777" w:rsidTr="003E3E9B">
        <w:tc>
          <w:tcPr>
            <w:tcW w:w="0" w:type="auto"/>
            <w:tcBorders>
              <w:bottom w:val="single" w:sz="6" w:space="0" w:color="E8E8E8"/>
            </w:tcBorders>
            <w:shd w:val="clear" w:color="auto" w:fill="auto"/>
            <w:tcMar>
              <w:top w:w="150" w:type="dxa"/>
              <w:left w:w="0" w:type="dxa"/>
              <w:bottom w:w="150" w:type="dxa"/>
              <w:right w:w="150" w:type="dxa"/>
            </w:tcMar>
            <w:vAlign w:val="center"/>
            <w:hideMark/>
          </w:tcPr>
          <w:p w14:paraId="40673879" w14:textId="77777777" w:rsidR="003E3E9B" w:rsidRDefault="003E3E9B">
            <w:r>
              <w:rPr>
                <w:rStyle w:val="HTML"/>
                <w:rFonts w:ascii="Consolas" w:eastAsiaTheme="minorHAnsi" w:hAnsi="Consolas"/>
                <w:sz w:val="21"/>
                <w:szCs w:val="21"/>
                <w:bdr w:val="none" w:sz="0" w:space="0" w:color="auto" w:frame="1"/>
              </w:rPr>
              <w:t>alt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2EE4842" w14:textId="77777777" w:rsidR="003E3E9B" w:rsidRDefault="003E3E9B">
            <w:r>
              <w:t>альтернативный текст, отображаемый в том случае, если изображение не загружено</w:t>
            </w:r>
          </w:p>
        </w:tc>
      </w:tr>
    </w:tbl>
    <w:p w14:paraId="11AA40E3" w14:textId="77777777" w:rsidR="003E3E9B" w:rsidRDefault="003E3E9B" w:rsidP="003E3E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Кнопка-изображение работает аналогично кнопке </w:t>
      </w:r>
      <w:r>
        <w:rPr>
          <w:rStyle w:val="HTML"/>
          <w:rFonts w:ascii="Consolas" w:hAnsi="Consolas"/>
          <w:color w:val="333333"/>
          <w:sz w:val="21"/>
          <w:szCs w:val="21"/>
          <w:bdr w:val="none" w:sz="0" w:space="0" w:color="auto" w:frame="1"/>
        </w:rPr>
        <w:t>submit</w:t>
      </w:r>
      <w:r>
        <w:rPr>
          <w:rFonts w:ascii="Arial" w:hAnsi="Arial" w:cs="Arial"/>
          <w:color w:val="333333"/>
        </w:rPr>
        <w:t>, но на сервер дополнительно передаются координаты точки, по которой был произведен щелчок.</w:t>
      </w:r>
    </w:p>
    <w:p w14:paraId="01DB9E3D" w14:textId="77777777" w:rsidR="00EA5AAA" w:rsidRDefault="00EA5AAA" w:rsidP="00EA5AAA">
      <w:pPr>
        <w:pStyle w:val="2"/>
      </w:pPr>
      <w:r>
        <w:t>Альтернативный способ задания кнопок</w:t>
      </w:r>
    </w:p>
    <w:p w14:paraId="61524461" w14:textId="77777777" w:rsidR="00EA5AAA" w:rsidRDefault="00EA5AAA" w:rsidP="00EA5AA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тега </w:t>
      </w:r>
      <w:r>
        <w:rPr>
          <w:rStyle w:val="HTML"/>
          <w:rFonts w:ascii="Consolas" w:hAnsi="Consolas"/>
          <w:color w:val="333333"/>
          <w:sz w:val="21"/>
          <w:szCs w:val="21"/>
          <w:bdr w:val="none" w:sz="0" w:space="0" w:color="auto" w:frame="1"/>
        </w:rPr>
        <w:t>&lt;input&gt;</w:t>
      </w:r>
      <w:r>
        <w:rPr>
          <w:rFonts w:ascii="Arial" w:hAnsi="Arial" w:cs="Arial"/>
          <w:color w:val="333333"/>
        </w:rPr>
        <w:t> для добавления кнопок можно использовать тег </w:t>
      </w:r>
      <w:r>
        <w:rPr>
          <w:rStyle w:val="HTML"/>
          <w:rFonts w:ascii="Consolas" w:hAnsi="Consolas"/>
          <w:color w:val="333333"/>
          <w:sz w:val="21"/>
          <w:szCs w:val="21"/>
          <w:bdr w:val="none" w:sz="0" w:space="0" w:color="auto" w:frame="1"/>
        </w:rPr>
        <w:t>&lt;button&gt;</w:t>
      </w:r>
      <w:r>
        <w:rPr>
          <w:rFonts w:ascii="Arial" w:hAnsi="Arial" w:cs="Arial"/>
          <w:color w:val="333333"/>
        </w:rPr>
        <w:t>. Он расширяет возможности создания кнопок.</w:t>
      </w:r>
    </w:p>
    <w:p w14:paraId="2C161C40" w14:textId="77777777"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тега </w:t>
      </w:r>
      <w:r>
        <w:rPr>
          <w:rStyle w:val="HTML"/>
          <w:rFonts w:ascii="Consolas" w:hAnsi="Consolas"/>
          <w:color w:val="333333"/>
          <w:sz w:val="21"/>
          <w:szCs w:val="21"/>
          <w:bdr w:val="none" w:sz="0" w:space="0" w:color="auto" w:frame="1"/>
        </w:rPr>
        <w:t>&lt;button&gt;</w:t>
      </w:r>
      <w:r>
        <w:rPr>
          <w:rFonts w:ascii="Arial" w:hAnsi="Arial" w:cs="Arial"/>
          <w:color w:val="333333"/>
        </w:rPr>
        <w:t> можно размещать любые HTML-элементы, в том числе изображения. Например:</w:t>
      </w:r>
    </w:p>
    <w:p w14:paraId="67469A04" w14:textId="77777777" w:rsidR="00EA5AAA" w:rsidRDefault="00EA5AAA" w:rsidP="00EA5AA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&lt;button&gt;Календарь &lt;img src="calend.png" alt=""&gt;&lt;/button&gt;</w:t>
      </w:r>
    </w:p>
    <w:p w14:paraId="1A8F7255" w14:textId="616C6728"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данном случае кнопка будет выглядеть примерно вот так: </w:t>
      </w:r>
      <w:r>
        <w:rPr>
          <w:rFonts w:ascii="Arial" w:hAnsi="Arial" w:cs="Arial"/>
          <w:noProof/>
          <w:color w:val="333333"/>
        </w:rPr>
        <w:drawing>
          <wp:inline distT="0" distB="0" distL="0" distR="0" wp14:anchorId="71A27E7E" wp14:editId="450B669D">
            <wp:extent cx="1207770" cy="334645"/>
            <wp:effectExtent l="0" t="0" r="0" b="8255"/>
            <wp:docPr id="21" name="Рисунок 21"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а"/>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207770" cy="334645"/>
                    </a:xfrm>
                    <a:prstGeom prst="rect">
                      <a:avLst/>
                    </a:prstGeom>
                    <a:noFill/>
                    <a:ln>
                      <a:noFill/>
                    </a:ln>
                  </pic:spPr>
                </pic:pic>
              </a:graphicData>
            </a:graphic>
          </wp:inline>
        </w:drawing>
      </w:r>
    </w:p>
    <w:p w14:paraId="0C21E96B" w14:textId="77777777"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атрибуте </w:t>
      </w:r>
      <w:r>
        <w:rPr>
          <w:rStyle w:val="HTML"/>
          <w:rFonts w:ascii="Consolas" w:hAnsi="Consolas"/>
          <w:color w:val="333333"/>
          <w:sz w:val="21"/>
          <w:szCs w:val="21"/>
          <w:bdr w:val="none" w:sz="0" w:space="0" w:color="auto" w:frame="1"/>
        </w:rPr>
        <w:t>type</w:t>
      </w:r>
      <w:r>
        <w:rPr>
          <w:rFonts w:ascii="Arial" w:hAnsi="Arial" w:cs="Arial"/>
          <w:color w:val="333333"/>
        </w:rPr>
        <w:t> тега </w:t>
      </w:r>
      <w:r>
        <w:rPr>
          <w:rStyle w:val="HTML"/>
          <w:rFonts w:ascii="Consolas" w:hAnsi="Consolas"/>
          <w:color w:val="333333"/>
          <w:sz w:val="21"/>
          <w:szCs w:val="21"/>
          <w:bdr w:val="none" w:sz="0" w:space="0" w:color="auto" w:frame="1"/>
        </w:rPr>
        <w:t>&lt;button&gt;</w:t>
      </w:r>
      <w:r>
        <w:rPr>
          <w:rFonts w:ascii="Arial" w:hAnsi="Arial" w:cs="Arial"/>
          <w:color w:val="333333"/>
        </w:rPr>
        <w:t> указать значение </w:t>
      </w:r>
      <w:r>
        <w:rPr>
          <w:rStyle w:val="HTML"/>
          <w:rFonts w:ascii="Consolas" w:hAnsi="Consolas"/>
          <w:color w:val="333333"/>
          <w:sz w:val="21"/>
          <w:szCs w:val="21"/>
          <w:bdr w:val="none" w:sz="0" w:space="0" w:color="auto" w:frame="1"/>
        </w:rPr>
        <w:t>submit</w:t>
      </w:r>
      <w:r>
        <w:rPr>
          <w:rFonts w:ascii="Arial" w:hAnsi="Arial" w:cs="Arial"/>
          <w:color w:val="333333"/>
        </w:rPr>
        <w:t> или </w:t>
      </w:r>
      <w:r>
        <w:rPr>
          <w:rStyle w:val="HTML"/>
          <w:rFonts w:ascii="Consolas" w:hAnsi="Consolas"/>
          <w:color w:val="333333"/>
          <w:sz w:val="21"/>
          <w:szCs w:val="21"/>
          <w:bdr w:val="none" w:sz="0" w:space="0" w:color="auto" w:frame="1"/>
        </w:rPr>
        <w:t>reset</w:t>
      </w:r>
      <w:r>
        <w:rPr>
          <w:rFonts w:ascii="Arial" w:hAnsi="Arial" w:cs="Arial"/>
          <w:color w:val="333333"/>
        </w:rPr>
        <w:t>, то кнопка будет отправлять данные на сервер или сбрасывать введенные значения.</w:t>
      </w:r>
    </w:p>
    <w:p w14:paraId="0C046CBD" w14:textId="77777777"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 </w:t>
      </w:r>
      <w:r>
        <w:rPr>
          <w:rStyle w:val="HTML"/>
          <w:rFonts w:ascii="Consolas" w:hAnsi="Consolas"/>
          <w:color w:val="333333"/>
          <w:sz w:val="21"/>
          <w:szCs w:val="21"/>
          <w:bdr w:val="none" w:sz="0" w:space="0" w:color="auto" w:frame="1"/>
        </w:rPr>
        <w:t>submit</w:t>
      </w:r>
      <w:r>
        <w:rPr>
          <w:rFonts w:ascii="Arial" w:hAnsi="Arial" w:cs="Arial"/>
          <w:color w:val="333333"/>
        </w:rPr>
        <w:t>.</w:t>
      </w:r>
    </w:p>
    <w:p w14:paraId="20CC5159" w14:textId="77777777"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внутри формы кнопка </w:t>
      </w:r>
      <w:r>
        <w:rPr>
          <w:rStyle w:val="HTML"/>
          <w:rFonts w:ascii="Consolas" w:hAnsi="Consolas"/>
          <w:color w:val="333333"/>
          <w:sz w:val="21"/>
          <w:szCs w:val="21"/>
          <w:bdr w:val="none" w:sz="0" w:space="0" w:color="auto" w:frame="1"/>
        </w:rPr>
        <w:t>&lt;button&gt;</w:t>
      </w:r>
      <w:r>
        <w:rPr>
          <w:rFonts w:ascii="Arial" w:hAnsi="Arial" w:cs="Arial"/>
          <w:color w:val="333333"/>
        </w:rPr>
        <w:t> по нажатию отправит форму на сервер.</w:t>
      </w:r>
    </w:p>
    <w:p w14:paraId="59599022" w14:textId="77777777"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Значениями атрибута </w:t>
      </w:r>
      <w:r>
        <w:rPr>
          <w:rStyle w:val="HTML"/>
          <w:rFonts w:ascii="Consolas" w:hAnsi="Consolas"/>
          <w:color w:val="333333"/>
          <w:sz w:val="21"/>
          <w:szCs w:val="21"/>
          <w:bdr w:val="none" w:sz="0" w:space="0" w:color="auto" w:frame="1"/>
        </w:rPr>
        <w:t>type</w:t>
      </w:r>
      <w:r>
        <w:rPr>
          <w:rFonts w:ascii="Arial" w:hAnsi="Arial" w:cs="Arial"/>
          <w:color w:val="333333"/>
        </w:rPr>
        <w:t> также могут быть </w:t>
      </w:r>
      <w:r>
        <w:rPr>
          <w:rStyle w:val="HTML"/>
          <w:rFonts w:ascii="Consolas" w:hAnsi="Consolas"/>
          <w:color w:val="333333"/>
          <w:sz w:val="21"/>
          <w:szCs w:val="21"/>
          <w:bdr w:val="none" w:sz="0" w:space="0" w:color="auto" w:frame="1"/>
        </w:rPr>
        <w:t>button</w:t>
      </w:r>
      <w:r>
        <w:rPr>
          <w:rFonts w:ascii="Arial" w:hAnsi="Arial" w:cs="Arial"/>
          <w:color w:val="333333"/>
        </w:rPr>
        <w:t> и </w:t>
      </w:r>
      <w:r>
        <w:rPr>
          <w:rStyle w:val="HTML"/>
          <w:rFonts w:ascii="Consolas" w:hAnsi="Consolas"/>
          <w:color w:val="333333"/>
          <w:sz w:val="21"/>
          <w:szCs w:val="21"/>
          <w:bdr w:val="none" w:sz="0" w:space="0" w:color="auto" w:frame="1"/>
        </w:rPr>
        <w:t>reset</w:t>
      </w:r>
      <w:r>
        <w:rPr>
          <w:rFonts w:ascii="Arial" w:hAnsi="Arial" w:cs="Arial"/>
          <w:color w:val="333333"/>
        </w:rPr>
        <w:t>.</w:t>
      </w:r>
    </w:p>
    <w:p w14:paraId="5BFB4928" w14:textId="77777777"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w:t>
      </w:r>
      <w:r>
        <w:rPr>
          <w:rStyle w:val="HTML"/>
          <w:rFonts w:ascii="Consolas" w:hAnsi="Consolas"/>
          <w:color w:val="333333"/>
          <w:sz w:val="21"/>
          <w:szCs w:val="21"/>
          <w:bdr w:val="none" w:sz="0" w:space="0" w:color="auto" w:frame="1"/>
        </w:rPr>
        <w:t>button</w:t>
      </w:r>
      <w:r>
        <w:rPr>
          <w:rFonts w:ascii="Arial" w:hAnsi="Arial" w:cs="Arial"/>
          <w:color w:val="333333"/>
        </w:rPr>
        <w:t> со значением </w:t>
      </w:r>
      <w:r>
        <w:rPr>
          <w:rStyle w:val="HTML"/>
          <w:rFonts w:ascii="Consolas" w:hAnsi="Consolas"/>
          <w:color w:val="333333"/>
          <w:sz w:val="21"/>
          <w:szCs w:val="21"/>
          <w:bdr w:val="none" w:sz="0" w:space="0" w:color="auto" w:frame="1"/>
        </w:rPr>
        <w:t>type="reset"</w:t>
      </w:r>
      <w:r>
        <w:rPr>
          <w:rFonts w:ascii="Arial" w:hAnsi="Arial" w:cs="Arial"/>
          <w:color w:val="333333"/>
        </w:rPr>
        <w:t> аналогично </w:t>
      </w:r>
      <w:r>
        <w:rPr>
          <w:rStyle w:val="HTML"/>
          <w:rFonts w:ascii="Consolas" w:hAnsi="Consolas"/>
          <w:color w:val="333333"/>
          <w:sz w:val="21"/>
          <w:szCs w:val="21"/>
          <w:bdr w:val="none" w:sz="0" w:space="0" w:color="auto" w:frame="1"/>
        </w:rPr>
        <w:t>input type="reset"</w:t>
      </w:r>
      <w:r>
        <w:rPr>
          <w:rFonts w:ascii="Arial" w:hAnsi="Arial" w:cs="Arial"/>
          <w:color w:val="333333"/>
        </w:rPr>
        <w:t> сбрасывает значения полей формы к изначальным.</w:t>
      </w:r>
    </w:p>
    <w:p w14:paraId="52327772" w14:textId="77777777" w:rsidR="00EA5AAA" w:rsidRDefault="00EA5AAA" w:rsidP="00EA5AA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вот значение </w:t>
      </w:r>
      <w:r>
        <w:rPr>
          <w:rStyle w:val="HTML"/>
          <w:rFonts w:ascii="Consolas" w:hAnsi="Consolas"/>
          <w:color w:val="333333"/>
          <w:sz w:val="21"/>
          <w:szCs w:val="21"/>
          <w:bdr w:val="none" w:sz="0" w:space="0" w:color="auto" w:frame="1"/>
        </w:rPr>
        <w:t>type="button"</w:t>
      </w:r>
      <w:r>
        <w:rPr>
          <w:rFonts w:ascii="Arial" w:hAnsi="Arial" w:cs="Arial"/>
          <w:color w:val="333333"/>
        </w:rPr>
        <w:t> избавит кнопку от всей изначальной фунциональности. То есть кнопка просто будет выглядеть как кнопка, но ничего по умолчанию не делать. Это удобно, если вы хотите сами добавить кнопке дополнительное действие с помощью </w:t>
      </w:r>
      <w:r>
        <w:rPr>
          <w:rStyle w:val="HTML"/>
          <w:rFonts w:ascii="Consolas" w:hAnsi="Consolas"/>
          <w:color w:val="333333"/>
          <w:sz w:val="21"/>
          <w:szCs w:val="21"/>
          <w:bdr w:val="none" w:sz="0" w:space="0" w:color="auto" w:frame="1"/>
        </w:rPr>
        <w:t>JavaScript</w:t>
      </w:r>
      <w:r>
        <w:rPr>
          <w:rFonts w:ascii="Arial" w:hAnsi="Arial" w:cs="Arial"/>
          <w:color w:val="333333"/>
        </w:rPr>
        <w:t>.</w:t>
      </w:r>
    </w:p>
    <w:p w14:paraId="4FC9FFB0" w14:textId="77777777" w:rsidR="00D66BBF" w:rsidRDefault="00D66BBF" w:rsidP="00D66BBF">
      <w:pPr>
        <w:pStyle w:val="2"/>
      </w:pPr>
      <w:r>
        <w:t>Обязательные поля</w:t>
      </w:r>
    </w:p>
    <w:p w14:paraId="1362E120" w14:textId="77777777" w:rsidR="00D66BBF" w:rsidRDefault="00D66BBF" w:rsidP="00D66BB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товарищи! Мы успешно разобрались с возможностями кнопок в формах и залогинились в профайл Кексика.</w:t>
      </w:r>
    </w:p>
    <w:p w14:paraId="53634877" w14:textId="77777777" w:rsidR="00D66BBF" w:rsidRDefault="00D66BBF" w:rsidP="00D66BB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предстоит изучить новые возможности форм, большая часть которых была добавлена в HTML5. А в процессе мы будем помогать Кексику строить формы, используя полученные знания.</w:t>
      </w:r>
    </w:p>
    <w:p w14:paraId="22DFCDC8" w14:textId="77777777" w:rsidR="00D66BBF" w:rsidRDefault="00D66BBF" w:rsidP="00D66BB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w:t>
      </w:r>
    </w:p>
    <w:p w14:paraId="7EE62F3E" w14:textId="77777777" w:rsidR="00D66BBF" w:rsidRDefault="00D66BBF" w:rsidP="00D66BB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Кексик, как и любой уважающий себя кот, любит рыбу. Но при этом каждый раз ходить в рыбную лавку за лососем ему лень. Поэтому он, как уважающий себя инженер, решил облегчить свою жизнь автоматизацией процесса: он собрался сделать форму доставки любимых лакомств на дом, чтобы ей мог пользоваться он сам и его друзья-котаны. Кексик начал её верстать, и ему надо помочь в этом нелёгком деле.</w:t>
      </w:r>
    </w:p>
    <w:p w14:paraId="5FAF6990" w14:textId="77777777" w:rsidR="00D66BBF" w:rsidRDefault="00D66BBF" w:rsidP="00D66BB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давайте разберёмся с обязательными полями. Чтобы указать, что поле обязательно для заполнения, нужно добавить ему пустой атрибут </w:t>
      </w:r>
      <w:r>
        <w:rPr>
          <w:rStyle w:val="HTML"/>
          <w:rFonts w:ascii="Consolas" w:hAnsi="Consolas"/>
          <w:color w:val="333333"/>
          <w:sz w:val="21"/>
          <w:szCs w:val="21"/>
          <w:bdr w:val="none" w:sz="0" w:space="0" w:color="auto" w:frame="1"/>
        </w:rPr>
        <w:t>required</w:t>
      </w:r>
      <w:r>
        <w:rPr>
          <w:rFonts w:ascii="Arial" w:hAnsi="Arial" w:cs="Arial"/>
          <w:color w:val="333333"/>
        </w:rPr>
        <w:t>:</w:t>
      </w:r>
    </w:p>
    <w:p w14:paraId="6771A5E2" w14:textId="77777777" w:rsidR="00D66BBF" w:rsidRDefault="00D66BBF" w:rsidP="00D66BB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required&gt;</w:t>
      </w:r>
    </w:p>
    <w:p w14:paraId="0DF5B083" w14:textId="77777777" w:rsidR="00D66BBF" w:rsidRDefault="00D66BBF" w:rsidP="00D66BB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попытке отправить форму с незаполнеными обязательными полями браузер выведет всплывающее предупреждение, которое в Chrome и Firefox выглядит вот так:</w:t>
      </w:r>
    </w:p>
    <w:p w14:paraId="25814A2A" w14:textId="3249B9BD" w:rsidR="00D66BBF" w:rsidRDefault="00D66BBF" w:rsidP="00D66BB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0ECFB7B1" wp14:editId="59C33EB6">
            <wp:extent cx="2381250" cy="730250"/>
            <wp:effectExtent l="0" t="0" r="0" b="0"/>
            <wp:docPr id="23" name="Рисунок 23" descr="Обязательное поле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бязательное поле в Chrom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81250" cy="730250"/>
                    </a:xfrm>
                    <a:prstGeom prst="rect">
                      <a:avLst/>
                    </a:prstGeom>
                    <a:noFill/>
                    <a:ln>
                      <a:noFill/>
                    </a:ln>
                  </pic:spPr>
                </pic:pic>
              </a:graphicData>
            </a:graphic>
          </wp:inline>
        </w:drawing>
      </w:r>
      <w:r>
        <w:rPr>
          <w:rFonts w:ascii="Arial" w:hAnsi="Arial" w:cs="Arial"/>
          <w:noProof/>
          <w:color w:val="333333"/>
        </w:rPr>
        <w:drawing>
          <wp:inline distT="0" distB="0" distL="0" distR="0" wp14:anchorId="51C6B992" wp14:editId="70BF9145">
            <wp:extent cx="2381250" cy="702945"/>
            <wp:effectExtent l="0" t="0" r="0" b="1905"/>
            <wp:docPr id="22" name="Рисунок 22" descr="Обязательное поле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бязательное поле в Firefox"/>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1250" cy="702945"/>
                    </a:xfrm>
                    <a:prstGeom prst="rect">
                      <a:avLst/>
                    </a:prstGeom>
                    <a:noFill/>
                    <a:ln>
                      <a:noFill/>
                    </a:ln>
                  </pic:spPr>
                </pic:pic>
              </a:graphicData>
            </a:graphic>
          </wp:inline>
        </w:drawing>
      </w:r>
    </w:p>
    <w:p w14:paraId="6C06E60D" w14:textId="77777777" w:rsidR="00D66BBF" w:rsidRDefault="00D66BBF" w:rsidP="00D66BBF">
      <w:pPr>
        <w:shd w:val="clear" w:color="auto" w:fill="FFFFFF"/>
        <w:spacing w:line="375" w:lineRule="atLeast"/>
        <w:rPr>
          <w:rFonts w:ascii="Arial" w:hAnsi="Arial" w:cs="Arial"/>
          <w:color w:val="333333"/>
        </w:rPr>
      </w:pPr>
      <w:r>
        <w:rPr>
          <w:rFonts w:ascii="Arial" w:hAnsi="Arial" w:cs="Arial"/>
          <w:color w:val="333333"/>
        </w:rPr>
        <w:t>Эта проверка работает на клиентской части и упрощает валидацию форм.</w:t>
      </w:r>
      <w:r>
        <w:rPr>
          <w:rFonts w:ascii="Arial" w:hAnsi="Arial" w:cs="Arial"/>
          <w:color w:val="333333"/>
        </w:rPr>
        <w:br/>
        <w:t>Но всегда нужно проверять отправленные данные и на стороне сервера.</w:t>
      </w:r>
    </w:p>
    <w:p w14:paraId="05C53371" w14:textId="77777777" w:rsidR="00E65737" w:rsidRDefault="00E65737" w:rsidP="00E65737">
      <w:pPr>
        <w:pStyle w:val="2"/>
      </w:pPr>
      <w:r>
        <w:t>Поле выбора даты</w:t>
      </w:r>
    </w:p>
    <w:p w14:paraId="79532DDF" w14:textId="77777777" w:rsidR="00E65737" w:rsidRDefault="00E65737" w:rsidP="00E65737">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160"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0713AA38" w14:textId="77777777" w:rsidR="00E65737" w:rsidRDefault="00E65737" w:rsidP="00E6573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форму заказа важно включить поле даты доставки. А для выбора даты из календаря существует новый тип поля ввода — </w:t>
      </w:r>
      <w:r>
        <w:rPr>
          <w:rStyle w:val="HTML"/>
          <w:rFonts w:ascii="Consolas" w:hAnsi="Consolas"/>
          <w:color w:val="333333"/>
          <w:sz w:val="21"/>
          <w:szCs w:val="21"/>
          <w:bdr w:val="none" w:sz="0" w:space="0" w:color="auto" w:frame="1"/>
        </w:rPr>
        <w:t>date</w:t>
      </w:r>
      <w:r>
        <w:rPr>
          <w:rFonts w:ascii="Arial" w:hAnsi="Arial" w:cs="Arial"/>
          <w:color w:val="333333"/>
        </w:rPr>
        <w:t>. При клике на данное поле в форме всплывает календарик.</w:t>
      </w:r>
    </w:p>
    <w:p w14:paraId="1875D088" w14:textId="77777777" w:rsidR="00E65737" w:rsidRDefault="00E65737" w:rsidP="00E6573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7ACDAEFE" w14:textId="77777777" w:rsidR="00E65737" w:rsidRDefault="00E65737" w:rsidP="00E6573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type="date"&gt;</w:t>
      </w:r>
    </w:p>
    <w:p w14:paraId="3FBF5251" w14:textId="77777777" w:rsidR="00E65737" w:rsidRDefault="00E65737" w:rsidP="00E6573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9C5B3A3" w14:textId="3122156B" w:rsidR="00E65737" w:rsidRDefault="00E65737" w:rsidP="00E65737">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6F720F63" wp14:editId="635AE578">
            <wp:extent cx="2961640" cy="2333625"/>
            <wp:effectExtent l="0" t="0" r="0" b="9525"/>
            <wp:docPr id="24" name="Рисунок 24" descr="Поле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ле выбора даты в Chrom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61640" cy="2333625"/>
                    </a:xfrm>
                    <a:prstGeom prst="rect">
                      <a:avLst/>
                    </a:prstGeom>
                    <a:noFill/>
                    <a:ln>
                      <a:noFill/>
                    </a:ln>
                  </pic:spPr>
                </pic:pic>
              </a:graphicData>
            </a:graphic>
          </wp:inline>
        </w:drawing>
      </w:r>
    </w:p>
    <w:p w14:paraId="20892F43" w14:textId="77777777" w:rsidR="00E65737" w:rsidRDefault="00E65737" w:rsidP="00E6573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даты, то вместо него отображается обычное текстовое поле.</w:t>
      </w:r>
    </w:p>
    <w:p w14:paraId="6BB81E67" w14:textId="77777777" w:rsidR="00F808BA" w:rsidRDefault="00F808BA" w:rsidP="00F808BA">
      <w:pPr>
        <w:pStyle w:val="2"/>
      </w:pPr>
      <w:r>
        <w:t>Поле выбора времени</w:t>
      </w:r>
    </w:p>
    <w:p w14:paraId="1173588C" w14:textId="77777777" w:rsidR="00F808BA" w:rsidRDefault="00F808BA" w:rsidP="00F808BA">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162"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118A18B" w14:textId="77777777" w:rsidR="00F808BA" w:rsidRDefault="00F808BA" w:rsidP="00F808B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использование тега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date</w:t>
      </w:r>
      <w:r>
        <w:rPr>
          <w:rFonts w:ascii="Arial" w:hAnsi="Arial" w:cs="Arial"/>
          <w:color w:val="333333"/>
        </w:rPr>
        <w:t>. Но иногда нужно указывать дату в других форматах, и для этого существуют дополнительные «временные» типы полей, например, </w:t>
      </w:r>
      <w:r>
        <w:rPr>
          <w:rStyle w:val="HTML"/>
          <w:rFonts w:ascii="Consolas" w:hAnsi="Consolas"/>
          <w:color w:val="333333"/>
          <w:sz w:val="21"/>
          <w:szCs w:val="21"/>
          <w:bdr w:val="none" w:sz="0" w:space="0" w:color="auto" w:frame="1"/>
        </w:rPr>
        <w:t>time</w:t>
      </w:r>
      <w:r>
        <w:rPr>
          <w:rFonts w:ascii="Arial" w:hAnsi="Arial" w:cs="Arial"/>
          <w:color w:val="333333"/>
        </w:rPr>
        <w:t> для выбора времени.</w:t>
      </w:r>
    </w:p>
    <w:p w14:paraId="78FA0B30" w14:textId="77777777" w:rsidR="00F808BA" w:rsidRDefault="00F808BA" w:rsidP="00F808B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выбора времени в нашей форме:</w:t>
      </w:r>
    </w:p>
    <w:p w14:paraId="2B8C2B65" w14:textId="77777777" w:rsidR="00F808BA" w:rsidRDefault="00F808BA" w:rsidP="00F808B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type="time"&gt;</w:t>
      </w:r>
    </w:p>
    <w:p w14:paraId="3B699E61" w14:textId="77777777" w:rsidR="00F808BA" w:rsidRDefault="00F808BA" w:rsidP="00F808B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5DEDBD2A" w14:textId="00EC92A5" w:rsidR="00F808BA" w:rsidRDefault="00F808BA" w:rsidP="00F808BA">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8CA15EE" wp14:editId="3A3E3E66">
            <wp:extent cx="1466850" cy="641350"/>
            <wp:effectExtent l="0" t="0" r="0" b="6350"/>
            <wp:docPr id="25" name="Рисунок 25" descr="https://htmlacademy.ru/assets/courses/74/shots/time-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s/74/shots/time-chrome.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6850" cy="641350"/>
                    </a:xfrm>
                    <a:prstGeom prst="rect">
                      <a:avLst/>
                    </a:prstGeom>
                    <a:noFill/>
                    <a:ln>
                      <a:noFill/>
                    </a:ln>
                  </pic:spPr>
                </pic:pic>
              </a:graphicData>
            </a:graphic>
          </wp:inline>
        </w:drawing>
      </w:r>
    </w:p>
    <w:p w14:paraId="047ECA81" w14:textId="77777777" w:rsidR="00F808BA" w:rsidRDefault="00F808BA" w:rsidP="00F808B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времени, то вместо него отображается обычное текстовое поле.</w:t>
      </w:r>
    </w:p>
    <w:p w14:paraId="62FFE6F8" w14:textId="77777777" w:rsidR="00F471BC" w:rsidRDefault="00F471BC" w:rsidP="00F471BC">
      <w:pPr>
        <w:pStyle w:val="2"/>
      </w:pPr>
      <w:r>
        <w:t>Список возможных значений</w:t>
      </w:r>
    </w:p>
    <w:p w14:paraId="0E4C98C1" w14:textId="77777777" w:rsidR="00F471BC" w:rsidRDefault="00F471BC" w:rsidP="00F471BC">
      <w:pPr>
        <w:shd w:val="clear" w:color="auto" w:fill="FFFFFF"/>
        <w:spacing w:line="375" w:lineRule="atLeast"/>
        <w:rPr>
          <w:rFonts w:ascii="Arial" w:hAnsi="Arial" w:cs="Arial"/>
          <w:color w:val="333333"/>
          <w:sz w:val="24"/>
          <w:szCs w:val="24"/>
        </w:rPr>
      </w:pPr>
      <w:r>
        <w:rPr>
          <w:rFonts w:ascii="Arial" w:hAnsi="Arial" w:cs="Arial"/>
          <w:color w:val="333333"/>
        </w:rPr>
        <w:t>Списки возможных значений уже поддерживаются в </w:t>
      </w:r>
      <w:hyperlink r:id="rId164" w:anchor="feat=datalist" w:tgtFrame="_blank" w:history="1">
        <w:r>
          <w:rPr>
            <w:rStyle w:val="a6"/>
            <w:rFonts w:ascii="Arial" w:hAnsi="Arial" w:cs="Arial"/>
            <w:color w:val="3F3CCB"/>
          </w:rPr>
          <w:t>этих браузерах</w:t>
        </w:r>
      </w:hyperlink>
      <w:r>
        <w:rPr>
          <w:rFonts w:ascii="Arial" w:hAnsi="Arial" w:cs="Arial"/>
          <w:color w:val="333333"/>
        </w:rPr>
        <w:t>.</w:t>
      </w:r>
    </w:p>
    <w:p w14:paraId="2B8CE3BB" w14:textId="77777777" w:rsidR="00F471BC" w:rsidRDefault="00F471BC" w:rsidP="00F471B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текстовых полей можно заранее определить список возможных значений, которые отображаются, когда вы начинаете вводить текст в поле. Для этого существует специальный тег </w:t>
      </w:r>
      <w:r>
        <w:rPr>
          <w:rStyle w:val="HTML"/>
          <w:rFonts w:ascii="Consolas" w:hAnsi="Consolas"/>
          <w:color w:val="333333"/>
          <w:sz w:val="21"/>
          <w:szCs w:val="21"/>
          <w:bdr w:val="none" w:sz="0" w:space="0" w:color="auto" w:frame="1"/>
        </w:rPr>
        <w:t>&lt;datalist&gt;</w:t>
      </w:r>
      <w:r>
        <w:rPr>
          <w:rFonts w:ascii="Arial" w:hAnsi="Arial" w:cs="Arial"/>
          <w:color w:val="333333"/>
        </w:rPr>
        <w:t>.</w:t>
      </w:r>
    </w:p>
    <w:p w14:paraId="57093893" w14:textId="77777777" w:rsidR="00F471BC" w:rsidRDefault="00F471BC" w:rsidP="00F471B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17CC4FB9" w14:textId="77777777" w:rsidR="00F471BC" w:rsidRDefault="00F471BC" w:rsidP="00F471B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&lt;input type="text" list="browsers" name="browser"&gt;</w:t>
      </w:r>
    </w:p>
    <w:p w14:paraId="141B2A67" w14:textId="77777777" w:rsidR="00F471BC" w:rsidRDefault="00F471BC" w:rsidP="00F471BC">
      <w:pPr>
        <w:pStyle w:val="HTML0"/>
        <w:shd w:val="clear" w:color="auto" w:fill="F8F8F8"/>
        <w:spacing w:before="300" w:after="300"/>
        <w:ind w:left="-225"/>
        <w:rPr>
          <w:rStyle w:val="HTML"/>
          <w:rFonts w:ascii="Consolas" w:hAnsi="Consolas"/>
          <w:color w:val="333333"/>
          <w:bdr w:val="none" w:sz="0" w:space="0" w:color="auto" w:frame="1"/>
        </w:rPr>
      </w:pPr>
    </w:p>
    <w:p w14:paraId="71365BC0" w14:textId="77777777" w:rsidR="00F471BC" w:rsidRPr="00F471BC" w:rsidRDefault="00F471BC" w:rsidP="00F471BC">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&lt;datalist id="browsers"&gt;</w:t>
      </w:r>
    </w:p>
    <w:p w14:paraId="4D6AC6A4" w14:textId="77777777" w:rsidR="00F471BC" w:rsidRPr="00F471BC" w:rsidRDefault="00F471BC" w:rsidP="00F471BC">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value="Firefox"&gt;</w:t>
      </w:r>
    </w:p>
    <w:p w14:paraId="14535F04" w14:textId="77777777" w:rsidR="00F471BC" w:rsidRPr="00F471BC" w:rsidRDefault="00F471BC" w:rsidP="00F471BC">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value="Chrome"&gt;</w:t>
      </w:r>
    </w:p>
    <w:p w14:paraId="5D70E355" w14:textId="77777777" w:rsidR="00F471BC" w:rsidRPr="00F471BC" w:rsidRDefault="00F471BC" w:rsidP="00F471BC">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value="Safari"&gt;</w:t>
      </w:r>
    </w:p>
    <w:p w14:paraId="4ECE2DA3" w14:textId="77777777" w:rsidR="00F471BC" w:rsidRDefault="00F471BC" w:rsidP="00F471B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&lt;/datalist&gt;</w:t>
      </w:r>
    </w:p>
    <w:p w14:paraId="56B9A66C" w14:textId="77777777" w:rsidR="00F471BC" w:rsidRDefault="00F471BC" w:rsidP="00F471B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B325FC4" w14:textId="058A8A0C" w:rsidR="00F471BC" w:rsidRDefault="00F471BC" w:rsidP="00F471BC">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3B64848" wp14:editId="70C30B04">
            <wp:extent cx="1391920" cy="1112520"/>
            <wp:effectExtent l="0" t="0" r="0" b="0"/>
            <wp:docPr id="26" name="Рисунок 26" descr="Список возможных значений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писок возможных значений в Chrom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391920" cy="1112520"/>
                    </a:xfrm>
                    <a:prstGeom prst="rect">
                      <a:avLst/>
                    </a:prstGeom>
                    <a:noFill/>
                    <a:ln>
                      <a:noFill/>
                    </a:ln>
                  </pic:spPr>
                </pic:pic>
              </a:graphicData>
            </a:graphic>
          </wp:inline>
        </w:drawing>
      </w:r>
    </w:p>
    <w:p w14:paraId="4690B693" w14:textId="77777777" w:rsidR="00F471BC" w:rsidRDefault="00F471BC" w:rsidP="00F471B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Связывание текстового поля и списка осуществляется при помощи атрибута </w:t>
      </w:r>
      <w:r>
        <w:rPr>
          <w:rStyle w:val="HTML"/>
          <w:rFonts w:ascii="Consolas" w:hAnsi="Consolas"/>
          <w:color w:val="333333"/>
          <w:sz w:val="21"/>
          <w:szCs w:val="21"/>
          <w:bdr w:val="none" w:sz="0" w:space="0" w:color="auto" w:frame="1"/>
        </w:rPr>
        <w:t>list</w:t>
      </w:r>
      <w:r>
        <w:rPr>
          <w:rFonts w:ascii="Arial" w:hAnsi="Arial" w:cs="Arial"/>
          <w:color w:val="333333"/>
        </w:rPr>
        <w:t> у тега </w:t>
      </w:r>
      <w:r>
        <w:rPr>
          <w:rStyle w:val="HTML"/>
          <w:rFonts w:ascii="Consolas" w:hAnsi="Consolas"/>
          <w:color w:val="333333"/>
          <w:sz w:val="21"/>
          <w:szCs w:val="21"/>
          <w:bdr w:val="none" w:sz="0" w:space="0" w:color="auto" w:frame="1"/>
        </w:rPr>
        <w:t>input</w:t>
      </w:r>
      <w:r>
        <w:rPr>
          <w:rFonts w:ascii="Arial" w:hAnsi="Arial" w:cs="Arial"/>
          <w:color w:val="333333"/>
        </w:rPr>
        <w:t> — значение </w:t>
      </w:r>
      <w:r>
        <w:rPr>
          <w:rStyle w:val="HTML"/>
          <w:rFonts w:ascii="Consolas" w:hAnsi="Consolas"/>
          <w:color w:val="333333"/>
          <w:sz w:val="21"/>
          <w:szCs w:val="21"/>
          <w:bdr w:val="none" w:sz="0" w:space="0" w:color="auto" w:frame="1"/>
        </w:rPr>
        <w:t>list</w:t>
      </w:r>
      <w:r>
        <w:rPr>
          <w:rFonts w:ascii="Arial" w:hAnsi="Arial" w:cs="Arial"/>
          <w:color w:val="333333"/>
        </w:rPr>
        <w:t> должно быть таким же, как значение атрибута </w:t>
      </w:r>
      <w:r>
        <w:rPr>
          <w:rStyle w:val="HTML"/>
          <w:rFonts w:ascii="Consolas" w:hAnsi="Consolas"/>
          <w:color w:val="333333"/>
          <w:sz w:val="21"/>
          <w:szCs w:val="21"/>
          <w:bdr w:val="none" w:sz="0" w:space="0" w:color="auto" w:frame="1"/>
        </w:rPr>
        <w:t>id</w:t>
      </w:r>
      <w:r>
        <w:rPr>
          <w:rFonts w:ascii="Arial" w:hAnsi="Arial" w:cs="Arial"/>
          <w:color w:val="333333"/>
        </w:rPr>
        <w:t> у списка.</w:t>
      </w:r>
    </w:p>
    <w:p w14:paraId="38B8ED1C" w14:textId="77777777" w:rsidR="00F471BC" w:rsidRDefault="00F471BC" w:rsidP="00F471B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тег </w:t>
      </w:r>
      <w:r>
        <w:rPr>
          <w:rStyle w:val="HTML"/>
          <w:rFonts w:ascii="Consolas" w:hAnsi="Consolas"/>
          <w:color w:val="333333"/>
          <w:sz w:val="21"/>
          <w:szCs w:val="21"/>
          <w:bdr w:val="none" w:sz="0" w:space="0" w:color="auto" w:frame="1"/>
        </w:rPr>
        <w:t>input</w:t>
      </w:r>
      <w:r>
        <w:rPr>
          <w:rFonts w:ascii="Arial" w:hAnsi="Arial" w:cs="Arial"/>
          <w:color w:val="333333"/>
        </w:rPr>
        <w:t> имеет специфический тип, например </w:t>
      </w:r>
      <w:r>
        <w:rPr>
          <w:rStyle w:val="HTML"/>
          <w:rFonts w:ascii="Consolas" w:hAnsi="Consolas"/>
          <w:color w:val="333333"/>
          <w:sz w:val="21"/>
          <w:szCs w:val="21"/>
          <w:bdr w:val="none" w:sz="0" w:space="0" w:color="auto" w:frame="1"/>
        </w:rPr>
        <w:t>email</w:t>
      </w:r>
      <w:r>
        <w:rPr>
          <w:rFonts w:ascii="Arial" w:hAnsi="Arial" w:cs="Arial"/>
          <w:color w:val="333333"/>
        </w:rPr>
        <w:t> или другие, которые будут рассмотрены далее в курсе, то в списке отображаются только корректные для данного типа значения.</w:t>
      </w:r>
    </w:p>
    <w:p w14:paraId="5919FCAE" w14:textId="77777777" w:rsidR="007B0662" w:rsidRDefault="007B0662" w:rsidP="007B0662">
      <w:pPr>
        <w:pStyle w:val="2"/>
      </w:pPr>
      <w:r>
        <w:t>Поле ввода числового значения</w:t>
      </w:r>
    </w:p>
    <w:p w14:paraId="54FF9765" w14:textId="77777777" w:rsidR="007B0662" w:rsidRDefault="007B0662" w:rsidP="007B0662">
      <w:pPr>
        <w:shd w:val="clear" w:color="auto" w:fill="FFFFFF"/>
        <w:spacing w:line="375" w:lineRule="atLeast"/>
        <w:rPr>
          <w:rFonts w:ascii="Arial" w:hAnsi="Arial" w:cs="Arial"/>
          <w:color w:val="333333"/>
          <w:sz w:val="24"/>
          <w:szCs w:val="24"/>
        </w:rPr>
      </w:pPr>
      <w:r>
        <w:rPr>
          <w:rFonts w:ascii="Arial" w:hAnsi="Arial" w:cs="Arial"/>
          <w:color w:val="333333"/>
        </w:rPr>
        <w:t>Поля для ввода числовых значений уже поддерживаются в </w:t>
      </w:r>
      <w:hyperlink r:id="rId166" w:anchor="input-number" w:tgtFrame="_blank" w:history="1">
        <w:r>
          <w:rPr>
            <w:rStyle w:val="a6"/>
            <w:rFonts w:ascii="Arial" w:hAnsi="Arial" w:cs="Arial"/>
            <w:color w:val="3F3CCB"/>
          </w:rPr>
          <w:t>этих браузерах</w:t>
        </w:r>
      </w:hyperlink>
      <w:r>
        <w:rPr>
          <w:rFonts w:ascii="Arial" w:hAnsi="Arial" w:cs="Arial"/>
          <w:color w:val="333333"/>
        </w:rPr>
        <w:t>.</w:t>
      </w:r>
    </w:p>
    <w:p w14:paraId="6C5FE504" w14:textId="77777777" w:rsidR="007B0662" w:rsidRDefault="007B0662" w:rsidP="007B066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ввода числовых значений существует специальный тип поля ввода </w:t>
      </w:r>
      <w:r>
        <w:rPr>
          <w:rStyle w:val="HTML"/>
          <w:rFonts w:ascii="Consolas" w:hAnsi="Consolas"/>
          <w:color w:val="333333"/>
          <w:sz w:val="21"/>
          <w:szCs w:val="21"/>
          <w:bdr w:val="none" w:sz="0" w:space="0" w:color="auto" w:frame="1"/>
        </w:rPr>
        <w:t>number</w:t>
      </w:r>
      <w:r>
        <w:rPr>
          <w:rFonts w:ascii="Arial" w:hAnsi="Arial" w:cs="Arial"/>
          <w:color w:val="333333"/>
        </w:rPr>
        <w:t>. Рядом с полем браузер автоматически подставляет две стрелочки для увеличения и уменьшения числового значения.</w:t>
      </w:r>
    </w:p>
    <w:p w14:paraId="35E1B6CD" w14:textId="77777777" w:rsidR="007B0662" w:rsidRPr="007B0662" w:rsidRDefault="007B0662" w:rsidP="007B0662">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B0662">
        <w:rPr>
          <w:rFonts w:ascii="Arial" w:hAnsi="Arial" w:cs="Arial"/>
          <w:color w:val="333333"/>
          <w:lang w:val="en-US"/>
        </w:rPr>
        <w:t xml:space="preserve"> </w:t>
      </w:r>
      <w:r>
        <w:rPr>
          <w:rFonts w:ascii="Arial" w:hAnsi="Arial" w:cs="Arial"/>
          <w:color w:val="333333"/>
        </w:rPr>
        <w:t>записи</w:t>
      </w:r>
      <w:r w:rsidRPr="007B0662">
        <w:rPr>
          <w:rFonts w:ascii="Arial" w:hAnsi="Arial" w:cs="Arial"/>
          <w:color w:val="333333"/>
          <w:lang w:val="en-US"/>
        </w:rPr>
        <w:t>:</w:t>
      </w:r>
    </w:p>
    <w:p w14:paraId="2F2EA320" w14:textId="77777777" w:rsidR="007B0662" w:rsidRPr="007B0662" w:rsidRDefault="007B0662" w:rsidP="007B0662">
      <w:pPr>
        <w:pStyle w:val="HTML0"/>
        <w:shd w:val="clear" w:color="auto" w:fill="F8F8F8"/>
        <w:spacing w:before="300" w:after="300"/>
        <w:ind w:left="-225"/>
        <w:rPr>
          <w:rFonts w:ascii="Consolas" w:hAnsi="Consolas"/>
          <w:color w:val="333333"/>
          <w:sz w:val="24"/>
          <w:szCs w:val="24"/>
          <w:lang w:val="en-US"/>
        </w:rPr>
      </w:pPr>
      <w:r w:rsidRPr="007B0662">
        <w:rPr>
          <w:rStyle w:val="HTML"/>
          <w:rFonts w:ascii="Consolas" w:hAnsi="Consolas"/>
          <w:color w:val="333333"/>
          <w:bdr w:val="none" w:sz="0" w:space="0" w:color="auto" w:frame="1"/>
          <w:lang w:val="en-US"/>
        </w:rPr>
        <w:t>&lt;input type="number"&gt;</w:t>
      </w:r>
    </w:p>
    <w:p w14:paraId="2B34D57F" w14:textId="77777777" w:rsidR="007B0662" w:rsidRDefault="007B0662" w:rsidP="007B066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4EF3EEE" w14:textId="4D356342" w:rsidR="007B0662" w:rsidRDefault="007B0662" w:rsidP="007B0662">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5953302" wp14:editId="529585A8">
            <wp:extent cx="1494155" cy="702945"/>
            <wp:effectExtent l="0" t="0" r="0" b="1905"/>
            <wp:docPr id="28" name="Рисунок 28" descr="Поле ввода числового значения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оле ввода числового значения в Chrom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94155" cy="702945"/>
                    </a:xfrm>
                    <a:prstGeom prst="rect">
                      <a:avLst/>
                    </a:prstGeom>
                    <a:noFill/>
                    <a:ln>
                      <a:noFill/>
                    </a:ln>
                  </pic:spPr>
                </pic:pic>
              </a:graphicData>
            </a:graphic>
          </wp:inline>
        </w:drawing>
      </w:r>
    </w:p>
    <w:p w14:paraId="094E097B" w14:textId="77777777" w:rsidR="007B0662" w:rsidRDefault="007B0662" w:rsidP="007B066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помощи вспомогательных атрибутов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можно установить верхнюю и нижнюю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11CE5F12" w14:textId="77777777" w:rsidR="007B0662" w:rsidRDefault="007B0662" w:rsidP="007B066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стоит отметить, что поле ввода числа, как и некоторые другие поля, которые будут рассмотрены дальше, по-особому ведёт себя в мобильных браузерах: например, при фокусе на такое поле появляется клавиатура, позволяющая вводить соответствующие символы.</w:t>
      </w:r>
    </w:p>
    <w:p w14:paraId="3521EF89" w14:textId="745B3A70" w:rsidR="007B0662" w:rsidRDefault="007B0662" w:rsidP="007B0662">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27D2B296" wp14:editId="68ED5824">
            <wp:extent cx="2238375" cy="3807460"/>
            <wp:effectExtent l="0" t="0" r="9525" b="2540"/>
            <wp:docPr id="27" name="Рисунок 27" descr="Поле ввода числового значения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ле ввода числового значения в iO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38375" cy="3807460"/>
                    </a:xfrm>
                    <a:prstGeom prst="rect">
                      <a:avLst/>
                    </a:prstGeom>
                    <a:noFill/>
                    <a:ln>
                      <a:noFill/>
                    </a:ln>
                  </pic:spPr>
                </pic:pic>
              </a:graphicData>
            </a:graphic>
          </wp:inline>
        </w:drawing>
      </w:r>
    </w:p>
    <w:p w14:paraId="41B09E21" w14:textId="77777777" w:rsidR="00FA621A" w:rsidRDefault="00FA621A" w:rsidP="00FA621A">
      <w:pPr>
        <w:pStyle w:val="2"/>
      </w:pPr>
      <w:r>
        <w:t>Поле поиска</w:t>
      </w:r>
    </w:p>
    <w:p w14:paraId="2FAF2863" w14:textId="77777777" w:rsidR="00FA621A" w:rsidRDefault="00FA621A" w:rsidP="00FA62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справились с формой заказа и можем смело двигать дальше.</w:t>
      </w:r>
    </w:p>
    <w:p w14:paraId="6DAD33FB" w14:textId="77777777" w:rsidR="00FA621A" w:rsidRDefault="00FA621A" w:rsidP="00FA62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давно намеревался побывать в Норвегии и отведать хвалёной местной рыбки. Чтобы упростить себе жизнь и не ходить в турфирму, он решил создать страницу с формой бронирования отеля.</w:t>
      </w:r>
    </w:p>
    <w:p w14:paraId="28B0121B" w14:textId="77777777" w:rsidR="00FA621A" w:rsidRDefault="00FA621A" w:rsidP="00FA62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без вашей помощи никак не обойтись.</w:t>
      </w:r>
    </w:p>
    <w:p w14:paraId="05B35B45" w14:textId="77777777" w:rsidR="00FA621A" w:rsidRDefault="00FA621A" w:rsidP="00FA62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в форму нужно поместить поле поиска, чтобы можно было напечатать название города и потом выбирать подходящие отели.</w:t>
      </w:r>
    </w:p>
    <w:p w14:paraId="4CC12827" w14:textId="77777777" w:rsidR="00FA621A" w:rsidRPr="00FA621A" w:rsidRDefault="00FA621A" w:rsidP="00FA621A">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A621A">
        <w:rPr>
          <w:rFonts w:ascii="Arial" w:hAnsi="Arial" w:cs="Arial"/>
          <w:color w:val="333333"/>
          <w:lang w:val="en-US"/>
        </w:rPr>
        <w:t xml:space="preserve"> </w:t>
      </w:r>
      <w:r>
        <w:rPr>
          <w:rFonts w:ascii="Arial" w:hAnsi="Arial" w:cs="Arial"/>
          <w:color w:val="333333"/>
        </w:rPr>
        <w:t>записи</w:t>
      </w:r>
      <w:r w:rsidRPr="00FA621A">
        <w:rPr>
          <w:rFonts w:ascii="Arial" w:hAnsi="Arial" w:cs="Arial"/>
          <w:color w:val="333333"/>
          <w:lang w:val="en-US"/>
        </w:rPr>
        <w:t>:</w:t>
      </w:r>
    </w:p>
    <w:p w14:paraId="292E41F3" w14:textId="77777777" w:rsidR="00FA621A" w:rsidRPr="00FA621A" w:rsidRDefault="00FA621A" w:rsidP="00FA621A">
      <w:pPr>
        <w:pStyle w:val="HTML0"/>
        <w:shd w:val="clear" w:color="auto" w:fill="F8F8F8"/>
        <w:spacing w:before="300" w:after="300"/>
        <w:ind w:left="-225"/>
        <w:rPr>
          <w:rFonts w:ascii="Consolas" w:hAnsi="Consolas"/>
          <w:color w:val="333333"/>
          <w:sz w:val="24"/>
          <w:szCs w:val="24"/>
          <w:lang w:val="en-US"/>
        </w:rPr>
      </w:pPr>
      <w:r w:rsidRPr="00FA621A">
        <w:rPr>
          <w:rStyle w:val="HTML"/>
          <w:rFonts w:ascii="Consolas" w:hAnsi="Consolas"/>
          <w:color w:val="333333"/>
          <w:bdr w:val="none" w:sz="0" w:space="0" w:color="auto" w:frame="1"/>
          <w:lang w:val="en-US"/>
        </w:rPr>
        <w:t>&lt;input type="search"&gt;</w:t>
      </w:r>
    </w:p>
    <w:p w14:paraId="6EA4E2B0" w14:textId="77777777" w:rsidR="00FA621A" w:rsidRDefault="00FA621A" w:rsidP="00FA62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поле почти не отличается от обычного текстового поля. В некоторых браузерах внутри него появляется крестик для сброса введённого значения.</w:t>
      </w:r>
    </w:p>
    <w:p w14:paraId="46996ADB" w14:textId="77777777" w:rsidR="00FA621A" w:rsidRDefault="00FA621A" w:rsidP="00FA62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06A52336" w14:textId="1C9E593C" w:rsidR="00FA621A" w:rsidRDefault="00FA621A" w:rsidP="00FA621A">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086FBCF4" wp14:editId="6CBFFEC9">
            <wp:extent cx="3023235" cy="675640"/>
            <wp:effectExtent l="0" t="0" r="5715" b="0"/>
            <wp:docPr id="29" name="Рисунок 29" descr="Поле поиск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оле поиска в Chrom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023235" cy="675640"/>
                    </a:xfrm>
                    <a:prstGeom prst="rect">
                      <a:avLst/>
                    </a:prstGeom>
                    <a:noFill/>
                    <a:ln>
                      <a:noFill/>
                    </a:ln>
                  </pic:spPr>
                </pic:pic>
              </a:graphicData>
            </a:graphic>
          </wp:inline>
        </w:drawing>
      </w:r>
    </w:p>
    <w:p w14:paraId="7D1BFEB6" w14:textId="77777777" w:rsidR="00E832C4" w:rsidRDefault="00E832C4" w:rsidP="00E832C4">
      <w:pPr>
        <w:pStyle w:val="2"/>
      </w:pPr>
      <w:r>
        <w:t>Автофокус</w:t>
      </w:r>
    </w:p>
    <w:p w14:paraId="36078C18" w14:textId="77777777" w:rsidR="00E832C4" w:rsidRDefault="00E832C4" w:rsidP="00E832C4">
      <w:pPr>
        <w:shd w:val="clear" w:color="auto" w:fill="FFFFFF"/>
        <w:spacing w:line="375" w:lineRule="atLeast"/>
        <w:rPr>
          <w:rFonts w:ascii="Arial" w:hAnsi="Arial" w:cs="Arial"/>
          <w:color w:val="333333"/>
          <w:sz w:val="24"/>
          <w:szCs w:val="24"/>
        </w:rPr>
      </w:pPr>
      <w:r>
        <w:rPr>
          <w:rFonts w:ascii="Arial" w:hAnsi="Arial" w:cs="Arial"/>
          <w:color w:val="333333"/>
        </w:rPr>
        <w:t>Автофокус уже поддерживается в </w:t>
      </w:r>
      <w:hyperlink r:id="rId170" w:anchor="feat=autofocus" w:tgtFrame="_blank" w:history="1">
        <w:r>
          <w:rPr>
            <w:rStyle w:val="a6"/>
            <w:rFonts w:ascii="Arial" w:hAnsi="Arial" w:cs="Arial"/>
            <w:color w:val="3F3CCB"/>
          </w:rPr>
          <w:t>этих браузерах</w:t>
        </w:r>
      </w:hyperlink>
      <w:r>
        <w:rPr>
          <w:rFonts w:ascii="Arial" w:hAnsi="Arial" w:cs="Arial"/>
          <w:color w:val="333333"/>
        </w:rPr>
        <w:t>.</w:t>
      </w:r>
    </w:p>
    <w:p w14:paraId="5A9657D9" w14:textId="77777777" w:rsidR="00E832C4" w:rsidRDefault="00E832C4" w:rsidP="00E832C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загрузке страницы можно сообщить браузеру в какое поле установить курсор по умолчанию. Для этого используется пустой атрибут </w:t>
      </w:r>
      <w:r>
        <w:rPr>
          <w:rStyle w:val="HTML"/>
          <w:rFonts w:ascii="Consolas" w:hAnsi="Consolas"/>
          <w:color w:val="333333"/>
          <w:sz w:val="21"/>
          <w:szCs w:val="21"/>
          <w:bdr w:val="none" w:sz="0" w:space="0" w:color="auto" w:frame="1"/>
        </w:rPr>
        <w:t>autofocus</w:t>
      </w:r>
      <w:r>
        <w:rPr>
          <w:rFonts w:ascii="Arial" w:hAnsi="Arial" w:cs="Arial"/>
          <w:color w:val="333333"/>
        </w:rPr>
        <w:t>.</w:t>
      </w:r>
    </w:p>
    <w:p w14:paraId="54B50595" w14:textId="77777777" w:rsidR="00E832C4" w:rsidRDefault="00E832C4" w:rsidP="00E832C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записи:</w:t>
      </w:r>
    </w:p>
    <w:p w14:paraId="3FA41898" w14:textId="77777777" w:rsidR="00E832C4" w:rsidRDefault="00E832C4" w:rsidP="00E832C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autofocus&gt;</w:t>
      </w:r>
    </w:p>
    <w:p w14:paraId="1550558A" w14:textId="77777777" w:rsidR="00E832C4" w:rsidRDefault="00E832C4" w:rsidP="00E832C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Автофокус улучшает процесс работы с формами, ведь пользователь избавляется от лишних щелчков мышки, там где они не нужны, а может сразу начинать вводить текст в поле.</w:t>
      </w:r>
    </w:p>
    <w:p w14:paraId="45EE4C33" w14:textId="77777777" w:rsidR="00E832C4" w:rsidRDefault="00E832C4" w:rsidP="00E832C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такой атрибут должен быть только один на странице.</w:t>
      </w:r>
    </w:p>
    <w:p w14:paraId="3BF4D7A4" w14:textId="77777777" w:rsidR="009A2690" w:rsidRDefault="009A2690" w:rsidP="009A2690">
      <w:pPr>
        <w:pStyle w:val="2"/>
      </w:pPr>
      <w:r>
        <w:t>Другие поля для ввода дат</w:t>
      </w:r>
    </w:p>
    <w:p w14:paraId="3B017B4E" w14:textId="77777777" w:rsidR="009A2690" w:rsidRDefault="009A2690" w:rsidP="009A2690">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171"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42E4392D" w14:textId="77777777" w:rsidR="009A2690" w:rsidRDefault="009A2690" w:rsidP="009A26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мы уже использовали поля с типами </w:t>
      </w:r>
      <w:r>
        <w:rPr>
          <w:rStyle w:val="HTML"/>
          <w:rFonts w:ascii="Consolas" w:hAnsi="Consolas"/>
          <w:color w:val="333333"/>
          <w:sz w:val="21"/>
          <w:szCs w:val="21"/>
          <w:bdr w:val="none" w:sz="0" w:space="0" w:color="auto" w:frame="1"/>
        </w:rPr>
        <w:t>date</w:t>
      </w:r>
      <w:r>
        <w:rPr>
          <w:rFonts w:ascii="Arial" w:hAnsi="Arial" w:cs="Arial"/>
          <w:color w:val="333333"/>
        </w:rPr>
        <w:t> и </w:t>
      </w:r>
      <w:r>
        <w:rPr>
          <w:rStyle w:val="HTML"/>
          <w:rFonts w:ascii="Consolas" w:hAnsi="Consolas"/>
          <w:color w:val="333333"/>
          <w:sz w:val="21"/>
          <w:szCs w:val="21"/>
          <w:bdr w:val="none" w:sz="0" w:space="0" w:color="auto" w:frame="1"/>
        </w:rPr>
        <w:t>time</w:t>
      </w:r>
      <w:r>
        <w:rPr>
          <w:rFonts w:ascii="Arial" w:hAnsi="Arial" w:cs="Arial"/>
          <w:color w:val="333333"/>
        </w:rPr>
        <w:t>, но существуют и другие типы полей для ввода дат:</w:t>
      </w:r>
    </w:p>
    <w:tbl>
      <w:tblPr>
        <w:tblW w:w="0" w:type="auto"/>
        <w:tblCellMar>
          <w:top w:w="15" w:type="dxa"/>
          <w:left w:w="15" w:type="dxa"/>
          <w:bottom w:w="15" w:type="dxa"/>
          <w:right w:w="15" w:type="dxa"/>
        </w:tblCellMar>
        <w:tblLook w:val="04A0" w:firstRow="1" w:lastRow="0" w:firstColumn="1" w:lastColumn="0" w:noHBand="0" w:noVBand="1"/>
      </w:tblPr>
      <w:tblGrid>
        <w:gridCol w:w="1767"/>
        <w:gridCol w:w="4489"/>
      </w:tblGrid>
      <w:tr w:rsidR="009A2690" w14:paraId="2D64817B" w14:textId="77777777" w:rsidTr="009A2690">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48724505" w14:textId="77777777" w:rsidR="009A2690" w:rsidRDefault="009A2690">
            <w:pPr>
              <w:rPr>
                <w:rFonts w:cs="Times New Roman"/>
              </w:rPr>
            </w:pPr>
            <w:r>
              <w:rPr>
                <w:rStyle w:val="HTML"/>
                <w:rFonts w:ascii="Consolas" w:eastAsiaTheme="minorHAnsi" w:hAnsi="Consolas"/>
                <w:sz w:val="21"/>
                <w:szCs w:val="21"/>
                <w:bdr w:val="none" w:sz="0" w:space="0" w:color="auto" w:frame="1"/>
              </w:rPr>
              <w:t>datetime</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2CEAA34" w14:textId="77777777" w:rsidR="009A2690" w:rsidRDefault="009A2690">
            <w:r>
              <w:t>выбор даты с указанием времени (c учетом временной зоны)</w:t>
            </w:r>
          </w:p>
        </w:tc>
      </w:tr>
      <w:tr w:rsidR="009A2690" w14:paraId="32F22DA4" w14:textId="77777777" w:rsidTr="009A2690">
        <w:tc>
          <w:tcPr>
            <w:tcW w:w="0" w:type="auto"/>
            <w:tcBorders>
              <w:bottom w:val="single" w:sz="6" w:space="0" w:color="E8E8E8"/>
            </w:tcBorders>
            <w:shd w:val="clear" w:color="auto" w:fill="auto"/>
            <w:tcMar>
              <w:top w:w="150" w:type="dxa"/>
              <w:left w:w="0" w:type="dxa"/>
              <w:bottom w:w="150" w:type="dxa"/>
              <w:right w:w="150" w:type="dxa"/>
            </w:tcMar>
            <w:vAlign w:val="center"/>
            <w:hideMark/>
          </w:tcPr>
          <w:p w14:paraId="03C81771" w14:textId="77777777" w:rsidR="009A2690" w:rsidRDefault="009A2690">
            <w:r>
              <w:rPr>
                <w:rStyle w:val="HTML"/>
                <w:rFonts w:ascii="Consolas" w:eastAsiaTheme="minorHAnsi" w:hAnsi="Consolas"/>
                <w:sz w:val="21"/>
                <w:szCs w:val="21"/>
                <w:bdr w:val="none" w:sz="0" w:space="0" w:color="auto" w:frame="1"/>
              </w:rPr>
              <w:t>datetime-local</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E37EFAB" w14:textId="77777777" w:rsidR="009A2690" w:rsidRDefault="009A2690">
            <w:r>
              <w:t>выбор даты с указанием времени (без учета временной зоны)</w:t>
            </w:r>
          </w:p>
        </w:tc>
      </w:tr>
      <w:tr w:rsidR="009A2690" w14:paraId="352FF7A6" w14:textId="77777777" w:rsidTr="009A2690">
        <w:tc>
          <w:tcPr>
            <w:tcW w:w="0" w:type="auto"/>
            <w:tcBorders>
              <w:bottom w:val="single" w:sz="6" w:space="0" w:color="E8E8E8"/>
            </w:tcBorders>
            <w:shd w:val="clear" w:color="auto" w:fill="auto"/>
            <w:tcMar>
              <w:top w:w="150" w:type="dxa"/>
              <w:left w:w="0" w:type="dxa"/>
              <w:bottom w:w="150" w:type="dxa"/>
              <w:right w:w="150" w:type="dxa"/>
            </w:tcMar>
            <w:vAlign w:val="center"/>
            <w:hideMark/>
          </w:tcPr>
          <w:p w14:paraId="0FCDC11A" w14:textId="77777777" w:rsidR="009A2690" w:rsidRDefault="009A2690">
            <w:r>
              <w:rPr>
                <w:rStyle w:val="HTML"/>
                <w:rFonts w:ascii="Consolas" w:eastAsiaTheme="minorHAnsi" w:hAnsi="Consolas"/>
                <w:sz w:val="21"/>
                <w:szCs w:val="21"/>
                <w:bdr w:val="none" w:sz="0" w:space="0" w:color="auto" w:frame="1"/>
              </w:rPr>
              <w:t>week</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375B1B9" w14:textId="77777777" w:rsidR="009A2690" w:rsidRDefault="009A2690">
            <w:r>
              <w:t>выбор порядкового номера недели в году и года</w:t>
            </w:r>
          </w:p>
        </w:tc>
      </w:tr>
      <w:tr w:rsidR="009A2690" w14:paraId="0FF0ABB6" w14:textId="77777777" w:rsidTr="009A2690">
        <w:tc>
          <w:tcPr>
            <w:tcW w:w="0" w:type="auto"/>
            <w:tcBorders>
              <w:bottom w:val="single" w:sz="6" w:space="0" w:color="E8E8E8"/>
            </w:tcBorders>
            <w:shd w:val="clear" w:color="auto" w:fill="auto"/>
            <w:tcMar>
              <w:top w:w="150" w:type="dxa"/>
              <w:left w:w="0" w:type="dxa"/>
              <w:bottom w:w="150" w:type="dxa"/>
              <w:right w:w="150" w:type="dxa"/>
            </w:tcMar>
            <w:vAlign w:val="center"/>
            <w:hideMark/>
          </w:tcPr>
          <w:p w14:paraId="0C3C754C" w14:textId="77777777" w:rsidR="009A2690" w:rsidRDefault="009A2690">
            <w:r>
              <w:rPr>
                <w:rStyle w:val="HTML"/>
                <w:rFonts w:ascii="Consolas" w:eastAsiaTheme="minorHAnsi" w:hAnsi="Consolas"/>
                <w:sz w:val="21"/>
                <w:szCs w:val="21"/>
                <w:bdr w:val="none" w:sz="0" w:space="0" w:color="auto" w:frame="1"/>
              </w:rPr>
              <w:t>month</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6C9DDC" w14:textId="77777777" w:rsidR="009A2690" w:rsidRDefault="009A2690">
            <w:r>
              <w:t>выбор месяца и года</w:t>
            </w:r>
          </w:p>
        </w:tc>
      </w:tr>
    </w:tbl>
    <w:p w14:paraId="1EF80DBB" w14:textId="77777777" w:rsidR="009A2690" w:rsidRDefault="009A2690" w:rsidP="009A26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для выбора месяца в нашей форме. А для выбора числа используем уже знакомый тип </w:t>
      </w:r>
      <w:r>
        <w:rPr>
          <w:rStyle w:val="HTML"/>
          <w:rFonts w:ascii="Consolas" w:hAnsi="Consolas"/>
          <w:color w:val="333333"/>
          <w:sz w:val="21"/>
          <w:szCs w:val="21"/>
          <w:bdr w:val="none" w:sz="0" w:space="0" w:color="auto" w:frame="1"/>
        </w:rPr>
        <w:t>number</w:t>
      </w:r>
      <w:r>
        <w:rPr>
          <w:rFonts w:ascii="Arial" w:hAnsi="Arial" w:cs="Arial"/>
          <w:color w:val="333333"/>
        </w:rPr>
        <w:t>.</w:t>
      </w:r>
    </w:p>
    <w:p w14:paraId="2D3383A5" w14:textId="77777777" w:rsidR="009A2690" w:rsidRDefault="009A2690" w:rsidP="009A26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так выбор месяца выглядит в Chrome:</w:t>
      </w:r>
    </w:p>
    <w:p w14:paraId="2C4E1A13" w14:textId="650C5368" w:rsidR="009A2690" w:rsidRDefault="009A2690" w:rsidP="009A26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3B7CC095" wp14:editId="14002807">
            <wp:extent cx="2688590" cy="2306320"/>
            <wp:effectExtent l="0" t="0" r="0" b="0"/>
            <wp:docPr id="30" name="Рисунок 30" descr="Поле для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оле для выбора даты в Chrom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88590" cy="2306320"/>
                    </a:xfrm>
                    <a:prstGeom prst="rect">
                      <a:avLst/>
                    </a:prstGeom>
                    <a:noFill/>
                    <a:ln>
                      <a:noFill/>
                    </a:ln>
                  </pic:spPr>
                </pic:pic>
              </a:graphicData>
            </a:graphic>
          </wp:inline>
        </w:drawing>
      </w:r>
    </w:p>
    <w:p w14:paraId="4B4B092B" w14:textId="77777777" w:rsidR="009A2690" w:rsidRDefault="009A2690" w:rsidP="009A269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месяца, то вместо него отображается обычное текстовое поле.</w:t>
      </w:r>
    </w:p>
    <w:p w14:paraId="255154DE" w14:textId="77777777" w:rsidR="00BB7F77" w:rsidRDefault="00BB7F77" w:rsidP="00BB7F77">
      <w:pPr>
        <w:pStyle w:val="2"/>
      </w:pPr>
      <w:r>
        <w:t>Выбор из диапазона</w:t>
      </w:r>
    </w:p>
    <w:p w14:paraId="3C319F7E" w14:textId="77777777" w:rsidR="00BB7F77" w:rsidRDefault="00BB7F77" w:rsidP="00BB7F77">
      <w:pPr>
        <w:shd w:val="clear" w:color="auto" w:fill="FFFFFF"/>
        <w:spacing w:line="375" w:lineRule="atLeast"/>
        <w:rPr>
          <w:rFonts w:ascii="Arial" w:hAnsi="Arial" w:cs="Arial"/>
          <w:color w:val="333333"/>
          <w:sz w:val="24"/>
          <w:szCs w:val="24"/>
        </w:rPr>
      </w:pPr>
      <w:r>
        <w:rPr>
          <w:rFonts w:ascii="Arial" w:hAnsi="Arial" w:cs="Arial"/>
          <w:color w:val="333333"/>
        </w:rPr>
        <w:t>Поле для выбора из диапазона значений уже поддерживаются в </w:t>
      </w:r>
      <w:hyperlink r:id="rId173" w:anchor="feat=input-range" w:tgtFrame="_blank" w:history="1">
        <w:r>
          <w:rPr>
            <w:rStyle w:val="a6"/>
            <w:rFonts w:ascii="Arial" w:hAnsi="Arial" w:cs="Arial"/>
            <w:color w:val="3F3CCB"/>
          </w:rPr>
          <w:t>этих браузерах</w:t>
        </w:r>
      </w:hyperlink>
    </w:p>
    <w:p w14:paraId="56C06C41" w14:textId="77777777" w:rsidR="00BB7F77" w:rsidRDefault="00BB7F77" w:rsidP="00BB7F7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нашей форме обязательно должна быть возможность выбрать количество дней, на которое будет осуществляться бронирование. Для этой цели подходит тип поля </w:t>
      </w:r>
      <w:r>
        <w:rPr>
          <w:rStyle w:val="HTML"/>
          <w:rFonts w:ascii="Consolas" w:hAnsi="Consolas"/>
          <w:color w:val="333333"/>
          <w:sz w:val="21"/>
          <w:szCs w:val="21"/>
          <w:bdr w:val="none" w:sz="0" w:space="0" w:color="auto" w:frame="1"/>
        </w:rPr>
        <w:t>range</w:t>
      </w:r>
      <w:r>
        <w:rPr>
          <w:rFonts w:ascii="Arial" w:hAnsi="Arial" w:cs="Arial"/>
          <w:color w:val="333333"/>
        </w:rPr>
        <w:t>.</w:t>
      </w:r>
    </w:p>
    <w:p w14:paraId="2F05DE65" w14:textId="77777777" w:rsidR="00BB7F77" w:rsidRDefault="00BB7F77" w:rsidP="00BB7F7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поле выглядит как шкала с ползунком и позволяет выбрать число из некоторого интервала значений.</w:t>
      </w:r>
    </w:p>
    <w:p w14:paraId="0F3187EF" w14:textId="77777777" w:rsidR="00BB7F77" w:rsidRPr="00BB7F77" w:rsidRDefault="00BB7F77" w:rsidP="00BB7F77">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BB7F77">
        <w:rPr>
          <w:rFonts w:ascii="Arial" w:hAnsi="Arial" w:cs="Arial"/>
          <w:color w:val="333333"/>
          <w:lang w:val="en-US"/>
        </w:rPr>
        <w:t xml:space="preserve"> </w:t>
      </w:r>
      <w:r>
        <w:rPr>
          <w:rFonts w:ascii="Arial" w:hAnsi="Arial" w:cs="Arial"/>
          <w:color w:val="333333"/>
        </w:rPr>
        <w:t>записи</w:t>
      </w:r>
      <w:r w:rsidRPr="00BB7F77">
        <w:rPr>
          <w:rFonts w:ascii="Arial" w:hAnsi="Arial" w:cs="Arial"/>
          <w:color w:val="333333"/>
          <w:lang w:val="en-US"/>
        </w:rPr>
        <w:t>:</w:t>
      </w:r>
    </w:p>
    <w:p w14:paraId="7A389AFC" w14:textId="77777777" w:rsidR="00BB7F77" w:rsidRPr="00BB7F77" w:rsidRDefault="00BB7F77" w:rsidP="00BB7F77">
      <w:pPr>
        <w:pStyle w:val="HTML0"/>
        <w:shd w:val="clear" w:color="auto" w:fill="F8F8F8"/>
        <w:spacing w:before="300" w:after="300"/>
        <w:ind w:left="-225"/>
        <w:rPr>
          <w:rFonts w:ascii="Consolas" w:hAnsi="Consolas"/>
          <w:color w:val="333333"/>
          <w:sz w:val="24"/>
          <w:szCs w:val="24"/>
          <w:lang w:val="en-US"/>
        </w:rPr>
      </w:pPr>
      <w:r w:rsidRPr="00BB7F77">
        <w:rPr>
          <w:rStyle w:val="HTML"/>
          <w:rFonts w:ascii="Consolas" w:hAnsi="Consolas"/>
          <w:color w:val="333333"/>
          <w:bdr w:val="none" w:sz="0" w:space="0" w:color="auto" w:frame="1"/>
          <w:lang w:val="en-US"/>
        </w:rPr>
        <w:t>&lt;input type="range" min="1" max="10"&gt;</w:t>
      </w:r>
    </w:p>
    <w:p w14:paraId="689EBA78" w14:textId="77777777" w:rsidR="00BB7F77" w:rsidRDefault="00BB7F77" w:rsidP="00BB7F7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это поле выглядит так:</w:t>
      </w:r>
    </w:p>
    <w:p w14:paraId="2C64706D" w14:textId="5BA357AF" w:rsidR="00BB7F77" w:rsidRDefault="00BB7F77" w:rsidP="00BB7F77">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DD3B2B" wp14:editId="6CC84F9E">
            <wp:extent cx="1903730" cy="750570"/>
            <wp:effectExtent l="0" t="0" r="1270" b="0"/>
            <wp:docPr id="32" name="Рисунок 32" descr="Поле выбора из диапазон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оле выбора из диапазона в Chrom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903730" cy="750570"/>
                    </a:xfrm>
                    <a:prstGeom prst="rect">
                      <a:avLst/>
                    </a:prstGeom>
                    <a:noFill/>
                    <a:ln>
                      <a:noFill/>
                    </a:ln>
                  </pic:spPr>
                </pic:pic>
              </a:graphicData>
            </a:graphic>
          </wp:inline>
        </w:drawing>
      </w:r>
      <w:r>
        <w:rPr>
          <w:rFonts w:ascii="Arial" w:hAnsi="Arial" w:cs="Arial"/>
          <w:noProof/>
          <w:color w:val="333333"/>
        </w:rPr>
        <w:drawing>
          <wp:inline distT="0" distB="0" distL="0" distR="0" wp14:anchorId="5233B91C" wp14:editId="1EA6978B">
            <wp:extent cx="1821815" cy="668655"/>
            <wp:effectExtent l="0" t="0" r="6985" b="0"/>
            <wp:docPr id="31" name="Рисунок 31" descr="Поле выбора из диапазона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оле выбора из диапазона в Firefox"/>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821815" cy="668655"/>
                    </a:xfrm>
                    <a:prstGeom prst="rect">
                      <a:avLst/>
                    </a:prstGeom>
                    <a:noFill/>
                    <a:ln>
                      <a:noFill/>
                    </a:ln>
                  </pic:spPr>
                </pic:pic>
              </a:graphicData>
            </a:graphic>
          </wp:inline>
        </w:drawing>
      </w:r>
    </w:p>
    <w:p w14:paraId="2439CF7B" w14:textId="77777777" w:rsidR="00BB7F77" w:rsidRDefault="00BB7F77" w:rsidP="00BB7F7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Атрибуты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устанавливают нижнюю и верхнюю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46E46333" w14:textId="77777777" w:rsidR="004B680F" w:rsidRDefault="004B680F" w:rsidP="004B680F">
      <w:pPr>
        <w:pStyle w:val="2"/>
      </w:pPr>
      <w:r>
        <w:t>Область для вывода результата</w:t>
      </w:r>
    </w:p>
    <w:p w14:paraId="42BE76CA" w14:textId="77777777" w:rsidR="004B680F" w:rsidRDefault="004B680F" w:rsidP="004B680F">
      <w:pPr>
        <w:shd w:val="clear" w:color="auto" w:fill="FFFFFF"/>
        <w:spacing w:line="375" w:lineRule="atLeast"/>
        <w:rPr>
          <w:rFonts w:ascii="Arial" w:hAnsi="Arial" w:cs="Arial"/>
          <w:color w:val="333333"/>
          <w:sz w:val="24"/>
          <w:szCs w:val="24"/>
        </w:rPr>
      </w:pPr>
      <w:r>
        <w:rPr>
          <w:rFonts w:ascii="Arial" w:hAnsi="Arial" w:cs="Arial"/>
          <w:color w:val="333333"/>
        </w:rPr>
        <w:t>Область для вывода результата уже поддерживаются в </w:t>
      </w:r>
      <w:hyperlink r:id="rId176" w:tgtFrame="_blank" w:history="1">
        <w:r>
          <w:rPr>
            <w:rStyle w:val="a6"/>
            <w:rFonts w:ascii="Arial" w:hAnsi="Arial" w:cs="Arial"/>
            <w:color w:val="3F3CCB"/>
          </w:rPr>
          <w:t>этих браузерах</w:t>
        </w:r>
      </w:hyperlink>
    </w:p>
    <w:p w14:paraId="1FE0065E" w14:textId="77777777" w:rsidR="004B680F" w:rsidRDefault="004B680F" w:rsidP="004B680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видеть количество дней в брони, используем новый HTML5-тег </w:t>
      </w:r>
      <w:r>
        <w:rPr>
          <w:rStyle w:val="HTML"/>
          <w:rFonts w:ascii="Consolas" w:hAnsi="Consolas"/>
          <w:color w:val="333333"/>
          <w:sz w:val="21"/>
          <w:szCs w:val="21"/>
          <w:bdr w:val="none" w:sz="0" w:space="0" w:color="auto" w:frame="1"/>
        </w:rPr>
        <w:t>&lt;output&gt;</w:t>
      </w:r>
      <w:r>
        <w:rPr>
          <w:rFonts w:ascii="Arial" w:hAnsi="Arial" w:cs="Arial"/>
          <w:color w:val="333333"/>
        </w:rPr>
        <w:t>.</w:t>
      </w:r>
    </w:p>
    <w:p w14:paraId="7060F599" w14:textId="77777777" w:rsidR="004B680F" w:rsidRDefault="004B680F" w:rsidP="004B680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&lt;output&gt;</w:t>
      </w:r>
      <w:r>
        <w:rPr>
          <w:rFonts w:ascii="Arial" w:hAnsi="Arial" w:cs="Arial"/>
          <w:color w:val="333333"/>
        </w:rPr>
        <w:t> представляет собой область, куда выводятся какие-либо результаты вычислений, обычно полученные при помощи JavaScript.</w:t>
      </w:r>
    </w:p>
    <w:p w14:paraId="52BAEA4A" w14:textId="77777777" w:rsidR="004B680F" w:rsidRDefault="004B680F" w:rsidP="004B680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67BAEE86" w14:textId="77777777" w:rsidR="004B680F" w:rsidRDefault="004B680F" w:rsidP="004B680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&lt;output name="sum"&gt;[значение по умолчанию]&lt;/output&gt;</w:t>
      </w:r>
    </w:p>
    <w:p w14:paraId="095D7C20" w14:textId="77777777" w:rsidR="004B680F" w:rsidRDefault="004B680F" w:rsidP="004B680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по умолчанию при этом можно не задавать, тогда область вывода будет пустой.</w:t>
      </w:r>
    </w:p>
    <w:p w14:paraId="626F8B40" w14:textId="77777777" w:rsidR="004B680F" w:rsidRDefault="004B680F" w:rsidP="004B680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добавим в форму область вывода, в которой будет отображаться количество дней, выбранное с помощью поля-ползунка.</w:t>
      </w:r>
    </w:p>
    <w:p w14:paraId="2DC1BFC3" w14:textId="7FE351DD" w:rsidR="000D4BE0" w:rsidRDefault="000D4BE0" w:rsidP="000D4BE0">
      <w:pPr>
        <w:pStyle w:val="2"/>
      </w:pPr>
      <w:r>
        <w:t>группировка полей формы</w:t>
      </w:r>
    </w:p>
    <w:p w14:paraId="7CE65EE6" w14:textId="77777777" w:rsidR="000D4BE0" w:rsidRDefault="000D4BE0" w:rsidP="000D4BE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формы становятся очень большими, возникает потребность зрительно отделить одни поля от других. Для группировки полей используется тег </w:t>
      </w:r>
      <w:r>
        <w:rPr>
          <w:rStyle w:val="HTML"/>
          <w:rFonts w:ascii="Consolas" w:hAnsi="Consolas"/>
          <w:color w:val="333333"/>
          <w:sz w:val="21"/>
          <w:szCs w:val="21"/>
          <w:bdr w:val="none" w:sz="0" w:space="0" w:color="auto" w:frame="1"/>
        </w:rPr>
        <w:t>fieldset</w:t>
      </w:r>
      <w:r>
        <w:rPr>
          <w:rFonts w:ascii="Arial" w:hAnsi="Arial" w:cs="Arial"/>
          <w:color w:val="333333"/>
        </w:rPr>
        <w:t>.</w:t>
      </w:r>
    </w:p>
    <w:p w14:paraId="2CD38D33" w14:textId="77777777" w:rsidR="000D4BE0" w:rsidRDefault="000D4BE0" w:rsidP="000D4BE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ADCA9E1" w14:textId="77777777" w:rsidR="000D4BE0" w:rsidRDefault="000D4BE0" w:rsidP="000D4BE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&lt;fieldset&gt;</w:t>
      </w:r>
    </w:p>
    <w:p w14:paraId="0E6DFA1A" w14:textId="77777777" w:rsidR="000D4BE0" w:rsidRDefault="000D4BE0" w:rsidP="000D4BE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&lt;input type="text"&gt;</w:t>
      </w:r>
    </w:p>
    <w:p w14:paraId="2C20775C" w14:textId="77777777" w:rsidR="000D4BE0" w:rsidRPr="000D4BE0" w:rsidRDefault="000D4BE0" w:rsidP="000D4BE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4BE0">
        <w:rPr>
          <w:rStyle w:val="HTML"/>
          <w:rFonts w:ascii="Consolas" w:hAnsi="Consolas"/>
          <w:color w:val="333333"/>
          <w:bdr w:val="none" w:sz="0" w:space="0" w:color="auto" w:frame="1"/>
          <w:lang w:val="en-US"/>
        </w:rPr>
        <w:t>&lt;input type="text"&gt;</w:t>
      </w:r>
    </w:p>
    <w:p w14:paraId="748FDBEF" w14:textId="77777777" w:rsidR="000D4BE0" w:rsidRPr="000D4BE0" w:rsidRDefault="000D4BE0" w:rsidP="000D4BE0">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&lt;input type="text"&gt;</w:t>
      </w:r>
    </w:p>
    <w:p w14:paraId="4DF56605" w14:textId="77777777" w:rsidR="000D4BE0" w:rsidRPr="000D4BE0" w:rsidRDefault="000D4BE0" w:rsidP="000D4BE0">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5A57B3F1" w14:textId="77777777" w:rsidR="000D4BE0" w:rsidRPr="000D4BE0" w:rsidRDefault="000D4BE0" w:rsidP="000D4BE0">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719F147E" w14:textId="77777777" w:rsidR="000D4BE0" w:rsidRPr="000D4BE0" w:rsidRDefault="000D4BE0" w:rsidP="000D4BE0">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&lt;textarea&gt;&lt;/textarea&gt;</w:t>
      </w:r>
    </w:p>
    <w:p w14:paraId="7EE20DD8" w14:textId="77777777" w:rsidR="000D4BE0" w:rsidRPr="000D4BE0" w:rsidRDefault="000D4BE0" w:rsidP="000D4BE0">
      <w:pPr>
        <w:pStyle w:val="HTML0"/>
        <w:shd w:val="clear" w:color="auto" w:fill="F8F8F8"/>
        <w:spacing w:before="300" w:after="300"/>
        <w:ind w:left="-225"/>
        <w:rPr>
          <w:rFonts w:ascii="Consolas" w:hAnsi="Consolas"/>
          <w:color w:val="333333"/>
          <w:sz w:val="24"/>
          <w:szCs w:val="24"/>
          <w:lang w:val="en-US"/>
        </w:rPr>
      </w:pPr>
      <w:r w:rsidRPr="000D4BE0">
        <w:rPr>
          <w:rStyle w:val="HTML"/>
          <w:rFonts w:ascii="Consolas" w:hAnsi="Consolas"/>
          <w:color w:val="333333"/>
          <w:bdr w:val="none" w:sz="0" w:space="0" w:color="auto" w:frame="1"/>
          <w:lang w:val="en-US"/>
        </w:rPr>
        <w:t>&lt;/fieldset&gt;</w:t>
      </w:r>
    </w:p>
    <w:p w14:paraId="413A2336" w14:textId="77777777" w:rsidR="000D4BE0" w:rsidRDefault="000D4BE0" w:rsidP="000D4BE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 умолчанию браузеры отображают результат в виде рамки вокруг этой группы полей, но при помощи CSS можно изменить его внешний вид.</w:t>
      </w:r>
    </w:p>
    <w:p w14:paraId="6E659F50" w14:textId="77777777" w:rsidR="000D4BE0" w:rsidRDefault="000D4BE0" w:rsidP="000D4BE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для каждой группы можно добавить её заголовок. Для этого внутрь тега </w:t>
      </w:r>
      <w:r>
        <w:rPr>
          <w:rStyle w:val="HTML"/>
          <w:rFonts w:ascii="Consolas" w:hAnsi="Consolas"/>
          <w:color w:val="333333"/>
          <w:sz w:val="21"/>
          <w:szCs w:val="21"/>
          <w:bdr w:val="none" w:sz="0" w:space="0" w:color="auto" w:frame="1"/>
        </w:rPr>
        <w:t>fieldset</w:t>
      </w:r>
      <w:r>
        <w:rPr>
          <w:rFonts w:ascii="Arial" w:hAnsi="Arial" w:cs="Arial"/>
          <w:color w:val="333333"/>
        </w:rPr>
        <w:t>надо поместить тег </w:t>
      </w:r>
      <w:r>
        <w:rPr>
          <w:rStyle w:val="HTML"/>
          <w:rFonts w:ascii="Consolas" w:hAnsi="Consolas"/>
          <w:color w:val="333333"/>
          <w:sz w:val="21"/>
          <w:szCs w:val="21"/>
          <w:bdr w:val="none" w:sz="0" w:space="0" w:color="auto" w:frame="1"/>
        </w:rPr>
        <w:t>legend</w:t>
      </w:r>
      <w:r>
        <w:rPr>
          <w:rFonts w:ascii="Arial" w:hAnsi="Arial" w:cs="Arial"/>
          <w:color w:val="333333"/>
        </w:rPr>
        <w:t>:</w:t>
      </w:r>
    </w:p>
    <w:p w14:paraId="4B9DB1F4" w14:textId="77777777" w:rsidR="000D4BE0" w:rsidRPr="000D4BE0" w:rsidRDefault="000D4BE0" w:rsidP="000D4BE0">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7BC0BB13" w14:textId="77777777" w:rsidR="000D4BE0" w:rsidRPr="000D4BE0" w:rsidRDefault="000D4BE0" w:rsidP="000D4BE0">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&lt;legend&gt;</w:t>
      </w:r>
      <w:r>
        <w:rPr>
          <w:rStyle w:val="HTML"/>
          <w:rFonts w:ascii="Consolas" w:hAnsi="Consolas"/>
          <w:color w:val="333333"/>
          <w:bdr w:val="none" w:sz="0" w:space="0" w:color="auto" w:frame="1"/>
        </w:rPr>
        <w:t>Заголовок</w:t>
      </w:r>
      <w:r w:rsidRPr="000D4BE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группы</w:t>
      </w:r>
      <w:r w:rsidRPr="000D4BE0">
        <w:rPr>
          <w:rStyle w:val="HTML"/>
          <w:rFonts w:ascii="Consolas" w:hAnsi="Consolas"/>
          <w:color w:val="333333"/>
          <w:bdr w:val="none" w:sz="0" w:space="0" w:color="auto" w:frame="1"/>
          <w:lang w:val="en-US"/>
        </w:rPr>
        <w:t>&lt;/legend&gt;</w:t>
      </w:r>
    </w:p>
    <w:p w14:paraId="2BD5B526" w14:textId="77777777" w:rsidR="000D4BE0" w:rsidRPr="00266C5F" w:rsidRDefault="000D4BE0" w:rsidP="000D4BE0">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w:t>
      </w:r>
      <w:r w:rsidRPr="00266C5F">
        <w:rPr>
          <w:rStyle w:val="HTML"/>
          <w:rFonts w:ascii="Consolas" w:hAnsi="Consolas"/>
          <w:color w:val="333333"/>
          <w:bdr w:val="none" w:sz="0" w:space="0" w:color="auto" w:frame="1"/>
          <w:lang w:val="en-US"/>
        </w:rPr>
        <w:t>&lt;input type="text"&gt;</w:t>
      </w:r>
    </w:p>
    <w:p w14:paraId="4093465A" w14:textId="77777777" w:rsidR="000D4BE0" w:rsidRPr="00266C5F" w:rsidRDefault="000D4BE0" w:rsidP="000D4BE0">
      <w:pPr>
        <w:pStyle w:val="HTML0"/>
        <w:shd w:val="clear" w:color="auto" w:fill="F8F8F8"/>
        <w:spacing w:before="300"/>
        <w:ind w:left="-225"/>
        <w:rPr>
          <w:rFonts w:ascii="Consolas" w:hAnsi="Consolas"/>
          <w:color w:val="333333"/>
          <w:sz w:val="24"/>
          <w:szCs w:val="24"/>
          <w:lang w:val="en-US"/>
        </w:rPr>
      </w:pPr>
      <w:r w:rsidRPr="00266C5F">
        <w:rPr>
          <w:rStyle w:val="HTML"/>
          <w:rFonts w:ascii="Consolas" w:hAnsi="Consolas"/>
          <w:color w:val="333333"/>
          <w:bdr w:val="none" w:sz="0" w:space="0" w:color="auto" w:frame="1"/>
          <w:lang w:val="en-US"/>
        </w:rPr>
        <w:t>&lt;/fieldset&gt;</w:t>
      </w:r>
    </w:p>
    <w:p w14:paraId="006D0663" w14:textId="77777777" w:rsidR="00266C5F" w:rsidRPr="00266C5F" w:rsidRDefault="00266C5F" w:rsidP="00266C5F">
      <w:pPr>
        <w:pStyle w:val="2"/>
        <w:rPr>
          <w:lang w:val="en-US"/>
        </w:rPr>
      </w:pPr>
      <w:r>
        <w:t>Паттерны</w:t>
      </w:r>
      <w:r w:rsidRPr="00266C5F">
        <w:rPr>
          <w:lang w:val="en-US"/>
        </w:rPr>
        <w:t xml:space="preserve"> </w:t>
      </w:r>
      <w:r>
        <w:t>значений</w:t>
      </w:r>
      <w:r w:rsidRPr="00266C5F">
        <w:rPr>
          <w:lang w:val="en-US"/>
        </w:rPr>
        <w:t xml:space="preserve"> </w:t>
      </w:r>
      <w:r>
        <w:t>полей</w:t>
      </w:r>
    </w:p>
    <w:p w14:paraId="719AC1A1" w14:textId="77777777" w:rsidR="00266C5F" w:rsidRDefault="00266C5F" w:rsidP="00266C5F">
      <w:pPr>
        <w:shd w:val="clear" w:color="auto" w:fill="FFFFFF"/>
        <w:spacing w:line="375" w:lineRule="atLeast"/>
        <w:rPr>
          <w:rFonts w:ascii="Arial" w:hAnsi="Arial" w:cs="Arial"/>
          <w:color w:val="333333"/>
          <w:sz w:val="24"/>
          <w:szCs w:val="24"/>
        </w:rPr>
      </w:pPr>
      <w:r>
        <w:rPr>
          <w:rFonts w:ascii="Arial" w:hAnsi="Arial" w:cs="Arial"/>
          <w:color w:val="333333"/>
        </w:rPr>
        <w:t>Паттерны значений полей уже поддерживаются в </w:t>
      </w:r>
      <w:hyperlink r:id="rId177" w:anchor="feat=input-pattern" w:tgtFrame="_blank" w:history="1">
        <w:r>
          <w:rPr>
            <w:rStyle w:val="a6"/>
            <w:rFonts w:ascii="Arial" w:hAnsi="Arial" w:cs="Arial"/>
            <w:color w:val="3F3CCB"/>
          </w:rPr>
          <w:t>этих браузерах</w:t>
        </w:r>
      </w:hyperlink>
      <w:r>
        <w:rPr>
          <w:rFonts w:ascii="Arial" w:hAnsi="Arial" w:cs="Arial"/>
          <w:color w:val="333333"/>
        </w:rPr>
        <w:t>.</w:t>
      </w:r>
    </w:p>
    <w:p w14:paraId="59032A22" w14:textId="77777777"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у нас готова форма бронирования отеля, но чтобы отправиться в Норвегию, Кексику нужно получить визу.</w:t>
      </w:r>
    </w:p>
    <w:p w14:paraId="69744E43" w14:textId="77777777"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Естественно, ему лень идти в консульство и лично предъявлять там усы, лапы и хвост, поэтому он решает создать ещё одну форму, которая сможет отправить все необходимые данные по получению визы прямиком в лапы норвежского посла.</w:t>
      </w:r>
    </w:p>
    <w:p w14:paraId="2DEB6078" w14:textId="77777777"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Ни для кого не секрет, что основным кошачьим документом является котопаспорт, в котором зафиксированы окрас кота, его личные данные и гастрономические предпочтения.</w:t>
      </w:r>
    </w:p>
    <w:p w14:paraId="39E0A64C" w14:textId="77777777"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первым делом добавим в форму поле для номера котопаспорта. Это обычное текстовое поле, но с ограничениями на формат номера, чтобы не злить лишний раз норвежского посла ошибками и опечатками.</w:t>
      </w:r>
    </w:p>
    <w:p w14:paraId="7A588F1E" w14:textId="77777777"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автоматическую проверку формата номера в поле, используем атрибут </w:t>
      </w:r>
      <w:r>
        <w:rPr>
          <w:rStyle w:val="HTML"/>
          <w:rFonts w:ascii="Consolas" w:hAnsi="Consolas"/>
          <w:color w:val="333333"/>
          <w:sz w:val="21"/>
          <w:szCs w:val="21"/>
          <w:bdr w:val="none" w:sz="0" w:space="0" w:color="auto" w:frame="1"/>
        </w:rPr>
        <w:t>pattern</w:t>
      </w:r>
      <w:r>
        <w:rPr>
          <w:rFonts w:ascii="Arial" w:hAnsi="Arial" w:cs="Arial"/>
          <w:color w:val="333333"/>
        </w:rPr>
        <w:t>, в котором с помощью регулярного выражения опишем требуемый формат.</w:t>
      </w:r>
    </w:p>
    <w:p w14:paraId="3277661D" w14:textId="77777777"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подобное поле с неправильно введёнными данными выглядит так:</w:t>
      </w:r>
    </w:p>
    <w:p w14:paraId="299535E3" w14:textId="5123E744"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7313D8" wp14:editId="11FA79EB">
            <wp:extent cx="3923665" cy="1200785"/>
            <wp:effectExtent l="0" t="0" r="635" b="0"/>
            <wp:docPr id="34" name="Рисунок 34" descr="Поле с неправильно введёнными данными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ле с неправильно введёнными данными в Chrom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23665" cy="1200785"/>
                    </a:xfrm>
                    <a:prstGeom prst="rect">
                      <a:avLst/>
                    </a:prstGeom>
                    <a:noFill/>
                    <a:ln>
                      <a:noFill/>
                    </a:ln>
                  </pic:spPr>
                </pic:pic>
              </a:graphicData>
            </a:graphic>
          </wp:inline>
        </w:drawing>
      </w:r>
      <w:r>
        <w:rPr>
          <w:rFonts w:ascii="Arial" w:hAnsi="Arial" w:cs="Arial"/>
          <w:noProof/>
          <w:color w:val="333333"/>
        </w:rPr>
        <w:drawing>
          <wp:inline distT="0" distB="0" distL="0" distR="0" wp14:anchorId="69CD34BC" wp14:editId="012276FC">
            <wp:extent cx="3002280" cy="941705"/>
            <wp:effectExtent l="0" t="0" r="7620" b="0"/>
            <wp:docPr id="33" name="Рисунок 33" descr="Поле с неправильно введёнными данными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Поле с неправильно введёнными данными в Firefox"/>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02280" cy="941705"/>
                    </a:xfrm>
                    <a:prstGeom prst="rect">
                      <a:avLst/>
                    </a:prstGeom>
                    <a:noFill/>
                    <a:ln>
                      <a:noFill/>
                    </a:ln>
                  </pic:spPr>
                </pic:pic>
              </a:graphicData>
            </a:graphic>
          </wp:inline>
        </w:drawing>
      </w:r>
    </w:p>
    <w:p w14:paraId="5C4106A7" w14:textId="77777777" w:rsidR="00266C5F" w:rsidRDefault="00266C5F" w:rsidP="00266C5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регулярных выражениях можно почитать, например, </w:t>
      </w:r>
      <w:hyperlink r:id="rId180" w:tgtFrame="_blank" w:history="1">
        <w:r>
          <w:rPr>
            <w:rStyle w:val="a6"/>
            <w:rFonts w:ascii="Arial" w:hAnsi="Arial" w:cs="Arial"/>
            <w:color w:val="3F3CCB"/>
          </w:rPr>
          <w:t>на Википедии</w:t>
        </w:r>
      </w:hyperlink>
      <w:r>
        <w:rPr>
          <w:rFonts w:ascii="Arial" w:hAnsi="Arial" w:cs="Arial"/>
          <w:color w:val="333333"/>
        </w:rPr>
        <w:t>.</w:t>
      </w:r>
    </w:p>
    <w:p w14:paraId="49EBC5A4" w14:textId="5D9D419A" w:rsidR="003D36D0" w:rsidRPr="003E1B14" w:rsidRDefault="001F1D81" w:rsidP="001F1D81">
      <w:r>
        <w:rPr>
          <w:shd w:val="clear" w:color="auto" w:fill="F2F2F2"/>
        </w:rPr>
        <w:t>Добавьте этому полю атрибут </w:t>
      </w:r>
      <w:r>
        <w:rPr>
          <w:rStyle w:val="HTML"/>
          <w:rFonts w:ascii="Consolas" w:eastAsiaTheme="minorHAnsi" w:hAnsi="Consolas"/>
          <w:color w:val="4EB543"/>
          <w:sz w:val="21"/>
          <w:szCs w:val="21"/>
          <w:bdr w:val="none" w:sz="0" w:space="0" w:color="auto" w:frame="1"/>
          <w:shd w:val="clear" w:color="auto" w:fill="F2F2F2"/>
        </w:rPr>
        <w:t>pattern</w:t>
      </w:r>
      <w:r>
        <w:rPr>
          <w:shd w:val="clear" w:color="auto" w:fill="F2F2F2"/>
        </w:rPr>
        <w:t> со значением</w:t>
      </w:r>
      <w:r>
        <w:br/>
      </w:r>
      <w:r>
        <w:rPr>
          <w:rStyle w:val="HTML"/>
          <w:rFonts w:ascii="Consolas" w:eastAsiaTheme="minorHAnsi" w:hAnsi="Consolas"/>
          <w:color w:val="4EB543"/>
          <w:sz w:val="21"/>
          <w:szCs w:val="21"/>
          <w:bdr w:val="none" w:sz="0" w:space="0" w:color="auto" w:frame="1"/>
          <w:shd w:val="clear" w:color="auto" w:fill="F2F2F2"/>
        </w:rPr>
        <w:t>[0-9]{3}-[0-9]{5}</w:t>
      </w:r>
    </w:p>
    <w:p w14:paraId="2CF61E1D" w14:textId="77777777" w:rsidR="00EF3AF2" w:rsidRDefault="00EF3AF2" w:rsidP="00EF3AF2">
      <w:pPr>
        <w:pStyle w:val="2"/>
      </w:pPr>
      <w:r>
        <w:lastRenderedPageBreak/>
        <w:t>Поле ввода телефона</w:t>
      </w:r>
    </w:p>
    <w:p w14:paraId="78EE18E5" w14:textId="77777777" w:rsidR="00EF3AF2" w:rsidRDefault="00EF3AF2" w:rsidP="00EF3AF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получения визы нужно сообщить и номер телефона Кексика, поэтому добавим в форму ещё одно поле с типом </w:t>
      </w:r>
      <w:r>
        <w:rPr>
          <w:rStyle w:val="HTML"/>
          <w:rFonts w:ascii="Consolas" w:hAnsi="Consolas"/>
          <w:color w:val="333333"/>
          <w:sz w:val="21"/>
          <w:szCs w:val="21"/>
          <w:bdr w:val="none" w:sz="0" w:space="0" w:color="auto" w:frame="1"/>
        </w:rPr>
        <w:t>tel</w:t>
      </w:r>
      <w:r>
        <w:rPr>
          <w:rFonts w:ascii="Arial" w:hAnsi="Arial" w:cs="Arial"/>
          <w:color w:val="333333"/>
        </w:rPr>
        <w:t>.</w:t>
      </w:r>
    </w:p>
    <w:p w14:paraId="613E0BA4" w14:textId="77777777" w:rsidR="00EF3AF2" w:rsidRDefault="00EF3AF2" w:rsidP="00EF3AF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тип поля </w:t>
      </w:r>
      <w:r>
        <w:rPr>
          <w:rStyle w:val="HTML"/>
          <w:rFonts w:ascii="Consolas" w:hAnsi="Consolas"/>
          <w:color w:val="333333"/>
          <w:sz w:val="21"/>
          <w:szCs w:val="21"/>
          <w:bdr w:val="none" w:sz="0" w:space="0" w:color="auto" w:frame="1"/>
        </w:rPr>
        <w:t>tel</w:t>
      </w:r>
      <w:r>
        <w:rPr>
          <w:rFonts w:ascii="Arial" w:hAnsi="Arial" w:cs="Arial"/>
          <w:color w:val="333333"/>
        </w:rPr>
        <w:t> появился в HTML5 и отвечает за ввод телефонных номеров.</w:t>
      </w:r>
    </w:p>
    <w:p w14:paraId="2451758F" w14:textId="77777777" w:rsidR="00EF3AF2" w:rsidRDefault="00EF3AF2" w:rsidP="00EF3AF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воспользуемся атрибутом </w:t>
      </w:r>
      <w:r>
        <w:rPr>
          <w:rStyle w:val="HTML"/>
          <w:rFonts w:ascii="Consolas" w:hAnsi="Consolas"/>
          <w:color w:val="333333"/>
          <w:sz w:val="21"/>
          <w:szCs w:val="21"/>
          <w:bdr w:val="none" w:sz="0" w:space="0" w:color="auto" w:frame="1"/>
        </w:rPr>
        <w:t>pattern</w:t>
      </w:r>
      <w:r>
        <w:rPr>
          <w:rFonts w:ascii="Arial" w:hAnsi="Arial" w:cs="Arial"/>
          <w:color w:val="333333"/>
        </w:rPr>
        <w:t>, чтобы исключить ошибки при заполнении формы.</w:t>
      </w:r>
    </w:p>
    <w:p w14:paraId="6417C6C3" w14:textId="77777777" w:rsidR="00EF3AF2" w:rsidRDefault="00EF3AF2" w:rsidP="00EF3AF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мобильных браузерах при фокусе на такое поле появляется клавиатура, позволяющая вводить только цифры и символы телефонных номеров.</w:t>
      </w:r>
    </w:p>
    <w:p w14:paraId="7F31228B" w14:textId="19A9DFF4" w:rsidR="00EF3AF2" w:rsidRDefault="00EF3AF2" w:rsidP="00EF3AF2">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26B5F148" wp14:editId="7BE4F577">
            <wp:extent cx="2333625" cy="3807460"/>
            <wp:effectExtent l="0" t="0" r="9525" b="2540"/>
            <wp:docPr id="35" name="Рисунок 35" descr="Поле ввода телефона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оле ввода телефона в iOS"/>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333625" cy="3807460"/>
                    </a:xfrm>
                    <a:prstGeom prst="rect">
                      <a:avLst/>
                    </a:prstGeom>
                    <a:noFill/>
                    <a:ln>
                      <a:noFill/>
                    </a:ln>
                  </pic:spPr>
                </pic:pic>
              </a:graphicData>
            </a:graphic>
          </wp:inline>
        </w:drawing>
      </w:r>
    </w:p>
    <w:p w14:paraId="0614949F" w14:textId="77777777" w:rsidR="007F2765" w:rsidRDefault="007F2765" w:rsidP="007F2765">
      <w:pPr>
        <w:pStyle w:val="2"/>
      </w:pPr>
      <w:r>
        <w:t>Подсказка при заполнении полей</w:t>
      </w:r>
    </w:p>
    <w:p w14:paraId="5E96404C" w14:textId="77777777" w:rsidR="007F2765" w:rsidRDefault="007F2765" w:rsidP="007F276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полей, в которые вводятся текстовые значения (textarea, разные типы input и так далее) есть возможность вывести подсказку.</w:t>
      </w:r>
    </w:p>
    <w:p w14:paraId="452D87B7" w14:textId="77777777" w:rsidR="007F2765" w:rsidRDefault="007F2765" w:rsidP="007F27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специальный атрибут </w:t>
      </w:r>
      <w:r>
        <w:rPr>
          <w:rStyle w:val="HTML"/>
          <w:rFonts w:ascii="Consolas" w:hAnsi="Consolas"/>
          <w:color w:val="333333"/>
          <w:sz w:val="21"/>
          <w:szCs w:val="21"/>
          <w:bdr w:val="none" w:sz="0" w:space="0" w:color="auto" w:frame="1"/>
        </w:rPr>
        <w:t>placeholder</w:t>
      </w:r>
      <w:r>
        <w:rPr>
          <w:rFonts w:ascii="Arial" w:hAnsi="Arial" w:cs="Arial"/>
          <w:color w:val="333333"/>
        </w:rPr>
        <w:t>:</w:t>
      </w:r>
    </w:p>
    <w:p w14:paraId="7EBC44BA" w14:textId="77777777" w:rsidR="007F2765" w:rsidRPr="007F2765" w:rsidRDefault="007F2765" w:rsidP="007F2765">
      <w:pPr>
        <w:pStyle w:val="HTML0"/>
        <w:shd w:val="clear" w:color="auto" w:fill="F8F8F8"/>
        <w:spacing w:before="300" w:after="300"/>
        <w:ind w:left="-225"/>
        <w:rPr>
          <w:rFonts w:ascii="Consolas" w:hAnsi="Consolas"/>
          <w:color w:val="333333"/>
          <w:sz w:val="24"/>
          <w:szCs w:val="24"/>
          <w:lang w:val="en-US"/>
        </w:rPr>
      </w:pPr>
      <w:r w:rsidRPr="007F2765">
        <w:rPr>
          <w:rStyle w:val="HTML"/>
          <w:rFonts w:ascii="Consolas" w:hAnsi="Consolas"/>
          <w:color w:val="333333"/>
          <w:bdr w:val="none" w:sz="0" w:space="0" w:color="auto" w:frame="1"/>
          <w:lang w:val="en-US"/>
        </w:rPr>
        <w:t>&lt;input type="text" placeholder="</w:t>
      </w:r>
      <w:r>
        <w:rPr>
          <w:rStyle w:val="HTML"/>
          <w:rFonts w:ascii="Consolas" w:hAnsi="Consolas"/>
          <w:color w:val="333333"/>
          <w:bdr w:val="none" w:sz="0" w:space="0" w:color="auto" w:frame="1"/>
        </w:rPr>
        <w:t>Текст</w:t>
      </w:r>
      <w:r w:rsidRPr="007F276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подсказки</w:t>
      </w:r>
      <w:r w:rsidRPr="007F2765">
        <w:rPr>
          <w:rStyle w:val="HTML"/>
          <w:rFonts w:ascii="Consolas" w:hAnsi="Consolas"/>
          <w:color w:val="333333"/>
          <w:bdr w:val="none" w:sz="0" w:space="0" w:color="auto" w:frame="1"/>
          <w:lang w:val="en-US"/>
        </w:rPr>
        <w:t>"&gt;</w:t>
      </w:r>
    </w:p>
    <w:p w14:paraId="17A59E31" w14:textId="77777777" w:rsidR="007F2765" w:rsidRDefault="007F2765" w:rsidP="007F27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Текст подсказки выводится внутри текстового поля, а при вводе значения — автоматически убирается.</w:t>
      </w:r>
    </w:p>
    <w:p w14:paraId="47B272C6" w14:textId="77777777" w:rsidR="007F2765" w:rsidRDefault="007F2765" w:rsidP="007F276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Воспользуемся этим атрибутом, чтобы подсказывать в каком именно формате следует вводить номера котопаспорта и телефона.</w:t>
      </w:r>
    </w:p>
    <w:p w14:paraId="6158937A" w14:textId="77777777" w:rsidR="00FD33CB" w:rsidRDefault="00FD33CB" w:rsidP="00FD33CB">
      <w:pPr>
        <w:pStyle w:val="2"/>
      </w:pPr>
      <w:r>
        <w:t>Поля ввода адресов сайтов и email</w:t>
      </w:r>
    </w:p>
    <w:p w14:paraId="1E1E8DF5" w14:textId="77777777" w:rsidR="00FD33CB" w:rsidRDefault="00FD33CB" w:rsidP="00FD33CB">
      <w:pPr>
        <w:shd w:val="clear" w:color="auto" w:fill="FFFFFF"/>
        <w:spacing w:line="375" w:lineRule="atLeast"/>
        <w:rPr>
          <w:rFonts w:ascii="Arial" w:hAnsi="Arial" w:cs="Arial"/>
          <w:color w:val="333333"/>
          <w:sz w:val="24"/>
          <w:szCs w:val="24"/>
        </w:rPr>
      </w:pPr>
      <w:r>
        <w:rPr>
          <w:rFonts w:ascii="Arial" w:hAnsi="Arial" w:cs="Arial"/>
          <w:color w:val="333333"/>
        </w:rPr>
        <w:t>Вот поддержка браузерами </w:t>
      </w:r>
      <w:hyperlink r:id="rId182" w:tgtFrame="_blank" w:history="1">
        <w:r>
          <w:rPr>
            <w:rStyle w:val="a6"/>
            <w:rFonts w:ascii="Arial" w:hAnsi="Arial" w:cs="Arial"/>
            <w:color w:val="3F3CCB"/>
          </w:rPr>
          <w:t>полей для ввода email</w:t>
        </w:r>
      </w:hyperlink>
      <w:r>
        <w:rPr>
          <w:rFonts w:ascii="Arial" w:hAnsi="Arial" w:cs="Arial"/>
          <w:color w:val="333333"/>
        </w:rPr>
        <w:t> и </w:t>
      </w:r>
      <w:hyperlink r:id="rId183" w:tgtFrame="_blank" w:history="1">
        <w:r>
          <w:rPr>
            <w:rStyle w:val="a6"/>
            <w:rFonts w:ascii="Arial" w:hAnsi="Arial" w:cs="Arial"/>
            <w:color w:val="3F3CCB"/>
          </w:rPr>
          <w:t>полей для ввода адресов сайтов</w:t>
        </w:r>
      </w:hyperlink>
    </w:p>
    <w:p w14:paraId="1538B34B" w14:textId="77777777" w:rsidR="00FD33CB" w:rsidRDefault="00FD33CB" w:rsidP="00FD33C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HTML5 добавлены два типа полей </w:t>
      </w:r>
      <w:r>
        <w:rPr>
          <w:rStyle w:val="HTML"/>
          <w:rFonts w:ascii="Consolas" w:hAnsi="Consolas"/>
          <w:color w:val="333333"/>
          <w:sz w:val="21"/>
          <w:szCs w:val="21"/>
          <w:bdr w:val="none" w:sz="0" w:space="0" w:color="auto" w:frame="1"/>
        </w:rPr>
        <w:t>email</w:t>
      </w:r>
      <w:r>
        <w:rPr>
          <w:rFonts w:ascii="Arial" w:hAnsi="Arial" w:cs="Arial"/>
          <w:color w:val="333333"/>
        </w:rPr>
        <w:t> и </w:t>
      </w:r>
      <w:r>
        <w:rPr>
          <w:rStyle w:val="HTML"/>
          <w:rFonts w:ascii="Consolas" w:hAnsi="Consolas"/>
          <w:color w:val="333333"/>
          <w:sz w:val="21"/>
          <w:szCs w:val="21"/>
          <w:bdr w:val="none" w:sz="0" w:space="0" w:color="auto" w:frame="1"/>
        </w:rPr>
        <w:t>url</w:t>
      </w:r>
      <w:r>
        <w:rPr>
          <w:rFonts w:ascii="Arial" w:hAnsi="Arial" w:cs="Arial"/>
          <w:color w:val="333333"/>
        </w:rPr>
        <w:t>, предназначенные для ввода электронной почты и адреса сайта. Особенностью этих полей является то, что они автоматически проверяют формат введённых данных.</w:t>
      </w:r>
    </w:p>
    <w:p w14:paraId="3B42FC11" w14:textId="77777777" w:rsidR="00FD33CB" w:rsidRPr="00FD33CB" w:rsidRDefault="00FD33CB" w:rsidP="00FD33CB">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D33CB">
        <w:rPr>
          <w:rFonts w:ascii="Arial" w:hAnsi="Arial" w:cs="Arial"/>
          <w:color w:val="333333"/>
          <w:lang w:val="en-US"/>
        </w:rPr>
        <w:t xml:space="preserve"> </w:t>
      </w:r>
      <w:r>
        <w:rPr>
          <w:rFonts w:ascii="Arial" w:hAnsi="Arial" w:cs="Arial"/>
          <w:color w:val="333333"/>
        </w:rPr>
        <w:t>записи</w:t>
      </w:r>
      <w:r w:rsidRPr="00FD33CB">
        <w:rPr>
          <w:rFonts w:ascii="Arial" w:hAnsi="Arial" w:cs="Arial"/>
          <w:color w:val="333333"/>
          <w:lang w:val="en-US"/>
        </w:rPr>
        <w:t>:</w:t>
      </w:r>
    </w:p>
    <w:p w14:paraId="13CCFE62" w14:textId="77777777" w:rsidR="00FD33CB" w:rsidRPr="00FD33CB" w:rsidRDefault="00FD33CB" w:rsidP="00FD33CB">
      <w:pPr>
        <w:pStyle w:val="HTML0"/>
        <w:shd w:val="clear" w:color="auto" w:fill="F8F8F8"/>
        <w:spacing w:before="300" w:after="300"/>
        <w:ind w:left="-225"/>
        <w:rPr>
          <w:rStyle w:val="HTML"/>
          <w:rFonts w:ascii="Consolas" w:hAnsi="Consolas"/>
          <w:color w:val="333333"/>
          <w:bdr w:val="none" w:sz="0" w:space="0" w:color="auto" w:frame="1"/>
          <w:lang w:val="en-US"/>
        </w:rPr>
      </w:pPr>
      <w:r w:rsidRPr="00FD33CB">
        <w:rPr>
          <w:rStyle w:val="HTML"/>
          <w:rFonts w:ascii="Consolas" w:hAnsi="Consolas"/>
          <w:color w:val="333333"/>
          <w:bdr w:val="none" w:sz="0" w:space="0" w:color="auto" w:frame="1"/>
          <w:lang w:val="en-US"/>
        </w:rPr>
        <w:t>&lt;input type="email"&gt;</w:t>
      </w:r>
    </w:p>
    <w:p w14:paraId="3A479FC9" w14:textId="77777777" w:rsidR="00FD33CB" w:rsidRPr="00FD33CB" w:rsidRDefault="00FD33CB" w:rsidP="00FD33CB">
      <w:pPr>
        <w:pStyle w:val="HTML0"/>
        <w:shd w:val="clear" w:color="auto" w:fill="F8F8F8"/>
        <w:spacing w:before="300" w:after="300"/>
        <w:ind w:left="-225"/>
        <w:rPr>
          <w:rFonts w:ascii="Consolas" w:hAnsi="Consolas"/>
          <w:color w:val="333333"/>
          <w:sz w:val="24"/>
          <w:szCs w:val="24"/>
          <w:lang w:val="en-US"/>
        </w:rPr>
      </w:pPr>
      <w:r w:rsidRPr="00FD33CB">
        <w:rPr>
          <w:rStyle w:val="HTML"/>
          <w:rFonts w:ascii="Consolas" w:hAnsi="Consolas"/>
          <w:color w:val="333333"/>
          <w:bdr w:val="none" w:sz="0" w:space="0" w:color="auto" w:frame="1"/>
          <w:lang w:val="en-US"/>
        </w:rPr>
        <w:t>&lt;input type="url"&gt;</w:t>
      </w:r>
    </w:p>
    <w:p w14:paraId="68C9C5F9" w14:textId="77777777" w:rsidR="00FD33CB" w:rsidRDefault="00FD33CB" w:rsidP="00FD33C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Внешне эти поля не отличаются от обычных текстовых полей, но обладают важной особенностью, которая очень полезна на мобильных устройствах.</w:t>
      </w:r>
    </w:p>
    <w:p w14:paraId="1FBCC723" w14:textId="77777777" w:rsidR="00FD33CB" w:rsidRDefault="00FD33CB" w:rsidP="00FD33C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начинаете заполнять такое поле на мобильнике, там автоматически переключается раскладка клавиатуры. Например, для </w:t>
      </w:r>
      <w:r>
        <w:rPr>
          <w:rStyle w:val="HTML"/>
          <w:rFonts w:ascii="Consolas" w:hAnsi="Consolas"/>
          <w:color w:val="333333"/>
          <w:sz w:val="21"/>
          <w:szCs w:val="21"/>
          <w:bdr w:val="none" w:sz="0" w:space="0" w:color="auto" w:frame="1"/>
        </w:rPr>
        <w:t>email</w:t>
      </w:r>
      <w:r>
        <w:rPr>
          <w:rFonts w:ascii="Arial" w:hAnsi="Arial" w:cs="Arial"/>
          <w:color w:val="333333"/>
        </w:rPr>
        <w:t> отобразятся латинские символы, цифры, знак </w:t>
      </w:r>
      <w:r>
        <w:rPr>
          <w:rStyle w:val="HTML"/>
          <w:rFonts w:ascii="Consolas" w:hAnsi="Consolas"/>
          <w:color w:val="333333"/>
          <w:sz w:val="21"/>
          <w:szCs w:val="21"/>
          <w:bdr w:val="none" w:sz="0" w:space="0" w:color="auto" w:frame="1"/>
        </w:rPr>
        <w:t>@</w:t>
      </w:r>
      <w:r>
        <w:rPr>
          <w:rFonts w:ascii="Arial" w:hAnsi="Arial" w:cs="Arial"/>
          <w:color w:val="333333"/>
        </w:rPr>
        <w:t> и некоторые другие. Посмотрите на скриншоты:</w:t>
      </w:r>
    </w:p>
    <w:p w14:paraId="28304FD9" w14:textId="2629D99D" w:rsidR="00FD33CB" w:rsidRDefault="00FD33CB" w:rsidP="00FD33CB">
      <w:pPr>
        <w:pStyle w:val="grid"/>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64B1AEF" wp14:editId="1E3303EA">
            <wp:extent cx="2313305" cy="3807460"/>
            <wp:effectExtent l="0" t="0" r="0" b="2540"/>
            <wp:docPr id="37" name="Рисунок 37"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Поля ввода email в iOS"/>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13305" cy="3807460"/>
                    </a:xfrm>
                    <a:prstGeom prst="rect">
                      <a:avLst/>
                    </a:prstGeom>
                    <a:noFill/>
                    <a:ln>
                      <a:noFill/>
                    </a:ln>
                  </pic:spPr>
                </pic:pic>
              </a:graphicData>
            </a:graphic>
          </wp:inline>
        </w:drawing>
      </w:r>
      <w:r>
        <w:rPr>
          <w:rFonts w:ascii="Arial" w:hAnsi="Arial" w:cs="Arial"/>
          <w:noProof/>
          <w:color w:val="333333"/>
        </w:rPr>
        <w:drawing>
          <wp:inline distT="0" distB="0" distL="0" distR="0" wp14:anchorId="6A55317E" wp14:editId="21667595">
            <wp:extent cx="2360930" cy="3807460"/>
            <wp:effectExtent l="0" t="0" r="1270" b="2540"/>
            <wp:docPr id="36" name="Рисунок 36"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Поля ввода email в iO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360930" cy="3807460"/>
                    </a:xfrm>
                    <a:prstGeom prst="rect">
                      <a:avLst/>
                    </a:prstGeom>
                    <a:noFill/>
                    <a:ln>
                      <a:noFill/>
                    </a:ln>
                  </pic:spPr>
                </pic:pic>
              </a:graphicData>
            </a:graphic>
          </wp:inline>
        </w:drawing>
      </w:r>
    </w:p>
    <w:p w14:paraId="502F7720" w14:textId="77777777" w:rsidR="00374799" w:rsidRDefault="00374799" w:rsidP="00374799">
      <w:pPr>
        <w:pStyle w:val="2"/>
      </w:pPr>
      <w:r>
        <w:t>Поле выбора цвета</w:t>
      </w:r>
    </w:p>
    <w:p w14:paraId="47F9F9B7" w14:textId="77777777" w:rsidR="00374799" w:rsidRDefault="00374799" w:rsidP="00374799">
      <w:pPr>
        <w:shd w:val="clear" w:color="auto" w:fill="FFFFFF"/>
        <w:spacing w:line="375" w:lineRule="atLeast"/>
        <w:rPr>
          <w:rFonts w:ascii="Arial" w:hAnsi="Arial" w:cs="Arial"/>
          <w:color w:val="333333"/>
          <w:sz w:val="24"/>
          <w:szCs w:val="24"/>
        </w:rPr>
      </w:pPr>
      <w:r>
        <w:rPr>
          <w:rFonts w:ascii="Arial" w:hAnsi="Arial" w:cs="Arial"/>
          <w:color w:val="333333"/>
        </w:rPr>
        <w:t>Поля для выбора цвета уже поддерживаются в </w:t>
      </w:r>
      <w:hyperlink r:id="rId186" w:anchor="feat=input-color" w:tgtFrame="_blank" w:history="1">
        <w:r>
          <w:rPr>
            <w:rStyle w:val="a6"/>
            <w:rFonts w:ascii="Arial" w:hAnsi="Arial" w:cs="Arial"/>
            <w:color w:val="3F3CCB"/>
          </w:rPr>
          <w:t>этих браузерах</w:t>
        </w:r>
      </w:hyperlink>
    </w:p>
    <w:p w14:paraId="5BEDBB51" w14:textId="77777777" w:rsidR="00374799" w:rsidRDefault="00374799" w:rsidP="0037479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Нельзя упускать из виду важный параметр кота — окрас. Его также нужно ввести в нашей форме.</w:t>
      </w:r>
    </w:p>
    <w:p w14:paraId="4A380A76" w14:textId="77777777" w:rsidR="00374799" w:rsidRDefault="00374799" w:rsidP="0037479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новый тип </w:t>
      </w:r>
      <w:r>
        <w:rPr>
          <w:rStyle w:val="HTML"/>
          <w:rFonts w:ascii="Consolas" w:hAnsi="Consolas"/>
          <w:color w:val="333333"/>
          <w:sz w:val="21"/>
          <w:szCs w:val="21"/>
          <w:bdr w:val="none" w:sz="0" w:space="0" w:color="auto" w:frame="1"/>
        </w:rPr>
        <w:t>color</w:t>
      </w:r>
      <w:r>
        <w:rPr>
          <w:rFonts w:ascii="Arial" w:hAnsi="Arial" w:cs="Arial"/>
          <w:color w:val="333333"/>
        </w:rPr>
        <w:t>, предназначенный для полей выбора цвета. При клике на такое поле появляется окно с возможностью выбрать цвет из палитры.</w:t>
      </w:r>
    </w:p>
    <w:p w14:paraId="62F62A41" w14:textId="77777777" w:rsidR="00374799" w:rsidRDefault="00374799" w:rsidP="0037479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8BFF434" w14:textId="77777777" w:rsidR="00374799" w:rsidRDefault="00374799" w:rsidP="0037479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type="color"&gt;</w:t>
      </w:r>
    </w:p>
    <w:p w14:paraId="17083AA5" w14:textId="77777777" w:rsidR="00374799" w:rsidRDefault="00374799" w:rsidP="0037479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31BE97EB" w14:textId="367ED7A8" w:rsidR="00374799" w:rsidRDefault="00374799" w:rsidP="00374799">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B95A68C" wp14:editId="3C20197E">
            <wp:extent cx="1036955" cy="655320"/>
            <wp:effectExtent l="0" t="0" r="0" b="0"/>
            <wp:docPr id="39" name="Рисунок 39" descr="Поле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Поле выбора цвета в Chrom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036955" cy="655320"/>
                    </a:xfrm>
                    <a:prstGeom prst="rect">
                      <a:avLst/>
                    </a:prstGeom>
                    <a:noFill/>
                    <a:ln>
                      <a:noFill/>
                    </a:ln>
                  </pic:spPr>
                </pic:pic>
              </a:graphicData>
            </a:graphic>
          </wp:inline>
        </w:drawing>
      </w:r>
      <w:r>
        <w:rPr>
          <w:rFonts w:ascii="Arial" w:hAnsi="Arial" w:cs="Arial"/>
          <w:noProof/>
          <w:color w:val="333333"/>
        </w:rPr>
        <w:drawing>
          <wp:inline distT="0" distB="0" distL="0" distR="0" wp14:anchorId="67234C35" wp14:editId="10A3F579">
            <wp:extent cx="4312920" cy="3063875"/>
            <wp:effectExtent l="0" t="0" r="0" b="3175"/>
            <wp:docPr id="38" name="Рисунок 38" descr="Палитра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Палитра выбора цвета в Chrom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12920" cy="3063875"/>
                    </a:xfrm>
                    <a:prstGeom prst="rect">
                      <a:avLst/>
                    </a:prstGeom>
                    <a:noFill/>
                    <a:ln>
                      <a:noFill/>
                    </a:ln>
                  </pic:spPr>
                </pic:pic>
              </a:graphicData>
            </a:graphic>
          </wp:inline>
        </w:drawing>
      </w:r>
    </w:p>
    <w:p w14:paraId="77D6F340" w14:textId="77777777" w:rsidR="00374799" w:rsidRDefault="00374799" w:rsidP="0037479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выбора цвета, то вместо него отображается обычное текстовое поле.</w:t>
      </w:r>
    </w:p>
    <w:p w14:paraId="388FEB78" w14:textId="77777777" w:rsidR="000D2CFA" w:rsidRDefault="000D2CFA" w:rsidP="000D2CFA">
      <w:pPr>
        <w:pStyle w:val="2"/>
      </w:pPr>
      <w:r>
        <w:t>Группировка элементов списка</w:t>
      </w:r>
    </w:p>
    <w:p w14:paraId="044923A7" w14:textId="77777777" w:rsidR="000D2CFA" w:rsidRDefault="000D2CFA" w:rsidP="000D2CF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последнее по очерёдности, но очень важное, поле в нашей форме — поле выбора гастрономических предпочтений Кексика.</w:t>
      </w:r>
    </w:p>
    <w:p w14:paraId="04E974F8" w14:textId="77777777" w:rsidR="000D2CFA" w:rsidRDefault="000D2CFA" w:rsidP="000D2CF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список выбора может быть довольно большой, в теге </w:t>
      </w:r>
      <w:r>
        <w:rPr>
          <w:rStyle w:val="HTML"/>
          <w:rFonts w:ascii="Consolas" w:hAnsi="Consolas"/>
          <w:color w:val="333333"/>
          <w:sz w:val="21"/>
          <w:szCs w:val="21"/>
          <w:bdr w:val="none" w:sz="0" w:space="0" w:color="auto" w:frame="1"/>
        </w:rPr>
        <w:t>select</w:t>
      </w:r>
      <w:r>
        <w:rPr>
          <w:rFonts w:ascii="Arial" w:hAnsi="Arial" w:cs="Arial"/>
          <w:color w:val="333333"/>
        </w:rPr>
        <w:t> используем возможность объединять </w:t>
      </w:r>
      <w:r>
        <w:rPr>
          <w:rStyle w:val="HTML"/>
          <w:rFonts w:ascii="Consolas" w:hAnsi="Consolas"/>
          <w:color w:val="333333"/>
          <w:sz w:val="21"/>
          <w:szCs w:val="21"/>
          <w:bdr w:val="none" w:sz="0" w:space="0" w:color="auto" w:frame="1"/>
        </w:rPr>
        <w:t>option</w:t>
      </w:r>
      <w:r>
        <w:rPr>
          <w:rFonts w:ascii="Arial" w:hAnsi="Arial" w:cs="Arial"/>
          <w:color w:val="333333"/>
        </w:rPr>
        <w:t> в группы. Обычно это используется для большей наглядности и удобства поиска нужного варианта.</w:t>
      </w:r>
    </w:p>
    <w:p w14:paraId="0B390385" w14:textId="77777777" w:rsidR="000D2CFA" w:rsidRDefault="000D2CFA" w:rsidP="000D2CF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формирования группы используется тег </w:t>
      </w:r>
      <w:r>
        <w:rPr>
          <w:rStyle w:val="HTML"/>
          <w:rFonts w:ascii="Consolas" w:hAnsi="Consolas"/>
          <w:color w:val="333333"/>
          <w:sz w:val="21"/>
          <w:szCs w:val="21"/>
          <w:bdr w:val="none" w:sz="0" w:space="0" w:color="auto" w:frame="1"/>
        </w:rPr>
        <w:t>optgroup</w:t>
      </w:r>
      <w:r>
        <w:rPr>
          <w:rFonts w:ascii="Arial" w:hAnsi="Arial" w:cs="Arial"/>
          <w:color w:val="333333"/>
        </w:rPr>
        <w:t>. Атрибут </w:t>
      </w:r>
      <w:r>
        <w:rPr>
          <w:rStyle w:val="HTML"/>
          <w:rFonts w:ascii="Consolas" w:hAnsi="Consolas"/>
          <w:color w:val="333333"/>
          <w:sz w:val="21"/>
          <w:szCs w:val="21"/>
          <w:bdr w:val="none" w:sz="0" w:space="0" w:color="auto" w:frame="1"/>
        </w:rPr>
        <w:t>label</w:t>
      </w:r>
      <w:r>
        <w:rPr>
          <w:rFonts w:ascii="Arial" w:hAnsi="Arial" w:cs="Arial"/>
          <w:color w:val="333333"/>
        </w:rPr>
        <w:t> этого тега определяет заголовок группы.</w:t>
      </w:r>
    </w:p>
    <w:p w14:paraId="2548CC5A" w14:textId="77777777" w:rsidR="000D2CFA" w:rsidRDefault="000D2CFA" w:rsidP="000D2CF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74D453A9" w14:textId="77777777" w:rsidR="000D2CFA" w:rsidRDefault="000D2CFA" w:rsidP="000D2CFA">
      <w:pPr>
        <w:pStyle w:val="HTML0"/>
        <w:shd w:val="clear" w:color="auto" w:fill="F8F8F8"/>
        <w:spacing w:before="300" w:after="300"/>
        <w:ind w:left="-225"/>
        <w:rPr>
          <w:rStyle w:val="HTML"/>
          <w:rFonts w:ascii="Consolas" w:hAnsi="Consolas"/>
          <w:color w:val="333333"/>
          <w:bdr w:val="none" w:sz="0" w:space="0" w:color="auto" w:frame="1"/>
        </w:rPr>
      </w:pPr>
    </w:p>
    <w:p w14:paraId="109A78BA" w14:textId="77777777" w:rsidR="000D2CFA" w:rsidRDefault="000D2CFA" w:rsidP="000D2C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&lt;select name="variants"&gt;</w:t>
      </w:r>
    </w:p>
    <w:p w14:paraId="111634A4" w14:textId="77777777" w:rsidR="000D2CFA" w:rsidRDefault="000D2CFA" w:rsidP="000D2C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&lt;optgroup label="Группа вариантов 1"&gt;</w:t>
      </w:r>
    </w:p>
    <w:p w14:paraId="1BEE2C7B"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2CFA">
        <w:rPr>
          <w:rStyle w:val="HTML"/>
          <w:rFonts w:ascii="Consolas" w:hAnsi="Consolas"/>
          <w:color w:val="333333"/>
          <w:bdr w:val="none" w:sz="0" w:space="0" w:color="auto" w:frame="1"/>
          <w:lang w:val="en-US"/>
        </w:rPr>
        <w:t>&lt;option value="1"&gt;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1&lt;/option&gt;</w:t>
      </w:r>
    </w:p>
    <w:p w14:paraId="1B2D274E"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value="2"&gt;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2&lt;/option&gt;</w:t>
      </w:r>
    </w:p>
    <w:p w14:paraId="2E498CCA"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value="3"&gt;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3&lt;/option&gt;</w:t>
      </w:r>
    </w:p>
    <w:p w14:paraId="56AAF6BA"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&lt;/optgroup&gt;</w:t>
      </w:r>
    </w:p>
    <w:p w14:paraId="77C81323"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 label="</w:t>
      </w:r>
      <w:r>
        <w:rPr>
          <w:rStyle w:val="HTML"/>
          <w:rFonts w:ascii="Consolas" w:hAnsi="Consolas"/>
          <w:color w:val="333333"/>
          <w:bdr w:val="none" w:sz="0" w:space="0" w:color="auto" w:frame="1"/>
        </w:rPr>
        <w:t>Группа</w:t>
      </w: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вариантов</w:t>
      </w:r>
      <w:r w:rsidRPr="000D2CFA">
        <w:rPr>
          <w:rStyle w:val="HTML"/>
          <w:rFonts w:ascii="Consolas" w:hAnsi="Consolas"/>
          <w:color w:val="333333"/>
          <w:bdr w:val="none" w:sz="0" w:space="0" w:color="auto" w:frame="1"/>
          <w:lang w:val="en-US"/>
        </w:rPr>
        <w:t xml:space="preserve"> 2"&gt;</w:t>
      </w:r>
    </w:p>
    <w:p w14:paraId="51931030"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value="4"&gt;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4&lt;/option&gt;</w:t>
      </w:r>
    </w:p>
    <w:p w14:paraId="11E0DFA0"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value="5"&gt;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5&lt;/option&gt;</w:t>
      </w:r>
    </w:p>
    <w:p w14:paraId="7AEFBCF6"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value="6"&gt;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6&lt;/option&gt;</w:t>
      </w:r>
    </w:p>
    <w:p w14:paraId="5A312047" w14:textId="77777777" w:rsidR="000D2CFA" w:rsidRDefault="000D2CFA" w:rsidP="000D2CFA">
      <w:pPr>
        <w:pStyle w:val="HTML0"/>
        <w:shd w:val="clear" w:color="auto" w:fill="F8F8F8"/>
        <w:spacing w:before="300" w:after="300"/>
        <w:ind w:left="-225"/>
        <w:rPr>
          <w:rStyle w:val="HTML"/>
          <w:rFonts w:ascii="Consolas" w:hAnsi="Consolas"/>
          <w:color w:val="333333"/>
          <w:bdr w:val="none" w:sz="0" w:space="0" w:color="auto" w:frame="1"/>
        </w:rPr>
      </w:pP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&lt;/optgroup&gt;</w:t>
      </w:r>
    </w:p>
    <w:p w14:paraId="29B027D3" w14:textId="77777777" w:rsidR="000D2CFA" w:rsidRDefault="000D2CFA" w:rsidP="000D2CF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65F48FEF" w14:textId="77777777" w:rsidR="000D2CFA" w:rsidRDefault="000D2CFA" w:rsidP="000D2CF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Вложенность групп не ограничена, внутрь каждой группы можно вложить другие группы.</w:t>
      </w:r>
    </w:p>
    <w:p w14:paraId="7242AC32" w14:textId="77777777" w:rsidR="000D2CFA" w:rsidRDefault="000D2CFA" w:rsidP="000D2CF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Аналогично можно группировать элементы и в списках со множественным выбором.</w:t>
      </w:r>
    </w:p>
    <w:p w14:paraId="7818C872" w14:textId="77777777" w:rsidR="00993649" w:rsidRDefault="00993649" w:rsidP="00993649">
      <w:pPr>
        <w:pStyle w:val="2"/>
      </w:pPr>
      <w:r>
        <w:t>Запрет редактирования полей</w:t>
      </w:r>
    </w:p>
    <w:p w14:paraId="69CEB825" w14:textId="77777777" w:rsidR="00993649" w:rsidRDefault="00993649" w:rsidP="0099364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возникают ситуации, когда какие-то поля требуется сделать недоступными для редактирования.</w:t>
      </w:r>
    </w:p>
    <w:p w14:paraId="3A7B51A9" w14:textId="77777777" w:rsidR="00993649" w:rsidRDefault="00993649" w:rsidP="009936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способа: использование атрибута </w:t>
      </w:r>
      <w:r>
        <w:rPr>
          <w:rStyle w:val="HTML"/>
          <w:rFonts w:ascii="Consolas" w:hAnsi="Consolas"/>
          <w:color w:val="333333"/>
          <w:sz w:val="21"/>
          <w:szCs w:val="21"/>
          <w:bdr w:val="none" w:sz="0" w:space="0" w:color="auto" w:frame="1"/>
        </w:rPr>
        <w:t>readonly</w:t>
      </w:r>
      <w:r>
        <w:rPr>
          <w:rFonts w:ascii="Arial" w:hAnsi="Arial" w:cs="Arial"/>
          <w:color w:val="333333"/>
        </w:rPr>
        <w:t> и использование атрибута </w:t>
      </w:r>
      <w:r>
        <w:rPr>
          <w:rStyle w:val="HTML"/>
          <w:rFonts w:ascii="Consolas" w:hAnsi="Consolas"/>
          <w:color w:val="333333"/>
          <w:sz w:val="21"/>
          <w:szCs w:val="21"/>
          <w:bdr w:val="none" w:sz="0" w:space="0" w:color="auto" w:frame="1"/>
        </w:rPr>
        <w:t>disabled</w:t>
      </w:r>
    </w:p>
    <w:p w14:paraId="27F8A1A7" w14:textId="77777777" w:rsidR="00993649" w:rsidRPr="00993649" w:rsidRDefault="00993649" w:rsidP="00993649">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993649">
        <w:rPr>
          <w:rFonts w:ascii="Arial" w:hAnsi="Arial" w:cs="Arial"/>
          <w:color w:val="333333"/>
          <w:lang w:val="en-US"/>
        </w:rPr>
        <w:t xml:space="preserve"> </w:t>
      </w:r>
      <w:r>
        <w:rPr>
          <w:rFonts w:ascii="Arial" w:hAnsi="Arial" w:cs="Arial"/>
          <w:color w:val="333333"/>
        </w:rPr>
        <w:t>записи</w:t>
      </w:r>
      <w:r w:rsidRPr="00993649">
        <w:rPr>
          <w:rFonts w:ascii="Arial" w:hAnsi="Arial" w:cs="Arial"/>
          <w:color w:val="333333"/>
          <w:lang w:val="en-US"/>
        </w:rPr>
        <w:t>:</w:t>
      </w:r>
    </w:p>
    <w:p w14:paraId="085E54AB" w14:textId="77777777" w:rsidR="00993649" w:rsidRPr="00993649" w:rsidRDefault="00993649" w:rsidP="00993649">
      <w:pPr>
        <w:pStyle w:val="HTML0"/>
        <w:shd w:val="clear" w:color="auto" w:fill="F8F8F8"/>
        <w:spacing w:before="300" w:after="300"/>
        <w:ind w:left="-225"/>
        <w:rPr>
          <w:rStyle w:val="HTML"/>
          <w:rFonts w:ascii="Consolas" w:hAnsi="Consolas"/>
          <w:color w:val="333333"/>
          <w:bdr w:val="none" w:sz="0" w:space="0" w:color="auto" w:frame="1"/>
          <w:lang w:val="en-US"/>
        </w:rPr>
      </w:pPr>
      <w:r w:rsidRPr="00993649">
        <w:rPr>
          <w:rStyle w:val="HTML"/>
          <w:rFonts w:ascii="Consolas" w:hAnsi="Consolas"/>
          <w:color w:val="333333"/>
          <w:bdr w:val="none" w:sz="0" w:space="0" w:color="auto" w:frame="1"/>
          <w:lang w:val="en-US"/>
        </w:rPr>
        <w:t>&lt;input type="text" readonly&gt;</w:t>
      </w:r>
    </w:p>
    <w:p w14:paraId="25E2E529" w14:textId="77777777" w:rsidR="00993649" w:rsidRDefault="00993649" w:rsidP="0099364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disabled&gt;</w:t>
      </w:r>
    </w:p>
    <w:p w14:paraId="0C7E22D9" w14:textId="77777777" w:rsidR="00993649" w:rsidRDefault="00993649" w:rsidP="009936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чем же отличие между ними?</w:t>
      </w:r>
    </w:p>
    <w:p w14:paraId="5E0BA736" w14:textId="77777777" w:rsidR="00993649" w:rsidRDefault="00993649" w:rsidP="009936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readonly</w:t>
      </w:r>
      <w:r>
        <w:rPr>
          <w:rFonts w:ascii="Arial" w:hAnsi="Arial" w:cs="Arial"/>
          <w:color w:val="333333"/>
        </w:rPr>
        <w:t> не дает пользователю изменять поле (вводить новый текст, модифицировать существующий). Введенное значение можно выделить и скопировать. Данные из этого поля отправляются на сервер.</w:t>
      </w:r>
    </w:p>
    <w:p w14:paraId="001AAE4B" w14:textId="77777777" w:rsidR="00993649" w:rsidRDefault="00993649" w:rsidP="0099364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disabled</w:t>
      </w:r>
      <w:r>
        <w:rPr>
          <w:rFonts w:ascii="Arial" w:hAnsi="Arial" w:cs="Arial"/>
          <w:color w:val="333333"/>
        </w:rPr>
        <w:t> не дает пользователю изменять поле (вводить новый текст, модифицировать существующий). Нельзя поставить фокус в это поле, введенное значение нельзя выделять и копировать. Данные из этого поля НЕ отправляются на сервер.</w:t>
      </w:r>
    </w:p>
    <w:p w14:paraId="2C0853A1" w14:textId="77777777" w:rsidR="004F57CF" w:rsidRDefault="004F57CF" w:rsidP="004F57CF">
      <w:pPr>
        <w:pStyle w:val="2"/>
      </w:pPr>
      <w:r>
        <w:t>Управление автозаполнением полей</w:t>
      </w:r>
    </w:p>
    <w:p w14:paraId="567D17F6" w14:textId="77777777" w:rsidR="004F57CF" w:rsidRDefault="004F57CF" w:rsidP="004F57C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Браузер может запоминать значения, вводимые в текстовые поля. При вводе первых букв текста выводится список сохранённых ранее значений, из которого можно выбрать подходящее. Параметрами автозаполнения можно управлять используя атрибут </w:t>
      </w:r>
      <w:r>
        <w:rPr>
          <w:rStyle w:val="HTML"/>
          <w:rFonts w:ascii="Consolas" w:hAnsi="Consolas"/>
          <w:color w:val="333333"/>
          <w:sz w:val="21"/>
          <w:szCs w:val="21"/>
          <w:bdr w:val="none" w:sz="0" w:space="0" w:color="auto" w:frame="1"/>
        </w:rPr>
        <w:t>autocomplete</w:t>
      </w:r>
      <w:r>
        <w:rPr>
          <w:rFonts w:ascii="Arial" w:hAnsi="Arial" w:cs="Arial"/>
          <w:color w:val="333333"/>
        </w:rPr>
        <w:t>.</w:t>
      </w:r>
    </w:p>
    <w:p w14:paraId="180D155B" w14:textId="77777777" w:rsidR="004F57CF" w:rsidRDefault="004F57CF" w:rsidP="004F57C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может принимать два значения </w:t>
      </w:r>
      <w:r>
        <w:rPr>
          <w:rStyle w:val="HTML"/>
          <w:rFonts w:ascii="Consolas" w:hAnsi="Consolas"/>
          <w:color w:val="333333"/>
          <w:sz w:val="21"/>
          <w:szCs w:val="21"/>
          <w:bdr w:val="none" w:sz="0" w:space="0" w:color="auto" w:frame="1"/>
        </w:rPr>
        <w:t>on</w:t>
      </w:r>
      <w:r>
        <w:rPr>
          <w:rFonts w:ascii="Arial" w:hAnsi="Arial" w:cs="Arial"/>
          <w:color w:val="333333"/>
        </w:rPr>
        <w:t> и </w:t>
      </w:r>
      <w:r>
        <w:rPr>
          <w:rStyle w:val="HTML"/>
          <w:rFonts w:ascii="Consolas" w:hAnsi="Consolas"/>
          <w:color w:val="333333"/>
          <w:sz w:val="21"/>
          <w:szCs w:val="21"/>
          <w:bdr w:val="none" w:sz="0" w:space="0" w:color="auto" w:frame="1"/>
        </w:rPr>
        <w:t>off</w:t>
      </w:r>
      <w:r>
        <w:rPr>
          <w:rFonts w:ascii="Arial" w:hAnsi="Arial" w:cs="Arial"/>
          <w:color w:val="333333"/>
        </w:rPr>
        <w:t>. Первое включает автозаполнение, второе — отключает. Отключение автозаполнения обычно используется из соображений безопасности, например, чтобы не сохранялись пароли, номера банковских карт и так далее.</w:t>
      </w:r>
    </w:p>
    <w:p w14:paraId="48F9077E" w14:textId="77777777" w:rsidR="004F57CF" w:rsidRPr="004F57CF" w:rsidRDefault="004F57CF" w:rsidP="004F57C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4F57CF">
        <w:rPr>
          <w:rFonts w:ascii="Arial" w:hAnsi="Arial" w:cs="Arial"/>
          <w:color w:val="333333"/>
          <w:lang w:val="en-US"/>
        </w:rPr>
        <w:t xml:space="preserve"> </w:t>
      </w:r>
      <w:r>
        <w:rPr>
          <w:rFonts w:ascii="Arial" w:hAnsi="Arial" w:cs="Arial"/>
          <w:color w:val="333333"/>
        </w:rPr>
        <w:t>использования</w:t>
      </w:r>
      <w:r w:rsidRPr="004F57CF">
        <w:rPr>
          <w:rFonts w:ascii="Arial" w:hAnsi="Arial" w:cs="Arial"/>
          <w:color w:val="333333"/>
          <w:lang w:val="en-US"/>
        </w:rPr>
        <w:t>:</w:t>
      </w:r>
    </w:p>
    <w:p w14:paraId="14A158E6" w14:textId="77777777" w:rsidR="004F57CF" w:rsidRPr="004F57CF" w:rsidRDefault="004F57CF" w:rsidP="004F57CF">
      <w:pPr>
        <w:pStyle w:val="HTML0"/>
        <w:shd w:val="clear" w:color="auto" w:fill="F8F8F8"/>
        <w:spacing w:before="300" w:after="300"/>
        <w:ind w:left="-225"/>
        <w:rPr>
          <w:rFonts w:ascii="Consolas" w:hAnsi="Consolas"/>
          <w:color w:val="333333"/>
          <w:sz w:val="24"/>
          <w:szCs w:val="24"/>
          <w:lang w:val="en-US"/>
        </w:rPr>
      </w:pPr>
      <w:r w:rsidRPr="004F57CF">
        <w:rPr>
          <w:rStyle w:val="HTML"/>
          <w:rFonts w:ascii="Consolas" w:hAnsi="Consolas"/>
          <w:color w:val="333333"/>
          <w:bdr w:val="none" w:sz="0" w:space="0" w:color="auto" w:frame="1"/>
          <w:lang w:val="en-US"/>
        </w:rPr>
        <w:t>&lt;input type="text" autocomplete="off"&gt;</w:t>
      </w:r>
    </w:p>
    <w:p w14:paraId="0CDC2728" w14:textId="77777777" w:rsidR="004F57CF" w:rsidRDefault="004F57CF" w:rsidP="004F57C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зависит от настроек браузера.</w:t>
      </w:r>
    </w:p>
    <w:p w14:paraId="510405A0" w14:textId="77777777" w:rsidR="00D543B2" w:rsidRDefault="00D543B2" w:rsidP="00D543B2">
      <w:pPr>
        <w:pStyle w:val="2"/>
      </w:pPr>
      <w:r>
        <w:t>Переключение между полями</w:t>
      </w:r>
    </w:p>
    <w:p w14:paraId="2258B30D" w14:textId="77777777" w:rsidR="00D543B2" w:rsidRDefault="00D543B2" w:rsidP="00D543B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нажатии клавиши </w:t>
      </w:r>
      <w:r>
        <w:rPr>
          <w:rStyle w:val="HTML"/>
          <w:rFonts w:ascii="Consolas" w:hAnsi="Consolas"/>
          <w:color w:val="333333"/>
          <w:sz w:val="21"/>
          <w:szCs w:val="21"/>
          <w:bdr w:val="none" w:sz="0" w:space="0" w:color="auto" w:frame="1"/>
        </w:rPr>
        <w:t>Tab</w:t>
      </w:r>
      <w:r>
        <w:rPr>
          <w:rFonts w:ascii="Arial" w:hAnsi="Arial" w:cs="Arial"/>
          <w:color w:val="333333"/>
        </w:rPr>
        <w:t> браузер передает управление (фокус) от одного элемента к другому в том порядке, в котором они были объявлены на странице. Этим порядком можно управлять при помощи атрибута </w:t>
      </w:r>
      <w:r>
        <w:rPr>
          <w:rStyle w:val="HTML"/>
          <w:rFonts w:ascii="Consolas" w:hAnsi="Consolas"/>
          <w:color w:val="333333"/>
          <w:sz w:val="21"/>
          <w:szCs w:val="21"/>
          <w:bdr w:val="none" w:sz="0" w:space="0" w:color="auto" w:frame="1"/>
        </w:rPr>
        <w:t>tabindex</w:t>
      </w:r>
      <w:r>
        <w:rPr>
          <w:rFonts w:ascii="Arial" w:hAnsi="Arial" w:cs="Arial"/>
          <w:color w:val="333333"/>
        </w:rPr>
        <w:t>.</w:t>
      </w:r>
    </w:p>
    <w:p w14:paraId="3FD9D117" w14:textId="77777777" w:rsidR="00D543B2" w:rsidRDefault="00D543B2" w:rsidP="00D543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22373141" w14:textId="77777777" w:rsidR="00D543B2" w:rsidRDefault="00D543B2" w:rsidP="00D543B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type="text" tabindex="3"&gt;</w:t>
      </w:r>
    </w:p>
    <w:p w14:paraId="3A69528C" w14:textId="77777777" w:rsidR="00D543B2" w:rsidRDefault="00D543B2" w:rsidP="00D543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может использоваться любое целое положительное число. Значения выстраиваются последовательно и переход между элементами происходит от меньшего значения к большему.</w:t>
      </w:r>
    </w:p>
    <w:p w14:paraId="759086B8" w14:textId="77777777" w:rsidR="00D543B2" w:rsidRDefault="00D543B2" w:rsidP="00D543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представлено отрицательное значение — элемент может быть выделен, однако не учавствует в последовательной навигации</w:t>
      </w:r>
    </w:p>
    <w:p w14:paraId="448D3415" w14:textId="77777777" w:rsidR="00D543B2" w:rsidRDefault="00D543B2" w:rsidP="00D543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 0 — элемент может быть выделен и достигнут с помощью последовательной навигации, однако порядок навигации определён платформой</w:t>
      </w:r>
    </w:p>
    <w:p w14:paraId="7813F18D" w14:textId="77777777" w:rsidR="00D543B2" w:rsidRDefault="00D543B2" w:rsidP="00D543B2">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соображений доступности не рекомендуется менять порядок навигации по полям ввода по умолчанию.</w:t>
      </w:r>
    </w:p>
    <w:p w14:paraId="542D9569" w14:textId="77777777" w:rsidR="003E4EC0" w:rsidRDefault="003E4EC0" w:rsidP="003E4EC0">
      <w:pPr>
        <w:pStyle w:val="2"/>
      </w:pPr>
      <w:r>
        <w:t>localStorage</w:t>
      </w:r>
    </w:p>
    <w:p w14:paraId="73C9C345" w14:textId="77777777" w:rsidR="003E4EC0" w:rsidRDefault="003E4EC0" w:rsidP="003E4EC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Кексик наконец-то попал в Норвегию и во время путешествия начал вести путевые заметки. Даже создал для этого простую форму. Но из-за плохого интернета форму часто не удавалось отправить и введённая заметка терялась.</w:t>
      </w:r>
    </w:p>
    <w:p w14:paraId="1E551E03" w14:textId="77777777" w:rsidR="003E4EC0" w:rsidRDefault="003E4EC0" w:rsidP="003E4EC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справиться с этой довольно часто встречающейся проблемой, когда введённые в форму данные теряются?</w:t>
      </w:r>
    </w:p>
    <w:p w14:paraId="426D1AF4" w14:textId="77777777" w:rsidR="003E4EC0" w:rsidRDefault="003E4EC0" w:rsidP="003E4EC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одну из новинок HTML5 — </w:t>
      </w:r>
      <w:r>
        <w:rPr>
          <w:rStyle w:val="HTML"/>
          <w:rFonts w:ascii="Consolas" w:hAnsi="Consolas"/>
          <w:color w:val="333333"/>
          <w:sz w:val="21"/>
          <w:szCs w:val="21"/>
          <w:bdr w:val="none" w:sz="0" w:space="0" w:color="auto" w:frame="1"/>
        </w:rPr>
        <w:t>localStorage</w:t>
      </w:r>
      <w:r>
        <w:rPr>
          <w:rFonts w:ascii="Arial" w:hAnsi="Arial" w:cs="Arial"/>
          <w:color w:val="333333"/>
        </w:rPr>
        <w:t>. Эта технология относится к JavaScript, а не к HTML или CSS, но промолчать о ней мы не можем.</w:t>
      </w:r>
    </w:p>
    <w:p w14:paraId="6EAFCF84" w14:textId="77777777" w:rsidR="003E4EC0" w:rsidRDefault="003E4EC0" w:rsidP="003E4EC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w:t>
      </w:r>
      <w:r>
        <w:rPr>
          <w:rStyle w:val="HTML"/>
          <w:rFonts w:ascii="Consolas" w:hAnsi="Consolas"/>
          <w:color w:val="333333"/>
          <w:sz w:val="21"/>
          <w:szCs w:val="21"/>
          <w:bdr w:val="none" w:sz="0" w:space="0" w:color="auto" w:frame="1"/>
        </w:rPr>
        <w:t>localStorage</w:t>
      </w:r>
      <w:r>
        <w:rPr>
          <w:rFonts w:ascii="Arial" w:hAnsi="Arial" w:cs="Arial"/>
          <w:color w:val="333333"/>
        </w:rPr>
        <w:t> или «локального хранилища» заключается в том, что в него можно записывать данные, которые будут сохраняться в браузере. Эти данные не исчезнут даже если вы закроете браузер и откроете его снова или уйдете со страницы и потом вернётесь на неё.</w:t>
      </w:r>
    </w:p>
    <w:p w14:paraId="69B8E2BA" w14:textId="77777777" w:rsidR="003E4EC0" w:rsidRDefault="003E4EC0" w:rsidP="003E4EC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сохранять данные из формы в хранилище при работе с формой, а при загрузке страницы проверять хранилище на наличие данных, и если они есть, то подставлять их в форму. Таким образом можно предотвратить потерю данных при работе с формами.</w:t>
      </w:r>
    </w:p>
    <w:p w14:paraId="74DEE96F" w14:textId="77777777" w:rsidR="003E4EC0" w:rsidRDefault="003E4EC0" w:rsidP="003E4EC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работу </w:t>
      </w:r>
      <w:r>
        <w:rPr>
          <w:rStyle w:val="HTML"/>
          <w:rFonts w:ascii="Consolas" w:hAnsi="Consolas"/>
          <w:color w:val="333333"/>
          <w:sz w:val="21"/>
          <w:szCs w:val="21"/>
          <w:bdr w:val="none" w:sz="0" w:space="0" w:color="auto" w:frame="1"/>
        </w:rPr>
        <w:t>localStorage</w:t>
      </w:r>
      <w:r>
        <w:rPr>
          <w:rFonts w:ascii="Arial" w:hAnsi="Arial" w:cs="Arial"/>
          <w:color w:val="333333"/>
        </w:rPr>
        <w:t>. Это просто. Мы уже всё подготовили, вам осталось только раскомментировать один тег.</w:t>
      </w:r>
    </w:p>
    <w:p w14:paraId="327A6532" w14:textId="77777777" w:rsidR="00E047A4" w:rsidRDefault="00E047A4" w:rsidP="00E047A4">
      <w:pPr>
        <w:pStyle w:val="2"/>
      </w:pPr>
      <w:r>
        <w:t>Проверяем работу localStorage</w:t>
      </w:r>
    </w:p>
    <w:p w14:paraId="1C88EFC1" w14:textId="77777777" w:rsidR="00E047A4" w:rsidRDefault="00E047A4" w:rsidP="00E047A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раскомментировали скрипт, который сохранил данные из формы в локальное хранилище вашего браузера.</w:t>
      </w:r>
    </w:p>
    <w:p w14:paraId="4C62889E" w14:textId="77777777" w:rsidR="00E047A4" w:rsidRDefault="00E047A4" w:rsidP="00E047A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мы проверим, что данные действительно сохранились.</w:t>
      </w:r>
    </w:p>
    <w:p w14:paraId="7B1FF681" w14:textId="77777777" w:rsidR="00E047A4" w:rsidRDefault="00E047A4" w:rsidP="00E047A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раскомментировать тот же самый скрипт, что и в предыдущем шаге. И если у вас достаточно современный браузер, который поддерживает </w:t>
      </w:r>
      <w:r>
        <w:rPr>
          <w:rStyle w:val="HTML"/>
          <w:rFonts w:ascii="Consolas" w:hAnsi="Consolas"/>
          <w:color w:val="333333"/>
          <w:sz w:val="21"/>
          <w:szCs w:val="21"/>
          <w:bdr w:val="none" w:sz="0" w:space="0" w:color="auto" w:frame="1"/>
        </w:rPr>
        <w:t>localStorage</w:t>
      </w:r>
      <w:r>
        <w:rPr>
          <w:rFonts w:ascii="Arial" w:hAnsi="Arial" w:cs="Arial"/>
          <w:color w:val="333333"/>
        </w:rPr>
        <w:t>, то вы увидите в форме текущего задания ваш текст.</w:t>
      </w:r>
    </w:p>
    <w:p w14:paraId="14409C4A" w14:textId="77777777" w:rsidR="00E047A4" w:rsidRDefault="00E047A4" w:rsidP="00E047A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Заметьте, что в исходном коде задания тег </w:t>
      </w:r>
      <w:r>
        <w:rPr>
          <w:rStyle w:val="HTML"/>
          <w:rFonts w:ascii="Consolas" w:hAnsi="Consolas"/>
          <w:color w:val="333333"/>
          <w:sz w:val="21"/>
          <w:szCs w:val="21"/>
          <w:bdr w:val="none" w:sz="0" w:space="0" w:color="auto" w:frame="1"/>
        </w:rPr>
        <w:t>&lt;textarea&gt;</w:t>
      </w:r>
      <w:r>
        <w:rPr>
          <w:rFonts w:ascii="Arial" w:hAnsi="Arial" w:cs="Arial"/>
          <w:color w:val="333333"/>
        </w:rPr>
        <w:t> пуст, поэтому данные в форму могут попасть только из хранилища. Можете даже провести эксперимент: закрыть браузер, запустить его, открыть это задание, раскомментировать скрипт и убедиться, что сохранённый текст появится вновь.</w:t>
      </w:r>
    </w:p>
    <w:p w14:paraId="0DB88C3E" w14:textId="77777777" w:rsidR="00E047A4" w:rsidRDefault="00E047A4" w:rsidP="00E047A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w:t>
      </w:r>
      <w:r>
        <w:rPr>
          <w:rStyle w:val="HTML"/>
          <w:rFonts w:ascii="Consolas" w:hAnsi="Consolas"/>
          <w:color w:val="333333"/>
          <w:sz w:val="21"/>
          <w:szCs w:val="21"/>
          <w:bdr w:val="none" w:sz="0" w:space="0" w:color="auto" w:frame="1"/>
        </w:rPr>
        <w:t>localStorage</w:t>
      </w:r>
      <w:r>
        <w:rPr>
          <w:rFonts w:ascii="Arial" w:hAnsi="Arial" w:cs="Arial"/>
          <w:color w:val="333333"/>
        </w:rPr>
        <w:t> и других возможностях HTML5, которые позволяют улучшить опыт взаимодействие с формами, вы можете прочитать в </w:t>
      </w:r>
      <w:hyperlink r:id="rId189" w:tgtFrame="_blank" w:history="1">
        <w:r>
          <w:rPr>
            <w:rStyle w:val="a6"/>
            <w:rFonts w:ascii="Arial" w:hAnsi="Arial" w:cs="Arial"/>
            <w:color w:val="3F3CCB"/>
          </w:rPr>
          <w:t>одноимённой статье</w:t>
        </w:r>
      </w:hyperlink>
      <w:r>
        <w:rPr>
          <w:rFonts w:ascii="Arial" w:hAnsi="Arial" w:cs="Arial"/>
          <w:color w:val="333333"/>
        </w:rPr>
        <w:t> в блоге Алексея Симоненко.</w:t>
      </w:r>
    </w:p>
    <w:p w14:paraId="55BCF87D" w14:textId="36D0856F" w:rsidR="00A46888" w:rsidRPr="00D408FD" w:rsidRDefault="00D408FD" w:rsidP="00D408FD">
      <w:pPr>
        <w:pStyle w:val="1"/>
      </w:pPr>
      <w:r w:rsidRPr="00D408FD">
        <w:t>Селекторы, часть 2</w:t>
      </w:r>
    </w:p>
    <w:p w14:paraId="42ACBD3A" w14:textId="77777777" w:rsidR="00D408FD" w:rsidRDefault="00D408FD" w:rsidP="00D408FD">
      <w:pPr>
        <w:pStyle w:val="2"/>
      </w:pPr>
      <w:r>
        <w:t>Объединение селекторов</w:t>
      </w:r>
    </w:p>
    <w:p w14:paraId="77E43422" w14:textId="77777777" w:rsidR="00D408FD" w:rsidRDefault="00D408FD" w:rsidP="00D408F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может потребоваться выбрать элементы, которые одновременно удовлетворяют сразу нескольким условиям.</w:t>
      </w:r>
    </w:p>
    <w:p w14:paraId="08B0E2EF" w14:textId="77777777" w:rsidR="00D408FD" w:rsidRDefault="00D408FD" w:rsidP="00D408F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есть запись, которая фактически выполняет операцию логического умножения, «И». Селекторы, применяемые к одному элементу, в этом случае пишутся без пробелов:</w:t>
      </w:r>
    </w:p>
    <w:p w14:paraId="04FE9191" w14:textId="77777777" w:rsidR="00D408FD" w:rsidRDefault="00D408FD" w:rsidP="00D408F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.class1.class2 { }</w:t>
      </w:r>
    </w:p>
    <w:p w14:paraId="352317A2" w14:textId="77777777" w:rsidR="00D408FD" w:rsidRDefault="00D408FD" w:rsidP="00D408F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будут применяться ко всем элементам, которые одновременно имеют класс </w:t>
      </w:r>
      <w:r>
        <w:rPr>
          <w:rStyle w:val="HTML"/>
          <w:rFonts w:ascii="Consolas" w:hAnsi="Consolas"/>
          <w:color w:val="333333"/>
          <w:sz w:val="21"/>
          <w:szCs w:val="21"/>
          <w:bdr w:val="none" w:sz="0" w:space="0" w:color="auto" w:frame="1"/>
        </w:rPr>
        <w:t>class1</w:t>
      </w:r>
      <w:r>
        <w:rPr>
          <w:rFonts w:ascii="Arial" w:hAnsi="Arial" w:cs="Arial"/>
          <w:color w:val="333333"/>
        </w:rPr>
        <w:t>и </w:t>
      </w:r>
      <w:r>
        <w:rPr>
          <w:rStyle w:val="HTML"/>
          <w:rFonts w:ascii="Consolas" w:hAnsi="Consolas"/>
          <w:color w:val="333333"/>
          <w:sz w:val="21"/>
          <w:szCs w:val="21"/>
          <w:bdr w:val="none" w:sz="0" w:space="0" w:color="auto" w:frame="1"/>
        </w:rPr>
        <w:t>class2</w:t>
      </w:r>
      <w:r>
        <w:rPr>
          <w:rFonts w:ascii="Arial" w:hAnsi="Arial" w:cs="Arial"/>
          <w:color w:val="333333"/>
        </w:rPr>
        <w:t>. Ведь это же не новость для вас, что HTML-элементы могут одновременно иметь несколько классов. Например:</w:t>
      </w:r>
    </w:p>
    <w:p w14:paraId="1E4E5EEC" w14:textId="77777777" w:rsidR="00D408FD" w:rsidRDefault="00D408FD" w:rsidP="00D408F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 class="class1 class2"&gt;Блок с двумя классами&lt;/div&gt;</w:t>
      </w:r>
    </w:p>
    <w:p w14:paraId="3F9C38A2" w14:textId="77777777" w:rsidR="00D408FD" w:rsidRDefault="00D408FD" w:rsidP="00D408F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такому же принципу можно объединять любое количество абсолютно разных селекторов. И чем больше селекторов вы объединяете, тем больше условий должно совпасть для применения стилей.</w:t>
      </w:r>
    </w:p>
    <w:p w14:paraId="673581D4" w14:textId="77777777" w:rsidR="00D408FD" w:rsidRPr="0018385F" w:rsidRDefault="00D408FD" w:rsidP="00D408FD">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программировании похожую операцию часто обозначают как </w:t>
      </w:r>
      <w:r>
        <w:rPr>
          <w:rStyle w:val="HTML"/>
          <w:rFonts w:ascii="Consolas" w:hAnsi="Consolas"/>
          <w:color w:val="333333"/>
          <w:sz w:val="21"/>
          <w:szCs w:val="21"/>
          <w:bdr w:val="none" w:sz="0" w:space="0" w:color="auto" w:frame="1"/>
        </w:rPr>
        <w:t>&amp;&amp;</w:t>
      </w:r>
      <w:r>
        <w:rPr>
          <w:rFonts w:ascii="Arial" w:hAnsi="Arial" w:cs="Arial"/>
          <w:color w:val="333333"/>
        </w:rPr>
        <w:t>. Например</w:t>
      </w:r>
      <w:r w:rsidRPr="0018385F">
        <w:rPr>
          <w:rFonts w:ascii="Arial" w:hAnsi="Arial" w:cs="Arial"/>
          <w:color w:val="333333"/>
          <w:lang w:val="en-US"/>
        </w:rPr>
        <w:t>:</w:t>
      </w:r>
    </w:p>
    <w:p w14:paraId="0AC2A033" w14:textId="77777777" w:rsidR="00D408FD" w:rsidRPr="0018385F" w:rsidRDefault="00D408FD" w:rsidP="00D408FD">
      <w:pPr>
        <w:pStyle w:val="HTML0"/>
        <w:shd w:val="clear" w:color="auto" w:fill="F8F8F8"/>
        <w:spacing w:before="300"/>
        <w:ind w:left="-225"/>
        <w:rPr>
          <w:rFonts w:ascii="Consolas" w:hAnsi="Consolas"/>
          <w:color w:val="333333"/>
          <w:sz w:val="24"/>
          <w:szCs w:val="24"/>
          <w:lang w:val="en-US"/>
        </w:rPr>
      </w:pPr>
      <w:r w:rsidRPr="0018385F">
        <w:rPr>
          <w:rStyle w:val="HTML"/>
          <w:rFonts w:ascii="Consolas" w:hAnsi="Consolas"/>
          <w:color w:val="333333"/>
          <w:bdr w:val="none" w:sz="0" w:space="0" w:color="auto" w:frame="1"/>
          <w:lang w:val="en-US"/>
        </w:rPr>
        <w:t>if (firstSelector &amp;&amp; secondSelector) { ... }</w:t>
      </w:r>
    </w:p>
    <w:p w14:paraId="1F06850B" w14:textId="77777777" w:rsidR="0018385F" w:rsidRPr="0018385F" w:rsidRDefault="0018385F" w:rsidP="0018385F">
      <w:pPr>
        <w:pStyle w:val="2"/>
        <w:rPr>
          <w:lang w:val="en-US"/>
        </w:rPr>
      </w:pPr>
      <w:r>
        <w:t>Псевдокласс</w:t>
      </w:r>
      <w:r w:rsidRPr="0018385F">
        <w:rPr>
          <w:lang w:val="en-US"/>
        </w:rPr>
        <w:t xml:space="preserve"> :not</w:t>
      </w:r>
    </w:p>
    <w:p w14:paraId="582AB722" w14:textId="77777777" w:rsidR="0018385F" w:rsidRDefault="0018385F" w:rsidP="0018385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603AE3">
        <w:rPr>
          <w:rFonts w:ascii="Arial" w:hAnsi="Arial" w:cs="Arial"/>
          <w:color w:val="333333"/>
          <w:lang w:val="en-US"/>
        </w:rPr>
        <w:t> </w:t>
      </w:r>
      <w:r w:rsidRPr="00603AE3">
        <w:rPr>
          <w:rStyle w:val="HTML"/>
          <w:rFonts w:ascii="Consolas" w:hAnsi="Consolas"/>
          <w:color w:val="333333"/>
          <w:sz w:val="21"/>
          <w:szCs w:val="21"/>
          <w:bdr w:val="none" w:sz="0" w:space="0" w:color="auto" w:frame="1"/>
          <w:lang w:val="en-US"/>
        </w:rPr>
        <w:t>:not(</w:t>
      </w:r>
      <w:r>
        <w:rPr>
          <w:rStyle w:val="HTML"/>
          <w:rFonts w:ascii="Consolas" w:hAnsi="Consolas"/>
          <w:color w:val="333333"/>
          <w:sz w:val="21"/>
          <w:szCs w:val="21"/>
          <w:bdr w:val="none" w:sz="0" w:space="0" w:color="auto" w:frame="1"/>
        </w:rPr>
        <w:t>селектор</w:t>
      </w:r>
      <w:r w:rsidRPr="00603AE3">
        <w:rPr>
          <w:rStyle w:val="HTML"/>
          <w:rFonts w:ascii="Consolas" w:hAnsi="Consolas"/>
          <w:color w:val="333333"/>
          <w:sz w:val="21"/>
          <w:szCs w:val="21"/>
          <w:bdr w:val="none" w:sz="0" w:space="0" w:color="auto" w:frame="1"/>
          <w:lang w:val="en-US"/>
        </w:rPr>
        <w:t>)</w:t>
      </w:r>
      <w:r w:rsidRPr="00603AE3">
        <w:rPr>
          <w:rFonts w:ascii="Arial" w:hAnsi="Arial" w:cs="Arial"/>
          <w:color w:val="333333"/>
          <w:lang w:val="en-US"/>
        </w:rPr>
        <w:t> </w:t>
      </w:r>
      <w:r>
        <w:rPr>
          <w:rFonts w:ascii="Arial" w:hAnsi="Arial" w:cs="Arial"/>
          <w:color w:val="333333"/>
        </w:rPr>
        <w:t>является</w:t>
      </w:r>
      <w:r w:rsidRPr="00603AE3">
        <w:rPr>
          <w:rFonts w:ascii="Arial" w:hAnsi="Arial" w:cs="Arial"/>
          <w:color w:val="333333"/>
          <w:lang w:val="en-US"/>
        </w:rPr>
        <w:t xml:space="preserve"> </w:t>
      </w:r>
      <w:r>
        <w:rPr>
          <w:rFonts w:ascii="Arial" w:hAnsi="Arial" w:cs="Arial"/>
          <w:color w:val="333333"/>
        </w:rPr>
        <w:t>отрицающим</w:t>
      </w:r>
      <w:r w:rsidRPr="00603AE3">
        <w:rPr>
          <w:rFonts w:ascii="Arial" w:hAnsi="Arial" w:cs="Arial"/>
          <w:color w:val="333333"/>
          <w:lang w:val="en-US"/>
        </w:rPr>
        <w:t xml:space="preserve"> </w:t>
      </w:r>
      <w:r>
        <w:rPr>
          <w:rFonts w:ascii="Arial" w:hAnsi="Arial" w:cs="Arial"/>
          <w:color w:val="333333"/>
        </w:rPr>
        <w:t>селектором</w:t>
      </w:r>
      <w:r w:rsidRPr="00603AE3">
        <w:rPr>
          <w:rFonts w:ascii="Arial" w:hAnsi="Arial" w:cs="Arial"/>
          <w:color w:val="333333"/>
          <w:lang w:val="en-US"/>
        </w:rPr>
        <w:t xml:space="preserve">. </w:t>
      </w:r>
      <w:r>
        <w:rPr>
          <w:rFonts w:ascii="Arial" w:hAnsi="Arial" w:cs="Arial"/>
          <w:color w:val="333333"/>
        </w:rPr>
        <w:t>С его помощью можно выбрать элементы, которые </w:t>
      </w:r>
      <w:r>
        <w:rPr>
          <w:rStyle w:val="a4"/>
          <w:rFonts w:ascii="Arial" w:hAnsi="Arial" w:cs="Arial"/>
          <w:color w:val="333333"/>
        </w:rPr>
        <w:t>НЕ</w:t>
      </w:r>
      <w:r>
        <w:rPr>
          <w:rFonts w:ascii="Arial" w:hAnsi="Arial" w:cs="Arial"/>
          <w:color w:val="333333"/>
        </w:rPr>
        <w:t> содержат указанный селектор:</w:t>
      </w:r>
    </w:p>
    <w:p w14:paraId="79C07FC5" w14:textId="77777777" w:rsidR="0018385F" w:rsidRDefault="0018385F" w:rsidP="0018385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li:not(:last-child) { </w:t>
      </w:r>
      <w:r>
        <w:rPr>
          <w:rFonts w:ascii="Consolas" w:hAnsi="Consolas"/>
          <w:color w:val="333333"/>
          <w:sz w:val="24"/>
          <w:szCs w:val="24"/>
        </w:rPr>
        <w:t>}</w:t>
      </w:r>
    </w:p>
    <w:p w14:paraId="68F2A266" w14:textId="77777777" w:rsidR="0018385F" w:rsidRDefault="0018385F" w:rsidP="001838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селектор 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w:t>
      </w:r>
      <w:r>
        <w:rPr>
          <w:rStyle w:val="a4"/>
          <w:rFonts w:ascii="Arial" w:hAnsi="Arial" w:cs="Arial"/>
          <w:color w:val="333333"/>
        </w:rPr>
        <w:t>НЕ</w:t>
      </w:r>
      <w:r>
        <w:rPr>
          <w:rFonts w:ascii="Arial" w:hAnsi="Arial" w:cs="Arial"/>
          <w:color w:val="333333"/>
        </w:rPr>
        <w:t> являющиеся последними в их родителе.</w:t>
      </w:r>
    </w:p>
    <w:p w14:paraId="3F4D0A62" w14:textId="77777777" w:rsidR="0018385F" w:rsidRDefault="0018385F" w:rsidP="001838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:not</w:t>
      </w:r>
      <w:r>
        <w:rPr>
          <w:rFonts w:ascii="Arial" w:hAnsi="Arial" w:cs="Arial"/>
          <w:color w:val="333333"/>
        </w:rPr>
        <w:t> похож на оператор </w:t>
      </w:r>
      <w:r>
        <w:rPr>
          <w:rStyle w:val="HTML"/>
          <w:rFonts w:ascii="Consolas" w:hAnsi="Consolas"/>
          <w:color w:val="333333"/>
          <w:sz w:val="21"/>
          <w:szCs w:val="21"/>
          <w:bdr w:val="none" w:sz="0" w:space="0" w:color="auto" w:frame="1"/>
        </w:rPr>
        <w:t>!</w:t>
      </w:r>
      <w:r>
        <w:rPr>
          <w:rFonts w:ascii="Arial" w:hAnsi="Arial" w:cs="Arial"/>
          <w:color w:val="333333"/>
        </w:rPr>
        <w:t> в программировании:</w:t>
      </w:r>
    </w:p>
    <w:p w14:paraId="09941797" w14:textId="77777777" w:rsidR="0018385F" w:rsidRDefault="0018385F" w:rsidP="0018385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if (!selector) { ... }</w:t>
      </w:r>
    </w:p>
    <w:p w14:paraId="1159A1FF" w14:textId="77777777" w:rsidR="0018385F" w:rsidRDefault="0018385F" w:rsidP="001838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качестве селектора могут указываться псевдоклассы, теги, идентификаторы, классы и селекторы атрибутов. Нельзя использовать двойной псевдокласс </w:t>
      </w:r>
      <w:r>
        <w:rPr>
          <w:rStyle w:val="HTML"/>
          <w:rFonts w:ascii="Consolas" w:hAnsi="Consolas"/>
          <w:color w:val="333333"/>
          <w:sz w:val="21"/>
          <w:szCs w:val="21"/>
          <w:bdr w:val="none" w:sz="0" w:space="0" w:color="auto" w:frame="1"/>
        </w:rPr>
        <w:t>:not</w:t>
      </w:r>
      <w:r>
        <w:rPr>
          <w:rFonts w:ascii="Arial" w:hAnsi="Arial" w:cs="Arial"/>
          <w:color w:val="333333"/>
        </w:rPr>
        <w:t>, то есть конструкция </w:t>
      </w:r>
      <w:r>
        <w:rPr>
          <w:rStyle w:val="HTML"/>
          <w:rFonts w:ascii="Consolas" w:hAnsi="Consolas"/>
          <w:color w:val="333333"/>
          <w:sz w:val="21"/>
          <w:szCs w:val="21"/>
          <w:bdr w:val="none" w:sz="0" w:space="0" w:color="auto" w:frame="1"/>
        </w:rPr>
        <w:t>:not(:not(...))</w:t>
      </w:r>
      <w:r>
        <w:rPr>
          <w:rFonts w:ascii="Arial" w:hAnsi="Arial" w:cs="Arial"/>
          <w:color w:val="333333"/>
        </w:rPr>
        <w:t> не сработает.</w:t>
      </w:r>
    </w:p>
    <w:p w14:paraId="36A87892" w14:textId="77777777" w:rsidR="0018385F" w:rsidRDefault="0018385F" w:rsidP="001838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комбинации с </w:t>
      </w:r>
      <w:r>
        <w:rPr>
          <w:rStyle w:val="HTML"/>
          <w:rFonts w:ascii="Consolas" w:hAnsi="Consolas"/>
          <w:color w:val="333333"/>
          <w:sz w:val="21"/>
          <w:szCs w:val="21"/>
          <w:bdr w:val="none" w:sz="0" w:space="0" w:color="auto" w:frame="1"/>
        </w:rPr>
        <w:t>:not</w:t>
      </w:r>
      <w:r>
        <w:rPr>
          <w:rFonts w:ascii="Arial" w:hAnsi="Arial" w:cs="Arial"/>
          <w:color w:val="333333"/>
        </w:rPr>
        <w:t> не применяются:</w:t>
      </w:r>
    </w:p>
    <w:p w14:paraId="78265712" w14:textId="77777777" w:rsidR="0018385F" w:rsidRDefault="0018385F" w:rsidP="0018385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объединение селекторов: например, </w:t>
      </w:r>
      <w:r>
        <w:rPr>
          <w:rStyle w:val="HTML"/>
          <w:rFonts w:ascii="Consolas" w:eastAsiaTheme="minorHAnsi" w:hAnsi="Consolas"/>
          <w:color w:val="333333"/>
          <w:sz w:val="21"/>
          <w:szCs w:val="21"/>
          <w:bdr w:val="none" w:sz="0" w:space="0" w:color="auto" w:frame="1"/>
        </w:rPr>
        <w:t>li:not(.heart.jack)</w:t>
      </w:r>
      <w:r>
        <w:rPr>
          <w:rFonts w:ascii="Arial" w:hAnsi="Arial" w:cs="Arial"/>
          <w:color w:val="333333"/>
        </w:rPr>
        <w:t> — некорректный селектор;</w:t>
      </w:r>
    </w:p>
    <w:p w14:paraId="71E74C2A" w14:textId="77777777" w:rsidR="0018385F" w:rsidRDefault="0018385F" w:rsidP="0018385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псевдоэлементы: </w:t>
      </w:r>
      <w:r>
        <w:rPr>
          <w:rStyle w:val="HTML"/>
          <w:rFonts w:ascii="Consolas" w:eastAsiaTheme="minorHAnsi" w:hAnsi="Consolas"/>
          <w:color w:val="333333"/>
          <w:sz w:val="21"/>
          <w:szCs w:val="21"/>
          <w:bdr w:val="none" w:sz="0" w:space="0" w:color="auto" w:frame="1"/>
        </w:rPr>
        <w:t>li:not(::after)</w:t>
      </w:r>
      <w:r>
        <w:rPr>
          <w:rFonts w:ascii="Arial" w:hAnsi="Arial" w:cs="Arial"/>
          <w:color w:val="333333"/>
        </w:rPr>
        <w:t> — неправильная запись (подробнее о псевдоэлементах рассказано </w:t>
      </w:r>
      <w:hyperlink r:id="rId190" w:history="1">
        <w:r>
          <w:rPr>
            <w:rStyle w:val="a6"/>
            <w:rFonts w:ascii="Arial" w:hAnsi="Arial" w:cs="Arial"/>
            <w:color w:val="3F3CCB"/>
          </w:rPr>
          <w:t>далее в курсе</w:t>
        </w:r>
      </w:hyperlink>
      <w:r>
        <w:rPr>
          <w:rFonts w:ascii="Arial" w:hAnsi="Arial" w:cs="Arial"/>
          <w:color w:val="333333"/>
        </w:rPr>
        <w:t>);</w:t>
      </w:r>
    </w:p>
    <w:p w14:paraId="5161E68F" w14:textId="77777777" w:rsidR="0018385F" w:rsidRDefault="0018385F" w:rsidP="0018385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селекторы-потомки, групповые селекторы или комбинации: например, нельзя писать </w:t>
      </w:r>
      <w:r>
        <w:rPr>
          <w:rStyle w:val="HTML"/>
          <w:rFonts w:ascii="Consolas" w:eastAsiaTheme="minorHAnsi" w:hAnsi="Consolas"/>
          <w:color w:val="333333"/>
          <w:sz w:val="21"/>
          <w:szCs w:val="21"/>
          <w:bdr w:val="none" w:sz="0" w:space="0" w:color="auto" w:frame="1"/>
        </w:rPr>
        <w:t>li:not(a span)</w:t>
      </w:r>
      <w:r>
        <w:rPr>
          <w:rFonts w:ascii="Arial" w:hAnsi="Arial" w:cs="Arial"/>
          <w:color w:val="333333"/>
        </w:rPr>
        <w:t> или </w:t>
      </w:r>
      <w:r>
        <w:rPr>
          <w:rStyle w:val="HTML"/>
          <w:rFonts w:ascii="Consolas" w:eastAsiaTheme="minorHAnsi" w:hAnsi="Consolas"/>
          <w:color w:val="333333"/>
          <w:sz w:val="21"/>
          <w:szCs w:val="21"/>
          <w:bdr w:val="none" w:sz="0" w:space="0" w:color="auto" w:frame="1"/>
        </w:rPr>
        <w:t>li:not(a + span)</w:t>
      </w:r>
      <w:r>
        <w:rPr>
          <w:rFonts w:ascii="Arial" w:hAnsi="Arial" w:cs="Arial"/>
          <w:color w:val="333333"/>
        </w:rPr>
        <w:t>.</w:t>
      </w:r>
    </w:p>
    <w:p w14:paraId="7FA8D552" w14:textId="77777777" w:rsidR="00DE62E4" w:rsidRDefault="00DE62E4" w:rsidP="00DE62E4">
      <w:pPr>
        <w:pStyle w:val="2"/>
      </w:pPr>
      <w:r>
        <w:t>Комбинируем :not</w:t>
      </w:r>
    </w:p>
    <w:p w14:paraId="0B0CB02A" w14:textId="77777777" w:rsidR="00DE62E4" w:rsidRDefault="00DE62E4" w:rsidP="00DE62E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Отрицающий селектор </w:t>
      </w:r>
      <w:r>
        <w:rPr>
          <w:rStyle w:val="HTML"/>
          <w:rFonts w:ascii="Consolas" w:hAnsi="Consolas"/>
          <w:color w:val="333333"/>
          <w:sz w:val="21"/>
          <w:szCs w:val="21"/>
          <w:bdr w:val="none" w:sz="0" w:space="0" w:color="auto" w:frame="1"/>
        </w:rPr>
        <w:t>:not</w:t>
      </w:r>
      <w:r>
        <w:rPr>
          <w:rFonts w:ascii="Arial" w:hAnsi="Arial" w:cs="Arial"/>
          <w:color w:val="333333"/>
        </w:rPr>
        <w:t>, как и любые другие селекторы, можно комбинировать с другими. Например:</w:t>
      </w:r>
    </w:p>
    <w:p w14:paraId="00CEFB07" w14:textId="77777777" w:rsidR="00DE62E4" w:rsidRDefault="00DE62E4" w:rsidP="00DE62E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li:not(:first-child):not(:last-child) { }</w:t>
      </w:r>
    </w:p>
    <w:p w14:paraId="1F80DEC3" w14:textId="77777777" w:rsidR="00DE62E4" w:rsidRDefault="00DE62E4" w:rsidP="00DE62E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которые </w:t>
      </w:r>
      <w:r>
        <w:rPr>
          <w:rStyle w:val="a4"/>
          <w:rFonts w:ascii="Arial" w:hAnsi="Arial" w:cs="Arial"/>
          <w:color w:val="333333"/>
        </w:rPr>
        <w:t>НЕ</w:t>
      </w:r>
      <w:r>
        <w:rPr>
          <w:rFonts w:ascii="Arial" w:hAnsi="Arial" w:cs="Arial"/>
          <w:color w:val="333333"/>
        </w:rPr>
        <w:t> являются первыми и последними в их родителе.</w:t>
      </w:r>
    </w:p>
    <w:p w14:paraId="2DEEA08E" w14:textId="77777777" w:rsidR="00DE62E4" w:rsidRDefault="00DE62E4" w:rsidP="00DE62E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Объединять можно неограниченное количество селекторов.</w:t>
      </w:r>
    </w:p>
    <w:p w14:paraId="68513D8B" w14:textId="77777777" w:rsidR="00C44D3B" w:rsidRDefault="00C44D3B" w:rsidP="00C44D3B">
      <w:pPr>
        <w:pStyle w:val="2"/>
      </w:pPr>
      <w:r>
        <w:t>Псевдокласс :nth-last-child</w:t>
      </w:r>
    </w:p>
    <w:p w14:paraId="0FB2EB1F" w14:textId="77777777" w:rsidR="00C44D3B" w:rsidRDefault="00C44D3B" w:rsidP="00C44D3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первом курсе про селекторы мы уже рассматривали псевдокласс </w:t>
      </w:r>
      <w:r>
        <w:rPr>
          <w:rStyle w:val="HTML"/>
          <w:rFonts w:ascii="Consolas" w:hAnsi="Consolas"/>
          <w:color w:val="333333"/>
          <w:sz w:val="21"/>
          <w:szCs w:val="21"/>
          <w:bdr w:val="none" w:sz="0" w:space="0" w:color="auto" w:frame="1"/>
        </w:rPr>
        <w:t>:nth-child</w:t>
      </w:r>
      <w:r>
        <w:rPr>
          <w:rFonts w:ascii="Arial" w:hAnsi="Arial" w:cs="Arial"/>
          <w:color w:val="333333"/>
        </w:rPr>
        <w:t>, сейчас посмотрим на </w:t>
      </w:r>
      <w:r>
        <w:rPr>
          <w:rStyle w:val="HTML"/>
          <w:rFonts w:ascii="Consolas" w:hAnsi="Consolas"/>
          <w:color w:val="333333"/>
          <w:sz w:val="21"/>
          <w:szCs w:val="21"/>
          <w:bdr w:val="none" w:sz="0" w:space="0" w:color="auto" w:frame="1"/>
        </w:rPr>
        <w:t>:nth-last-child</w:t>
      </w:r>
      <w:r>
        <w:rPr>
          <w:rFonts w:ascii="Arial" w:hAnsi="Arial" w:cs="Arial"/>
          <w:color w:val="333333"/>
        </w:rPr>
        <w:t>.</w:t>
      </w:r>
    </w:p>
    <w:p w14:paraId="5DF2ADC5" w14:textId="77777777" w:rsidR="00C44D3B" w:rsidRDefault="00C44D3B" w:rsidP="00C44D3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:nth-last-child</w:t>
      </w:r>
      <w:r>
        <w:rPr>
          <w:rFonts w:ascii="Arial" w:hAnsi="Arial" w:cs="Arial"/>
          <w:color w:val="333333"/>
        </w:rPr>
        <w:t> используется для добавления стиля к элементам на основе нумерации в дереве элементов. В отличие от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отсчет ведется не от первого элемента, а от последнего. Вот и все различия.</w:t>
      </w:r>
    </w:p>
    <w:p w14:paraId="42015088" w14:textId="77777777" w:rsidR="00C44D3B" w:rsidRDefault="00C44D3B" w:rsidP="00C44D3B">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выражений рассказано в пошаговой демонстрации </w:t>
      </w:r>
      <w:hyperlink r:id="rId191" w:history="1">
        <w:r>
          <w:rPr>
            <w:rStyle w:val="a6"/>
            <w:rFonts w:ascii="Arial" w:hAnsi="Arial" w:cs="Arial"/>
            <w:color w:val="3F3CCB"/>
          </w:rPr>
          <w:t>Использование псевдокласса :nth-child</w:t>
        </w:r>
      </w:hyperlink>
    </w:p>
    <w:p w14:paraId="0B680EF0" w14:textId="77777777" w:rsidR="00F95853" w:rsidRPr="00F95853" w:rsidRDefault="00F95853" w:rsidP="00F95853">
      <w:pPr>
        <w:pStyle w:val="2"/>
        <w:rPr>
          <w:lang w:val="en-US"/>
        </w:rPr>
      </w:pPr>
      <w:r>
        <w:t>Псевдокласс</w:t>
      </w:r>
      <w:r w:rsidRPr="00F95853">
        <w:rPr>
          <w:lang w:val="en-US"/>
        </w:rPr>
        <w:t xml:space="preserve"> :first-of-type</w:t>
      </w:r>
    </w:p>
    <w:p w14:paraId="3211C9F2" w14:textId="77777777" w:rsidR="00F95853" w:rsidRDefault="00F95853" w:rsidP="00F9585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:first-of-type</w:t>
      </w:r>
      <w:r>
        <w:rPr>
          <w:rFonts w:ascii="Arial" w:hAnsi="Arial" w:cs="Arial"/>
          <w:color w:val="333333"/>
        </w:rPr>
        <w:t>очень</w:t>
      </w:r>
      <w:r w:rsidRPr="00F95853">
        <w:rPr>
          <w:rFonts w:ascii="Arial" w:hAnsi="Arial" w:cs="Arial"/>
          <w:color w:val="333333"/>
          <w:lang w:val="en-US"/>
        </w:rPr>
        <w:t xml:space="preserve"> </w:t>
      </w:r>
      <w:r>
        <w:rPr>
          <w:rFonts w:ascii="Arial" w:hAnsi="Arial" w:cs="Arial"/>
          <w:color w:val="333333"/>
        </w:rPr>
        <w:t>похож</w:t>
      </w:r>
      <w:r w:rsidRPr="00F95853">
        <w:rPr>
          <w:rFonts w:ascii="Arial" w:hAnsi="Arial" w:cs="Arial"/>
          <w:color w:val="333333"/>
          <w:lang w:val="en-US"/>
        </w:rPr>
        <w:t xml:space="preserve"> </w:t>
      </w:r>
      <w:r>
        <w:rPr>
          <w:rFonts w:ascii="Arial" w:hAnsi="Arial" w:cs="Arial"/>
          <w:color w:val="333333"/>
        </w:rPr>
        <w:t>на</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:first-child</w:t>
      </w:r>
      <w:r w:rsidRPr="00F95853">
        <w:rPr>
          <w:rFonts w:ascii="Arial" w:hAnsi="Arial" w:cs="Arial"/>
          <w:color w:val="333333"/>
          <w:lang w:val="en-US"/>
        </w:rPr>
        <w:t xml:space="preserve">. </w:t>
      </w:r>
      <w:r>
        <w:rPr>
          <w:rFonts w:ascii="Arial" w:hAnsi="Arial" w:cs="Arial"/>
          <w:color w:val="333333"/>
        </w:rPr>
        <w:t>Он выбирает первый дочерний элемент родителя, только с учетом типа элементов.</w:t>
      </w:r>
    </w:p>
    <w:p w14:paraId="6F7D1F68" w14:textId="77777777" w:rsidR="00F95853" w:rsidRDefault="00F95853" w:rsidP="00F9585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 этом задании перед списками с картами есть блок с текстом. У списков и у блока с текстом общий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2E2AD191"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&lt;body&gt;</w:t>
      </w:r>
    </w:p>
    <w:p w14:paraId="3BB67A06"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&lt;div class="paper"&gt; … &lt;/div&gt;</w:t>
      </w:r>
    </w:p>
    <w:p w14:paraId="6274038E"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&lt;/ul&gt;</w:t>
      </w:r>
    </w:p>
    <w:p w14:paraId="17B95473" w14:textId="77777777" w:rsidR="00F95853" w:rsidRPr="00603AE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w:t>
      </w:r>
      <w:r w:rsidRPr="00603AE3">
        <w:rPr>
          <w:rStyle w:val="HTML"/>
          <w:rFonts w:ascii="Consolas" w:hAnsi="Consolas"/>
          <w:color w:val="333333"/>
          <w:bdr w:val="none" w:sz="0" w:space="0" w:color="auto" w:frame="1"/>
          <w:lang w:val="en-US"/>
        </w:rPr>
        <w:t>&lt;/ul&gt;</w:t>
      </w:r>
    </w:p>
    <w:p w14:paraId="3BE98EE7" w14:textId="77777777" w:rsidR="00F95853" w:rsidRDefault="00F95853" w:rsidP="00F9585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&lt;/body&gt;</w:t>
      </w:r>
    </w:p>
    <w:p w14:paraId="0A1C0691" w14:textId="77777777" w:rsidR="00F95853" w:rsidRDefault="00F95853" w:rsidP="00F9585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 две записи:</w:t>
      </w:r>
    </w:p>
    <w:p w14:paraId="7034A990" w14:textId="77777777" w:rsidR="00F95853" w:rsidRPr="00603AE3" w:rsidRDefault="00F95853" w:rsidP="00F95853">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lastRenderedPageBreak/>
        <w:t>ul</w:t>
      </w:r>
      <w:r w:rsidRPr="00603AE3">
        <w:rPr>
          <w:rStyle w:val="HTML"/>
          <w:rFonts w:ascii="Consolas" w:hAnsi="Consolas"/>
          <w:color w:val="333333"/>
          <w:bdr w:val="none" w:sz="0" w:space="0" w:color="auto" w:frame="1"/>
        </w:rPr>
        <w:t>:</w:t>
      </w:r>
      <w:r w:rsidRPr="00F95853">
        <w:rPr>
          <w:rStyle w:val="HTML"/>
          <w:rFonts w:ascii="Consolas" w:hAnsi="Consolas"/>
          <w:color w:val="333333"/>
          <w:bdr w:val="none" w:sz="0" w:space="0" w:color="auto" w:frame="1"/>
          <w:lang w:val="en-US"/>
        </w:rPr>
        <w:t>first</w:t>
      </w:r>
      <w:r w:rsidRPr="00603AE3">
        <w:rPr>
          <w:rStyle w:val="HTML"/>
          <w:rFonts w:ascii="Consolas" w:hAnsi="Consolas"/>
          <w:color w:val="333333"/>
          <w:bdr w:val="none" w:sz="0" w:space="0" w:color="auto" w:frame="1"/>
        </w:rPr>
        <w:t>-</w:t>
      </w:r>
      <w:r w:rsidRPr="00F95853">
        <w:rPr>
          <w:rStyle w:val="HTML"/>
          <w:rFonts w:ascii="Consolas" w:hAnsi="Consolas"/>
          <w:color w:val="333333"/>
          <w:bdr w:val="none" w:sz="0" w:space="0" w:color="auto" w:frame="1"/>
          <w:lang w:val="en-US"/>
        </w:rPr>
        <w:t>child</w:t>
      </w:r>
      <w:r w:rsidRPr="00603AE3">
        <w:rPr>
          <w:rStyle w:val="HTML"/>
          <w:rFonts w:ascii="Consolas" w:hAnsi="Consolas"/>
          <w:color w:val="333333"/>
          <w:bdr w:val="none" w:sz="0" w:space="0" w:color="auto" w:frame="1"/>
        </w:rPr>
        <w:t xml:space="preserve"> {</w:t>
      </w:r>
    </w:p>
    <w:p w14:paraId="2F59DEB1"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603AE3">
        <w:rPr>
          <w:rStyle w:val="HTML"/>
          <w:rFonts w:ascii="Consolas" w:hAnsi="Consolas"/>
          <w:color w:val="333333"/>
          <w:bdr w:val="none" w:sz="0" w:space="0" w:color="auto" w:frame="1"/>
        </w:rPr>
        <w:t xml:space="preserve">  </w:t>
      </w:r>
      <w:r w:rsidRPr="00F95853">
        <w:rPr>
          <w:rStyle w:val="HTML"/>
          <w:rFonts w:ascii="Consolas" w:hAnsi="Consolas"/>
          <w:color w:val="333333"/>
          <w:bdr w:val="none" w:sz="0" w:space="0" w:color="auto" w:frame="1"/>
          <w:lang w:val="en-US"/>
        </w:rPr>
        <w:t>background-color: #ffffee;</w:t>
      </w:r>
    </w:p>
    <w:p w14:paraId="25C0FD00"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w:t>
      </w:r>
    </w:p>
    <w:p w14:paraId="77B6B486"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p>
    <w:p w14:paraId="37387C7B"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ul:first-of-type {</w:t>
      </w:r>
    </w:p>
    <w:p w14:paraId="0D0C41A5" w14:textId="77777777" w:rsidR="00F95853" w:rsidRPr="00603AE3" w:rsidRDefault="00F95853" w:rsidP="00F95853">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 xml:space="preserve">  background</w:t>
      </w:r>
      <w:r w:rsidRPr="00603AE3">
        <w:rPr>
          <w:rStyle w:val="HTML"/>
          <w:rFonts w:ascii="Consolas" w:hAnsi="Consolas"/>
          <w:color w:val="333333"/>
          <w:bdr w:val="none" w:sz="0" w:space="0" w:color="auto" w:frame="1"/>
        </w:rPr>
        <w:t>-</w:t>
      </w:r>
      <w:r w:rsidRPr="00F95853">
        <w:rPr>
          <w:rStyle w:val="HTML"/>
          <w:rFonts w:ascii="Consolas" w:hAnsi="Consolas"/>
          <w:color w:val="333333"/>
          <w:bdr w:val="none" w:sz="0" w:space="0" w:color="auto" w:frame="1"/>
          <w:lang w:val="en-US"/>
        </w:rPr>
        <w:t>color</w:t>
      </w:r>
      <w:r w:rsidRPr="00603AE3">
        <w:rPr>
          <w:rStyle w:val="HTML"/>
          <w:rFonts w:ascii="Consolas" w:hAnsi="Consolas"/>
          <w:color w:val="333333"/>
          <w:bdr w:val="none" w:sz="0" w:space="0" w:color="auto" w:frame="1"/>
        </w:rPr>
        <w:t>: #</w:t>
      </w:r>
      <w:r w:rsidRPr="00F95853">
        <w:rPr>
          <w:rStyle w:val="HTML"/>
          <w:rFonts w:ascii="Consolas" w:hAnsi="Consolas"/>
          <w:color w:val="333333"/>
          <w:bdr w:val="none" w:sz="0" w:space="0" w:color="auto" w:frame="1"/>
          <w:lang w:val="en-US"/>
        </w:rPr>
        <w:t>ffffee</w:t>
      </w:r>
      <w:r w:rsidRPr="00603AE3">
        <w:rPr>
          <w:rStyle w:val="HTML"/>
          <w:rFonts w:ascii="Consolas" w:hAnsi="Consolas"/>
          <w:color w:val="333333"/>
          <w:bdr w:val="none" w:sz="0" w:space="0" w:color="auto" w:frame="1"/>
        </w:rPr>
        <w:t>;</w:t>
      </w:r>
    </w:p>
    <w:p w14:paraId="2A3F0AF1" w14:textId="77777777" w:rsidR="00F95853" w:rsidRDefault="00F95853" w:rsidP="00F9585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F939BA3" w14:textId="77777777" w:rsidR="00F95853" w:rsidRDefault="00F95853" w:rsidP="00F9585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Верхний селектор выбирает первый дочерний элемент в родителе, причем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не выберется ничего, потому что первым дочерним элементом </w:t>
      </w:r>
      <w:r>
        <w:rPr>
          <w:rStyle w:val="HTML"/>
          <w:rFonts w:ascii="Consolas" w:hAnsi="Consolas"/>
          <w:color w:val="333333"/>
          <w:sz w:val="21"/>
          <w:szCs w:val="21"/>
          <w:bdr w:val="none" w:sz="0" w:space="0" w:color="auto" w:frame="1"/>
        </w:rPr>
        <w:t>body</w:t>
      </w:r>
      <w:r>
        <w:rPr>
          <w:rFonts w:ascii="Arial" w:hAnsi="Arial" w:cs="Arial"/>
          <w:color w:val="333333"/>
        </w:rPr>
        <w:t> является </w:t>
      </w:r>
      <w:r>
        <w:rPr>
          <w:rStyle w:val="HTML"/>
          <w:rFonts w:ascii="Consolas" w:hAnsi="Consolas"/>
          <w:color w:val="333333"/>
          <w:sz w:val="21"/>
          <w:szCs w:val="21"/>
          <w:bdr w:val="none" w:sz="0" w:space="0" w:color="auto" w:frame="1"/>
        </w:rPr>
        <w:t>div</w:t>
      </w:r>
      <w:r>
        <w:rPr>
          <w:rFonts w:ascii="Arial" w:hAnsi="Arial" w:cs="Arial"/>
          <w:color w:val="333333"/>
        </w:rPr>
        <w:t>.</w:t>
      </w:r>
    </w:p>
    <w:p w14:paraId="6CC69F1E" w14:textId="77777777" w:rsidR="00F95853" w:rsidRDefault="00F95853" w:rsidP="00F9585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Нижний селектор выбирает первый </w:t>
      </w:r>
      <w:r>
        <w:rPr>
          <w:rStyle w:val="HTML"/>
          <w:rFonts w:ascii="Consolas" w:hAnsi="Consolas"/>
          <w:color w:val="333333"/>
          <w:sz w:val="21"/>
          <w:szCs w:val="21"/>
          <w:bdr w:val="none" w:sz="0" w:space="0" w:color="auto" w:frame="1"/>
        </w:rPr>
        <w:t>ul</w:t>
      </w:r>
      <w:r>
        <w:rPr>
          <w:rFonts w:ascii="Arial" w:hAnsi="Arial" w:cs="Arial"/>
          <w:color w:val="333333"/>
        </w:rPr>
        <w:t> среди всех дочерних </w:t>
      </w:r>
      <w:r>
        <w:rPr>
          <w:rStyle w:val="HTML"/>
          <w:rFonts w:ascii="Consolas" w:hAnsi="Consolas"/>
          <w:color w:val="333333"/>
          <w:sz w:val="21"/>
          <w:szCs w:val="21"/>
          <w:bdr w:val="none" w:sz="0" w:space="0" w:color="auto" w:frame="1"/>
        </w:rPr>
        <w:t>ul</w:t>
      </w:r>
      <w:r>
        <w:rPr>
          <w:rFonts w:ascii="Arial" w:hAnsi="Arial" w:cs="Arial"/>
          <w:color w:val="333333"/>
        </w:rPr>
        <w:t> в своем родителе. В нашем случае будет выбрана первая строка с картами.</w:t>
      </w:r>
    </w:p>
    <w:p w14:paraId="354F65B1" w14:textId="77777777" w:rsidR="00E67DDF" w:rsidRDefault="00E67DDF" w:rsidP="00E67DDF">
      <w:pPr>
        <w:pStyle w:val="2"/>
      </w:pPr>
      <w:r>
        <w:t>Псевдокласс :last-of-type</w:t>
      </w:r>
    </w:p>
    <w:p w14:paraId="41FCF617" w14:textId="77777777" w:rsidR="00E67DDF" w:rsidRDefault="00E67DDF" w:rsidP="00E67DD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псевдокласс </w:t>
      </w:r>
      <w:r>
        <w:rPr>
          <w:rStyle w:val="HTML"/>
          <w:rFonts w:ascii="Consolas" w:hAnsi="Consolas"/>
          <w:color w:val="333333"/>
          <w:sz w:val="21"/>
          <w:szCs w:val="21"/>
          <w:bdr w:val="none" w:sz="0" w:space="0" w:color="auto" w:frame="1"/>
        </w:rPr>
        <w:t>:first-of-type</w:t>
      </w:r>
      <w:r>
        <w:rPr>
          <w:rFonts w:ascii="Arial" w:hAnsi="Arial" w:cs="Arial"/>
          <w:color w:val="333333"/>
        </w:rPr>
        <w:t>.</w:t>
      </w:r>
    </w:p>
    <w:p w14:paraId="2079B270" w14:textId="77777777" w:rsidR="00E67DDF" w:rsidRDefault="00E67DDF" w:rsidP="00E67D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:last-of-type</w:t>
      </w:r>
      <w:r>
        <w:rPr>
          <w:rFonts w:ascii="Arial" w:hAnsi="Arial" w:cs="Arial"/>
          <w:color w:val="333333"/>
        </w:rPr>
        <w:t> работает аналогично, только выбирает </w:t>
      </w:r>
      <w:r>
        <w:rPr>
          <w:rStyle w:val="a4"/>
          <w:rFonts w:ascii="Arial" w:hAnsi="Arial" w:cs="Arial"/>
          <w:color w:val="333333"/>
        </w:rPr>
        <w:t>последний</w:t>
      </w:r>
      <w:r>
        <w:rPr>
          <w:rFonts w:ascii="Arial" w:hAnsi="Arial" w:cs="Arial"/>
          <w:color w:val="333333"/>
        </w:rPr>
        <w:t> дочерний элемент родителя с учетом типа.</w:t>
      </w:r>
    </w:p>
    <w:p w14:paraId="77BF439B" w14:textId="77777777" w:rsidR="00E67DDF" w:rsidRPr="00E67DDF" w:rsidRDefault="00E67DDF" w:rsidP="00E67DD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67DDF">
        <w:rPr>
          <w:rFonts w:ascii="Arial" w:hAnsi="Arial" w:cs="Arial"/>
          <w:color w:val="333333"/>
          <w:lang w:val="en-US"/>
        </w:rPr>
        <w:t xml:space="preserve"> </w:t>
      </w:r>
      <w:r>
        <w:rPr>
          <w:rFonts w:ascii="Arial" w:hAnsi="Arial" w:cs="Arial"/>
          <w:color w:val="333333"/>
        </w:rPr>
        <w:t>записи</w:t>
      </w:r>
      <w:r w:rsidRPr="00E67DDF">
        <w:rPr>
          <w:rFonts w:ascii="Arial" w:hAnsi="Arial" w:cs="Arial"/>
          <w:color w:val="333333"/>
          <w:lang w:val="en-US"/>
        </w:rPr>
        <w:t>:</w:t>
      </w:r>
    </w:p>
    <w:p w14:paraId="7F91981A" w14:textId="77777777" w:rsidR="00E67DDF" w:rsidRPr="00E67DDF" w:rsidRDefault="00E67DDF" w:rsidP="00E67DDF">
      <w:pPr>
        <w:pStyle w:val="HTML0"/>
        <w:shd w:val="clear" w:color="auto" w:fill="F8F8F8"/>
        <w:spacing w:before="300"/>
        <w:ind w:left="-225"/>
        <w:rPr>
          <w:rStyle w:val="HTML"/>
          <w:rFonts w:ascii="Consolas" w:hAnsi="Consolas"/>
          <w:color w:val="333333"/>
          <w:bdr w:val="none" w:sz="0" w:space="0" w:color="auto" w:frame="1"/>
          <w:lang w:val="en-US"/>
        </w:rPr>
      </w:pPr>
      <w:r w:rsidRPr="00E67DDF">
        <w:rPr>
          <w:rStyle w:val="HTML"/>
          <w:rFonts w:ascii="Consolas" w:hAnsi="Consolas"/>
          <w:color w:val="333333"/>
          <w:bdr w:val="none" w:sz="0" w:space="0" w:color="auto" w:frame="1"/>
          <w:lang w:val="en-US"/>
        </w:rPr>
        <w:t>ul:last-of-type {</w:t>
      </w:r>
    </w:p>
    <w:p w14:paraId="0F8514F6" w14:textId="77777777" w:rsidR="00E67DDF" w:rsidRDefault="00E67DDF" w:rsidP="00E67DDF">
      <w:pPr>
        <w:pStyle w:val="HTML0"/>
        <w:shd w:val="clear" w:color="auto" w:fill="F8F8F8"/>
        <w:spacing w:before="300"/>
        <w:ind w:left="-225"/>
        <w:rPr>
          <w:rStyle w:val="HTML"/>
          <w:rFonts w:ascii="Consolas" w:hAnsi="Consolas"/>
          <w:color w:val="333333"/>
          <w:bdr w:val="none" w:sz="0" w:space="0" w:color="auto" w:frame="1"/>
        </w:rPr>
      </w:pPr>
      <w:r w:rsidRPr="00E67DDF">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7F81CA0D" w14:textId="77777777" w:rsidR="00E67DDF" w:rsidRDefault="00E67DDF" w:rsidP="00E67DD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56BCC102" w14:textId="77777777" w:rsidR="00BF2240" w:rsidRDefault="00BF2240" w:rsidP="00BF2240">
      <w:pPr>
        <w:pStyle w:val="2"/>
      </w:pPr>
      <w:r>
        <w:t>Псевдокласс :nth-of-type</w:t>
      </w:r>
    </w:p>
    <w:p w14:paraId="224540F2" w14:textId="77777777" w:rsidR="00BF2240" w:rsidRDefault="00BF2240" w:rsidP="00BF224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:nth-child</w:t>
      </w:r>
      <w:r>
        <w:rPr>
          <w:rFonts w:ascii="Arial" w:hAnsi="Arial" w:cs="Arial"/>
          <w:color w:val="333333"/>
        </w:rPr>
        <w:t>. Разница заключается в том, что он учитывает тип элемента.</w:t>
      </w:r>
    </w:p>
    <w:p w14:paraId="55D947DF" w14:textId="77777777" w:rsidR="00BF2240" w:rsidRDefault="00BF2240" w:rsidP="00BF224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обратиться к разбору примера </w:t>
      </w:r>
      <w:hyperlink r:id="rId192" w:history="1">
        <w:r>
          <w:rPr>
            <w:rStyle w:val="a6"/>
            <w:rFonts w:ascii="Arial" w:hAnsi="Arial" w:cs="Arial"/>
            <w:color w:val="3F3CCB"/>
          </w:rPr>
          <w:t>в пятом задании</w:t>
        </w:r>
      </w:hyperlink>
      <w:r>
        <w:rPr>
          <w:rFonts w:ascii="Arial" w:hAnsi="Arial" w:cs="Arial"/>
          <w:color w:val="333333"/>
        </w:rPr>
        <w:t>, чтобы разобраться в отличиях этих селекторов.</w:t>
      </w:r>
    </w:p>
    <w:p w14:paraId="0BA72C8D" w14:textId="77777777" w:rsidR="00BF2240" w:rsidRDefault="00BF2240" w:rsidP="00BF224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Еще пример. Если в текущем задании мы используем такие селекторы:</w:t>
      </w:r>
    </w:p>
    <w:p w14:paraId="2764DE56" w14:textId="77777777" w:rsidR="00BF2240" w:rsidRPr="00BF2240" w:rsidRDefault="00BF2240" w:rsidP="00BF2240">
      <w:pPr>
        <w:pStyle w:val="HTML0"/>
        <w:shd w:val="clear" w:color="auto" w:fill="F8F8F8"/>
        <w:spacing w:before="300" w:after="300"/>
        <w:ind w:left="-225"/>
        <w:rPr>
          <w:rStyle w:val="HTML"/>
          <w:rFonts w:ascii="Consolas" w:hAnsi="Consolas"/>
          <w:color w:val="333333"/>
          <w:bdr w:val="none" w:sz="0" w:space="0" w:color="auto" w:frame="1"/>
          <w:lang w:val="en-US"/>
        </w:rPr>
      </w:pPr>
      <w:r w:rsidRPr="00BF2240">
        <w:rPr>
          <w:rStyle w:val="HTML"/>
          <w:rFonts w:ascii="Consolas" w:hAnsi="Consolas"/>
          <w:color w:val="333333"/>
          <w:bdr w:val="none" w:sz="0" w:space="0" w:color="auto" w:frame="1"/>
          <w:lang w:val="en-US"/>
        </w:rPr>
        <w:t>ul:nth-child(2) { }</w:t>
      </w:r>
    </w:p>
    <w:p w14:paraId="63B25D29" w14:textId="77777777" w:rsidR="00BF2240" w:rsidRPr="00BF2240" w:rsidRDefault="00BF2240" w:rsidP="00BF2240">
      <w:pPr>
        <w:pStyle w:val="HTML0"/>
        <w:shd w:val="clear" w:color="auto" w:fill="F8F8F8"/>
        <w:spacing w:before="300" w:after="300"/>
        <w:ind w:left="-225"/>
        <w:rPr>
          <w:rFonts w:ascii="Consolas" w:hAnsi="Consolas"/>
          <w:color w:val="333333"/>
          <w:sz w:val="24"/>
          <w:szCs w:val="24"/>
          <w:lang w:val="en-US"/>
        </w:rPr>
      </w:pPr>
      <w:r w:rsidRPr="00BF2240">
        <w:rPr>
          <w:rStyle w:val="HTML"/>
          <w:rFonts w:ascii="Consolas" w:hAnsi="Consolas"/>
          <w:color w:val="333333"/>
          <w:bdr w:val="none" w:sz="0" w:space="0" w:color="auto" w:frame="1"/>
          <w:lang w:val="en-US"/>
        </w:rPr>
        <w:t>ul:nth-of-type(2) { }</w:t>
      </w:r>
    </w:p>
    <w:p w14:paraId="4CACD884" w14:textId="77777777" w:rsidR="00BF2240" w:rsidRDefault="00BF2240" w:rsidP="00BF224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верхний cелектор выберет второй по счёту дочерний элемент и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первая</w:t>
      </w:r>
      <w:r>
        <w:rPr>
          <w:rFonts w:ascii="Arial" w:hAnsi="Arial" w:cs="Arial"/>
          <w:color w:val="333333"/>
        </w:rPr>
        <w:t> строка карт.</w:t>
      </w:r>
    </w:p>
    <w:p w14:paraId="1DFB2C01" w14:textId="77777777" w:rsidR="00BF2240" w:rsidRDefault="00BF2240" w:rsidP="00BF224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нижний селектор выберет второй по счету </w:t>
      </w:r>
      <w:r>
        <w:rPr>
          <w:rStyle w:val="HTML"/>
          <w:rFonts w:ascii="Consolas" w:hAnsi="Consolas"/>
          <w:color w:val="333333"/>
          <w:sz w:val="21"/>
          <w:szCs w:val="21"/>
          <w:bdr w:val="none" w:sz="0" w:space="0" w:color="auto" w:frame="1"/>
        </w:rPr>
        <w:t>ul</w:t>
      </w:r>
      <w:r>
        <w:rPr>
          <w:rFonts w:ascii="Arial" w:hAnsi="Arial" w:cs="Arial"/>
          <w:color w:val="333333"/>
        </w:rPr>
        <w:t> среди дочерних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вторая</w:t>
      </w:r>
      <w:r>
        <w:rPr>
          <w:rFonts w:ascii="Arial" w:hAnsi="Arial" w:cs="Arial"/>
          <w:color w:val="333333"/>
        </w:rPr>
        <w:t> строка карт.</w:t>
      </w:r>
    </w:p>
    <w:p w14:paraId="47D3D2FE" w14:textId="77777777" w:rsidR="00BF2240" w:rsidRDefault="00BF2240" w:rsidP="00BF2240">
      <w:pPr>
        <w:shd w:val="clear" w:color="auto" w:fill="FFFFFF"/>
        <w:spacing w:line="375" w:lineRule="atLeast"/>
        <w:rPr>
          <w:rFonts w:ascii="Arial" w:hAnsi="Arial" w:cs="Arial"/>
          <w:color w:val="333333"/>
        </w:rPr>
      </w:pPr>
      <w:r>
        <w:rPr>
          <w:rFonts w:ascii="Arial" w:hAnsi="Arial" w:cs="Arial"/>
          <w:color w:val="333333"/>
        </w:rPr>
        <w:t>Информация о синтаксисе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описана в задании </w:t>
      </w:r>
      <w:hyperlink r:id="rId193" w:history="1">
        <w:r>
          <w:rPr>
            <w:rStyle w:val="a6"/>
            <w:rFonts w:ascii="Arial" w:hAnsi="Arial" w:cs="Arial"/>
            <w:color w:val="3F3CCB"/>
          </w:rPr>
          <w:t>Псевдокласс :nth-child</w:t>
        </w:r>
      </w:hyperlink>
      <w:r>
        <w:rPr>
          <w:rFonts w:ascii="Arial" w:hAnsi="Arial" w:cs="Arial"/>
          <w:color w:val="333333"/>
        </w:rPr>
        <w:t> курса «Селекторы, часть 1».</w:t>
      </w:r>
      <w:r>
        <w:rPr>
          <w:rFonts w:ascii="Arial" w:hAnsi="Arial" w:cs="Arial"/>
          <w:color w:val="333333"/>
        </w:rPr>
        <w:br/>
        <w:t>Вот неплохая </w:t>
      </w:r>
      <w:hyperlink r:id="rId194" w:tgtFrame="_blank" w:history="1">
        <w:r>
          <w:rPr>
            <w:rStyle w:val="a6"/>
            <w:rFonts w:ascii="Arial" w:hAnsi="Arial" w:cs="Arial"/>
            <w:color w:val="3F3CCB"/>
          </w:rPr>
          <w:t>дополнительная статья</w:t>
        </w:r>
      </w:hyperlink>
      <w:r>
        <w:rPr>
          <w:rFonts w:ascii="Arial" w:hAnsi="Arial" w:cs="Arial"/>
          <w:color w:val="333333"/>
        </w:rPr>
        <w:t> о различиях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и </w:t>
      </w:r>
      <w:r>
        <w:rPr>
          <w:rStyle w:val="HTML"/>
          <w:rFonts w:ascii="Consolas" w:eastAsiaTheme="minorHAnsi" w:hAnsi="Consolas"/>
          <w:color w:val="333333"/>
          <w:sz w:val="21"/>
          <w:szCs w:val="21"/>
          <w:bdr w:val="none" w:sz="0" w:space="0" w:color="auto" w:frame="1"/>
        </w:rPr>
        <w:t>:nth-of-type</w:t>
      </w:r>
      <w:r>
        <w:rPr>
          <w:rFonts w:ascii="Arial" w:hAnsi="Arial" w:cs="Arial"/>
          <w:color w:val="333333"/>
        </w:rPr>
        <w:t>и её </w:t>
      </w:r>
      <w:hyperlink r:id="rId195" w:tgtFrame="_blank" w:history="1">
        <w:r>
          <w:rPr>
            <w:rStyle w:val="a6"/>
            <w:rFonts w:ascii="Arial" w:hAnsi="Arial" w:cs="Arial"/>
            <w:color w:val="3F3CCB"/>
          </w:rPr>
          <w:t>перевод на Хабре</w:t>
        </w:r>
      </w:hyperlink>
      <w:r>
        <w:rPr>
          <w:rFonts w:ascii="Arial" w:hAnsi="Arial" w:cs="Arial"/>
          <w:color w:val="333333"/>
        </w:rPr>
        <w:t>.</w:t>
      </w:r>
    </w:p>
    <w:p w14:paraId="26DA7F98" w14:textId="77777777" w:rsidR="007C516C" w:rsidRDefault="007C516C" w:rsidP="007C516C">
      <w:pPr>
        <w:pStyle w:val="2"/>
      </w:pPr>
      <w:r>
        <w:t>Псевдокласс :nth-last-of-type</w:t>
      </w:r>
    </w:p>
    <w:p w14:paraId="275DB06E" w14:textId="77777777" w:rsidR="007C516C" w:rsidRDefault="007C516C" w:rsidP="007C516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и сами уже прекрасно догадались, как будет работать </w:t>
      </w:r>
      <w:r>
        <w:rPr>
          <w:rStyle w:val="HTML"/>
          <w:rFonts w:ascii="Consolas" w:hAnsi="Consolas"/>
          <w:color w:val="333333"/>
          <w:sz w:val="21"/>
          <w:szCs w:val="21"/>
          <w:bdr w:val="none" w:sz="0" w:space="0" w:color="auto" w:frame="1"/>
        </w:rPr>
        <w:t>:nth-last-of-type</w:t>
      </w:r>
      <w:r>
        <w:rPr>
          <w:rFonts w:ascii="Arial" w:hAnsi="Arial" w:cs="Arial"/>
          <w:color w:val="333333"/>
        </w:rPr>
        <w:t>.</w:t>
      </w:r>
    </w:p>
    <w:p w14:paraId="50462701" w14:textId="77777777" w:rsidR="007C516C" w:rsidRDefault="007C516C" w:rsidP="007C516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Элементы выбираются по их расположению, отсчет ведется от конца, учитывается тип элемента.</w:t>
      </w:r>
    </w:p>
    <w:p w14:paraId="2E53304D" w14:textId="77777777" w:rsidR="007C516C" w:rsidRPr="007C516C" w:rsidRDefault="007C516C" w:rsidP="007C516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C516C">
        <w:rPr>
          <w:rFonts w:ascii="Arial" w:hAnsi="Arial" w:cs="Arial"/>
          <w:color w:val="333333"/>
          <w:lang w:val="en-US"/>
        </w:rPr>
        <w:t xml:space="preserve"> </w:t>
      </w:r>
      <w:r>
        <w:rPr>
          <w:rFonts w:ascii="Arial" w:hAnsi="Arial" w:cs="Arial"/>
          <w:color w:val="333333"/>
        </w:rPr>
        <w:t>записи</w:t>
      </w:r>
      <w:r w:rsidRPr="007C516C">
        <w:rPr>
          <w:rFonts w:ascii="Arial" w:hAnsi="Arial" w:cs="Arial"/>
          <w:color w:val="333333"/>
          <w:lang w:val="en-US"/>
        </w:rPr>
        <w:t>:</w:t>
      </w:r>
    </w:p>
    <w:p w14:paraId="4870B2C5" w14:textId="77777777" w:rsidR="007C516C" w:rsidRPr="007C516C" w:rsidRDefault="007C516C" w:rsidP="007C516C">
      <w:pPr>
        <w:pStyle w:val="HTML0"/>
        <w:shd w:val="clear" w:color="auto" w:fill="F8F8F8"/>
        <w:spacing w:before="300" w:after="300"/>
        <w:ind w:left="-225"/>
        <w:rPr>
          <w:rFonts w:ascii="Consolas" w:hAnsi="Consolas"/>
          <w:color w:val="333333"/>
          <w:sz w:val="24"/>
          <w:szCs w:val="24"/>
          <w:lang w:val="en-US"/>
        </w:rPr>
      </w:pPr>
      <w:r w:rsidRPr="007C516C">
        <w:rPr>
          <w:rStyle w:val="HTML"/>
          <w:rFonts w:ascii="Consolas" w:hAnsi="Consolas"/>
          <w:color w:val="333333"/>
          <w:bdr w:val="none" w:sz="0" w:space="0" w:color="auto" w:frame="1"/>
          <w:lang w:val="en-US"/>
        </w:rPr>
        <w:t>ul:nth-last-of-type(2) { }</w:t>
      </w:r>
    </w:p>
    <w:p w14:paraId="2686FD45" w14:textId="77777777" w:rsidR="007C516C" w:rsidRDefault="007C516C" w:rsidP="007C516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набор элементов не очень большой, все эти псевдоклассы </w:t>
      </w:r>
      <w:r>
        <w:rPr>
          <w:rStyle w:val="HTML"/>
          <w:rFonts w:ascii="Consolas" w:hAnsi="Consolas"/>
          <w:color w:val="333333"/>
          <w:sz w:val="21"/>
          <w:szCs w:val="21"/>
          <w:bdr w:val="none" w:sz="0" w:space="0" w:color="auto" w:frame="1"/>
        </w:rPr>
        <w:t>:nth-child</w:t>
      </w:r>
      <w:r>
        <w:rPr>
          <w:rFonts w:ascii="Arial" w:hAnsi="Arial" w:cs="Arial"/>
          <w:color w:val="333333"/>
        </w:rPr>
        <w:t>, </w:t>
      </w:r>
      <w:r>
        <w:rPr>
          <w:rStyle w:val="HTML"/>
          <w:rFonts w:ascii="Consolas" w:hAnsi="Consolas"/>
          <w:color w:val="333333"/>
          <w:sz w:val="21"/>
          <w:szCs w:val="21"/>
          <w:bdr w:val="none" w:sz="0" w:space="0" w:color="auto" w:frame="1"/>
        </w:rPr>
        <w:t>:nth-of-type</w:t>
      </w:r>
      <w:r>
        <w:rPr>
          <w:rFonts w:ascii="Arial" w:hAnsi="Arial" w:cs="Arial"/>
          <w:color w:val="333333"/>
        </w:rPr>
        <w:t>, </w:t>
      </w:r>
      <w:r>
        <w:rPr>
          <w:rStyle w:val="HTML"/>
          <w:rFonts w:ascii="Consolas" w:hAnsi="Consolas"/>
          <w:color w:val="333333"/>
          <w:sz w:val="21"/>
          <w:szCs w:val="21"/>
          <w:bdr w:val="none" w:sz="0" w:space="0" w:color="auto" w:frame="1"/>
        </w:rPr>
        <w:t>:nth-last-child</w:t>
      </w:r>
      <w:r>
        <w:rPr>
          <w:rFonts w:ascii="Arial" w:hAnsi="Arial" w:cs="Arial"/>
          <w:color w:val="333333"/>
        </w:rPr>
        <w:t>, </w:t>
      </w:r>
      <w:r>
        <w:rPr>
          <w:rStyle w:val="HTML"/>
          <w:rFonts w:ascii="Consolas" w:hAnsi="Consolas"/>
          <w:color w:val="333333"/>
          <w:sz w:val="21"/>
          <w:szCs w:val="21"/>
          <w:bdr w:val="none" w:sz="0" w:space="0" w:color="auto" w:frame="1"/>
        </w:rPr>
        <w:t>:nth-last-of-type</w:t>
      </w:r>
      <w:r>
        <w:rPr>
          <w:rFonts w:ascii="Arial" w:hAnsi="Arial" w:cs="Arial"/>
          <w:color w:val="333333"/>
        </w:rPr>
        <w:t> можно легко заменить один другим.</w:t>
      </w:r>
    </w:p>
    <w:p w14:paraId="23AF0168" w14:textId="77777777" w:rsidR="007C516C" w:rsidRDefault="007C516C" w:rsidP="007C516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более сложных структурах зачастую бывает удобнее использовать только определённые из них. Например, когда нужно выделять второй элемент с конца, но количество элементов в списке изменяется.</w:t>
      </w:r>
    </w:p>
    <w:p w14:paraId="15819989" w14:textId="77777777" w:rsidR="00D54D48" w:rsidRDefault="00D54D48" w:rsidP="00D54D48">
      <w:pPr>
        <w:pStyle w:val="2"/>
      </w:pPr>
      <w:r>
        <w:t>Cелектор последующих элементов</w:t>
      </w:r>
    </w:p>
    <w:p w14:paraId="27EBCCA7" w14:textId="77777777" w:rsidR="00D54D48" w:rsidRDefault="00D54D48" w:rsidP="00D54D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уже рассматривали </w:t>
      </w:r>
      <w:hyperlink r:id="rId196" w:history="1">
        <w:r>
          <w:rPr>
            <w:rStyle w:val="a6"/>
            <w:rFonts w:ascii="Arial" w:hAnsi="Arial" w:cs="Arial"/>
            <w:color w:val="3F3CCB"/>
          </w:rPr>
          <w:t>соседние селекторы</w:t>
        </w:r>
      </w:hyperlink>
      <w:r>
        <w:rPr>
          <w:rFonts w:ascii="Arial" w:hAnsi="Arial" w:cs="Arial"/>
          <w:color w:val="333333"/>
        </w:rPr>
        <w:t>, которые записываются как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w:t>
      </w:r>
    </w:p>
    <w:p w14:paraId="1C16D8C5" w14:textId="77777777" w:rsidR="00D54D48" w:rsidRDefault="00D54D48" w:rsidP="00D54D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похожий селектор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3386B697" w14:textId="77777777" w:rsidR="00D54D48" w:rsidRDefault="00D54D48" w:rsidP="00D54D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Отличие от соседнего селектора состоит в том, что между элементами </w:t>
      </w:r>
      <w:r>
        <w:rPr>
          <w:rStyle w:val="HTML"/>
          <w:rFonts w:ascii="Consolas" w:hAnsi="Consolas"/>
          <w:color w:val="333333"/>
          <w:sz w:val="21"/>
          <w:szCs w:val="21"/>
          <w:bdr w:val="none" w:sz="0" w:space="0" w:color="auto" w:frame="1"/>
        </w:rPr>
        <w:t>селектор1</w:t>
      </w:r>
      <w:r>
        <w:rPr>
          <w:rFonts w:ascii="Arial" w:hAnsi="Arial" w:cs="Arial"/>
          <w:color w:val="333333"/>
        </w:rPr>
        <w:t>и </w:t>
      </w:r>
      <w:r>
        <w:rPr>
          <w:rStyle w:val="HTML"/>
          <w:rFonts w:ascii="Consolas" w:hAnsi="Consolas"/>
          <w:color w:val="333333"/>
          <w:sz w:val="21"/>
          <w:szCs w:val="21"/>
          <w:bdr w:val="none" w:sz="0" w:space="0" w:color="auto" w:frame="1"/>
        </w:rPr>
        <w:t>селектор2</w:t>
      </w:r>
      <w:r>
        <w:rPr>
          <w:rFonts w:ascii="Arial" w:hAnsi="Arial" w:cs="Arial"/>
          <w:color w:val="333333"/>
        </w:rPr>
        <w:t> могут находиться другие элементы. Поэтому будем называть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селектором следующих элементов.</w:t>
      </w:r>
    </w:p>
    <w:p w14:paraId="52177B19" w14:textId="77777777" w:rsidR="00D54D48" w:rsidRDefault="00D54D48" w:rsidP="00D54D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w:t>
      </w:r>
    </w:p>
    <w:p w14:paraId="69DA496B" w14:textId="77777777" w:rsidR="00D54D48" w:rsidRDefault="00D54D48" w:rsidP="00D54D4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 class="cards"&gt;</w:t>
      </w:r>
    </w:p>
    <w:p w14:paraId="763F77D1"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D54D48">
        <w:rPr>
          <w:rStyle w:val="HTML"/>
          <w:rFonts w:ascii="Consolas" w:hAnsi="Consolas"/>
          <w:color w:val="333333"/>
          <w:bdr w:val="none" w:sz="0" w:space="0" w:color="auto" w:frame="1"/>
          <w:lang w:val="en-US"/>
        </w:rPr>
        <w:t>&lt;li class="king diamond"&gt;</w:t>
      </w:r>
    </w:p>
    <w:p w14:paraId="7BE486FB"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class="queen heart"&gt;</w:t>
      </w:r>
    </w:p>
    <w:p w14:paraId="091B4758"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class="jack spade"&gt;</w:t>
      </w:r>
    </w:p>
    <w:p w14:paraId="768CADB1"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class="ace heart"&gt;</w:t>
      </w:r>
    </w:p>
    <w:p w14:paraId="0DF05E62"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class="king club"&gt;</w:t>
      </w:r>
    </w:p>
    <w:p w14:paraId="59618B79" w14:textId="77777777" w:rsidR="00D54D48" w:rsidRPr="00D54D48" w:rsidRDefault="00D54D48" w:rsidP="00D54D48">
      <w:pPr>
        <w:pStyle w:val="HTML0"/>
        <w:shd w:val="clear" w:color="auto" w:fill="F8F8F8"/>
        <w:spacing w:before="300" w:after="300"/>
        <w:ind w:left="-225"/>
        <w:rPr>
          <w:rFonts w:ascii="Consolas" w:hAnsi="Consolas"/>
          <w:color w:val="333333"/>
          <w:sz w:val="24"/>
          <w:szCs w:val="24"/>
          <w:lang w:val="en-US"/>
        </w:rPr>
      </w:pPr>
      <w:r w:rsidRPr="00D54D48">
        <w:rPr>
          <w:rStyle w:val="HTML"/>
          <w:rFonts w:ascii="Consolas" w:hAnsi="Consolas"/>
          <w:color w:val="333333"/>
          <w:bdr w:val="none" w:sz="0" w:space="0" w:color="auto" w:frame="1"/>
          <w:lang w:val="en-US"/>
        </w:rPr>
        <w:t>&lt;/ul&gt;</w:t>
      </w:r>
    </w:p>
    <w:p w14:paraId="0E3091CD"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.queen.heart + li {</w:t>
      </w:r>
    </w:p>
    <w:p w14:paraId="78562E13"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#ffff99;</w:t>
      </w:r>
    </w:p>
    <w:p w14:paraId="1D328F7B"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w:t>
      </w:r>
    </w:p>
    <w:p w14:paraId="37B72FD6"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p>
    <w:p w14:paraId="09B2E988"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.king.diamond ~ li {</w:t>
      </w:r>
    </w:p>
    <w:p w14:paraId="2FB5B025"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#99ddff;</w:t>
      </w:r>
    </w:p>
    <w:p w14:paraId="68333595" w14:textId="77777777" w:rsidR="00D54D48" w:rsidRDefault="00D54D48" w:rsidP="00D54D4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9B9389" w14:textId="77777777" w:rsidR="00D54D48" w:rsidRDefault="00D54D48" w:rsidP="00D54D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выделится одна карта, расположенная сразу за червовой дамой, то есть пиковый валет.</w:t>
      </w:r>
    </w:p>
    <w:p w14:paraId="5E77B2A7" w14:textId="77777777" w:rsidR="00D54D48" w:rsidRDefault="00D54D48" w:rsidP="00D54D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втором случае выделятся все карты, которые стоят за бубновым королем, то есть червовая дама, пиковый валет, червовый туз и трефовый король.</w:t>
      </w:r>
    </w:p>
    <w:p w14:paraId="4045FBB7" w14:textId="77777777" w:rsidR="00795D3E" w:rsidRDefault="00795D3E" w:rsidP="00073502">
      <w:pPr>
        <w:pStyle w:val="2"/>
      </w:pPr>
      <w:r>
        <w:t>Псевдокласс :empty</w:t>
      </w:r>
    </w:p>
    <w:p w14:paraId="57D66F2D" w14:textId="77777777" w:rsidR="00795D3E" w:rsidRDefault="00795D3E" w:rsidP="00795D3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:empty</w:t>
      </w:r>
      <w:r>
        <w:rPr>
          <w:rFonts w:ascii="Arial" w:hAnsi="Arial" w:cs="Arial"/>
          <w:color w:val="333333"/>
        </w:rPr>
        <w:t xml:space="preserve">, выбирает только те теги, у которых нет дочерних элементов (в том числе текстовых узлов). Учтите, что даже переход на новую строку </w:t>
      </w:r>
      <w:r>
        <w:rPr>
          <w:rFonts w:ascii="Arial" w:hAnsi="Arial" w:cs="Arial"/>
          <w:color w:val="333333"/>
        </w:rPr>
        <w:lastRenderedPageBreak/>
        <w:t>считается текстовым узлом, помните об этом в процессе проектирования структуры страницы.</w:t>
      </w:r>
    </w:p>
    <w:p w14:paraId="5873E711" w14:textId="77777777" w:rsidR="00795D3E" w:rsidRDefault="00795D3E" w:rsidP="00795D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71744938" w14:textId="77777777" w:rsidR="00795D3E" w:rsidRDefault="00795D3E" w:rsidP="00795D3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ul:empty {</w:t>
      </w:r>
    </w:p>
    <w:p w14:paraId="1529E594" w14:textId="77777777" w:rsidR="00795D3E" w:rsidRDefault="00795D3E" w:rsidP="00795D3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359188A" w14:textId="77777777" w:rsidR="00795D3E" w:rsidRDefault="00795D3E" w:rsidP="00795D3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C0F1B56" w14:textId="77777777" w:rsidR="00795D3E" w:rsidRDefault="00795D3E" w:rsidP="00795D3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выберутся все пустые элементы </w:t>
      </w:r>
      <w:r>
        <w:rPr>
          <w:rStyle w:val="HTML"/>
          <w:rFonts w:ascii="Consolas" w:hAnsi="Consolas"/>
          <w:color w:val="333333"/>
          <w:sz w:val="21"/>
          <w:szCs w:val="21"/>
          <w:bdr w:val="none" w:sz="0" w:space="0" w:color="auto" w:frame="1"/>
        </w:rPr>
        <w:t>ul</w:t>
      </w:r>
      <w:r>
        <w:rPr>
          <w:rFonts w:ascii="Arial" w:hAnsi="Arial" w:cs="Arial"/>
          <w:color w:val="333333"/>
        </w:rPr>
        <w:t>.</w:t>
      </w:r>
    </w:p>
    <w:p w14:paraId="7B8A7B8B" w14:textId="77777777" w:rsidR="00095707" w:rsidRDefault="00095707" w:rsidP="00095707">
      <w:pPr>
        <w:pStyle w:val="2"/>
      </w:pPr>
      <w:r>
        <w:t>Псевдокласс :only-child</w:t>
      </w:r>
    </w:p>
    <w:p w14:paraId="0AB27863" w14:textId="77777777" w:rsidR="00095707" w:rsidRDefault="00095707" w:rsidP="000957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:only-child</w:t>
      </w:r>
      <w:r>
        <w:rPr>
          <w:rFonts w:ascii="Arial" w:hAnsi="Arial" w:cs="Arial"/>
          <w:color w:val="333333"/>
        </w:rPr>
        <w:t> пригодится, когда нужно прописать индивидуальные стили для элемента, который является единственным дочерним элементом внутри родительского контейнера.</w:t>
      </w:r>
    </w:p>
    <w:p w14:paraId="7BC12F39" w14:textId="77777777" w:rsidR="00095707" w:rsidRDefault="00095707" w:rsidP="000957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3D3DA5ED" w14:textId="77777777" w:rsidR="00095707" w:rsidRDefault="00095707" w:rsidP="000957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li:only-child {</w:t>
      </w:r>
    </w:p>
    <w:p w14:paraId="011357A2" w14:textId="77777777" w:rsidR="00095707" w:rsidRDefault="00095707" w:rsidP="000957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E158FDB" w14:textId="77777777" w:rsidR="00095707" w:rsidRDefault="00095707" w:rsidP="0009570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3CB2A0" w14:textId="77777777" w:rsidR="00095707" w:rsidRDefault="00095707" w:rsidP="000957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Сработает, когда этот </w:t>
      </w:r>
      <w:r>
        <w:rPr>
          <w:rStyle w:val="HTML"/>
          <w:rFonts w:ascii="Consolas" w:hAnsi="Consolas"/>
          <w:color w:val="333333"/>
          <w:sz w:val="21"/>
          <w:szCs w:val="21"/>
          <w:bdr w:val="none" w:sz="0" w:space="0" w:color="auto" w:frame="1"/>
        </w:rPr>
        <w:t>&lt;li&gt;</w:t>
      </w:r>
      <w:r>
        <w:rPr>
          <w:rFonts w:ascii="Arial" w:hAnsi="Arial" w:cs="Arial"/>
          <w:color w:val="333333"/>
        </w:rPr>
        <w:t> в списке единственный.</w:t>
      </w:r>
    </w:p>
    <w:p w14:paraId="3F9DA946" w14:textId="77777777" w:rsidR="00095707" w:rsidRPr="00095707" w:rsidRDefault="00095707" w:rsidP="00095707">
      <w:pPr>
        <w:pStyle w:val="a3"/>
        <w:shd w:val="clear" w:color="auto" w:fill="FFFFFF"/>
        <w:spacing w:before="255" w:beforeAutospacing="0" w:after="0" w:afterAutospacing="0" w:line="375" w:lineRule="atLeast"/>
        <w:rPr>
          <w:rFonts w:ascii="Arial" w:hAnsi="Arial" w:cs="Arial"/>
          <w:color w:val="333333"/>
          <w:lang w:val="en-US"/>
        </w:rPr>
      </w:pPr>
      <w:r w:rsidRPr="00095707">
        <w:rPr>
          <w:rFonts w:ascii="Arial" w:hAnsi="Arial" w:cs="Arial"/>
          <w:color w:val="333333"/>
          <w:lang w:val="en-US"/>
        </w:rPr>
        <w:t>C</w:t>
      </w:r>
      <w:r>
        <w:rPr>
          <w:rFonts w:ascii="Arial" w:hAnsi="Arial" w:cs="Arial"/>
          <w:color w:val="333333"/>
        </w:rPr>
        <w:t>електор</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:only-child</w:t>
      </w:r>
      <w:r w:rsidRPr="00095707">
        <w:rPr>
          <w:rFonts w:ascii="Arial" w:hAnsi="Arial" w:cs="Arial"/>
          <w:color w:val="333333"/>
          <w:lang w:val="en-US"/>
        </w:rPr>
        <w:t> </w:t>
      </w:r>
      <w:r>
        <w:rPr>
          <w:rFonts w:ascii="Arial" w:hAnsi="Arial" w:cs="Arial"/>
          <w:color w:val="333333"/>
        </w:rPr>
        <w:t>эквивалентен</w:t>
      </w:r>
      <w:r w:rsidRPr="00095707">
        <w:rPr>
          <w:rFonts w:ascii="Arial" w:hAnsi="Arial" w:cs="Arial"/>
          <w:color w:val="333333"/>
          <w:lang w:val="en-US"/>
        </w:rPr>
        <w:t xml:space="preserve"> </w:t>
      </w:r>
      <w:r>
        <w:rPr>
          <w:rFonts w:ascii="Arial" w:hAnsi="Arial" w:cs="Arial"/>
          <w:color w:val="333333"/>
        </w:rPr>
        <w:t>селектору</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elem:last-child:first-child</w:t>
      </w:r>
      <w:r w:rsidRPr="00095707">
        <w:rPr>
          <w:rFonts w:ascii="Arial" w:hAnsi="Arial" w:cs="Arial"/>
          <w:color w:val="333333"/>
          <w:lang w:val="en-US"/>
        </w:rPr>
        <w:t>.</w:t>
      </w:r>
    </w:p>
    <w:p w14:paraId="758A15B9" w14:textId="77777777" w:rsidR="00D14A68" w:rsidRDefault="00D14A68" w:rsidP="00D14A68">
      <w:pPr>
        <w:pStyle w:val="2"/>
      </w:pPr>
      <w:r>
        <w:t>Псевдокласс :only-of-type</w:t>
      </w:r>
    </w:p>
    <w:p w14:paraId="4D70596F" w14:textId="77777777" w:rsidR="00D14A68" w:rsidRDefault="00D14A68" w:rsidP="00D14A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:only-child</w:t>
      </w:r>
      <w:r>
        <w:rPr>
          <w:rFonts w:ascii="Arial" w:hAnsi="Arial" w:cs="Arial"/>
          <w:color w:val="333333"/>
        </w:rPr>
        <w:t>. Отличие состоит в том, что он учитывает тип элемента.</w:t>
      </w:r>
    </w:p>
    <w:p w14:paraId="6A23E1A5" w14:textId="77777777" w:rsidR="00D14A68" w:rsidRDefault="00D14A68" w:rsidP="00D14A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7D946D79" w14:textId="77777777" w:rsidR="00D14A68" w:rsidRDefault="00D14A68" w:rsidP="00D14A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p:only-of-type {</w:t>
      </w:r>
    </w:p>
    <w:p w14:paraId="4238C8CC" w14:textId="77777777" w:rsidR="00D14A68" w:rsidRDefault="00D14A68" w:rsidP="00D14A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177C0E1B" w14:textId="77777777" w:rsidR="00D14A68" w:rsidRDefault="00D14A68" w:rsidP="00D14A6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D35ED0A" w14:textId="77777777" w:rsidR="00D14A68" w:rsidRDefault="00D14A68" w:rsidP="00D14A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стили будут применены к элементу </w:t>
      </w:r>
      <w:r>
        <w:rPr>
          <w:rStyle w:val="HTML"/>
          <w:rFonts w:ascii="Consolas" w:hAnsi="Consolas"/>
          <w:color w:val="333333"/>
          <w:sz w:val="21"/>
          <w:szCs w:val="21"/>
          <w:bdr w:val="none" w:sz="0" w:space="0" w:color="auto" w:frame="1"/>
        </w:rPr>
        <w:t>p</w:t>
      </w:r>
      <w:r>
        <w:rPr>
          <w:rFonts w:ascii="Arial" w:hAnsi="Arial" w:cs="Arial"/>
          <w:color w:val="333333"/>
        </w:rPr>
        <w:t>, если это единственный </w:t>
      </w:r>
      <w:r>
        <w:rPr>
          <w:rStyle w:val="HTML"/>
          <w:rFonts w:ascii="Consolas" w:hAnsi="Consolas"/>
          <w:color w:val="333333"/>
          <w:sz w:val="21"/>
          <w:szCs w:val="21"/>
          <w:bdr w:val="none" w:sz="0" w:space="0" w:color="auto" w:frame="1"/>
        </w:rPr>
        <w:t>p</w:t>
      </w:r>
      <w:r>
        <w:rPr>
          <w:rFonts w:ascii="Arial" w:hAnsi="Arial" w:cs="Arial"/>
          <w:color w:val="333333"/>
        </w:rPr>
        <w:t> внутри своего родителя.</w:t>
      </w:r>
    </w:p>
    <w:p w14:paraId="0C43D1BC" w14:textId="77777777" w:rsidR="00846CE1" w:rsidRDefault="00846CE1" w:rsidP="00846CE1">
      <w:pPr>
        <w:pStyle w:val="2"/>
      </w:pPr>
      <w:r>
        <w:t>Псевдоэлемент ::before</w:t>
      </w:r>
    </w:p>
    <w:p w14:paraId="20D1CAAD" w14:textId="77777777" w:rsidR="00846CE1" w:rsidRDefault="00846CE1" w:rsidP="00846CE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before</w:t>
      </w:r>
      <w:r>
        <w:rPr>
          <w:rFonts w:ascii="Arial" w:hAnsi="Arial" w:cs="Arial"/>
          <w:color w:val="333333"/>
        </w:rPr>
        <w:t> позволяет с помощью CSS добавить </w:t>
      </w:r>
      <w:r>
        <w:rPr>
          <w:rStyle w:val="a4"/>
          <w:rFonts w:ascii="Arial" w:hAnsi="Arial" w:cs="Arial"/>
          <w:color w:val="333333"/>
        </w:rPr>
        <w:t>псевдотег</w:t>
      </w:r>
      <w:r>
        <w:rPr>
          <w:rFonts w:ascii="Arial" w:hAnsi="Arial" w:cs="Arial"/>
          <w:color w:val="333333"/>
        </w:rPr>
        <w:t> внутрь другого элемента и оформить его. Cодержимое псевдотега задаётся с помощью свойства </w:t>
      </w:r>
      <w:r>
        <w:rPr>
          <w:rStyle w:val="HTML"/>
          <w:rFonts w:ascii="Consolas" w:hAnsi="Consolas"/>
          <w:color w:val="333333"/>
          <w:sz w:val="21"/>
          <w:szCs w:val="21"/>
          <w:bdr w:val="none" w:sz="0" w:space="0" w:color="auto" w:frame="1"/>
        </w:rPr>
        <w:t>content</w:t>
      </w:r>
      <w:r>
        <w:rPr>
          <w:rFonts w:ascii="Arial" w:hAnsi="Arial" w:cs="Arial"/>
          <w:color w:val="333333"/>
        </w:rPr>
        <w:t>.</w:t>
      </w:r>
    </w:p>
    <w:p w14:paraId="2B591D39" w14:textId="77777777" w:rsidR="00846CE1" w:rsidRDefault="00846CE1" w:rsidP="00846CE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у нас есть такой HTML:</w:t>
      </w:r>
    </w:p>
    <w:p w14:paraId="14C2ED66"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151A25CB"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&lt;em&gt;</w:t>
      </w:r>
      <w:r>
        <w:rPr>
          <w:rStyle w:val="HTML"/>
          <w:rFonts w:ascii="Consolas" w:hAnsi="Consolas"/>
          <w:color w:val="333333"/>
          <w:bdr w:val="none" w:sz="0" w:space="0" w:color="auto" w:frame="1"/>
        </w:rPr>
        <w:t>Дама</w:t>
      </w:r>
      <w:r w:rsidRPr="00846CE1">
        <w:rPr>
          <w:rStyle w:val="HTML"/>
          <w:rFonts w:ascii="Consolas" w:hAnsi="Consolas"/>
          <w:color w:val="333333"/>
          <w:bdr w:val="none" w:sz="0" w:space="0" w:color="auto" w:frame="1"/>
          <w:lang w:val="en-US"/>
        </w:rPr>
        <w:t>&lt;/em&gt;</w:t>
      </w:r>
    </w:p>
    <w:p w14:paraId="27289804" w14:textId="77777777" w:rsidR="00846CE1" w:rsidRDefault="00846CE1" w:rsidP="00846CE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B5C9EED" w14:textId="77777777" w:rsidR="00846CE1" w:rsidRDefault="00846CE1" w:rsidP="00846CE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CSS-правило с необычным селектором с двойным двоеточием:</w:t>
      </w:r>
    </w:p>
    <w:p w14:paraId="0B49E343" w14:textId="77777777" w:rsidR="00846CE1" w:rsidRDefault="00846CE1" w:rsidP="00846CE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.heart::before { content: "Черви"; }</w:t>
      </w:r>
    </w:p>
    <w:p w14:paraId="2CA029CD" w14:textId="77777777" w:rsidR="00846CE1" w:rsidRDefault="00846CE1" w:rsidP="00846CE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HTML изменится вот так:</w:t>
      </w:r>
    </w:p>
    <w:p w14:paraId="17707A9C"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511C840B"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w:t>
      </w:r>
      <w:r w:rsidRPr="00846CE1">
        <w:rPr>
          <w:rStyle w:val="HTML"/>
          <w:rFonts w:ascii="Consolas" w:hAnsi="Consolas"/>
          <w:i/>
          <w:iCs/>
          <w:color w:val="333333"/>
          <w:bdr w:val="none" w:sz="0" w:space="0" w:color="auto" w:frame="1"/>
          <w:lang w:val="en-US"/>
        </w:rPr>
        <w:t>&lt;before&gt;</w:t>
      </w:r>
      <w:r>
        <w:rPr>
          <w:rStyle w:val="HTML"/>
          <w:rFonts w:ascii="Consolas" w:hAnsi="Consolas"/>
          <w:i/>
          <w:iCs/>
          <w:color w:val="333333"/>
          <w:bdr w:val="none" w:sz="0" w:space="0" w:color="auto" w:frame="1"/>
        </w:rPr>
        <w:t>Черви</w:t>
      </w:r>
      <w:r w:rsidRPr="00846CE1">
        <w:rPr>
          <w:rStyle w:val="HTML"/>
          <w:rFonts w:ascii="Consolas" w:hAnsi="Consolas"/>
          <w:i/>
          <w:iCs/>
          <w:color w:val="333333"/>
          <w:bdr w:val="none" w:sz="0" w:space="0" w:color="auto" w:frame="1"/>
          <w:lang w:val="en-US"/>
        </w:rPr>
        <w:t>&lt;/before&gt;</w:t>
      </w:r>
    </w:p>
    <w:p w14:paraId="4E027DE0" w14:textId="77777777" w:rsidR="00846CE1" w:rsidRDefault="00846CE1" w:rsidP="00846CE1">
      <w:pPr>
        <w:pStyle w:val="HTML0"/>
        <w:shd w:val="clear" w:color="auto" w:fill="F8F8F8"/>
        <w:spacing w:before="300" w:after="300"/>
        <w:ind w:left="-225"/>
        <w:rPr>
          <w:rStyle w:val="HTML"/>
          <w:rFonts w:ascii="Consolas" w:hAnsi="Consolas"/>
          <w:color w:val="333333"/>
          <w:bdr w:val="none" w:sz="0" w:space="0" w:color="auto" w:frame="1"/>
        </w:rPr>
      </w:pPr>
      <w:r w:rsidRPr="00846CE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&lt;em&gt;Дама&lt;/em&gt;</w:t>
      </w:r>
    </w:p>
    <w:p w14:paraId="50A3D915" w14:textId="77777777" w:rsidR="00846CE1" w:rsidRDefault="00846CE1" w:rsidP="00846CE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38CBEB3F" w14:textId="77777777" w:rsidR="00846CE1" w:rsidRDefault="00846CE1" w:rsidP="00846CE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Исходный HTML-код не изменится, тег </w:t>
      </w:r>
      <w:r>
        <w:rPr>
          <w:rStyle w:val="HTML"/>
          <w:rFonts w:ascii="Consolas" w:hAnsi="Consolas"/>
          <w:color w:val="333333"/>
          <w:sz w:val="21"/>
          <w:szCs w:val="21"/>
          <w:bdr w:val="none" w:sz="0" w:space="0" w:color="auto" w:frame="1"/>
        </w:rPr>
        <w:t>&lt;before&gt;</w:t>
      </w:r>
      <w:r>
        <w:rPr>
          <w:rFonts w:ascii="Arial" w:hAnsi="Arial" w:cs="Arial"/>
          <w:color w:val="333333"/>
        </w:rPr>
        <w:t> не попадёт в код страницы, а будет «виртуально» существовать где-то в браузере. Поэтому мы и используем приставку </w:t>
      </w:r>
      <w:r>
        <w:rPr>
          <w:rStyle w:val="a4"/>
          <w:rFonts w:ascii="Arial" w:hAnsi="Arial" w:cs="Arial"/>
          <w:color w:val="333333"/>
        </w:rPr>
        <w:t>псевдо</w:t>
      </w:r>
      <w:r>
        <w:rPr>
          <w:rFonts w:ascii="Arial" w:hAnsi="Arial" w:cs="Arial"/>
          <w:color w:val="333333"/>
        </w:rPr>
        <w:t>.</w:t>
      </w:r>
    </w:p>
    <w:p w14:paraId="020CA9F4" w14:textId="77777777" w:rsidR="00846CE1" w:rsidRDefault="00846CE1" w:rsidP="00846CE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Ведёт себя псевдотег так же, как обычный </w:t>
      </w:r>
      <w:r>
        <w:rPr>
          <w:rStyle w:val="HTML"/>
          <w:rFonts w:ascii="Consolas" w:hAnsi="Consolas"/>
          <w:color w:val="333333"/>
          <w:sz w:val="21"/>
          <w:szCs w:val="21"/>
          <w:bdr w:val="none" w:sz="0" w:space="0" w:color="auto" w:frame="1"/>
        </w:rPr>
        <w:t>&lt;span&gt;</w:t>
      </w:r>
      <w:r>
        <w:rPr>
          <w:rFonts w:ascii="Arial" w:hAnsi="Arial" w:cs="Arial"/>
          <w:color w:val="333333"/>
        </w:rPr>
        <w:t> с текстом. Ему можно задавать дополнительные стили, например:</w:t>
      </w:r>
    </w:p>
    <w:p w14:paraId="3AE0B5DB"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.heart::before {</w:t>
      </w:r>
    </w:p>
    <w:p w14:paraId="59AD5F96"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content: "</w:t>
      </w:r>
      <w:r>
        <w:rPr>
          <w:rStyle w:val="HTML"/>
          <w:rFonts w:ascii="Consolas" w:hAnsi="Consolas"/>
          <w:color w:val="333333"/>
          <w:bdr w:val="none" w:sz="0" w:space="0" w:color="auto" w:frame="1"/>
        </w:rPr>
        <w:t>Черви</w:t>
      </w:r>
      <w:r w:rsidRPr="00846CE1">
        <w:rPr>
          <w:rStyle w:val="HTML"/>
          <w:rFonts w:ascii="Consolas" w:hAnsi="Consolas"/>
          <w:color w:val="333333"/>
          <w:bdr w:val="none" w:sz="0" w:space="0" w:color="auto" w:frame="1"/>
          <w:lang w:val="en-US"/>
        </w:rPr>
        <w:t>";</w:t>
      </w:r>
    </w:p>
    <w:p w14:paraId="6B38E3D8"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color: red;</w:t>
      </w:r>
    </w:p>
    <w:p w14:paraId="0089B3F5" w14:textId="77777777" w:rsidR="00846CE1" w:rsidRDefault="00846CE1" w:rsidP="00846CE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C9736E" w14:textId="77777777" w:rsidR="00846CE1" w:rsidRDefault="00846CE1" w:rsidP="00846CE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псевдоэлемент появился, ему необходимо задать свойство </w:t>
      </w:r>
      <w:r>
        <w:rPr>
          <w:rStyle w:val="HTML"/>
          <w:rFonts w:ascii="Consolas" w:hAnsi="Consolas"/>
          <w:color w:val="333333"/>
          <w:sz w:val="21"/>
          <w:szCs w:val="21"/>
          <w:bdr w:val="none" w:sz="0" w:space="0" w:color="auto" w:frame="1"/>
        </w:rPr>
        <w:t>content</w:t>
      </w:r>
      <w:r>
        <w:rPr>
          <w:rFonts w:ascii="Arial" w:hAnsi="Arial" w:cs="Arial"/>
          <w:color w:val="333333"/>
        </w:rPr>
        <w:t>. Достаточно даже пустой строки в значении свойства — </w:t>
      </w:r>
      <w:r>
        <w:rPr>
          <w:rStyle w:val="HTML"/>
          <w:rFonts w:ascii="Consolas" w:hAnsi="Consolas"/>
          <w:color w:val="333333"/>
          <w:sz w:val="21"/>
          <w:szCs w:val="21"/>
          <w:bdr w:val="none" w:sz="0" w:space="0" w:color="auto" w:frame="1"/>
        </w:rPr>
        <w:t>content: "";</w:t>
      </w:r>
      <w:r>
        <w:rPr>
          <w:rFonts w:ascii="Arial" w:hAnsi="Arial" w:cs="Arial"/>
          <w:color w:val="333333"/>
        </w:rPr>
        <w:t>.</w:t>
      </w:r>
    </w:p>
    <w:p w14:paraId="41B82024" w14:textId="77777777" w:rsidR="00C84FD5" w:rsidRDefault="00C84FD5" w:rsidP="00C84FD5">
      <w:pPr>
        <w:pStyle w:val="2"/>
      </w:pPr>
      <w:r>
        <w:t>Псевдоэлемент ::after</w:t>
      </w:r>
    </w:p>
    <w:p w14:paraId="4FB5D148" w14:textId="77777777" w:rsidR="00C84FD5" w:rsidRDefault="00C84FD5" w:rsidP="00C84FD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after</w:t>
      </w:r>
      <w:r>
        <w:rPr>
          <w:rFonts w:ascii="Arial" w:hAnsi="Arial" w:cs="Arial"/>
          <w:color w:val="333333"/>
        </w:rPr>
        <w:t> аналогичен </w:t>
      </w:r>
      <w:r>
        <w:rPr>
          <w:rStyle w:val="HTML"/>
          <w:rFonts w:ascii="Consolas" w:hAnsi="Consolas"/>
          <w:color w:val="333333"/>
          <w:sz w:val="21"/>
          <w:szCs w:val="21"/>
          <w:bdr w:val="none" w:sz="0" w:space="0" w:color="auto" w:frame="1"/>
        </w:rPr>
        <w:t>before</w:t>
      </w:r>
      <w:r>
        <w:rPr>
          <w:rFonts w:ascii="Arial" w:hAnsi="Arial" w:cs="Arial"/>
          <w:color w:val="333333"/>
        </w:rPr>
        <w:t>. Отличие заключается в том, что он добавляет псевдотег не в начало, а в конец элемента. Например:</w:t>
      </w:r>
    </w:p>
    <w:p w14:paraId="0D2A8695" w14:textId="77777777" w:rsidR="00C84FD5" w:rsidRDefault="00C84FD5" w:rsidP="00C84FD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.heart::after { content: "Черви"; }</w:t>
      </w:r>
    </w:p>
    <w:p w14:paraId="3379CA49" w14:textId="77777777" w:rsidR="00C84FD5" w:rsidRDefault="00C84FD5" w:rsidP="00C84FD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Даст такой результат:</w:t>
      </w:r>
    </w:p>
    <w:p w14:paraId="62522949" w14:textId="77777777" w:rsidR="00C84FD5" w:rsidRDefault="00C84FD5" w:rsidP="00C84FD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class="queen heart"&gt;</w:t>
      </w:r>
    </w:p>
    <w:p w14:paraId="0506BC66" w14:textId="77777777" w:rsidR="00C84FD5" w:rsidRPr="00C84FD5" w:rsidRDefault="00C84FD5" w:rsidP="00C84FD5">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C84FD5">
        <w:rPr>
          <w:rStyle w:val="HTML"/>
          <w:rFonts w:ascii="Consolas" w:hAnsi="Consolas"/>
          <w:color w:val="333333"/>
          <w:bdr w:val="none" w:sz="0" w:space="0" w:color="auto" w:frame="1"/>
          <w:lang w:val="en-US"/>
        </w:rPr>
        <w:t>&lt;em&gt;</w:t>
      </w:r>
      <w:r>
        <w:rPr>
          <w:rStyle w:val="HTML"/>
          <w:rFonts w:ascii="Consolas" w:hAnsi="Consolas"/>
          <w:color w:val="333333"/>
          <w:bdr w:val="none" w:sz="0" w:space="0" w:color="auto" w:frame="1"/>
        </w:rPr>
        <w:t>Дама</w:t>
      </w:r>
      <w:r w:rsidRPr="00C84FD5">
        <w:rPr>
          <w:rStyle w:val="HTML"/>
          <w:rFonts w:ascii="Consolas" w:hAnsi="Consolas"/>
          <w:color w:val="333333"/>
          <w:bdr w:val="none" w:sz="0" w:space="0" w:color="auto" w:frame="1"/>
          <w:lang w:val="en-US"/>
        </w:rPr>
        <w:t>&lt;/em&gt;</w:t>
      </w:r>
    </w:p>
    <w:p w14:paraId="6E765797" w14:textId="77777777" w:rsidR="00C84FD5" w:rsidRPr="00C84FD5" w:rsidRDefault="00C84FD5" w:rsidP="00C84FD5">
      <w:pPr>
        <w:pStyle w:val="HTML0"/>
        <w:shd w:val="clear" w:color="auto" w:fill="F8F8F8"/>
        <w:spacing w:before="300" w:after="300"/>
        <w:ind w:left="-225"/>
        <w:rPr>
          <w:rStyle w:val="HTML"/>
          <w:rFonts w:ascii="Consolas" w:hAnsi="Consolas"/>
          <w:color w:val="333333"/>
          <w:bdr w:val="none" w:sz="0" w:space="0" w:color="auto" w:frame="1"/>
          <w:lang w:val="en-US"/>
        </w:rPr>
      </w:pPr>
      <w:r w:rsidRPr="00C84FD5">
        <w:rPr>
          <w:rStyle w:val="HTML"/>
          <w:rFonts w:ascii="Consolas" w:hAnsi="Consolas"/>
          <w:color w:val="333333"/>
          <w:bdr w:val="none" w:sz="0" w:space="0" w:color="auto" w:frame="1"/>
          <w:lang w:val="en-US"/>
        </w:rPr>
        <w:t xml:space="preserve">  </w:t>
      </w:r>
      <w:r w:rsidRPr="00C84FD5">
        <w:rPr>
          <w:rStyle w:val="HTML"/>
          <w:rFonts w:ascii="Consolas" w:hAnsi="Consolas"/>
          <w:i/>
          <w:iCs/>
          <w:color w:val="333333"/>
          <w:bdr w:val="none" w:sz="0" w:space="0" w:color="auto" w:frame="1"/>
          <w:lang w:val="en-US"/>
        </w:rPr>
        <w:t>&lt;after&gt;</w:t>
      </w:r>
      <w:r>
        <w:rPr>
          <w:rStyle w:val="HTML"/>
          <w:rFonts w:ascii="Consolas" w:hAnsi="Consolas"/>
          <w:i/>
          <w:iCs/>
          <w:color w:val="333333"/>
          <w:bdr w:val="none" w:sz="0" w:space="0" w:color="auto" w:frame="1"/>
        </w:rPr>
        <w:t>Черви</w:t>
      </w:r>
      <w:r w:rsidRPr="00C84FD5">
        <w:rPr>
          <w:rStyle w:val="HTML"/>
          <w:rFonts w:ascii="Consolas" w:hAnsi="Consolas"/>
          <w:i/>
          <w:iCs/>
          <w:color w:val="333333"/>
          <w:bdr w:val="none" w:sz="0" w:space="0" w:color="auto" w:frame="1"/>
          <w:lang w:val="en-US"/>
        </w:rPr>
        <w:t>&lt;/after&gt;</w:t>
      </w:r>
    </w:p>
    <w:p w14:paraId="4D0B2115" w14:textId="77777777" w:rsidR="00C84FD5" w:rsidRDefault="00C84FD5" w:rsidP="00C84FD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3F010BC1" w14:textId="77777777" w:rsidR="00C84FD5" w:rsidRDefault="00C84FD5" w:rsidP="00C84FD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Псевдоэлементы </w:t>
      </w:r>
      <w:r>
        <w:rPr>
          <w:rStyle w:val="HTML"/>
          <w:rFonts w:ascii="Consolas" w:hAnsi="Consolas"/>
          <w:color w:val="333333"/>
          <w:sz w:val="21"/>
          <w:szCs w:val="21"/>
          <w:bdr w:val="none" w:sz="0" w:space="0" w:color="auto" w:frame="1"/>
        </w:rPr>
        <w:t>before</w:t>
      </w:r>
      <w:r>
        <w:rPr>
          <w:rFonts w:ascii="Arial" w:hAnsi="Arial" w:cs="Arial"/>
          <w:color w:val="333333"/>
        </w:rPr>
        <w:t> и </w:t>
      </w:r>
      <w:r>
        <w:rPr>
          <w:rStyle w:val="HTML"/>
          <w:rFonts w:ascii="Consolas" w:hAnsi="Consolas"/>
          <w:color w:val="333333"/>
          <w:sz w:val="21"/>
          <w:szCs w:val="21"/>
          <w:bdr w:val="none" w:sz="0" w:space="0" w:color="auto" w:frame="1"/>
        </w:rPr>
        <w:t>after</w:t>
      </w:r>
      <w:r>
        <w:rPr>
          <w:rFonts w:ascii="Arial" w:hAnsi="Arial" w:cs="Arial"/>
          <w:color w:val="333333"/>
        </w:rPr>
        <w:t> можно использовать одновременно. Это означает, что с помощью CSS вы можете добавить к любому элементу на странице два псевдоэлемента.</w:t>
      </w:r>
    </w:p>
    <w:p w14:paraId="262CBEE3" w14:textId="77777777" w:rsidR="00C84FD5" w:rsidRDefault="00C84FD5" w:rsidP="00C84FD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псевдоэлементы пишутся с двойным двоеточием. Этим они отличаются от псевдоклассов, которые используют одинарное двоеточие.</w:t>
      </w:r>
    </w:p>
    <w:p w14:paraId="1DA3C0CA" w14:textId="77777777" w:rsidR="00C84FD5" w:rsidRDefault="00C84FD5" w:rsidP="00C84FD5">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старом варианте стандарта псевдоэлементы можно было использовать с </w:t>
      </w:r>
      <w:r>
        <w:rPr>
          <w:rStyle w:val="HTML"/>
          <w:rFonts w:ascii="Consolas" w:hAnsi="Consolas"/>
          <w:color w:val="333333"/>
          <w:sz w:val="21"/>
          <w:szCs w:val="21"/>
          <w:bdr w:val="none" w:sz="0" w:space="0" w:color="auto" w:frame="1"/>
        </w:rPr>
        <w:t>:</w:t>
      </w:r>
      <w:r>
        <w:rPr>
          <w:rFonts w:ascii="Arial" w:hAnsi="Arial" w:cs="Arial"/>
          <w:color w:val="333333"/>
        </w:rPr>
        <w:t>. Поэтому запись с </w:t>
      </w:r>
      <w:r>
        <w:rPr>
          <w:rStyle w:val="HTML"/>
          <w:rFonts w:ascii="Consolas" w:hAnsi="Consolas"/>
          <w:color w:val="333333"/>
          <w:sz w:val="21"/>
          <w:szCs w:val="21"/>
          <w:bdr w:val="none" w:sz="0" w:space="0" w:color="auto" w:frame="1"/>
        </w:rPr>
        <w:t>:</w:t>
      </w:r>
      <w:r>
        <w:rPr>
          <w:rFonts w:ascii="Arial" w:hAnsi="Arial" w:cs="Arial"/>
          <w:color w:val="333333"/>
        </w:rPr>
        <w:t> понимают и очень старые браузеры. Но сейчас использовать одинарное двоеточие для псевдоэлементов считается дурным тоном.</w:t>
      </w:r>
    </w:p>
    <w:p w14:paraId="309927F0" w14:textId="77777777" w:rsidR="00BA7EED" w:rsidRDefault="00BA7EED" w:rsidP="00BA7EED">
      <w:pPr>
        <w:pStyle w:val="2"/>
      </w:pPr>
      <w:r>
        <w:lastRenderedPageBreak/>
        <w:t>Позиционирование псевдоэлементов</w:t>
      </w:r>
    </w:p>
    <w:p w14:paraId="7E9DF55B" w14:textId="77777777" w:rsidR="00BA7EED" w:rsidRDefault="00BA7EED" w:rsidP="00BA7EE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можете задавать псевдоэлементам любые CSS-свойства. Можно менять тип элемента, задавать ему позиционирование, отступы, фон и так далее.</w:t>
      </w:r>
    </w:p>
    <w:p w14:paraId="0CDA95BA" w14:textId="77777777" w:rsidR="00BA7EED" w:rsidRDefault="00BA7EED" w:rsidP="00BA7E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Этими возможностями особенно часто пользуются при создании различных декоративных эффектов. Это очень удобно.</w:t>
      </w:r>
    </w:p>
    <w:p w14:paraId="38AEC92D" w14:textId="77777777" w:rsidR="00BA7EED" w:rsidRDefault="00BA7EED" w:rsidP="00BA7E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не нужно добавлять лишний тег под каждую очередную мелкую иконку.</w:t>
      </w:r>
    </w:p>
    <w:p w14:paraId="24689D90" w14:textId="77777777" w:rsidR="00BA7EED" w:rsidRDefault="00BA7EED" w:rsidP="00BA7EE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Во-вторых, можно управлять этими иконками/декоративными элементами только с помощью CSS, что открывает огромный простор для создания интересных динамических эффектов.</w:t>
      </w:r>
    </w:p>
    <w:p w14:paraId="7F9A992B" w14:textId="77777777" w:rsidR="0013501E" w:rsidRDefault="0013501E" w:rsidP="0013501E">
      <w:pPr>
        <w:pStyle w:val="2"/>
      </w:pPr>
      <w:r>
        <w:t>Фон для псевдоэлементов</w:t>
      </w:r>
    </w:p>
    <w:p w14:paraId="68F30386" w14:textId="77777777" w:rsidR="0013501E" w:rsidRDefault="0013501E" w:rsidP="0013501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карта почти готова. Осталось сделать последний штрих — задать фоны самой карте и псевдоэлементам.</w:t>
      </w:r>
    </w:p>
    <w:p w14:paraId="4DDB2417" w14:textId="77777777" w:rsidR="0013501E" w:rsidRDefault="0013501E" w:rsidP="0013501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мы перевернули нижнюю иконку с помощью CSS-свойства </w:t>
      </w:r>
      <w:r>
        <w:rPr>
          <w:rStyle w:val="HTML"/>
          <w:rFonts w:ascii="Consolas" w:hAnsi="Consolas"/>
          <w:color w:val="333333"/>
          <w:sz w:val="21"/>
          <w:szCs w:val="21"/>
          <w:bdr w:val="none" w:sz="0" w:space="0" w:color="auto" w:frame="1"/>
        </w:rPr>
        <w:t>transform</w:t>
      </w:r>
      <w:r>
        <w:rPr>
          <w:rFonts w:ascii="Arial" w:hAnsi="Arial" w:cs="Arial"/>
          <w:color w:val="333333"/>
        </w:rPr>
        <w:t>, которое будет рассмотрено в курсе про </w:t>
      </w:r>
      <w:hyperlink r:id="rId197" w:history="1">
        <w:r>
          <w:rPr>
            <w:rStyle w:val="a6"/>
            <w:rFonts w:ascii="Arial" w:hAnsi="Arial" w:cs="Arial"/>
            <w:color w:val="3F3CCB"/>
          </w:rPr>
          <w:t>двумерные трансформации</w:t>
        </w:r>
      </w:hyperlink>
      <w:r>
        <w:rPr>
          <w:rFonts w:ascii="Arial" w:hAnsi="Arial" w:cs="Arial"/>
          <w:color w:val="333333"/>
        </w:rPr>
        <w:t>.</w:t>
      </w:r>
    </w:p>
    <w:p w14:paraId="6B045C39" w14:textId="77777777" w:rsidR="0013501E" w:rsidRDefault="0013501E" w:rsidP="0013501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для управления размером фонового изображения мы использовали свойство </w:t>
      </w:r>
      <w:r>
        <w:rPr>
          <w:rStyle w:val="HTML"/>
          <w:rFonts w:ascii="Consolas" w:hAnsi="Consolas"/>
          <w:color w:val="333333"/>
          <w:sz w:val="21"/>
          <w:szCs w:val="21"/>
          <w:bdr w:val="none" w:sz="0" w:space="0" w:color="auto" w:frame="1"/>
        </w:rPr>
        <w:t>background-size</w:t>
      </w:r>
      <w:r>
        <w:rPr>
          <w:rFonts w:ascii="Arial" w:hAnsi="Arial" w:cs="Arial"/>
          <w:color w:val="333333"/>
        </w:rPr>
        <w:t>, которое рассмотрим в курсе про </w:t>
      </w:r>
      <w:hyperlink r:id="rId198" w:history="1">
        <w:r>
          <w:rPr>
            <w:rStyle w:val="a6"/>
            <w:rFonts w:ascii="Arial" w:hAnsi="Arial" w:cs="Arial"/>
            <w:color w:val="3F3CCB"/>
          </w:rPr>
          <w:t>рамки и фоны</w:t>
        </w:r>
      </w:hyperlink>
      <w:r>
        <w:rPr>
          <w:rFonts w:ascii="Arial" w:hAnsi="Arial" w:cs="Arial"/>
          <w:color w:val="333333"/>
        </w:rPr>
        <w:t>.</w:t>
      </w:r>
    </w:p>
    <w:p w14:paraId="3CD3369A" w14:textId="77777777" w:rsidR="00D51FD4" w:rsidRPr="00D51FD4" w:rsidRDefault="00D51FD4" w:rsidP="00D51FD4">
      <w:pPr>
        <w:pStyle w:val="2"/>
        <w:rPr>
          <w:lang w:val="en-US"/>
        </w:rPr>
      </w:pPr>
      <w:r>
        <w:t>Псевдоэлементы</w:t>
      </w:r>
      <w:r w:rsidRPr="00D51FD4">
        <w:rPr>
          <w:lang w:val="en-US"/>
        </w:rPr>
        <w:t xml:space="preserve"> ::first-line </w:t>
      </w:r>
      <w:r>
        <w:t>и</w:t>
      </w:r>
      <w:r w:rsidRPr="00D51FD4">
        <w:rPr>
          <w:lang w:val="en-US"/>
        </w:rPr>
        <w:t xml:space="preserve"> ::first-letter</w:t>
      </w:r>
    </w:p>
    <w:p w14:paraId="0DE28E43" w14:textId="77777777" w:rsidR="00D51FD4" w:rsidRDefault="00D51FD4" w:rsidP="00D51FD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Отвлечемся от карт и обратимся к тексту.</w:t>
      </w:r>
    </w:p>
    <w:p w14:paraId="47784B6C" w14:textId="77777777" w:rsidR="00D51FD4" w:rsidRDefault="00D51FD4" w:rsidP="00D51F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first-line</w:t>
      </w:r>
      <w:r>
        <w:rPr>
          <w:rFonts w:ascii="Arial" w:hAnsi="Arial" w:cs="Arial"/>
          <w:color w:val="333333"/>
        </w:rPr>
        <w:t> задает стиль первой строки форматированного текста. Длина этой строки зависит от многих факторов, таких как используемый шрифт, размер окна браузера, ширина блока, языка и так далее. В правилах стиля допустимо использовать только свойства, относящиеся к шрифту, изменению цвета текста и фона.</w:t>
      </w:r>
    </w:p>
    <w:p w14:paraId="6CF25914" w14:textId="77777777" w:rsidR="00D51FD4" w:rsidRDefault="00D51FD4" w:rsidP="00D51F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8505538" w14:textId="77777777" w:rsidR="00D51FD4" w:rsidRDefault="00D51FD4" w:rsidP="00D51FD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p::first-line { }</w:t>
      </w:r>
    </w:p>
    <w:p w14:paraId="2CE2100C" w14:textId="77777777" w:rsidR="00D51FD4" w:rsidRDefault="00D51FD4" w:rsidP="00D51F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псевдоэлемент </w:t>
      </w:r>
      <w:r>
        <w:rPr>
          <w:rStyle w:val="HTML"/>
          <w:rFonts w:ascii="Consolas" w:hAnsi="Consolas"/>
          <w:color w:val="333333"/>
          <w:sz w:val="21"/>
          <w:szCs w:val="21"/>
          <w:bdr w:val="none" w:sz="0" w:space="0" w:color="auto" w:frame="1"/>
        </w:rPr>
        <w:t>first-letter</w:t>
      </w:r>
      <w:r>
        <w:rPr>
          <w:rFonts w:ascii="Arial" w:hAnsi="Arial" w:cs="Arial"/>
          <w:color w:val="333333"/>
        </w:rPr>
        <w:t> определяет стиль первого символа в тексте элемента, 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778E79DE" w14:textId="77777777" w:rsidR="00D51FD4" w:rsidRPr="00FF5407" w:rsidRDefault="00D51FD4" w:rsidP="00D51F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FE62DDD" w14:textId="77777777" w:rsidR="00D51FD4" w:rsidRDefault="00D51FD4" w:rsidP="00D51FD4">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p::first-letter { }</w:t>
      </w:r>
    </w:p>
    <w:p w14:paraId="19D7001B" w14:textId="016CD77A" w:rsidR="00D408FD" w:rsidRDefault="00F5626E" w:rsidP="00F5626E">
      <w:pPr>
        <w:pStyle w:val="1"/>
      </w:pPr>
      <w:r w:rsidRPr="00F5626E">
        <w:t>Курс «</w:t>
      </w:r>
      <w:hyperlink r:id="rId199" w:history="1">
        <w:r w:rsidRPr="00F5626E">
          <w:rPr>
            <w:rStyle w:val="a6"/>
            <w:color w:val="auto"/>
            <w:u w:val="none"/>
          </w:rPr>
          <w:t>Селекторы, часть 3</w:t>
        </w:r>
      </w:hyperlink>
      <w:r w:rsidRPr="00F5626E">
        <w:t>»</w:t>
      </w:r>
    </w:p>
    <w:p w14:paraId="19CBD6B2" w14:textId="77777777" w:rsidR="009A1C44" w:rsidRDefault="009A1C44" w:rsidP="009A1C44">
      <w:pPr>
        <w:pStyle w:val="2"/>
      </w:pPr>
      <w:r>
        <w:lastRenderedPageBreak/>
        <w:t>Ищем в начале строки: [foo^="bar"] </w:t>
      </w:r>
      <w:r>
        <w:rPr>
          <w:bCs/>
          <w:color w:val="999999"/>
          <w:sz w:val="37"/>
          <w:szCs w:val="37"/>
        </w:rPr>
        <w:t>[1/18]</w:t>
      </w:r>
    </w:p>
    <w:p w14:paraId="3BF8179F"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00" w:history="1">
        <w:r>
          <w:rPr>
            <w:rStyle w:val="a6"/>
            <w:rFonts w:ascii="Helvetica" w:hAnsi="Helvetica" w:cs="Helvetica"/>
            <w:color w:val="0088CC"/>
            <w:sz w:val="20"/>
            <w:szCs w:val="20"/>
          </w:rPr>
          <w:t>первом курсе про селекторы</w:t>
        </w:r>
      </w:hyperlink>
      <w:r>
        <w:rPr>
          <w:rFonts w:ascii="Helvetica" w:hAnsi="Helvetica" w:cs="Helvetica"/>
          <w:color w:val="333333"/>
          <w:sz w:val="20"/>
          <w:szCs w:val="20"/>
        </w:rPr>
        <w:t> мы разбирали селектор по атрибутам, когда запись </w:t>
      </w:r>
      <w:r>
        <w:rPr>
          <w:rStyle w:val="HTML"/>
          <w:rFonts w:ascii="Consolas" w:hAnsi="Consolas"/>
          <w:color w:val="DD1144"/>
          <w:sz w:val="18"/>
          <w:szCs w:val="18"/>
          <w:bdr w:val="single" w:sz="6" w:space="2" w:color="E1E1E8" w:frame="1"/>
          <w:shd w:val="clear" w:color="auto" w:fill="F7F7F9"/>
        </w:rPr>
        <w:t>input[type="text"]</w:t>
      </w:r>
      <w:r>
        <w:rPr>
          <w:rFonts w:ascii="Helvetica" w:hAnsi="Helvetica" w:cs="Helvetica"/>
          <w:color w:val="333333"/>
          <w:sz w:val="20"/>
          <w:szCs w:val="20"/>
        </w:rPr>
        <w:t> выберет все элементы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у которых атрибут </w:t>
      </w:r>
      <w:r>
        <w:rPr>
          <w:rStyle w:val="HTML"/>
          <w:rFonts w:ascii="Consolas" w:hAnsi="Consolas"/>
          <w:color w:val="DD1144"/>
          <w:sz w:val="18"/>
          <w:szCs w:val="18"/>
          <w:bdr w:val="single" w:sz="6" w:space="2" w:color="E1E1E8" w:frame="1"/>
          <w:shd w:val="clear" w:color="auto" w:fill="F7F7F9"/>
        </w:rPr>
        <w:t>type</w:t>
      </w:r>
      <w:r>
        <w:rPr>
          <w:rFonts w:ascii="Helvetica" w:hAnsi="Helvetica" w:cs="Helvetica"/>
          <w:color w:val="333333"/>
          <w:sz w:val="20"/>
          <w:szCs w:val="20"/>
        </w:rPr>
        <w:t> равен </w:t>
      </w:r>
      <w:r>
        <w:rPr>
          <w:rStyle w:val="HTML"/>
          <w:rFonts w:ascii="Consolas" w:hAnsi="Consolas"/>
          <w:color w:val="DD1144"/>
          <w:sz w:val="18"/>
          <w:szCs w:val="18"/>
          <w:bdr w:val="single" w:sz="6" w:space="2" w:color="E1E1E8" w:frame="1"/>
          <w:shd w:val="clear" w:color="auto" w:fill="F7F7F9"/>
        </w:rPr>
        <w:t>text</w:t>
      </w:r>
      <w:r>
        <w:rPr>
          <w:rFonts w:ascii="Helvetica" w:hAnsi="Helvetica" w:cs="Helvetica"/>
          <w:color w:val="333333"/>
          <w:sz w:val="20"/>
          <w:szCs w:val="20"/>
        </w:rPr>
        <w:t>.</w:t>
      </w:r>
    </w:p>
    <w:p w14:paraId="37AF0801"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этого механизма есть дополнительные возможности: можно выбирать элементы по вхождению подстроки в значение атрибута.</w:t>
      </w:r>
    </w:p>
    <w:p w14:paraId="50D2CEA7"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Запись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 подстроки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424EB0AA"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есть три класса для задания колонок разной ширины, например: </w:t>
      </w:r>
      <w:r>
        <w:rPr>
          <w:rStyle w:val="HTML"/>
          <w:rFonts w:ascii="Consolas" w:hAnsi="Consolas"/>
          <w:color w:val="DD1144"/>
          <w:sz w:val="18"/>
          <w:szCs w:val="18"/>
          <w:bdr w:val="single" w:sz="6" w:space="2" w:color="E1E1E8" w:frame="1"/>
          <w:shd w:val="clear" w:color="auto" w:fill="F7F7F9"/>
        </w:rPr>
        <w:t>column-1</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column-2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column-3</w:t>
      </w:r>
      <w:r>
        <w:rPr>
          <w:rFonts w:ascii="Helvetica" w:hAnsi="Helvetica" w:cs="Helvetica"/>
          <w:color w:val="333333"/>
          <w:sz w:val="20"/>
          <w:szCs w:val="20"/>
        </w:rPr>
        <w:t>.</w:t>
      </w:r>
    </w:p>
    <w:p w14:paraId="5FDC34FC"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этих классов часть свойств повторяется, а разной является только ширина. Чтобы не дублировать CSS-код, вы можете вынести общие свойства колонок в правило с селектором </w:t>
      </w:r>
      <w:r>
        <w:rPr>
          <w:rStyle w:val="HTML"/>
          <w:rFonts w:ascii="Consolas" w:hAnsi="Consolas"/>
          <w:color w:val="DD1144"/>
          <w:sz w:val="18"/>
          <w:szCs w:val="18"/>
          <w:bdr w:val="single" w:sz="6" w:space="2" w:color="E1E1E8" w:frame="1"/>
          <w:shd w:val="clear" w:color="auto" w:fill="F7F7F9"/>
        </w:rPr>
        <w:t>[class^="column-"]</w:t>
      </w:r>
      <w:r>
        <w:rPr>
          <w:rFonts w:ascii="Helvetica" w:hAnsi="Helvetica" w:cs="Helvetica"/>
          <w:color w:val="333333"/>
          <w:sz w:val="20"/>
          <w:szCs w:val="20"/>
        </w:rPr>
        <w:t>, а в остальных правилах задать только ширину:</w:t>
      </w:r>
    </w:p>
    <w:p w14:paraId="1DE98F7A"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[class^="column-"] {</w:t>
      </w:r>
    </w:p>
    <w:p w14:paraId="2431EC53"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общие свойства: отступы, рамки, фон и т.д. */</w:t>
      </w:r>
    </w:p>
    <w:p w14:paraId="2A43FE0D"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7600A8"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.column-1 { width: 100px; }</w:t>
      </w:r>
    </w:p>
    <w:p w14:paraId="0303EEE6"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.column-2 { width: 200px; }</w:t>
      </w:r>
    </w:p>
    <w:p w14:paraId="48F09411"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.column-3 { width: 300px; }</w:t>
      </w:r>
    </w:p>
    <w:p w14:paraId="506D37F4"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первый селектор выберет все дивы с классами, начинающимися на </w:t>
      </w: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w:t>
      </w:r>
    </w:p>
    <w:p w14:paraId="09086C14" w14:textId="77777777" w:rsidR="009A1C44" w:rsidRPr="009A1C44" w:rsidRDefault="009A1C44" w:rsidP="009A1C44">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class="column-1"&gt;&lt;/div&gt;</w:t>
      </w:r>
    </w:p>
    <w:p w14:paraId="2326E5FA" w14:textId="77777777" w:rsidR="009A1C44" w:rsidRPr="009A1C44" w:rsidRDefault="009A1C44" w:rsidP="009A1C44">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class="column-2"&gt;&lt;/div&gt;</w:t>
      </w:r>
    </w:p>
    <w:p w14:paraId="26516FD4"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&lt;div class="column-3"&gt;&lt;/div&gt;</w:t>
      </w:r>
    </w:p>
    <w:p w14:paraId="1D3BE0D9"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17507CBE" w14:textId="77777777" w:rsidR="009A1C44" w:rsidRDefault="009A1C44" w:rsidP="009A1C44">
      <w:pPr>
        <w:pStyle w:val="2"/>
      </w:pPr>
      <w:r>
        <w:t>Ищем в конце строки: [foo$="bar"] </w:t>
      </w:r>
      <w:r>
        <w:rPr>
          <w:bCs/>
          <w:color w:val="999999"/>
          <w:sz w:val="37"/>
          <w:szCs w:val="37"/>
        </w:rPr>
        <w:t>[2/18]</w:t>
      </w:r>
    </w:p>
    <w:p w14:paraId="05CE49BD"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выбирает все элементы,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которых оканчивается строкой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55EF7A6D"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на сайте есть раздел с файлами для скачивания в разных форматах и вам нужно для каждого типа файлов добавить свою иконку. Пример разметки:</w:t>
      </w:r>
    </w:p>
    <w:p w14:paraId="5F388C3A"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&lt;a href="batman.pdf"&gt;Скачать&lt;/a&gt;</w:t>
      </w:r>
    </w:p>
    <w:p w14:paraId="176864BD"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&lt;a href="superman.doc"&gt;Скачать&lt;/a&gt;</w:t>
      </w:r>
    </w:p>
    <w:p w14:paraId="1AED6E12"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вы можете назначать иконки в CSS по расширениям файлов:</w:t>
      </w:r>
    </w:p>
    <w:p w14:paraId="21A45FFD"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a[href$=".pdf"] {</w:t>
      </w:r>
    </w:p>
    <w:p w14:paraId="3A033045"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PDF */</w:t>
      </w:r>
    </w:p>
    <w:p w14:paraId="275FAC39"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C5EC26D"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a[href$=".doc"] {</w:t>
      </w:r>
    </w:p>
    <w:p w14:paraId="7A55A084"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DOC */</w:t>
      </w:r>
    </w:p>
    <w:p w14:paraId="41FBEEC0"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9030CE5"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селектор чувствителен к регистру.</w:t>
      </w:r>
    </w:p>
    <w:p w14:paraId="7673D325" w14:textId="77777777" w:rsidR="00002B93" w:rsidRDefault="00002B93" w:rsidP="00002B93">
      <w:pPr>
        <w:pStyle w:val="2"/>
      </w:pPr>
      <w:r>
        <w:t>Поиск подстроки везде: [foo*="bar"] </w:t>
      </w:r>
      <w:r>
        <w:rPr>
          <w:bCs/>
          <w:color w:val="999999"/>
          <w:sz w:val="37"/>
          <w:szCs w:val="37"/>
        </w:rPr>
        <w:t>[3/18]</w:t>
      </w:r>
    </w:p>
    <w:p w14:paraId="54782D3F" w14:textId="77777777" w:rsidR="00002B93" w:rsidRDefault="00002B93" w:rsidP="00002B9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вариант записи </w:t>
      </w:r>
      <w:r>
        <w:rPr>
          <w:rStyle w:val="HTML"/>
          <w:rFonts w:ascii="Consolas" w:hAnsi="Consolas"/>
          <w:color w:val="DD1144"/>
          <w:sz w:val="18"/>
          <w:szCs w:val="18"/>
          <w:bdr w:val="single" w:sz="6" w:space="2" w:color="E1E1E8" w:frame="1"/>
          <w:shd w:val="clear" w:color="auto" w:fill="F7F7F9"/>
        </w:rPr>
        <w:t>[foo*="bar"]</w:t>
      </w:r>
    </w:p>
    <w:p w14:paraId="216CBF00" w14:textId="77777777" w:rsidR="00002B93" w:rsidRDefault="00002B93" w:rsidP="00002B9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подстроку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на любой позиции</w:t>
      </w:r>
    </w:p>
    <w:p w14:paraId="63E8392A" w14:textId="77777777" w:rsidR="00002B93" w:rsidRPr="00002B93" w:rsidRDefault="00002B93" w:rsidP="00002B93">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Среди</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трёх</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элементов</w:t>
      </w:r>
      <w:r w:rsidRPr="00002B93">
        <w:rPr>
          <w:rFonts w:ascii="Helvetica" w:hAnsi="Helvetica" w:cs="Helvetica"/>
          <w:color w:val="333333"/>
          <w:sz w:val="20"/>
          <w:szCs w:val="20"/>
          <w:lang w:val="en-US"/>
        </w:rPr>
        <w:t>:</w:t>
      </w:r>
    </w:p>
    <w:p w14:paraId="5EE5FC1D" w14:textId="77777777" w:rsidR="00002B93" w:rsidRPr="00002B93" w:rsidRDefault="00002B93" w:rsidP="00002B93">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lastRenderedPageBreak/>
        <w:t>&lt;p class="person-name"&gt;&lt;/p&gt;</w:t>
      </w:r>
    </w:p>
    <w:p w14:paraId="3805C80A" w14:textId="77777777" w:rsidR="00002B93" w:rsidRPr="00002B93" w:rsidRDefault="00002B93" w:rsidP="00002B93">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&lt;div class="some-person-info"&gt;&lt;/div&gt;</w:t>
      </w:r>
    </w:p>
    <w:p w14:paraId="50D809DD" w14:textId="77777777" w:rsidR="00002B93" w:rsidRPr="00002B93" w:rsidRDefault="00002B93" w:rsidP="00002B93">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&lt;span class="date-person"&gt;&lt;/span&gt;</w:t>
      </w:r>
    </w:p>
    <w:p w14:paraId="0AFF4226" w14:textId="77777777" w:rsidR="00002B93" w:rsidRDefault="00002B93" w:rsidP="00002B9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[class*="person"]</w:t>
      </w:r>
      <w:r>
        <w:rPr>
          <w:rFonts w:ascii="Helvetica" w:hAnsi="Helvetica" w:cs="Helvetica"/>
          <w:color w:val="333333"/>
          <w:sz w:val="20"/>
          <w:szCs w:val="20"/>
        </w:rPr>
        <w:t> выберет все.</w:t>
      </w:r>
    </w:p>
    <w:p w14:paraId="7D995DA1" w14:textId="77777777" w:rsidR="00002B93" w:rsidRDefault="00002B93" w:rsidP="00002B9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352A1F52" w14:textId="77777777" w:rsidR="00641B11" w:rsidRDefault="00641B11" w:rsidP="00641B11">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201"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2C004F7A" w14:textId="77777777" w:rsidR="00641B11" w:rsidRDefault="00641B11" w:rsidP="00641B11">
      <w:pPr>
        <w:pStyle w:val="2"/>
      </w:pPr>
      <w:r>
        <w:t>Поиск слов внутри строки: [foo~="bar"] </w:t>
      </w:r>
      <w:r>
        <w:rPr>
          <w:bCs/>
          <w:color w:val="999999"/>
          <w:sz w:val="37"/>
          <w:szCs w:val="37"/>
        </w:rPr>
        <w:t>[4/18]</w:t>
      </w:r>
    </w:p>
    <w:p w14:paraId="22F5C820" w14:textId="77777777" w:rsidR="00641B11" w:rsidRDefault="00641B11" w:rsidP="0064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Следующая запись: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w:t>
      </w:r>
    </w:p>
    <w:p w14:paraId="4A0B2E12" w14:textId="77777777" w:rsidR="00641B11" w:rsidRDefault="00641B11" w:rsidP="0064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селектор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слово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29F33617" w14:textId="77777777" w:rsidR="00641B11" w:rsidRDefault="00641B11" w:rsidP="0064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Входить должно именно слово, а не просто подстрока. То есть вхождение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должно содержать с обеих сторон разделители: пробелы или начало/конец строки.</w:t>
      </w:r>
    </w:p>
    <w:p w14:paraId="32B73FED" w14:textId="77777777" w:rsidR="00D8153B" w:rsidRDefault="00D8153B" w:rsidP="00D8153B">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202"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3B1C2583" w14:textId="77777777" w:rsidR="00D8153B" w:rsidRDefault="00D8153B" w:rsidP="00D8153B">
      <w:pPr>
        <w:pStyle w:val="2"/>
      </w:pPr>
      <w:r>
        <w:t>Поиск префиксов: [foo|="bar"] </w:t>
      </w:r>
      <w:r>
        <w:rPr>
          <w:bCs/>
          <w:color w:val="999999"/>
          <w:sz w:val="37"/>
          <w:szCs w:val="37"/>
        </w:rPr>
        <w:t>[5/18]</w:t>
      </w:r>
    </w:p>
    <w:p w14:paraId="41D7F831" w14:textId="77777777" w:rsidR="00D8153B" w:rsidRDefault="00D8153B" w:rsidP="00D815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по атрибутам вида </w:t>
      </w:r>
      <w:r>
        <w:rPr>
          <w:rStyle w:val="HTML"/>
          <w:rFonts w:ascii="Consolas" w:hAnsi="Consolas"/>
          <w:color w:val="DD1144"/>
          <w:sz w:val="18"/>
          <w:szCs w:val="18"/>
          <w:bdr w:val="single" w:sz="6" w:space="2" w:color="E1E1E8" w:frame="1"/>
          <w:shd w:val="clear" w:color="auto" w:fill="F7F7F9"/>
        </w:rPr>
        <w:t>[foo|="bar"]</w:t>
      </w:r>
    </w:p>
    <w:p w14:paraId="15595555" w14:textId="77777777" w:rsidR="00D8153B" w:rsidRDefault="00D8153B" w:rsidP="00D815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префикс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то есть либо полностью совпадает 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либо начинается со 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(наличие знака переноса существенно). Другими словами, используя уже знакомые записи селекторов, этот можно заменить на два:</w:t>
      </w:r>
      <w:r>
        <w:rPr>
          <w:rFonts w:ascii="Helvetica" w:hAnsi="Helvetica" w:cs="Helvetica"/>
          <w:color w:val="333333"/>
          <w:sz w:val="20"/>
          <w:szCs w:val="20"/>
        </w:rPr>
        <w:br/>
        <w:t>1. 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полностью совпадает со значением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r>
        <w:rPr>
          <w:rFonts w:ascii="Helvetica" w:hAnsi="Helvetica" w:cs="Helvetica"/>
          <w:color w:val="333333"/>
          <w:sz w:val="20"/>
          <w:szCs w:val="20"/>
        </w:rPr>
        <w:br/>
        <w:t>2. 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со значения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30A360F8" w14:textId="77777777" w:rsidR="001F6B5C" w:rsidRDefault="001F6B5C" w:rsidP="001F6B5C">
      <w:pPr>
        <w:pStyle w:val="2"/>
      </w:pPr>
      <w:r>
        <w:t>Поиски котов. Часть 1 </w:t>
      </w:r>
      <w:r>
        <w:rPr>
          <w:bCs/>
          <w:color w:val="999999"/>
          <w:sz w:val="37"/>
          <w:szCs w:val="37"/>
        </w:rPr>
        <w:t>[6/18]</w:t>
      </w:r>
    </w:p>
    <w:p w14:paraId="06CBE2E3"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Наверно все уже устали от этих форм, поэтому немного сменим тему и займемся поисками котов.</w:t>
      </w:r>
    </w:p>
    <w:p w14:paraId="56CBDB4E"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используя уже изученные новые селекторы.</w:t>
      </w:r>
    </w:p>
    <w:p w14:paraId="65A92C0E"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этот раз история совсем простая: из продуктового магазина выкинули старые коробки, и все коты с округи сбежались и залезли в них. Будем искать, кто в какой!</w:t>
      </w:r>
    </w:p>
    <w:p w14:paraId="260C046E"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w:t>
      </w:r>
    </w:p>
    <w:p w14:paraId="3612C6A7"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095BD494"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2612198" w14:textId="77777777" w:rsidR="001F6B5C" w:rsidRDefault="001F6B5C" w:rsidP="001F6B5C">
      <w:pPr>
        <w:pStyle w:val="2"/>
      </w:pPr>
      <w:r>
        <w:t>Поиски котов. Часть 2 </w:t>
      </w:r>
      <w:r>
        <w:rPr>
          <w:bCs/>
          <w:color w:val="999999"/>
          <w:sz w:val="37"/>
          <w:szCs w:val="37"/>
        </w:rPr>
        <w:t>[7/18]</w:t>
      </w:r>
    </w:p>
    <w:p w14:paraId="03527A2C"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Поиски котов продолжаются!</w:t>
      </w:r>
    </w:p>
    <w:p w14:paraId="0E259512"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p>
    <w:p w14:paraId="52D49806"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p>
    <w:p w14:paraId="40D90FC5"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792F8E4" w14:textId="77777777" w:rsidR="00CB0D8B" w:rsidRDefault="00CB0D8B" w:rsidP="00CB0D8B">
      <w:pPr>
        <w:pStyle w:val="2"/>
      </w:pPr>
      <w:r>
        <w:t>Псевдоклассы :enabled и :disabled </w:t>
      </w:r>
      <w:r>
        <w:rPr>
          <w:bCs/>
          <w:color w:val="999999"/>
          <w:sz w:val="37"/>
          <w:szCs w:val="37"/>
        </w:rPr>
        <w:t>[9/18]</w:t>
      </w:r>
    </w:p>
    <w:p w14:paraId="4C630D02" w14:textId="77777777" w:rsidR="00CB0D8B" w:rsidRDefault="00CB0D8B" w:rsidP="00CB0D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курсах мы уже научились работать с формами и разными полями форм. Теперь рассмотрим ряд дополнительных селекторов для работы с этими элементами.</w:t>
      </w:r>
    </w:p>
    <w:p w14:paraId="0EF6D8D3" w14:textId="77777777" w:rsidR="00CB0D8B" w:rsidRDefault="00CB0D8B" w:rsidP="00CB0D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обращения к элементам, которые являются доступными на сайте (не заблокированными), можно использовать псевдокласс </w:t>
      </w:r>
      <w:r>
        <w:rPr>
          <w:rStyle w:val="HTML"/>
          <w:rFonts w:ascii="Consolas" w:hAnsi="Consolas"/>
          <w:color w:val="DD1144"/>
          <w:sz w:val="18"/>
          <w:szCs w:val="18"/>
          <w:bdr w:val="single" w:sz="6" w:space="2" w:color="E1E1E8" w:frame="1"/>
          <w:shd w:val="clear" w:color="auto" w:fill="F7F7F9"/>
        </w:rPr>
        <w:t>:enabled</w:t>
      </w:r>
      <w:r>
        <w:rPr>
          <w:rFonts w:ascii="Helvetica" w:hAnsi="Helvetica" w:cs="Helvetica"/>
          <w:color w:val="333333"/>
          <w:sz w:val="20"/>
          <w:szCs w:val="20"/>
        </w:rPr>
        <w:t>. Заблокированными считаются элементы форм, у которых установлен атрибут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Подробнее об этом атрибуте можно посмотреть в </w:t>
      </w:r>
      <w:hyperlink r:id="rId203" w:tgtFrame="_blank" w:history="1">
        <w:r>
          <w:rPr>
            <w:rStyle w:val="a6"/>
            <w:rFonts w:ascii="Helvetica" w:hAnsi="Helvetica" w:cs="Helvetica"/>
            <w:color w:val="0088CC"/>
          </w:rPr>
          <w:t>этом курсе</w:t>
        </w:r>
      </w:hyperlink>
    </w:p>
    <w:p w14:paraId="2EE8DAFD" w14:textId="77777777" w:rsidR="00CB0D8B" w:rsidRDefault="00CB0D8B" w:rsidP="00CB0D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3625E890" w14:textId="77777777" w:rsidR="00CB0D8B" w:rsidRDefault="00CB0D8B" w:rsidP="00CB0D8B">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input:enabled {</w:t>
      </w:r>
    </w:p>
    <w:p w14:paraId="6757AF2E" w14:textId="77777777" w:rsidR="00CB0D8B" w:rsidRDefault="00CB0D8B" w:rsidP="00CB0D8B">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какие-то стили */</w:t>
      </w:r>
    </w:p>
    <w:p w14:paraId="29E873DE" w14:textId="77777777" w:rsidR="00CB0D8B" w:rsidRDefault="00CB0D8B" w:rsidP="00CB0D8B">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5B1E4AA" w14:textId="77777777" w:rsidR="00CB0D8B" w:rsidRDefault="00CB0D8B" w:rsidP="00CB0D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наоборот, если нужно обратиться только к заблокированным элементам, то для этого есть псевдокласс </w:t>
      </w:r>
      <w:r>
        <w:rPr>
          <w:rStyle w:val="HTML"/>
          <w:rFonts w:ascii="Consolas" w:hAnsi="Consolas"/>
          <w:color w:val="DD1144"/>
          <w:sz w:val="18"/>
          <w:szCs w:val="18"/>
          <w:bdr w:val="single" w:sz="6" w:space="2" w:color="E1E1E8" w:frame="1"/>
          <w:shd w:val="clear" w:color="auto" w:fill="F7F7F9"/>
        </w:rPr>
        <w:t>:disabled</w:t>
      </w:r>
    </w:p>
    <w:p w14:paraId="00A306A0" w14:textId="77777777" w:rsidR="00AF071C" w:rsidRPr="00AF071C" w:rsidRDefault="00AF071C" w:rsidP="00AF071C">
      <w:pPr>
        <w:pStyle w:val="2"/>
        <w:rPr>
          <w:lang w:val="en-US"/>
        </w:rPr>
      </w:pPr>
      <w:r>
        <w:t>Псевдоклассы</w:t>
      </w:r>
      <w:r w:rsidRPr="00AF071C">
        <w:rPr>
          <w:lang w:val="en-US"/>
        </w:rPr>
        <w:t xml:space="preserve"> :read-only </w:t>
      </w:r>
      <w:r>
        <w:t>и</w:t>
      </w:r>
      <w:r w:rsidRPr="00AF071C">
        <w:rPr>
          <w:lang w:val="en-US"/>
        </w:rPr>
        <w:t xml:space="preserve"> :read-write </w:t>
      </w:r>
      <w:r w:rsidRPr="00AF071C">
        <w:rPr>
          <w:bCs/>
          <w:color w:val="999999"/>
          <w:sz w:val="37"/>
          <w:szCs w:val="37"/>
          <w:lang w:val="en-US"/>
        </w:rPr>
        <w:t>[10/18]</w:t>
      </w:r>
    </w:p>
    <w:p w14:paraId="0941D157" w14:textId="77777777" w:rsidR="00AF071C" w:rsidRDefault="00AF071C" w:rsidP="00AF0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уже рассматривали в предыдущих курсах, есть разные способы запретить редактирование пользователем полей. Одним из таковых является установка атрибута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Значение в данном случае доступно для чтения и копирования, но недоступно для редактирования.</w:t>
      </w:r>
    </w:p>
    <w:p w14:paraId="3D08A656" w14:textId="77777777" w:rsidR="00AF071C" w:rsidRDefault="00AF071C" w:rsidP="00AF0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зависимости от этого параметра существует два селектора, которые позволяют выбирать каждую группу полей</w:t>
      </w:r>
    </w:p>
    <w:p w14:paraId="0FE20B46" w14:textId="77777777" w:rsidR="00AF071C" w:rsidRDefault="00AF071C" w:rsidP="00AF0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:read-write</w:t>
      </w:r>
      <w:r>
        <w:rPr>
          <w:rFonts w:ascii="Helvetica" w:hAnsi="Helvetica" w:cs="Helvetica"/>
          <w:color w:val="333333"/>
          <w:sz w:val="20"/>
          <w:szCs w:val="20"/>
        </w:rPr>
        <w:t> выберет все поля доступные для редактирования</w:t>
      </w:r>
    </w:p>
    <w:p w14:paraId="6DD725F0" w14:textId="77777777" w:rsidR="00AF071C" w:rsidRDefault="00AF071C" w:rsidP="00AF0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выберет все поля доступные только для чтения</w:t>
      </w:r>
    </w:p>
    <w:p w14:paraId="71D75A27" w14:textId="77777777" w:rsidR="00AF071C" w:rsidRPr="00AF071C" w:rsidRDefault="00AF071C" w:rsidP="00AF071C">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AF071C">
        <w:rPr>
          <w:rFonts w:ascii="Helvetica" w:hAnsi="Helvetica" w:cs="Helvetica"/>
          <w:color w:val="333333"/>
          <w:sz w:val="20"/>
          <w:szCs w:val="20"/>
          <w:lang w:val="en-US"/>
        </w:rPr>
        <w:t xml:space="preserve"> </w:t>
      </w:r>
      <w:r>
        <w:rPr>
          <w:rFonts w:ascii="Helvetica" w:hAnsi="Helvetica" w:cs="Helvetica"/>
          <w:color w:val="333333"/>
          <w:sz w:val="20"/>
          <w:szCs w:val="20"/>
        </w:rPr>
        <w:t>записи</w:t>
      </w:r>
      <w:r w:rsidRPr="00AF071C">
        <w:rPr>
          <w:rFonts w:ascii="Helvetica" w:hAnsi="Helvetica" w:cs="Helvetica"/>
          <w:color w:val="333333"/>
          <w:sz w:val="20"/>
          <w:szCs w:val="20"/>
          <w:lang w:val="en-US"/>
        </w:rPr>
        <w:t>:</w:t>
      </w:r>
    </w:p>
    <w:p w14:paraId="6DAA6EA5" w14:textId="77777777" w:rsidR="00AF071C" w:rsidRPr="00AF071C" w:rsidRDefault="00AF071C" w:rsidP="00AF071C">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input:read-only {}</w:t>
      </w:r>
    </w:p>
    <w:p w14:paraId="3E63A01C" w14:textId="77777777" w:rsidR="00AF071C" w:rsidRDefault="00AF071C" w:rsidP="00AF0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случае, если браузер не поддерживает такие селекторы, их можно заменить на аналогичные:</w:t>
      </w:r>
    </w:p>
    <w:p w14:paraId="0F0228DE" w14:textId="77777777" w:rsidR="00AF071C" w:rsidRPr="00AF071C" w:rsidRDefault="00AF071C" w:rsidP="00AF071C">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input[readonly] {} /* </w:t>
      </w:r>
      <w:r>
        <w:rPr>
          <w:rFonts w:ascii="Consolas" w:hAnsi="Consolas"/>
          <w:color w:val="333333"/>
        </w:rPr>
        <w:t>аналог</w:t>
      </w:r>
      <w:r w:rsidRPr="00AF071C">
        <w:rPr>
          <w:rFonts w:ascii="Consolas" w:hAnsi="Consolas"/>
          <w:color w:val="333333"/>
          <w:lang w:val="en-US"/>
        </w:rPr>
        <w:t xml:space="preserve"> :read-only */</w:t>
      </w:r>
    </w:p>
    <w:p w14:paraId="60E68631" w14:textId="77777777" w:rsidR="00AF071C" w:rsidRPr="00AF071C" w:rsidRDefault="00AF071C" w:rsidP="00AF071C">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input:not([readonly]) {} /* </w:t>
      </w:r>
      <w:r>
        <w:rPr>
          <w:rFonts w:ascii="Consolas" w:hAnsi="Consolas"/>
          <w:color w:val="333333"/>
        </w:rPr>
        <w:t>аналог</w:t>
      </w:r>
      <w:r w:rsidRPr="00AF071C">
        <w:rPr>
          <w:rFonts w:ascii="Consolas" w:hAnsi="Consolas"/>
          <w:color w:val="333333"/>
          <w:lang w:val="en-US"/>
        </w:rPr>
        <w:t xml:space="preserve"> :read-write */</w:t>
      </w:r>
    </w:p>
    <w:p w14:paraId="06B6F2D3" w14:textId="77777777" w:rsidR="00AF071C" w:rsidRDefault="00AF071C" w:rsidP="00AF0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обратите внимание, что </w:t>
      </w:r>
      <w:r>
        <w:rPr>
          <w:rStyle w:val="HTML"/>
          <w:rFonts w:ascii="Consolas" w:hAnsi="Consolas"/>
          <w:color w:val="DD1144"/>
          <w:sz w:val="18"/>
          <w:szCs w:val="18"/>
          <w:bdr w:val="single" w:sz="6" w:space="2" w:color="E1E1E8" w:frame="1"/>
          <w:shd w:val="clear" w:color="auto" w:fill="F7F7F9"/>
        </w:rPr>
        <w:t>input:not([readonly])</w:t>
      </w:r>
      <w:r>
        <w:rPr>
          <w:rFonts w:ascii="Helvetica" w:hAnsi="Helvetica" w:cs="Helvetica"/>
          <w:color w:val="333333"/>
          <w:sz w:val="20"/>
          <w:szCs w:val="20"/>
        </w:rPr>
        <w:t> помимо доступных для редактирования текстовых полей выберет кнопки и другие нетекстовые поля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input[type="submit"]</w:t>
      </w:r>
      <w:r>
        <w:rPr>
          <w:rFonts w:ascii="Helvetica" w:hAnsi="Helvetica" w:cs="Helvetica"/>
          <w:color w:val="333333"/>
          <w:sz w:val="20"/>
          <w:szCs w:val="20"/>
        </w:rPr>
        <w:t>.</w:t>
      </w:r>
    </w:p>
    <w:p w14:paraId="5E6E42F7" w14:textId="77777777" w:rsidR="00F376F2" w:rsidRDefault="00F376F2" w:rsidP="00F376F2">
      <w:pPr>
        <w:pStyle w:val="2"/>
      </w:pPr>
      <w:r>
        <w:t>Псевдокласс :required </w:t>
      </w:r>
      <w:r>
        <w:rPr>
          <w:bCs/>
          <w:color w:val="999999"/>
          <w:sz w:val="37"/>
          <w:szCs w:val="37"/>
        </w:rPr>
        <w:t>[11/18]</w:t>
      </w:r>
    </w:p>
    <w:p w14:paraId="470BD698" w14:textId="77777777" w:rsidR="00F376F2" w:rsidRDefault="00F376F2" w:rsidP="00F376F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разбирали, что при помощи специального атрибута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отметить поля, обязательные для заполнения</w:t>
      </w:r>
    </w:p>
    <w:p w14:paraId="2C346F65" w14:textId="77777777" w:rsidR="00F376F2" w:rsidRDefault="00F376F2" w:rsidP="00F376F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Используя селектор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задать отдельные стили для этих полей</w:t>
      </w:r>
    </w:p>
    <w:p w14:paraId="72A237ED" w14:textId="77777777" w:rsidR="00F376F2" w:rsidRPr="003333F4" w:rsidRDefault="00F376F2" w:rsidP="00F376F2">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54486ED1" w14:textId="77777777" w:rsidR="00F376F2" w:rsidRPr="003333F4" w:rsidRDefault="00F376F2" w:rsidP="00F376F2">
      <w:pPr>
        <w:pStyle w:val="HTML0"/>
        <w:shd w:val="clear" w:color="auto" w:fill="F5F5F5"/>
        <w:wordWrap w:val="0"/>
        <w:spacing w:after="150" w:line="300" w:lineRule="atLeast"/>
        <w:rPr>
          <w:rFonts w:ascii="Consolas" w:hAnsi="Consolas"/>
          <w:color w:val="333333"/>
          <w:lang w:val="en-US"/>
        </w:rPr>
      </w:pPr>
      <w:r w:rsidRPr="003333F4">
        <w:rPr>
          <w:rFonts w:ascii="Consolas" w:hAnsi="Consolas"/>
          <w:color w:val="333333"/>
          <w:lang w:val="en-US"/>
        </w:rPr>
        <w:t>input:required {}</w:t>
      </w:r>
    </w:p>
    <w:p w14:paraId="114407D1" w14:textId="77777777" w:rsidR="003333F4" w:rsidRPr="003333F4" w:rsidRDefault="003333F4" w:rsidP="003333F4">
      <w:pPr>
        <w:pStyle w:val="2"/>
        <w:rPr>
          <w:lang w:val="en-US"/>
        </w:rPr>
      </w:pPr>
      <w:r>
        <w:t>Псевдокласс</w:t>
      </w:r>
      <w:r w:rsidRPr="003333F4">
        <w:rPr>
          <w:lang w:val="en-US"/>
        </w:rPr>
        <w:t xml:space="preserve"> :optional </w:t>
      </w:r>
      <w:r w:rsidRPr="003333F4">
        <w:rPr>
          <w:bCs/>
          <w:color w:val="999999"/>
          <w:sz w:val="37"/>
          <w:szCs w:val="37"/>
          <w:lang w:val="en-US"/>
        </w:rPr>
        <w:t>[12/18]</w:t>
      </w:r>
    </w:p>
    <w:p w14:paraId="79ECA886" w14:textId="77777777" w:rsidR="003333F4" w:rsidRDefault="003333F4" w:rsidP="003333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существует селектор </w:t>
      </w:r>
      <w:r>
        <w:rPr>
          <w:rStyle w:val="HTML"/>
          <w:rFonts w:ascii="Consolas" w:hAnsi="Consolas"/>
          <w:color w:val="DD1144"/>
          <w:sz w:val="18"/>
          <w:szCs w:val="18"/>
          <w:bdr w:val="single" w:sz="6" w:space="2" w:color="E1E1E8" w:frame="1"/>
          <w:shd w:val="clear" w:color="auto" w:fill="F7F7F9"/>
        </w:rPr>
        <w:t>:optional</w:t>
      </w:r>
      <w:r>
        <w:rPr>
          <w:rFonts w:ascii="Helvetica" w:hAnsi="Helvetica" w:cs="Helvetica"/>
          <w:color w:val="333333"/>
          <w:sz w:val="20"/>
          <w:szCs w:val="20"/>
        </w:rPr>
        <w:t>, выполняющий обратное действие. То есть выберутся все элементы, у которых НЕ указан атрибут </w:t>
      </w:r>
      <w:r>
        <w:rPr>
          <w:rStyle w:val="HTML"/>
          <w:rFonts w:ascii="Consolas" w:hAnsi="Consolas"/>
          <w:color w:val="DD1144"/>
          <w:sz w:val="18"/>
          <w:szCs w:val="18"/>
          <w:bdr w:val="single" w:sz="6" w:space="2" w:color="E1E1E8" w:frame="1"/>
          <w:shd w:val="clear" w:color="auto" w:fill="F7F7F9"/>
        </w:rPr>
        <w:t>required</w:t>
      </w:r>
    </w:p>
    <w:p w14:paraId="070A2773" w14:textId="77777777" w:rsidR="003333F4" w:rsidRPr="000A32DD" w:rsidRDefault="003333F4" w:rsidP="003333F4">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0A32DD">
        <w:rPr>
          <w:rFonts w:ascii="Helvetica" w:hAnsi="Helvetica" w:cs="Helvetica"/>
          <w:color w:val="333333"/>
          <w:sz w:val="20"/>
          <w:szCs w:val="20"/>
          <w:lang w:val="en-US"/>
        </w:rPr>
        <w:t xml:space="preserve"> </w:t>
      </w:r>
      <w:r>
        <w:rPr>
          <w:rFonts w:ascii="Helvetica" w:hAnsi="Helvetica" w:cs="Helvetica"/>
          <w:color w:val="333333"/>
          <w:sz w:val="20"/>
          <w:szCs w:val="20"/>
        </w:rPr>
        <w:t>записи</w:t>
      </w:r>
    </w:p>
    <w:p w14:paraId="2B98298A" w14:textId="77777777" w:rsidR="003333F4" w:rsidRPr="000A32DD" w:rsidRDefault="003333F4" w:rsidP="003333F4">
      <w:pPr>
        <w:pStyle w:val="HTML0"/>
        <w:shd w:val="clear" w:color="auto" w:fill="F5F5F5"/>
        <w:wordWrap w:val="0"/>
        <w:spacing w:after="150" w:line="300" w:lineRule="atLeast"/>
        <w:rPr>
          <w:rFonts w:ascii="Consolas" w:hAnsi="Consolas"/>
          <w:color w:val="333333"/>
          <w:lang w:val="en-US"/>
        </w:rPr>
      </w:pPr>
      <w:r w:rsidRPr="000A32DD">
        <w:rPr>
          <w:rFonts w:ascii="Consolas" w:hAnsi="Consolas"/>
          <w:color w:val="333333"/>
          <w:lang w:val="en-US"/>
        </w:rPr>
        <w:t>select:optional {}</w:t>
      </w:r>
    </w:p>
    <w:p w14:paraId="27F4A079" w14:textId="77777777" w:rsidR="000A32DD" w:rsidRPr="000A32DD" w:rsidRDefault="000A32DD" w:rsidP="000A32DD">
      <w:pPr>
        <w:pStyle w:val="2"/>
        <w:rPr>
          <w:lang w:val="en-US"/>
        </w:rPr>
      </w:pPr>
      <w:r>
        <w:t>Псевдокласс</w:t>
      </w:r>
      <w:r w:rsidRPr="000A32DD">
        <w:rPr>
          <w:lang w:val="en-US"/>
        </w:rPr>
        <w:t xml:space="preserve"> :checked </w:t>
      </w:r>
      <w:r w:rsidRPr="000A32DD">
        <w:rPr>
          <w:bCs/>
          <w:color w:val="999999"/>
          <w:sz w:val="37"/>
          <w:szCs w:val="37"/>
          <w:lang w:val="en-US"/>
        </w:rPr>
        <w:t>[13/18]</w:t>
      </w:r>
    </w:p>
    <w:p w14:paraId="6EBD0C35" w14:textId="77777777" w:rsidR="000A32DD" w:rsidRDefault="000A32DD" w:rsidP="000A32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селектора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можно обратиться ко всем элементам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с типами </w:t>
      </w:r>
      <w:r>
        <w:rPr>
          <w:rStyle w:val="HTML"/>
          <w:rFonts w:ascii="Consolas" w:hAnsi="Consolas"/>
          <w:color w:val="DD1144"/>
          <w:sz w:val="18"/>
          <w:szCs w:val="18"/>
          <w:bdr w:val="single" w:sz="6" w:space="2" w:color="E1E1E8" w:frame="1"/>
          <w:shd w:val="clear" w:color="auto" w:fill="F7F7F9"/>
        </w:rPr>
        <w:t>checkbox</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radio</w:t>
      </w:r>
      <w:r>
        <w:rPr>
          <w:rFonts w:ascii="Helvetica" w:hAnsi="Helvetica" w:cs="Helvetica"/>
          <w:color w:val="333333"/>
          <w:sz w:val="20"/>
          <w:szCs w:val="20"/>
        </w:rPr>
        <w:t>, которые являются выбранными (отмеченными)</w:t>
      </w:r>
    </w:p>
    <w:p w14:paraId="658A4DAE" w14:textId="77777777" w:rsidR="000A32DD" w:rsidRDefault="000A32DD" w:rsidP="000A32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05D2F2F1" w14:textId="77777777" w:rsidR="000A32DD" w:rsidRDefault="000A32DD" w:rsidP="000A32DD">
      <w:pPr>
        <w:pStyle w:val="HTML0"/>
        <w:shd w:val="clear" w:color="auto" w:fill="F5F5F5"/>
        <w:wordWrap w:val="0"/>
        <w:spacing w:after="150" w:line="300" w:lineRule="atLeast"/>
        <w:rPr>
          <w:rFonts w:ascii="Consolas" w:hAnsi="Consolas"/>
          <w:color w:val="333333"/>
        </w:rPr>
      </w:pPr>
      <w:r>
        <w:rPr>
          <w:rFonts w:ascii="Consolas" w:hAnsi="Consolas"/>
          <w:color w:val="333333"/>
        </w:rPr>
        <w:t>input:checked {}</w:t>
      </w:r>
    </w:p>
    <w:p w14:paraId="236AC02B" w14:textId="77777777" w:rsidR="00023041" w:rsidRDefault="00023041" w:rsidP="00023041">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204"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515B01DE" w14:textId="77777777" w:rsidR="00023041" w:rsidRDefault="00023041" w:rsidP="00023041">
      <w:pPr>
        <w:pStyle w:val="2"/>
      </w:pPr>
      <w:r>
        <w:t>Псевдоклассы :invalid и :valid </w:t>
      </w:r>
      <w:r>
        <w:rPr>
          <w:bCs/>
          <w:color w:val="999999"/>
          <w:sz w:val="37"/>
          <w:szCs w:val="37"/>
        </w:rPr>
        <w:t>[14/18]</w:t>
      </w:r>
    </w:p>
    <w:p w14:paraId="2B639018" w14:textId="77777777" w:rsidR="00023041" w:rsidRDefault="00023041" w:rsidP="0002304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разных типов полей (email, url и др.) или специфических настроек (pattern, min/max и др.) можно указать браузеру, какие именно данные мы ожидаем от пользователя в том или ином поле.</w:t>
      </w:r>
    </w:p>
    <w:p w14:paraId="259BB885" w14:textId="77777777" w:rsidR="00023041" w:rsidRDefault="00023041" w:rsidP="0002304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Селектор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выберет все элементы, у которых введенное значение удовлетворяет требованиям.</w:t>
      </w:r>
    </w:p>
    <w:p w14:paraId="62028AF3" w14:textId="77777777" w:rsidR="00023041" w:rsidRDefault="00023041" w:rsidP="0002304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:invalid</w:t>
      </w:r>
      <w:r>
        <w:rPr>
          <w:rFonts w:ascii="Helvetica" w:hAnsi="Helvetica" w:cs="Helvetica"/>
          <w:color w:val="333333"/>
          <w:sz w:val="20"/>
          <w:szCs w:val="20"/>
        </w:rPr>
        <w:t> соответственно выберет элементы, у которых введенное значение некорректно.</w:t>
      </w:r>
    </w:p>
    <w:p w14:paraId="169974CE" w14:textId="77777777" w:rsidR="00023041" w:rsidRDefault="00023041" w:rsidP="0002304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записи:</w:t>
      </w:r>
    </w:p>
    <w:p w14:paraId="1822C53A" w14:textId="77777777" w:rsidR="00023041" w:rsidRDefault="00023041" w:rsidP="00023041">
      <w:pPr>
        <w:pStyle w:val="HTML0"/>
        <w:shd w:val="clear" w:color="auto" w:fill="F5F5F5"/>
        <w:wordWrap w:val="0"/>
        <w:spacing w:after="150" w:line="300" w:lineRule="atLeast"/>
        <w:rPr>
          <w:rFonts w:ascii="Consolas" w:hAnsi="Consolas"/>
          <w:color w:val="333333"/>
        </w:rPr>
      </w:pPr>
      <w:r>
        <w:rPr>
          <w:rFonts w:ascii="Consolas" w:hAnsi="Consolas"/>
          <w:color w:val="333333"/>
        </w:rPr>
        <w:t>input:invalid { }</w:t>
      </w:r>
    </w:p>
    <w:p w14:paraId="5760AC35" w14:textId="77777777" w:rsidR="008B650B" w:rsidRDefault="008B650B" w:rsidP="008B650B">
      <w:pPr>
        <w:pStyle w:val="2"/>
      </w:pPr>
      <w:r>
        <w:t>Псевдоклассы :in-range и :out-of-range </w:t>
      </w:r>
      <w:r>
        <w:rPr>
          <w:bCs/>
          <w:color w:val="999999"/>
          <w:sz w:val="37"/>
          <w:szCs w:val="37"/>
        </w:rPr>
        <w:t>[15/18]</w:t>
      </w:r>
    </w:p>
    <w:p w14:paraId="32BB4479" w14:textId="77777777" w:rsidR="008B650B" w:rsidRDefault="008B650B" w:rsidP="008B650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посвященном </w:t>
      </w:r>
      <w:hyperlink r:id="rId205" w:history="1">
        <w:r>
          <w:rPr>
            <w:rStyle w:val="a6"/>
            <w:rFonts w:ascii="Helvetica" w:hAnsi="Helvetica" w:cs="Helvetica"/>
            <w:color w:val="0088CC"/>
            <w:sz w:val="20"/>
            <w:szCs w:val="20"/>
          </w:rPr>
          <w:t>Формам и HTML5</w:t>
        </w:r>
      </w:hyperlink>
      <w:r>
        <w:rPr>
          <w:rFonts w:ascii="Helvetica" w:hAnsi="Helvetica" w:cs="Helvetica"/>
          <w:color w:val="333333"/>
          <w:sz w:val="20"/>
          <w:szCs w:val="20"/>
        </w:rPr>
        <w:t> мы разбирали специальный тип поля для ввода числовых значений </w:t>
      </w:r>
      <w:r>
        <w:rPr>
          <w:rStyle w:val="HTML"/>
          <w:rFonts w:ascii="Consolas" w:hAnsi="Consolas"/>
          <w:color w:val="DD1144"/>
          <w:sz w:val="18"/>
          <w:szCs w:val="18"/>
          <w:bdr w:val="single" w:sz="6" w:space="2" w:color="E1E1E8" w:frame="1"/>
          <w:shd w:val="clear" w:color="auto" w:fill="F7F7F9"/>
        </w:rPr>
        <w:t>&lt;input type="number"&gt;</w:t>
      </w:r>
      <w:r>
        <w:rPr>
          <w:rFonts w:ascii="Helvetica" w:hAnsi="Helvetica" w:cs="Helvetica"/>
          <w:color w:val="333333"/>
          <w:sz w:val="20"/>
          <w:szCs w:val="20"/>
        </w:rPr>
        <w:t>. У этого поля можно определить максимальное и минимальное значение при помощи атрибутов </w:t>
      </w:r>
      <w:r>
        <w:rPr>
          <w:rStyle w:val="HTML"/>
          <w:rFonts w:ascii="Consolas" w:hAnsi="Consolas"/>
          <w:color w:val="DD1144"/>
          <w:sz w:val="18"/>
          <w:szCs w:val="18"/>
          <w:bdr w:val="single" w:sz="6" w:space="2" w:color="E1E1E8" w:frame="1"/>
          <w:shd w:val="clear" w:color="auto" w:fill="F7F7F9"/>
        </w:rPr>
        <w:t>max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min</w:t>
      </w:r>
      <w:r>
        <w:rPr>
          <w:rFonts w:ascii="Helvetica" w:hAnsi="Helvetica" w:cs="Helvetica"/>
          <w:color w:val="333333"/>
          <w:sz w:val="20"/>
          <w:szCs w:val="20"/>
        </w:rPr>
        <w:t> соответственно.</w:t>
      </w:r>
    </w:p>
    <w:p w14:paraId="553E99EB" w14:textId="77777777" w:rsidR="008B650B" w:rsidRDefault="008B650B" w:rsidP="008B650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:in-range</w:t>
      </w:r>
      <w:r>
        <w:rPr>
          <w:rFonts w:ascii="Helvetica" w:hAnsi="Helvetica" w:cs="Helvetica"/>
          <w:color w:val="333333"/>
          <w:sz w:val="20"/>
          <w:szCs w:val="20"/>
        </w:rPr>
        <w:t> выбирает все элементы, значение которых попадает в указанный диапазон.</w:t>
      </w:r>
    </w:p>
    <w:p w14:paraId="5DA39C8B" w14:textId="77777777" w:rsidR="008B650B" w:rsidRDefault="008B650B" w:rsidP="008B650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:out-of-range</w:t>
      </w:r>
      <w:r>
        <w:rPr>
          <w:rFonts w:ascii="Helvetica" w:hAnsi="Helvetica" w:cs="Helvetica"/>
          <w:color w:val="333333"/>
          <w:sz w:val="20"/>
          <w:szCs w:val="20"/>
        </w:rPr>
        <w:t> выбирает все элементы, значение которых НЕ попадает в указанный диапазон.</w:t>
      </w:r>
    </w:p>
    <w:p w14:paraId="68B967F8" w14:textId="77777777" w:rsidR="008B650B" w:rsidRDefault="008B650B" w:rsidP="008B650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2BD68F61" w14:textId="77777777" w:rsidR="008B650B" w:rsidRDefault="008B650B" w:rsidP="008B650B">
      <w:pPr>
        <w:pStyle w:val="HTML0"/>
        <w:shd w:val="clear" w:color="auto" w:fill="F5F5F5"/>
        <w:wordWrap w:val="0"/>
        <w:spacing w:after="150" w:line="300" w:lineRule="atLeast"/>
        <w:rPr>
          <w:rFonts w:ascii="Consolas" w:hAnsi="Consolas"/>
          <w:color w:val="333333"/>
        </w:rPr>
      </w:pPr>
      <w:r>
        <w:rPr>
          <w:rFonts w:ascii="Consolas" w:hAnsi="Consolas"/>
          <w:color w:val="333333"/>
        </w:rPr>
        <w:t>input:in-range {}</w:t>
      </w:r>
    </w:p>
    <w:p w14:paraId="0F6F231E" w14:textId="77777777" w:rsidR="00172473" w:rsidRDefault="00172473" w:rsidP="00172473">
      <w:pPr>
        <w:pStyle w:val="2"/>
      </w:pPr>
      <w:r>
        <w:t>Объединяй и властвуй </w:t>
      </w:r>
      <w:r>
        <w:rPr>
          <w:bCs/>
          <w:color w:val="999999"/>
          <w:sz w:val="37"/>
          <w:szCs w:val="37"/>
        </w:rPr>
        <w:t>[16/18]</w:t>
      </w:r>
    </w:p>
    <w:p w14:paraId="35A2FECE" w14:textId="77777777" w:rsidR="00172473" w:rsidRDefault="00172473" w:rsidP="0017247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новые селекторы, как и любые другие селекторы, можно комбинировать между собой, соединять с селекторами другого типа, псевдоклассами и т.д. Все зависит только от сложности задачи и необходимости использовать то или иное решение</w:t>
      </w:r>
    </w:p>
    <w:p w14:paraId="4915F48F" w14:textId="77777777" w:rsidR="00172473" w:rsidRPr="00172473" w:rsidRDefault="00172473" w:rsidP="00172473">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6A53F5FA" w14:textId="77777777" w:rsidR="00172473" w:rsidRPr="00172473" w:rsidRDefault="00172473" w:rsidP="00172473">
      <w:pPr>
        <w:pStyle w:val="HTML0"/>
        <w:shd w:val="clear" w:color="auto" w:fill="F5F5F5"/>
        <w:wordWrap w:val="0"/>
        <w:spacing w:after="150" w:line="300" w:lineRule="atLeast"/>
        <w:rPr>
          <w:rFonts w:ascii="Consolas" w:hAnsi="Consolas"/>
          <w:color w:val="333333"/>
          <w:lang w:val="en-US"/>
        </w:rPr>
      </w:pPr>
      <w:r w:rsidRPr="00172473">
        <w:rPr>
          <w:rFonts w:ascii="Consolas" w:hAnsi="Consolas"/>
          <w:color w:val="333333"/>
          <w:lang w:val="en-US"/>
        </w:rPr>
        <w:t>input[type="checkbox"]:required:checked {}</w:t>
      </w:r>
    </w:p>
    <w:p w14:paraId="32106478" w14:textId="77777777" w:rsidR="00172473" w:rsidRDefault="00172473" w:rsidP="0017247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примере будут выбраны все чекбоксы, которые являются обязательными для заполнения и отмечены галочкой</w:t>
      </w:r>
    </w:p>
    <w:p w14:paraId="1549FBDE" w14:textId="77777777" w:rsidR="009117E9" w:rsidRDefault="009117E9" w:rsidP="009117E9">
      <w:pPr>
        <w:pStyle w:val="2"/>
      </w:pPr>
      <w:r>
        <w:t>Чудеса с ~ и :checked </w:t>
      </w:r>
      <w:r>
        <w:rPr>
          <w:bCs/>
          <w:color w:val="999999"/>
          <w:sz w:val="37"/>
          <w:szCs w:val="37"/>
        </w:rPr>
        <w:t>[17/18]</w:t>
      </w:r>
    </w:p>
    <w:p w14:paraId="52502E04" w14:textId="77777777" w:rsidR="009117E9" w:rsidRDefault="009117E9" w:rsidP="009117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селектору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с помощью чистого CSS можно создавать очень много интересных эффектов, так как мы можем не просто выбирать отмеченные поля форм, но и влиять с помощью этих полей на другие элементы.</w:t>
      </w:r>
    </w:p>
    <w:p w14:paraId="69023C66" w14:textId="77777777" w:rsidR="009117E9" w:rsidRDefault="009117E9" w:rsidP="009117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нужно комбинировать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который позволяет выбрать все элементы, идущие за отмеченным полем. Пример:</w:t>
      </w:r>
    </w:p>
    <w:p w14:paraId="15D3F2F1" w14:textId="77777777" w:rsidR="009117E9" w:rsidRDefault="009117E9" w:rsidP="009117E9">
      <w:pPr>
        <w:pStyle w:val="HTML0"/>
        <w:shd w:val="clear" w:color="auto" w:fill="F5F5F5"/>
        <w:wordWrap w:val="0"/>
        <w:spacing w:after="150" w:line="300" w:lineRule="atLeast"/>
        <w:rPr>
          <w:rFonts w:ascii="Consolas" w:hAnsi="Consolas"/>
          <w:color w:val="333333"/>
        </w:rPr>
      </w:pPr>
      <w:r>
        <w:rPr>
          <w:rFonts w:ascii="Consolas" w:hAnsi="Consolas"/>
          <w:color w:val="333333"/>
        </w:rPr>
        <w:t>input:checked ~ .item {</w:t>
      </w:r>
    </w:p>
    <w:p w14:paraId="7F1BD1E0" w14:textId="77777777" w:rsidR="009117E9" w:rsidRDefault="009117E9" w:rsidP="009117E9">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red;</w:t>
      </w:r>
    </w:p>
    <w:p w14:paraId="694F85C5" w14:textId="77777777" w:rsidR="009117E9" w:rsidRDefault="009117E9" w:rsidP="009117E9">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ACBB919" w14:textId="77777777" w:rsidR="009117E9" w:rsidRDefault="009117E9" w:rsidP="009117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CSS-правило задаст красный цвет, всем элементам с классом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расположенным после отмеченного поля.</w:t>
      </w:r>
    </w:p>
    <w:p w14:paraId="6488C873" w14:textId="77777777" w:rsidR="009117E9" w:rsidRDefault="009117E9" w:rsidP="009117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мы можем с помощью чекбоксов или радиобаттонов управлять внешним видом других элементов. С помощью этого приёма, например, делают переключающиеся вкладки, которые работают без JavaScript.</w:t>
      </w:r>
    </w:p>
    <w:p w14:paraId="6E7ED1D8" w14:textId="77777777" w:rsidR="009117E9" w:rsidRDefault="009117E9" w:rsidP="009117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 пример попроще. Добавим переключатели, которые будут показывать опредёленных котов.</w:t>
      </w:r>
    </w:p>
    <w:p w14:paraId="09AD649D" w14:textId="77777777" w:rsidR="002F2B3C" w:rsidRPr="002F2B3C" w:rsidRDefault="002F2B3C" w:rsidP="002F2B3C">
      <w:pPr>
        <w:pStyle w:val="1"/>
      </w:pPr>
      <w:r w:rsidRPr="002F2B3C">
        <w:t>Рамки и фоны, часть 2</w:t>
      </w:r>
    </w:p>
    <w:p w14:paraId="7AE16CB8" w14:textId="77777777" w:rsidR="007B6112" w:rsidRDefault="007B6112" w:rsidP="007B6112">
      <w:pPr>
        <w:pStyle w:val="2"/>
      </w:pPr>
      <w:r>
        <w:t>Размер фона, шаг 1 </w:t>
      </w:r>
      <w:r>
        <w:rPr>
          <w:bCs/>
          <w:color w:val="999999"/>
          <w:sz w:val="37"/>
          <w:szCs w:val="37"/>
        </w:rPr>
        <w:t>[2/33]</w:t>
      </w:r>
    </w:p>
    <w:p w14:paraId="3514C8D4" w14:textId="77777777" w:rsidR="007B6112" w:rsidRDefault="007B6112" w:rsidP="007B61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браузер не меняет размеры фонового изображения. Как быть, если нужно задать фону другие ширину и высоту или привязать его размеры к размерам родительского блока?</w:t>
      </w:r>
    </w:p>
    <w:p w14:paraId="79693BC3" w14:textId="77777777" w:rsidR="007B6112" w:rsidRDefault="007B6112" w:rsidP="007B61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Для этого существует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Оно принимает в качестве значения два аргумента: первый — это ширина фонового изображения, второй — его высота. Второй аргумент необязательный. Если высота не указывается, то она определяется автоматически в зависимости от ширины и исходных пропорций. По умолчанию оба аргумента равны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5526A45F" w14:textId="77777777" w:rsidR="007B6112" w:rsidRDefault="007B6112" w:rsidP="007B61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w:t>
      </w:r>
    </w:p>
    <w:p w14:paraId="467CA628" w14:textId="77777777" w:rsidR="007B6112" w:rsidRDefault="007B6112" w:rsidP="007B6112">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auto auto;   /* исходные ширина и высота изображения */</w:t>
      </w:r>
    </w:p>
    <w:p w14:paraId="36FF179C" w14:textId="77777777" w:rsidR="007B6112" w:rsidRDefault="007B6112" w:rsidP="007B6112">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 ширина 100px, высота пропорциональная */</w:t>
      </w:r>
    </w:p>
    <w:p w14:paraId="733995A8" w14:textId="77777777" w:rsidR="007B6112" w:rsidRPr="007B6112" w:rsidRDefault="007B6112" w:rsidP="007B6112">
      <w:pPr>
        <w:pStyle w:val="HTML0"/>
        <w:shd w:val="clear" w:color="auto" w:fill="F5F5F5"/>
        <w:wordWrap w:val="0"/>
        <w:spacing w:after="150" w:line="300" w:lineRule="atLeast"/>
        <w:rPr>
          <w:rFonts w:ascii="Consolas" w:hAnsi="Consolas"/>
          <w:color w:val="333333"/>
          <w:lang w:val="en-US"/>
        </w:rPr>
      </w:pPr>
      <w:r w:rsidRPr="007B6112">
        <w:rPr>
          <w:rFonts w:ascii="Consolas" w:hAnsi="Consolas"/>
          <w:color w:val="333333"/>
          <w:lang w:val="en-US"/>
        </w:rPr>
        <w:t xml:space="preserve">background-size: 100px 200px; /* </w:t>
      </w:r>
      <w:r>
        <w:rPr>
          <w:rFonts w:ascii="Consolas" w:hAnsi="Consolas"/>
          <w:color w:val="333333"/>
        </w:rPr>
        <w:t>ширина</w:t>
      </w:r>
      <w:r w:rsidRPr="007B6112">
        <w:rPr>
          <w:rFonts w:ascii="Consolas" w:hAnsi="Consolas"/>
          <w:color w:val="333333"/>
          <w:lang w:val="en-US"/>
        </w:rPr>
        <w:t xml:space="preserve"> 100px, </w:t>
      </w:r>
      <w:r>
        <w:rPr>
          <w:rFonts w:ascii="Consolas" w:hAnsi="Consolas"/>
          <w:color w:val="333333"/>
        </w:rPr>
        <w:t>высота</w:t>
      </w:r>
      <w:r w:rsidRPr="007B6112">
        <w:rPr>
          <w:rFonts w:ascii="Consolas" w:hAnsi="Consolas"/>
          <w:color w:val="333333"/>
          <w:lang w:val="en-US"/>
        </w:rPr>
        <w:t xml:space="preserve"> 200px */</w:t>
      </w:r>
    </w:p>
    <w:p w14:paraId="032F5402" w14:textId="77777777" w:rsidR="007B6112" w:rsidRDefault="007B6112" w:rsidP="007B61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как работает это свойство на практике.</w:t>
      </w:r>
    </w:p>
    <w:p w14:paraId="07523B95" w14:textId="77777777" w:rsidR="00A049BF" w:rsidRDefault="00A049BF" w:rsidP="00A049BF">
      <w:pPr>
        <w:pStyle w:val="2"/>
      </w:pPr>
      <w:r>
        <w:t>Размер фона, шаг 2 </w:t>
      </w:r>
      <w:r>
        <w:rPr>
          <w:bCs/>
          <w:color w:val="999999"/>
          <w:sz w:val="37"/>
          <w:szCs w:val="37"/>
        </w:rPr>
        <w:t>[3/33]</w:t>
      </w:r>
    </w:p>
    <w:p w14:paraId="78C470FB" w14:textId="77777777" w:rsidR="00A049BF" w:rsidRDefault="00A049BF" w:rsidP="00A049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значения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w:t>
      </w:r>
    </w:p>
    <w:p w14:paraId="232F53AF" w14:textId="77777777" w:rsidR="00A049BF" w:rsidRDefault="00A049BF" w:rsidP="00A049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работает так:</w:t>
      </w:r>
    </w:p>
    <w:p w14:paraId="69AA15D9" w14:textId="77777777" w:rsidR="00A049BF" w:rsidRDefault="00A049BF" w:rsidP="00A049B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3D15054B" w14:textId="77777777" w:rsidR="00A049BF" w:rsidRDefault="00A049BF" w:rsidP="00A049B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максимально возможные размеры, при которых оно и по ширине, и по высоте полностью помещается в границы фона;</w:t>
      </w:r>
    </w:p>
    <w:p w14:paraId="6A78D174" w14:textId="77777777" w:rsidR="00A049BF" w:rsidRDefault="00A049BF" w:rsidP="00A049B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изображение может не закрывать всю фоновую область блока, если пропорции изображения и блока разные.</w:t>
      </w:r>
    </w:p>
    <w:p w14:paraId="38084CB9" w14:textId="77777777" w:rsidR="00A049BF" w:rsidRDefault="00A049BF" w:rsidP="00A049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 работает иначе:</w:t>
      </w:r>
    </w:p>
    <w:p w14:paraId="3174192B" w14:textId="77777777" w:rsidR="00A049BF" w:rsidRDefault="00A049BF" w:rsidP="00A049B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4DF656CB" w14:textId="77777777" w:rsidR="00A049BF" w:rsidRDefault="00A049BF" w:rsidP="00A049B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минимально возможные размеры, при которых оно закроет всю фоновую область блока;</w:t>
      </w:r>
    </w:p>
    <w:p w14:paraId="7E6C9138" w14:textId="77777777" w:rsidR="00A049BF" w:rsidRDefault="00A049BF" w:rsidP="00A049B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если пропорции изображения и блока разные, то часть изображения обрезается.</w:t>
      </w:r>
    </w:p>
    <w:p w14:paraId="260C0BA1" w14:textId="77777777" w:rsidR="00A049BF" w:rsidRDefault="00A049BF" w:rsidP="00A049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эти значения на практике.</w:t>
      </w:r>
    </w:p>
    <w:p w14:paraId="666FC3AD" w14:textId="77777777" w:rsidR="00F6171B" w:rsidRDefault="00F6171B" w:rsidP="00F6171B">
      <w:pPr>
        <w:pStyle w:val="2"/>
      </w:pPr>
      <w:r>
        <w:t>Границы фона </w:t>
      </w:r>
      <w:r>
        <w:rPr>
          <w:bCs/>
          <w:color w:val="999999"/>
          <w:sz w:val="37"/>
          <w:szCs w:val="37"/>
        </w:rPr>
        <w:t>[4/33]</w:t>
      </w:r>
    </w:p>
    <w:p w14:paraId="68B2B6EF" w14:textId="77777777" w:rsidR="00F6171B" w:rsidRDefault="00F6171B" w:rsidP="00F617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фоновое свойство —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Оно задаёт расположение и размеры области отображения фонового изображения и принимает три значения: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2B20EF07" w14:textId="49DDFFD4" w:rsidR="00F6171B" w:rsidRDefault="00F6171B" w:rsidP="00F6171B">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3AF4827" wp14:editId="2FE6F1FB">
            <wp:extent cx="3331210" cy="2143760"/>
            <wp:effectExtent l="0" t="0" r="2540" b="8890"/>
            <wp:docPr id="40" name="Рисунок 40"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8/img/box-sizing.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297EB137" w14:textId="77777777" w:rsidR="00F6171B" w:rsidRDefault="00F6171B" w:rsidP="00F617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При этом значении область отображения фонового изображения соответствует внутренней области блока, не включая рамки.</w:t>
      </w:r>
    </w:p>
    <w:p w14:paraId="7C61645E" w14:textId="77777777" w:rsidR="00F6171B" w:rsidRDefault="00F6171B" w:rsidP="00F617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область отображения соответствует только области содержимого, не включая рамки и внутренние отступы.</w:t>
      </w:r>
    </w:p>
    <w:p w14:paraId="3F545EBD" w14:textId="77777777" w:rsidR="00F6171B" w:rsidRDefault="00F6171B" w:rsidP="00F617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При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область отображения соответствует полному размеру блока, включая и рамки. Фоновое изображение начинается от внешнего края блока и закрывается рамками, если они заданы.</w:t>
      </w:r>
    </w:p>
    <w:p w14:paraId="003B8788" w14:textId="77777777" w:rsidR="00E862C4" w:rsidRDefault="00E862C4" w:rsidP="00E862C4">
      <w:pPr>
        <w:pStyle w:val="2"/>
      </w:pPr>
      <w:r>
        <w:t>Обрезка фона </w:t>
      </w:r>
      <w:r>
        <w:rPr>
          <w:bCs/>
          <w:color w:val="999999"/>
          <w:sz w:val="37"/>
          <w:szCs w:val="37"/>
        </w:rPr>
        <w:t>[5/33]</w:t>
      </w:r>
    </w:p>
    <w:p w14:paraId="06CB2967" w14:textId="77777777" w:rsidR="00E862C4" w:rsidRDefault="00E862C4" w:rsidP="00E862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управляет тем, как обрезается фон. Причём обрезаются не только фоновые изображения, но и фоновый цвет.</w:t>
      </w:r>
    </w:p>
    <w:p w14:paraId="3B00025A" w14:textId="77777777" w:rsidR="00E862C4" w:rsidRDefault="00E862C4" w:rsidP="00E862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такие же, как у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0A6705D0" w14:textId="20FE9F2A" w:rsidR="00E862C4" w:rsidRDefault="00E862C4" w:rsidP="00E862C4">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3F745BF" wp14:editId="65FFCA3E">
            <wp:extent cx="3331210" cy="2143760"/>
            <wp:effectExtent l="0" t="0" r="2540" b="8890"/>
            <wp:docPr id="41" name="Рисунок 41"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8/img/box-sizing.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2D56BFED" w14:textId="77777777" w:rsidR="00E862C4" w:rsidRDefault="00E862C4" w:rsidP="00E862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задано по умолчанию, при этом фоновое изображение совсем не обрезается.</w:t>
      </w:r>
    </w:p>
    <w:p w14:paraId="740DA5E2" w14:textId="77777777" w:rsidR="00E862C4" w:rsidRDefault="00E862C4" w:rsidP="00E862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обрежет фон по внутреннему краю области рамки.</w:t>
      </w:r>
    </w:p>
    <w:p w14:paraId="4AA1D78C" w14:textId="77777777" w:rsidR="00E862C4" w:rsidRDefault="00E862C4" w:rsidP="00E862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обрежет фон по краю области содержимого.</w:t>
      </w:r>
    </w:p>
    <w:p w14:paraId="47FF8CC8" w14:textId="77777777" w:rsidR="00703C45" w:rsidRDefault="00703C45" w:rsidP="00703C45">
      <w:pPr>
        <w:pStyle w:val="2"/>
      </w:pPr>
      <w:r>
        <w:t>Множественный фон </w:t>
      </w:r>
      <w:r>
        <w:rPr>
          <w:bCs/>
          <w:color w:val="999999"/>
          <w:sz w:val="37"/>
          <w:szCs w:val="37"/>
        </w:rPr>
        <w:t>[6/33]</w:t>
      </w:r>
    </w:p>
    <w:p w14:paraId="31C8B34B" w14:textId="77777777" w:rsidR="00703C45" w:rsidRDefault="00703C45" w:rsidP="00703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блоку несколько фоновых изображений одновременно. Для этого пути к изображениям в свойстве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background</w:t>
      </w:r>
      <w:r>
        <w:rPr>
          <w:rFonts w:ascii="Helvetica" w:hAnsi="Helvetica" w:cs="Helvetica"/>
          <w:color w:val="333333"/>
          <w:sz w:val="20"/>
          <w:szCs w:val="20"/>
        </w:rPr>
        <w:t> перечисляются через запятую:</w:t>
      </w:r>
    </w:p>
    <w:p w14:paraId="7B930787" w14:textId="77777777" w:rsidR="00703C45" w:rsidRPr="00703C45" w:rsidRDefault="00703C45" w:rsidP="00703C45">
      <w:pPr>
        <w:pStyle w:val="HTML0"/>
        <w:shd w:val="clear" w:color="auto" w:fill="F5F5F5"/>
        <w:wordWrap w:val="0"/>
        <w:spacing w:after="150" w:line="300" w:lineRule="atLeast"/>
        <w:rPr>
          <w:rFonts w:ascii="Consolas" w:hAnsi="Consolas"/>
          <w:color w:val="333333"/>
          <w:lang w:val="en-US"/>
        </w:rPr>
      </w:pPr>
      <w:r w:rsidRPr="00703C45">
        <w:rPr>
          <w:rFonts w:ascii="Consolas" w:hAnsi="Consolas"/>
          <w:color w:val="333333"/>
          <w:lang w:val="en-US"/>
        </w:rPr>
        <w:t>background-image: url("image-1.png"), url("image-2.png");</w:t>
      </w:r>
    </w:p>
    <w:p w14:paraId="5294CA97" w14:textId="77777777" w:rsidR="00703C45" w:rsidRDefault="00703C45" w:rsidP="00703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выше будет то изображение, которое находится раньше в списке: </w:t>
      </w:r>
      <w:r>
        <w:rPr>
          <w:rStyle w:val="HTML"/>
          <w:rFonts w:ascii="Consolas" w:hAnsi="Consolas"/>
          <w:color w:val="DD1144"/>
          <w:sz w:val="18"/>
          <w:szCs w:val="18"/>
          <w:bdr w:val="single" w:sz="6" w:space="2" w:color="E1E1E8" w:frame="1"/>
          <w:shd w:val="clear" w:color="auto" w:fill="F7F7F9"/>
        </w:rPr>
        <w:t>image-1.png</w:t>
      </w:r>
      <w:r>
        <w:rPr>
          <w:rFonts w:ascii="Helvetica" w:hAnsi="Helvetica" w:cs="Helvetica"/>
          <w:color w:val="333333"/>
          <w:sz w:val="20"/>
          <w:szCs w:val="20"/>
        </w:rPr>
        <w:t>в примере будет выше </w:t>
      </w:r>
      <w:r>
        <w:rPr>
          <w:rStyle w:val="HTML"/>
          <w:rFonts w:ascii="Consolas" w:hAnsi="Consolas"/>
          <w:color w:val="DD1144"/>
          <w:sz w:val="18"/>
          <w:szCs w:val="18"/>
          <w:bdr w:val="single" w:sz="6" w:space="2" w:color="E1E1E8" w:frame="1"/>
          <w:shd w:val="clear" w:color="auto" w:fill="F7F7F9"/>
        </w:rPr>
        <w:t>image-2.png</w:t>
      </w:r>
      <w:r>
        <w:rPr>
          <w:rFonts w:ascii="Helvetica" w:hAnsi="Helvetica" w:cs="Helvetica"/>
          <w:color w:val="333333"/>
          <w:sz w:val="20"/>
          <w:szCs w:val="20"/>
        </w:rPr>
        <w:t>.</w:t>
      </w:r>
    </w:p>
    <w:p w14:paraId="312CE922" w14:textId="77777777" w:rsidR="00703C45" w:rsidRDefault="00703C45" w:rsidP="00703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других свойств для множественных фоновых изображений тоже задаются через запятую. Порядок значений должен соответствовать порядку фоновых картинок. Например:</w:t>
      </w:r>
    </w:p>
    <w:p w14:paraId="22F894DF" w14:textId="77777777" w:rsidR="00703C45" w:rsidRDefault="00703C45" w:rsidP="00703C45">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масштабирование contain, для второй — 100px */</w:t>
      </w:r>
    </w:p>
    <w:p w14:paraId="3573E87C" w14:textId="77777777" w:rsidR="00703C45" w:rsidRDefault="00703C45" w:rsidP="00703C45">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contain, 100px;</w:t>
      </w:r>
    </w:p>
    <w:p w14:paraId="3AAA9CBD" w14:textId="77777777" w:rsidR="00703C45" w:rsidRDefault="00703C45" w:rsidP="00703C45">
      <w:pPr>
        <w:pStyle w:val="HTML0"/>
        <w:shd w:val="clear" w:color="auto" w:fill="F5F5F5"/>
        <w:wordWrap w:val="0"/>
        <w:spacing w:after="150" w:line="300" w:lineRule="atLeast"/>
        <w:rPr>
          <w:rFonts w:ascii="Consolas" w:hAnsi="Consolas"/>
          <w:color w:val="333333"/>
        </w:rPr>
      </w:pPr>
    </w:p>
    <w:p w14:paraId="3E4BC146" w14:textId="77777777" w:rsidR="00703C45" w:rsidRDefault="00703C45" w:rsidP="00703C45">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позиционирование top, для второй — 100% */</w:t>
      </w:r>
    </w:p>
    <w:p w14:paraId="7B426042" w14:textId="77777777" w:rsidR="00703C45" w:rsidRDefault="00703C45" w:rsidP="00703C45">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top, 100%;</w:t>
      </w:r>
    </w:p>
    <w:p w14:paraId="3C73CF45" w14:textId="77777777" w:rsidR="00703C45" w:rsidRDefault="00703C45" w:rsidP="00703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Кексу на портрете добавим модные очки с помощью второго фонового изображения.</w:t>
      </w:r>
    </w:p>
    <w:p w14:paraId="021478C0" w14:textId="77777777" w:rsidR="000253CE" w:rsidRDefault="000253CE" w:rsidP="000253CE">
      <w:pPr>
        <w:pStyle w:val="2"/>
      </w:pPr>
      <w:r>
        <w:t>Позиция фона от разных сторон </w:t>
      </w:r>
      <w:r>
        <w:rPr>
          <w:bCs/>
          <w:color w:val="999999"/>
          <w:sz w:val="37"/>
          <w:szCs w:val="37"/>
        </w:rPr>
        <w:t>[7/33]</w:t>
      </w:r>
    </w:p>
    <w:p w14:paraId="66690AEE" w14:textId="77777777" w:rsidR="000253CE" w:rsidRDefault="000253CE" w:rsidP="00025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Интересная возможность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о которой мы раньше не рассказывали — расположение фона можно задавать относительно любого угла блока, а не только от левого верхнего.</w:t>
      </w:r>
    </w:p>
    <w:p w14:paraId="66D53A9B" w14:textId="77777777" w:rsidR="000253CE" w:rsidRDefault="000253CE" w:rsidP="00025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указать от какой стороны отсчитывать расположение фона, нужно перед значением координат задать ключевые слова: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Например:</w:t>
      </w:r>
    </w:p>
    <w:p w14:paraId="1D363D9A" w14:textId="77777777" w:rsidR="000253CE" w:rsidRDefault="000253CE" w:rsidP="000253CE">
      <w:pPr>
        <w:pStyle w:val="HTML0"/>
        <w:shd w:val="clear" w:color="auto" w:fill="F5F5F5"/>
        <w:wordWrap w:val="0"/>
        <w:spacing w:after="150" w:line="300" w:lineRule="atLeast"/>
        <w:rPr>
          <w:rFonts w:ascii="Consolas" w:hAnsi="Consolas"/>
          <w:color w:val="333333"/>
        </w:rPr>
      </w:pPr>
      <w:r>
        <w:rPr>
          <w:rFonts w:ascii="Consolas" w:hAnsi="Consolas"/>
          <w:color w:val="333333"/>
        </w:rPr>
        <w:t>/* по умолчанию координаты задаются для левого верхнего угла */</w:t>
      </w:r>
    </w:p>
    <w:p w14:paraId="44E608FF" w14:textId="77777777" w:rsidR="000253CE" w:rsidRDefault="000253CE" w:rsidP="000253CE">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10px 50px; /* слева 10px, сверху 50px */</w:t>
      </w:r>
    </w:p>
    <w:p w14:paraId="47F4067D" w14:textId="77777777" w:rsidR="000253CE" w:rsidRDefault="000253CE" w:rsidP="000253CE">
      <w:pPr>
        <w:pStyle w:val="HTML0"/>
        <w:shd w:val="clear" w:color="auto" w:fill="F5F5F5"/>
        <w:wordWrap w:val="0"/>
        <w:spacing w:after="150" w:line="300" w:lineRule="atLeast"/>
        <w:rPr>
          <w:rFonts w:ascii="Consolas" w:hAnsi="Consolas"/>
          <w:color w:val="333333"/>
        </w:rPr>
      </w:pPr>
    </w:p>
    <w:p w14:paraId="77A9B9CE" w14:textId="77777777" w:rsidR="000253CE" w:rsidRPr="000253CE" w:rsidRDefault="000253CE" w:rsidP="000253CE">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30px bottom 60px; /* </w:t>
      </w:r>
      <w:r>
        <w:rPr>
          <w:rFonts w:ascii="Consolas" w:hAnsi="Consolas"/>
          <w:color w:val="333333"/>
        </w:rPr>
        <w:t>справа</w:t>
      </w:r>
      <w:r w:rsidRPr="000253CE">
        <w:rPr>
          <w:rFonts w:ascii="Consolas" w:hAnsi="Consolas"/>
          <w:color w:val="333333"/>
          <w:lang w:val="en-US"/>
        </w:rPr>
        <w:t xml:space="preserve"> 30px, </w:t>
      </w:r>
      <w:r>
        <w:rPr>
          <w:rFonts w:ascii="Consolas" w:hAnsi="Consolas"/>
          <w:color w:val="333333"/>
        </w:rPr>
        <w:t>снизу</w:t>
      </w:r>
      <w:r w:rsidRPr="000253CE">
        <w:rPr>
          <w:rFonts w:ascii="Consolas" w:hAnsi="Consolas"/>
          <w:color w:val="333333"/>
          <w:lang w:val="en-US"/>
        </w:rPr>
        <w:t xml:space="preserve"> 60px */</w:t>
      </w:r>
    </w:p>
    <w:p w14:paraId="454A1038" w14:textId="77777777" w:rsidR="000253CE" w:rsidRPr="000253CE" w:rsidRDefault="000253CE" w:rsidP="000253CE">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left 50px bottom 10px; /* </w:t>
      </w:r>
      <w:r>
        <w:rPr>
          <w:rFonts w:ascii="Consolas" w:hAnsi="Consolas"/>
          <w:color w:val="333333"/>
        </w:rPr>
        <w:t>слева</w:t>
      </w:r>
      <w:r w:rsidRPr="000253CE">
        <w:rPr>
          <w:rFonts w:ascii="Consolas" w:hAnsi="Consolas"/>
          <w:color w:val="333333"/>
          <w:lang w:val="en-US"/>
        </w:rPr>
        <w:t xml:space="preserve"> 50px, </w:t>
      </w:r>
      <w:r>
        <w:rPr>
          <w:rFonts w:ascii="Consolas" w:hAnsi="Consolas"/>
          <w:color w:val="333333"/>
        </w:rPr>
        <w:t>снизу</w:t>
      </w:r>
      <w:r w:rsidRPr="000253CE">
        <w:rPr>
          <w:rFonts w:ascii="Consolas" w:hAnsi="Consolas"/>
          <w:color w:val="333333"/>
          <w:lang w:val="en-US"/>
        </w:rPr>
        <w:t xml:space="preserve"> 10px */</w:t>
      </w:r>
    </w:p>
    <w:p w14:paraId="455CFBE6" w14:textId="77777777" w:rsidR="000253CE" w:rsidRPr="000253CE" w:rsidRDefault="000253CE" w:rsidP="000253CE">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40px top 30px; /* </w:t>
      </w:r>
      <w:r>
        <w:rPr>
          <w:rFonts w:ascii="Consolas" w:hAnsi="Consolas"/>
          <w:color w:val="333333"/>
        </w:rPr>
        <w:t>справа</w:t>
      </w:r>
      <w:r w:rsidRPr="000253CE">
        <w:rPr>
          <w:rFonts w:ascii="Consolas" w:hAnsi="Consolas"/>
          <w:color w:val="333333"/>
          <w:lang w:val="en-US"/>
        </w:rPr>
        <w:t xml:space="preserve"> 40px, </w:t>
      </w:r>
      <w:r>
        <w:rPr>
          <w:rFonts w:ascii="Consolas" w:hAnsi="Consolas"/>
          <w:color w:val="333333"/>
        </w:rPr>
        <w:t>сверху</w:t>
      </w:r>
      <w:r w:rsidRPr="000253CE">
        <w:rPr>
          <w:rFonts w:ascii="Consolas" w:hAnsi="Consolas"/>
          <w:color w:val="333333"/>
          <w:lang w:val="en-US"/>
        </w:rPr>
        <w:t xml:space="preserve"> 30px */</w:t>
      </w:r>
    </w:p>
    <w:p w14:paraId="1B38924E" w14:textId="77777777" w:rsidR="000253CE" w:rsidRDefault="000253CE" w:rsidP="00025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Поддержка данных значений свойства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в современных браузерах </w:t>
      </w:r>
      <w:hyperlink r:id="rId207" w:anchor="feat=css-background-offsets" w:tgtFrame="_blank" w:history="1">
        <w:r>
          <w:rPr>
            <w:rStyle w:val="a6"/>
            <w:rFonts w:ascii="Helvetica" w:hAnsi="Helvetica" w:cs="Helvetica"/>
            <w:color w:val="0088CC"/>
            <w:sz w:val="20"/>
            <w:szCs w:val="20"/>
          </w:rPr>
          <w:t>практически полная</w:t>
        </w:r>
      </w:hyperlink>
      <w:r>
        <w:rPr>
          <w:rFonts w:ascii="Helvetica" w:hAnsi="Helvetica" w:cs="Helvetica"/>
          <w:color w:val="333333"/>
          <w:sz w:val="20"/>
          <w:szCs w:val="20"/>
        </w:rPr>
        <w:t>.</w:t>
      </w:r>
    </w:p>
    <w:p w14:paraId="64517574" w14:textId="77777777" w:rsidR="000253CE" w:rsidRDefault="000253CE" w:rsidP="00025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мсьё Кексу модные монокль и усы, а расположим эту картинку от нижнего правого угла.</w:t>
      </w:r>
    </w:p>
    <w:p w14:paraId="43D53D49" w14:textId="77777777" w:rsidR="00651013" w:rsidRDefault="00651013" w:rsidP="00651013">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208" w:history="1">
        <w:r>
          <w:rPr>
            <w:rStyle w:val="a6"/>
            <w:rFonts w:ascii="Helvetica" w:hAnsi="Helvetica" w:cs="Helvetica"/>
            <w:color w:val="666666"/>
            <w:sz w:val="20"/>
            <w:szCs w:val="20"/>
          </w:rPr>
          <w:t>Рамки и фоны, часть 2</w:t>
        </w:r>
      </w:hyperlink>
      <w:r>
        <w:rPr>
          <w:rFonts w:ascii="Helvetica" w:hAnsi="Helvetica" w:cs="Helvetica"/>
          <w:color w:val="666666"/>
          <w:sz w:val="20"/>
          <w:szCs w:val="20"/>
        </w:rPr>
        <w:t>»</w:t>
      </w:r>
    </w:p>
    <w:p w14:paraId="669CEA11" w14:textId="77777777" w:rsidR="00651013" w:rsidRPr="00651013" w:rsidRDefault="00651013" w:rsidP="00651013">
      <w:pPr>
        <w:pStyle w:val="2"/>
        <w:rPr>
          <w:lang w:val="en-US"/>
        </w:rPr>
      </w:pPr>
      <w:r>
        <w:t>Повторение</w:t>
      </w:r>
      <w:r w:rsidRPr="00651013">
        <w:rPr>
          <w:lang w:val="en-US"/>
        </w:rPr>
        <w:t xml:space="preserve"> </w:t>
      </w:r>
      <w:r>
        <w:t>фона</w:t>
      </w:r>
      <w:r w:rsidRPr="00651013">
        <w:rPr>
          <w:lang w:val="en-US"/>
        </w:rPr>
        <w:t>: background-repeat: round </w:t>
      </w:r>
      <w:r w:rsidRPr="00651013">
        <w:rPr>
          <w:bCs/>
          <w:color w:val="999999"/>
          <w:sz w:val="37"/>
          <w:szCs w:val="37"/>
          <w:lang w:val="en-US"/>
        </w:rPr>
        <w:t>[8/33]</w:t>
      </w:r>
    </w:p>
    <w:p w14:paraId="2CCC7222" w14:textId="77777777" w:rsidR="00651013" w:rsidRDefault="00651013" w:rsidP="0065101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Два интересных, но малоизвестных значения привычного свойства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которое задаёт повторение фона, — это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w:t>
      </w:r>
    </w:p>
    <w:p w14:paraId="3A4341AB" w14:textId="77777777" w:rsidR="00651013" w:rsidRDefault="00651013" w:rsidP="0065101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 умолчанию </w:t>
      </w:r>
      <w:r>
        <w:rPr>
          <w:rStyle w:val="HTML"/>
          <w:rFonts w:ascii="Consolas" w:hAnsi="Consolas"/>
          <w:color w:val="DD1144"/>
          <w:sz w:val="18"/>
          <w:szCs w:val="18"/>
          <w:bdr w:val="single" w:sz="6" w:space="2" w:color="E1E1E8" w:frame="1"/>
          <w:shd w:val="clear" w:color="auto" w:fill="F7F7F9"/>
        </w:rPr>
        <w:t>background-repeat: repeat</w:t>
      </w:r>
      <w:r>
        <w:rPr>
          <w:rFonts w:ascii="Helvetica" w:hAnsi="Helvetica" w:cs="Helvetica"/>
          <w:color w:val="333333"/>
          <w:sz w:val="20"/>
          <w:szCs w:val="20"/>
        </w:rPr>
        <w:t> просто повторяет фоновую картинку по всей ширине и высоте блока. Если части повторяющейся картинки не помещаются в ширину блока, то они просто обрезаются.</w:t>
      </w:r>
    </w:p>
    <w:p w14:paraId="413B0341" w14:textId="77777777" w:rsidR="00651013" w:rsidRDefault="00651013" w:rsidP="0065101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значение </w:t>
      </w:r>
      <w:r>
        <w:rPr>
          <w:rStyle w:val="HTML"/>
          <w:rFonts w:ascii="Consolas" w:hAnsi="Consolas"/>
          <w:color w:val="DD1144"/>
          <w:sz w:val="18"/>
          <w:szCs w:val="18"/>
          <w:bdr w:val="single" w:sz="6" w:space="2" w:color="E1E1E8" w:frame="1"/>
          <w:shd w:val="clear" w:color="auto" w:fill="F7F7F9"/>
        </w:rPr>
        <w:t>background-repeat: round</w:t>
      </w:r>
      <w:r>
        <w:rPr>
          <w:rFonts w:ascii="Helvetica" w:hAnsi="Helvetica" w:cs="Helvetica"/>
          <w:color w:val="333333"/>
          <w:sz w:val="20"/>
          <w:szCs w:val="20"/>
        </w:rPr>
        <w:t>, то повторяющиеся картинки по краям блока обрезаться не будут, а равномерно растянутся или сожмутся по всей ширине, чтобы занять оставшееся пространство.</w:t>
      </w:r>
    </w:p>
    <w:p w14:paraId="0FF8AF0E" w14:textId="77777777" w:rsidR="00651013" w:rsidRDefault="00651013" w:rsidP="0065101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принимает в качестве значения два аргумента: режим повторения по горизонтали и по вертикали. Если передать один параметр, то он применится к обоим направлениям. Например:</w:t>
      </w:r>
    </w:p>
    <w:p w14:paraId="526068C7" w14:textId="77777777" w:rsidR="00651013" w:rsidRDefault="00651013" w:rsidP="00651013">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repeat по горизонтали и вертикали */</w:t>
      </w:r>
    </w:p>
    <w:p w14:paraId="57A07913" w14:textId="77777777" w:rsidR="00651013" w:rsidRDefault="00651013" w:rsidP="00651013">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repeat;</w:t>
      </w:r>
    </w:p>
    <w:p w14:paraId="4251C57D" w14:textId="77777777" w:rsidR="00651013" w:rsidRDefault="00651013" w:rsidP="00651013">
      <w:pPr>
        <w:pStyle w:val="HTML0"/>
        <w:shd w:val="clear" w:color="auto" w:fill="F5F5F5"/>
        <w:wordWrap w:val="0"/>
        <w:spacing w:after="150" w:line="300" w:lineRule="atLeast"/>
        <w:rPr>
          <w:rFonts w:ascii="Consolas" w:hAnsi="Consolas"/>
          <w:color w:val="333333"/>
        </w:rPr>
      </w:pPr>
    </w:p>
    <w:p w14:paraId="5612225A" w14:textId="77777777" w:rsidR="00651013" w:rsidRDefault="00651013" w:rsidP="00651013">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round по горизонтали и repeat по вертикали */</w:t>
      </w:r>
    </w:p>
    <w:p w14:paraId="10BCBDA6" w14:textId="77777777" w:rsidR="00651013" w:rsidRDefault="00651013" w:rsidP="00651013">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round repeat;</w:t>
      </w:r>
    </w:p>
    <w:p w14:paraId="33C452CF" w14:textId="77777777" w:rsidR="00651013" w:rsidRDefault="00651013" w:rsidP="0065101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режим повторения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на практике.</w:t>
      </w:r>
    </w:p>
    <w:p w14:paraId="7C93F3DC" w14:textId="77777777" w:rsidR="00F931B5" w:rsidRPr="00F931B5" w:rsidRDefault="00F931B5" w:rsidP="00F931B5">
      <w:pPr>
        <w:pStyle w:val="2"/>
        <w:rPr>
          <w:lang w:val="en-US"/>
        </w:rPr>
      </w:pPr>
      <w:r>
        <w:t>Повторение</w:t>
      </w:r>
      <w:r w:rsidRPr="00F931B5">
        <w:rPr>
          <w:lang w:val="en-US"/>
        </w:rPr>
        <w:t xml:space="preserve"> </w:t>
      </w:r>
      <w:r>
        <w:t>фона</w:t>
      </w:r>
      <w:r w:rsidRPr="00F931B5">
        <w:rPr>
          <w:lang w:val="en-US"/>
        </w:rPr>
        <w:t>: background-repeat: space </w:t>
      </w:r>
      <w:r w:rsidRPr="00F931B5">
        <w:rPr>
          <w:bCs/>
          <w:color w:val="999999"/>
          <w:sz w:val="37"/>
          <w:szCs w:val="37"/>
          <w:lang w:val="en-US"/>
        </w:rPr>
        <w:t>[9/33]</w:t>
      </w:r>
    </w:p>
    <w:p w14:paraId="52FF3D8D" w14:textId="77777777" w:rsidR="00F931B5" w:rsidRDefault="00F931B5" w:rsidP="00F931B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Режим повторения фона </w:t>
      </w:r>
      <w:r>
        <w:rPr>
          <w:rStyle w:val="HTML"/>
          <w:rFonts w:ascii="Consolas" w:hAnsi="Consolas"/>
          <w:color w:val="DD1144"/>
          <w:sz w:val="18"/>
          <w:szCs w:val="18"/>
          <w:bdr w:val="single" w:sz="6" w:space="2" w:color="E1E1E8" w:frame="1"/>
          <w:shd w:val="clear" w:color="auto" w:fill="F7F7F9"/>
        </w:rPr>
        <w:t>background-repeat: space</w:t>
      </w:r>
      <w:r>
        <w:rPr>
          <w:rFonts w:ascii="Helvetica" w:hAnsi="Helvetica" w:cs="Helvetica"/>
          <w:color w:val="333333"/>
          <w:sz w:val="20"/>
          <w:szCs w:val="20"/>
        </w:rPr>
        <w:t>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при нём части картинки тоже не обрезаются. Отличие в том, что повторяющиеся фоновые картинки не сжимаются или растягиваются, а для компенсации ширины блока между ними добавляется пустое пространство.</w:t>
      </w:r>
    </w:p>
    <w:p w14:paraId="24E9232A" w14:textId="77777777" w:rsidR="00F931B5" w:rsidRDefault="00F931B5" w:rsidP="00F931B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как работает это свойство.</w:t>
      </w:r>
    </w:p>
    <w:p w14:paraId="01628172" w14:textId="77777777" w:rsidR="00834AA2" w:rsidRDefault="00834AA2" w:rsidP="00834AA2">
      <w:pPr>
        <w:pStyle w:val="2"/>
      </w:pPr>
      <w:r>
        <w:t>Внешняя рамка </w:t>
      </w:r>
      <w:r>
        <w:rPr>
          <w:bCs/>
          <w:color w:val="999999"/>
          <w:sz w:val="37"/>
          <w:szCs w:val="37"/>
        </w:rPr>
        <w:t>[10/33]</w:t>
      </w:r>
    </w:p>
    <w:p w14:paraId="3B0C9854"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Полезное, но редко используемое свойство — внешняя рамка или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w:t>
      </w:r>
    </w:p>
    <w:p w14:paraId="6D3CA4E8"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схож с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Но внешней рамке нельзя задать параметры отдельных сторон. Пример:</w:t>
      </w:r>
    </w:p>
    <w:p w14:paraId="4A8F4E25" w14:textId="77777777" w:rsidR="00834AA2" w:rsidRDefault="00834AA2" w:rsidP="00834AA2">
      <w:pPr>
        <w:pStyle w:val="HTML0"/>
        <w:shd w:val="clear" w:color="auto" w:fill="F5F5F5"/>
        <w:wordWrap w:val="0"/>
        <w:spacing w:after="150" w:line="300" w:lineRule="atLeast"/>
        <w:rPr>
          <w:rFonts w:ascii="Consolas" w:hAnsi="Consolas"/>
          <w:color w:val="333333"/>
        </w:rPr>
      </w:pPr>
      <w:r>
        <w:rPr>
          <w:rFonts w:ascii="Consolas" w:hAnsi="Consolas"/>
          <w:color w:val="333333"/>
        </w:rPr>
        <w:t>/* сплошная чёрная рамка толщиной 10px */</w:t>
      </w:r>
    </w:p>
    <w:p w14:paraId="76B5B0A3" w14:textId="77777777" w:rsidR="00834AA2" w:rsidRDefault="00834AA2" w:rsidP="00834AA2">
      <w:pPr>
        <w:pStyle w:val="HTML0"/>
        <w:shd w:val="clear" w:color="auto" w:fill="F5F5F5"/>
        <w:wordWrap w:val="0"/>
        <w:spacing w:after="150" w:line="300" w:lineRule="atLeast"/>
        <w:rPr>
          <w:rFonts w:ascii="Consolas" w:hAnsi="Consolas"/>
          <w:color w:val="333333"/>
        </w:rPr>
      </w:pPr>
      <w:r>
        <w:rPr>
          <w:rFonts w:ascii="Consolas" w:hAnsi="Consolas"/>
          <w:color w:val="333333"/>
        </w:rPr>
        <w:t>outline: 10px solid black;</w:t>
      </w:r>
    </w:p>
    <w:p w14:paraId="33465D32"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сокращённый синтаксис свойства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Есть и отдельные свойства:</w:t>
      </w:r>
    </w:p>
    <w:p w14:paraId="2D7203EF" w14:textId="77777777" w:rsidR="00834AA2" w:rsidRDefault="00834AA2" w:rsidP="00834AA2">
      <w:pPr>
        <w:pStyle w:val="HTML0"/>
        <w:shd w:val="clear" w:color="auto" w:fill="F5F5F5"/>
        <w:wordWrap w:val="0"/>
        <w:spacing w:after="150" w:line="300" w:lineRule="atLeast"/>
        <w:rPr>
          <w:rFonts w:ascii="Consolas" w:hAnsi="Consolas"/>
          <w:color w:val="333333"/>
        </w:rPr>
      </w:pPr>
      <w:r>
        <w:rPr>
          <w:rFonts w:ascii="Consolas" w:hAnsi="Consolas"/>
          <w:color w:val="333333"/>
        </w:rPr>
        <w:t>outline-width: 10px;  /* толщина */</w:t>
      </w:r>
    </w:p>
    <w:p w14:paraId="0A0DA738" w14:textId="77777777" w:rsidR="00834AA2" w:rsidRPr="00834AA2" w:rsidRDefault="00834AA2" w:rsidP="00834AA2">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outline-style: solid; /* </w:t>
      </w:r>
      <w:r>
        <w:rPr>
          <w:rFonts w:ascii="Consolas" w:hAnsi="Consolas"/>
          <w:color w:val="333333"/>
        </w:rPr>
        <w:t>стиль</w:t>
      </w:r>
      <w:r w:rsidRPr="00834AA2">
        <w:rPr>
          <w:rFonts w:ascii="Consolas" w:hAnsi="Consolas"/>
          <w:color w:val="333333"/>
          <w:lang w:val="en-US"/>
        </w:rPr>
        <w:t xml:space="preserve"> */</w:t>
      </w:r>
    </w:p>
    <w:p w14:paraId="48D4B615" w14:textId="77777777" w:rsidR="00834AA2" w:rsidRPr="00834AA2" w:rsidRDefault="00834AA2" w:rsidP="00834AA2">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outline-color: black; /* </w:t>
      </w:r>
      <w:r>
        <w:rPr>
          <w:rFonts w:ascii="Consolas" w:hAnsi="Consolas"/>
          <w:color w:val="333333"/>
        </w:rPr>
        <w:t>цвет</w:t>
      </w:r>
      <w:r w:rsidRPr="00834AA2">
        <w:rPr>
          <w:rFonts w:ascii="Consolas" w:hAnsi="Consolas"/>
          <w:color w:val="333333"/>
          <w:lang w:val="en-US"/>
        </w:rPr>
        <w:t xml:space="preserve"> */</w:t>
      </w:r>
    </w:p>
    <w:p w14:paraId="235A19F3"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Внешняя рамка всегда отображается снаружи элемента, не влияет на его размер и не занимает места, то есть отображается над другими элементами.</w:t>
      </w:r>
    </w:p>
    <w:p w14:paraId="52A23C58"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C помощью свойства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можно изменять расположение рамки. Положительное значение отодвигает рамку от внешнего края элемента, а отрицательное «втягивает» внутрь.</w:t>
      </w:r>
    </w:p>
    <w:p w14:paraId="34F1D73B"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w:t>
      </w:r>
      <w:r>
        <w:rPr>
          <w:rStyle w:val="HTML"/>
          <w:rFonts w:ascii="Consolas" w:hAnsi="Consolas"/>
          <w:color w:val="DD1144"/>
          <w:sz w:val="18"/>
          <w:szCs w:val="18"/>
          <w:bdr w:val="single" w:sz="6" w:space="2" w:color="E1E1E8" w:frame="1"/>
          <w:shd w:val="clear" w:color="auto" w:fill="F7F7F9"/>
        </w:rPr>
        <w:t>outline-style</w:t>
      </w:r>
      <w:r>
        <w:rPr>
          <w:rFonts w:ascii="Helvetica" w:hAnsi="Helvetica" w:cs="Helvetica"/>
          <w:color w:val="333333"/>
          <w:sz w:val="20"/>
          <w:szCs w:val="20"/>
        </w:rPr>
        <w:t> те же значения, что и у </w:t>
      </w:r>
      <w:r>
        <w:rPr>
          <w:rStyle w:val="HTML"/>
          <w:rFonts w:ascii="Consolas" w:hAnsi="Consolas"/>
          <w:color w:val="DD1144"/>
          <w:sz w:val="18"/>
          <w:szCs w:val="18"/>
          <w:bdr w:val="single" w:sz="6" w:space="2" w:color="E1E1E8" w:frame="1"/>
          <w:shd w:val="clear" w:color="auto" w:fill="F7F7F9"/>
        </w:rPr>
        <w:t>border-style</w:t>
      </w:r>
      <w:r>
        <w:rPr>
          <w:rFonts w:ascii="Helvetica" w:hAnsi="Helvetica" w:cs="Helvetica"/>
          <w:color w:val="333333"/>
          <w:sz w:val="20"/>
          <w:szCs w:val="20"/>
        </w:rPr>
        <w:t>. Кстати, есть интересные типы рамок </w:t>
      </w:r>
      <w:r>
        <w:rPr>
          <w:rStyle w:val="HTML"/>
          <w:rFonts w:ascii="Consolas" w:hAnsi="Consolas"/>
          <w:color w:val="DD1144"/>
          <w:sz w:val="18"/>
          <w:szCs w:val="18"/>
          <w:bdr w:val="single" w:sz="6" w:space="2" w:color="E1E1E8" w:frame="1"/>
          <w:shd w:val="clear" w:color="auto" w:fill="F7F7F9"/>
        </w:rPr>
        <w:t>ridge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groove</w:t>
      </w:r>
      <w:r>
        <w:rPr>
          <w:rFonts w:ascii="Helvetica" w:hAnsi="Helvetica" w:cs="Helvetica"/>
          <w:color w:val="333333"/>
          <w:sz w:val="20"/>
          <w:szCs w:val="20"/>
        </w:rPr>
        <w:t>, они создают объёмные рамки.</w:t>
      </w:r>
    </w:p>
    <w:p w14:paraId="3CDAD56A"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всё это на практике.</w:t>
      </w:r>
    </w:p>
    <w:p w14:paraId="6F6EA09C" w14:textId="77777777" w:rsidR="00193B8B" w:rsidRDefault="00193B8B" w:rsidP="00193B8B">
      <w:pPr>
        <w:pStyle w:val="2"/>
      </w:pPr>
      <w:r>
        <w:t>Скругление углов, часть 1 </w:t>
      </w:r>
      <w:r>
        <w:rPr>
          <w:bCs/>
          <w:color w:val="999999"/>
          <w:sz w:val="37"/>
          <w:szCs w:val="37"/>
        </w:rPr>
        <w:t>[11/33]</w:t>
      </w:r>
    </w:p>
    <w:p w14:paraId="02146468" w14:textId="77777777" w:rsidR="00193B8B" w:rsidRDefault="00193B8B" w:rsidP="00193B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Закруглять углы элементов можно 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w:t>
      </w:r>
    </w:p>
    <w:p w14:paraId="635C9444" w14:textId="77777777" w:rsidR="00193B8B" w:rsidRDefault="00193B8B" w:rsidP="00193B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задаёт радиус скругления углов в пикселях или процентах. Если у блока есть рамка, то скругляется и она.</w:t>
      </w:r>
    </w:p>
    <w:p w14:paraId="71B0CE2B" w14:textId="79EAACD1" w:rsidR="00193B8B" w:rsidRDefault="00193B8B" w:rsidP="00193B8B">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0B83B6A" wp14:editId="37F2D539">
            <wp:extent cx="3182620" cy="1092835"/>
            <wp:effectExtent l="0" t="0" r="0" b="0"/>
            <wp:docPr id="43" name="Рисунок 43" descr="https://htmlacademy.ru/assets/course88/img/border-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8/img/border-radius.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182620" cy="1092835"/>
                    </a:xfrm>
                    <a:prstGeom prst="rect">
                      <a:avLst/>
                    </a:prstGeom>
                    <a:noFill/>
                    <a:ln>
                      <a:noFill/>
                    </a:ln>
                  </pic:spPr>
                </pic:pic>
              </a:graphicData>
            </a:graphic>
          </wp:inline>
        </w:drawing>
      </w:r>
    </w:p>
    <w:p w14:paraId="26E233D2" w14:textId="77777777" w:rsidR="00193B8B" w:rsidRDefault="00193B8B" w:rsidP="00193B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принимает от одного до четырёх аргументов.</w:t>
      </w:r>
    </w:p>
    <w:p w14:paraId="4EEABDDB" w14:textId="6842129C" w:rsidR="00193B8B" w:rsidRDefault="00193B8B" w:rsidP="00193B8B">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6CC1C83" wp14:editId="6B599F53">
            <wp:extent cx="6181090" cy="3705225"/>
            <wp:effectExtent l="0" t="0" r="0" b="9525"/>
            <wp:docPr id="42" name="Рисунок 42" descr="https://htmlacademy.ru/assets/course88/img/border-radius-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88/img/border-radius-theory.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181090" cy="3705225"/>
                    </a:xfrm>
                    <a:prstGeom prst="rect">
                      <a:avLst/>
                    </a:prstGeom>
                    <a:noFill/>
                    <a:ln>
                      <a:noFill/>
                    </a:ln>
                  </pic:spPr>
                </pic:pic>
              </a:graphicData>
            </a:graphic>
          </wp:inline>
        </w:drawing>
      </w:r>
    </w:p>
    <w:p w14:paraId="1B1FFB3F" w14:textId="77777777" w:rsidR="001C2AA4" w:rsidRDefault="001C2AA4" w:rsidP="001C2AA4">
      <w:pPr>
        <w:pStyle w:val="2"/>
      </w:pPr>
      <w:r>
        <w:t>Скругление углов, часть 2 </w:t>
      </w:r>
      <w:r>
        <w:rPr>
          <w:bCs/>
          <w:color w:val="999999"/>
          <w:sz w:val="37"/>
          <w:szCs w:val="37"/>
        </w:rPr>
        <w:t>[12/33]</w:t>
      </w:r>
    </w:p>
    <w:p w14:paraId="34F65084" w14:textId="77777777" w:rsidR="001C2AA4" w:rsidRDefault="001C2AA4" w:rsidP="001C2A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закруглять отдельные углы с помощью свойств: </w:t>
      </w:r>
      <w:r>
        <w:rPr>
          <w:rStyle w:val="HTML"/>
          <w:rFonts w:ascii="Consolas" w:hAnsi="Consolas"/>
          <w:color w:val="DD1144"/>
          <w:sz w:val="18"/>
          <w:szCs w:val="18"/>
          <w:bdr w:val="single" w:sz="6" w:space="2" w:color="E1E1E8" w:frame="1"/>
          <w:shd w:val="clear" w:color="auto" w:fill="F7F7F9"/>
        </w:rPr>
        <w:t>border-top-left-radius</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border-top-right-radius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border-bottom-right-radius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border-bottom-left-radius</w:t>
      </w:r>
      <w:r>
        <w:rPr>
          <w:rFonts w:ascii="Helvetica" w:hAnsi="Helvetica" w:cs="Helvetica"/>
          <w:color w:val="333333"/>
          <w:sz w:val="20"/>
          <w:szCs w:val="20"/>
        </w:rPr>
        <w:t>.</w:t>
      </w:r>
    </w:p>
    <w:p w14:paraId="687BAD5F" w14:textId="77777777" w:rsidR="001C2AA4" w:rsidRDefault="001C2AA4" w:rsidP="001C2A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можно задавать разные горизонтальные и вертикальные радиусы скругления. Для этого нужно написать два значения через пробел в свойстве скругления угла. Первое значение задаёт радиус по горизонтали, второе — по вертикали:</w:t>
      </w:r>
    </w:p>
    <w:p w14:paraId="6BB6F20C" w14:textId="42D28111" w:rsidR="001C2AA4" w:rsidRDefault="001C2AA4" w:rsidP="001C2AA4">
      <w:pPr>
        <w:pStyle w:val="a3"/>
        <w:shd w:val="clear" w:color="auto" w:fill="FFFFFF"/>
        <w:spacing w:before="300" w:beforeAutospacing="0" w:after="300" w:afterAutospacing="0"/>
        <w:ind w:left="300" w:right="30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7423C3EB" wp14:editId="4DD6C1B8">
            <wp:extent cx="2748915" cy="1704340"/>
            <wp:effectExtent l="0" t="0" r="0" b="0"/>
            <wp:docPr id="44" name="Рисунок 44" descr="https://htmlacademy.ru/assets/course88/img/border-radius-theo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88/img/border-radius-theory-2.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748915" cy="1704340"/>
                    </a:xfrm>
                    <a:prstGeom prst="rect">
                      <a:avLst/>
                    </a:prstGeom>
                    <a:noFill/>
                    <a:ln>
                      <a:noFill/>
                    </a:ln>
                  </pic:spPr>
                </pic:pic>
              </a:graphicData>
            </a:graphic>
          </wp:inline>
        </w:drawing>
      </w:r>
    </w:p>
    <w:p w14:paraId="64709CB6" w14:textId="77777777" w:rsidR="001C2AA4" w:rsidRDefault="001C2AA4" w:rsidP="001C2AA4">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30px, вертикальный 15px */</w:t>
      </w:r>
    </w:p>
    <w:p w14:paraId="4F38D0C0" w14:textId="77777777" w:rsidR="001C2AA4" w:rsidRPr="001C2AA4" w:rsidRDefault="001C2AA4" w:rsidP="001C2AA4">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border-top-right-radius: 30px 15px;</w:t>
      </w:r>
    </w:p>
    <w:p w14:paraId="51AD3F66" w14:textId="77777777" w:rsidR="001C2AA4" w:rsidRDefault="001C2AA4" w:rsidP="001C2A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Разные горизонтальные и вертикальные радиусы можно задавать и в свойстве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этого нужно использовать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например:</w:t>
      </w:r>
    </w:p>
    <w:p w14:paraId="7E660A3C" w14:textId="77777777" w:rsidR="001C2AA4" w:rsidRDefault="001C2AA4" w:rsidP="001C2AA4">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всех углов 10px, вертикальный 5px */</w:t>
      </w:r>
    </w:p>
    <w:p w14:paraId="2BA3AC5D" w14:textId="77777777" w:rsidR="001C2AA4" w:rsidRDefault="001C2AA4" w:rsidP="001C2AA4">
      <w:pPr>
        <w:pStyle w:val="HTML0"/>
        <w:shd w:val="clear" w:color="auto" w:fill="F5F5F5"/>
        <w:wordWrap w:val="0"/>
        <w:spacing w:after="150" w:line="300" w:lineRule="atLeast"/>
        <w:rPr>
          <w:rFonts w:ascii="Consolas" w:hAnsi="Consolas"/>
          <w:color w:val="333333"/>
        </w:rPr>
      </w:pPr>
      <w:r>
        <w:rPr>
          <w:rFonts w:ascii="Consolas" w:hAnsi="Consolas"/>
          <w:color w:val="333333"/>
        </w:rPr>
        <w:t>border-radius: 10px / 5px;</w:t>
      </w:r>
    </w:p>
    <w:p w14:paraId="41183C55" w14:textId="77777777" w:rsidR="001C2AA4" w:rsidRDefault="001C2AA4" w:rsidP="001C2AA4">
      <w:pPr>
        <w:pStyle w:val="HTML0"/>
        <w:shd w:val="clear" w:color="auto" w:fill="F5F5F5"/>
        <w:wordWrap w:val="0"/>
        <w:spacing w:after="150" w:line="300" w:lineRule="atLeast"/>
        <w:rPr>
          <w:rFonts w:ascii="Consolas" w:hAnsi="Consolas"/>
          <w:color w:val="333333"/>
        </w:rPr>
      </w:pPr>
    </w:p>
    <w:p w14:paraId="59CF6CD5" w14:textId="77777777" w:rsidR="001C2AA4" w:rsidRDefault="001C2AA4" w:rsidP="001C2AA4">
      <w:pPr>
        <w:pStyle w:val="HTML0"/>
        <w:shd w:val="clear" w:color="auto" w:fill="F5F5F5"/>
        <w:wordWrap w:val="0"/>
        <w:spacing w:after="150" w:line="300" w:lineRule="atLeast"/>
        <w:rPr>
          <w:rFonts w:ascii="Consolas" w:hAnsi="Consolas"/>
          <w:color w:val="333333"/>
        </w:rPr>
      </w:pPr>
      <w:r>
        <w:rPr>
          <w:rFonts w:ascii="Consolas" w:hAnsi="Consolas"/>
          <w:color w:val="333333"/>
        </w:rPr>
        <w:t>/* разные горизонтальные и вертикальные радиусы у каждого угла */</w:t>
      </w:r>
    </w:p>
    <w:p w14:paraId="058F0D0F" w14:textId="77777777" w:rsidR="001C2AA4" w:rsidRPr="001C2AA4" w:rsidRDefault="001C2AA4" w:rsidP="001C2AA4">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border-radius: 10px 20px 30px 40px / 5px 15px 25px 35px;</w:t>
      </w:r>
    </w:p>
    <w:p w14:paraId="6E7B5EE7" w14:textId="77777777" w:rsidR="006373D8" w:rsidRPr="006373D8" w:rsidRDefault="006373D8" w:rsidP="006373D8">
      <w:pPr>
        <w:pStyle w:val="2"/>
        <w:rPr>
          <w:lang w:val="en-US"/>
        </w:rPr>
      </w:pPr>
      <w:r>
        <w:t>Изображение</w:t>
      </w:r>
      <w:r w:rsidRPr="006373D8">
        <w:rPr>
          <w:lang w:val="en-US"/>
        </w:rPr>
        <w:t xml:space="preserve"> </w:t>
      </w:r>
      <w:r>
        <w:t>рамки</w:t>
      </w:r>
      <w:r w:rsidRPr="006373D8">
        <w:rPr>
          <w:lang w:val="en-US"/>
        </w:rPr>
        <w:t>: border-image-source </w:t>
      </w:r>
      <w:r w:rsidRPr="006373D8">
        <w:rPr>
          <w:bCs/>
          <w:color w:val="999999"/>
          <w:sz w:val="37"/>
          <w:szCs w:val="37"/>
          <w:lang w:val="en-US"/>
        </w:rPr>
        <w:t>[13/33]</w:t>
      </w:r>
    </w:p>
    <w:p w14:paraId="0DF4B151" w14:textId="77777777" w:rsidR="006373D8" w:rsidRDefault="006373D8" w:rsidP="006373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подошли к обширной и интересной теме, в которой рамки и фоновые изображения встречаются.</w:t>
      </w:r>
    </w:p>
    <w:p w14:paraId="7F432B64" w14:textId="77777777" w:rsidR="006373D8" w:rsidRDefault="006373D8" w:rsidP="006373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семейство свойств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задаёт фоновое изображение для рамки блока. Поддержка данного семейства свойств в современных браузерах </w:t>
      </w:r>
      <w:hyperlink r:id="rId212" w:anchor="feat=border-image" w:tgtFrame="_blank" w:history="1">
        <w:r>
          <w:rPr>
            <w:rStyle w:val="a6"/>
            <w:rFonts w:ascii="Helvetica" w:hAnsi="Helvetica" w:cs="Helvetica"/>
            <w:color w:val="0088CC"/>
          </w:rPr>
          <w:t>довольно неплохая</w:t>
        </w:r>
      </w:hyperlink>
      <w:r>
        <w:rPr>
          <w:rFonts w:ascii="Helvetica" w:hAnsi="Helvetica" w:cs="Helvetica"/>
          <w:color w:val="333333"/>
          <w:sz w:val="20"/>
          <w:szCs w:val="20"/>
        </w:rPr>
        <w:t>.</w:t>
      </w:r>
    </w:p>
    <w:p w14:paraId="4EE499A8" w14:textId="77777777" w:rsidR="006373D8" w:rsidRDefault="006373D8" w:rsidP="006373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border-image-source</w:t>
      </w:r>
      <w:r>
        <w:rPr>
          <w:rFonts w:ascii="Helvetica" w:hAnsi="Helvetica" w:cs="Helvetica"/>
          <w:color w:val="333333"/>
          <w:sz w:val="20"/>
          <w:szCs w:val="20"/>
        </w:rPr>
        <w:t> задаёт путь к изображению рамки. По умолчанию картинкой заполнятся только углы рамки. В следующих заданиях мы разберём, как можно управлять отображением рамки.</w:t>
      </w:r>
    </w:p>
    <w:p w14:paraId="32E7A576" w14:textId="77777777" w:rsidR="006373D8" w:rsidRDefault="006373D8" w:rsidP="006373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изображения для рамки используем вот такую картинку:</w:t>
      </w:r>
    </w:p>
    <w:p w14:paraId="7BC37B20" w14:textId="7602D200" w:rsidR="006373D8" w:rsidRDefault="006373D8" w:rsidP="006373D8">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75261B6" wp14:editId="090A9500">
            <wp:extent cx="1431290" cy="1431290"/>
            <wp:effectExtent l="0" t="0" r="0" b="0"/>
            <wp:docPr id="45" name="Рисунок 45"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tmlacademy.ru/assets/course88/img/border-img.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155783F9" w14:textId="77777777" w:rsidR="006373D8" w:rsidRDefault="006373D8" w:rsidP="006373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такой же, как у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то есть:</w:t>
      </w:r>
    </w:p>
    <w:p w14:paraId="596E98FC" w14:textId="77777777" w:rsidR="006373D8" w:rsidRPr="006373D8" w:rsidRDefault="006373D8" w:rsidP="006373D8">
      <w:pPr>
        <w:pStyle w:val="HTML0"/>
        <w:shd w:val="clear" w:color="auto" w:fill="F5F5F5"/>
        <w:wordWrap w:val="0"/>
        <w:spacing w:after="150" w:line="300" w:lineRule="atLeast"/>
        <w:rPr>
          <w:rFonts w:ascii="Consolas" w:hAnsi="Consolas"/>
          <w:color w:val="333333"/>
          <w:lang w:val="en-US"/>
        </w:rPr>
      </w:pPr>
      <w:r w:rsidRPr="006373D8">
        <w:rPr>
          <w:rFonts w:ascii="Consolas" w:hAnsi="Consolas"/>
          <w:color w:val="333333"/>
          <w:lang w:val="en-US"/>
        </w:rPr>
        <w:t>border-image-source: url("image.jpg");</w:t>
      </w:r>
    </w:p>
    <w:p w14:paraId="02EFD7DD" w14:textId="77777777" w:rsidR="006373D8" w:rsidRDefault="006373D8" w:rsidP="006373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зададим фоновое изображение рамки и начнём его настраивать.</w:t>
      </w:r>
    </w:p>
    <w:p w14:paraId="1BB9C76A" w14:textId="77777777" w:rsidR="00F46BEA" w:rsidRPr="00F46BEA" w:rsidRDefault="00F46BEA" w:rsidP="00F46BEA">
      <w:pPr>
        <w:pStyle w:val="2"/>
        <w:rPr>
          <w:lang w:val="en-US"/>
        </w:rPr>
      </w:pPr>
      <w:r>
        <w:t>Изображение</w:t>
      </w:r>
      <w:r w:rsidRPr="00F46BEA">
        <w:rPr>
          <w:lang w:val="en-US"/>
        </w:rPr>
        <w:t xml:space="preserve"> </w:t>
      </w:r>
      <w:r>
        <w:t>рамки</w:t>
      </w:r>
      <w:r w:rsidRPr="00F46BEA">
        <w:rPr>
          <w:lang w:val="en-US"/>
        </w:rPr>
        <w:t>: border-image-slice </w:t>
      </w:r>
      <w:r w:rsidRPr="00F46BEA">
        <w:rPr>
          <w:bCs/>
          <w:color w:val="999999"/>
          <w:sz w:val="37"/>
          <w:szCs w:val="37"/>
          <w:lang w:val="en-US"/>
        </w:rPr>
        <w:t>[14/33]</w:t>
      </w:r>
    </w:p>
    <w:p w14:paraId="4123EA0D" w14:textId="77777777" w:rsidR="00F46BEA" w:rsidRDefault="00F46BEA" w:rsidP="00F46B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как работает механизм «нарезки» фонового изображения для рамки.</w:t>
      </w:r>
    </w:p>
    <w:p w14:paraId="19D6C593" w14:textId="267CA9FC" w:rsidR="00F46BEA" w:rsidRDefault="00F46BEA" w:rsidP="00F46BEA">
      <w:pPr>
        <w:pStyle w:val="a3"/>
        <w:shd w:val="clear" w:color="auto" w:fill="FFFFFF"/>
        <w:spacing w:before="15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996DD6F" wp14:editId="1141DB09">
            <wp:extent cx="3046095" cy="2707640"/>
            <wp:effectExtent l="0" t="0" r="1905" b="0"/>
            <wp:docPr id="46" name="Рисунок 46" descr="https://htmlacademy.ru/assets/course88/img/border-s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mlacademy.ru/assets/course88/img/border-slice.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46095" cy="2707640"/>
                    </a:xfrm>
                    <a:prstGeom prst="rect">
                      <a:avLst/>
                    </a:prstGeom>
                    <a:noFill/>
                    <a:ln>
                      <a:noFill/>
                    </a:ln>
                  </pic:spPr>
                </pic:pic>
              </a:graphicData>
            </a:graphic>
          </wp:inline>
        </w:drawing>
      </w:r>
    </w:p>
    <w:p w14:paraId="5F664B80" w14:textId="77777777" w:rsidR="00F46BEA" w:rsidRDefault="00F46BEA" w:rsidP="00F46B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рамка имеет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областей: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угла,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стороны и центральную область. Для заполнения этих областей браузер должен нарезать картинку для рамки на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Когда браузер не знает, как это сделать, он просто размещает картинку по углам — мы видели это в предыдущем задании.</w:t>
      </w:r>
    </w:p>
    <w:p w14:paraId="726B690E" w14:textId="77777777" w:rsidR="00F46BEA" w:rsidRDefault="00F46BEA" w:rsidP="00F46B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задаёт отступы от краёв картинки до четырёх линий, которые «разрезают» её на части, как на схеме справа. Если эти отступы небольшие, то получается «нарезка» из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частей, которые затем размещаются в соответствующих областях рамки.</w:t>
      </w:r>
    </w:p>
    <w:p w14:paraId="1DAA2C15" w14:textId="77777777" w:rsidR="00F46BEA" w:rsidRDefault="00F46BEA" w:rsidP="00F46B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отступы слишком большие (больше половины картинки), то браузер не может получить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и располагает то, что отрезалось по углам.</w:t>
      </w:r>
    </w:p>
    <w:p w14:paraId="2469EDFC" w14:textId="77777777" w:rsidR="00F46BEA" w:rsidRPr="00595978" w:rsidRDefault="00F46BEA" w:rsidP="00F46BEA">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Значение свойства можно задавать числом без единицы измерения (оно обычно обозначает пиксели) или в процентах (относительно размера самой картинки). Пример</w:t>
      </w:r>
      <w:r w:rsidRPr="00595978">
        <w:rPr>
          <w:rFonts w:ascii="Helvetica" w:hAnsi="Helvetica" w:cs="Helvetica"/>
          <w:color w:val="333333"/>
          <w:sz w:val="20"/>
          <w:szCs w:val="20"/>
          <w:lang w:val="en-US"/>
        </w:rPr>
        <w:t>:</w:t>
      </w:r>
    </w:p>
    <w:p w14:paraId="0EDB938C" w14:textId="77777777" w:rsidR="00F46BEA" w:rsidRPr="00595978" w:rsidRDefault="00F46BEA" w:rsidP="00F46BEA">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60;</w:t>
      </w:r>
    </w:p>
    <w:p w14:paraId="18B821C7" w14:textId="77777777" w:rsidR="00F46BEA" w:rsidRPr="00595978" w:rsidRDefault="00F46BEA" w:rsidP="00F46BEA">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10%;</w:t>
      </w:r>
    </w:p>
    <w:p w14:paraId="2E95405E" w14:textId="77777777" w:rsidR="00595978" w:rsidRPr="00595978" w:rsidRDefault="00595978" w:rsidP="00595978">
      <w:pPr>
        <w:pStyle w:val="2"/>
        <w:rPr>
          <w:lang w:val="en-US"/>
        </w:rPr>
      </w:pPr>
      <w:r>
        <w:t>Нарезка</w:t>
      </w:r>
      <w:r w:rsidRPr="00595978">
        <w:rPr>
          <w:lang w:val="en-US"/>
        </w:rPr>
        <w:t xml:space="preserve"> </w:t>
      </w:r>
      <w:r>
        <w:t>несимметричных</w:t>
      </w:r>
      <w:r w:rsidRPr="00595978">
        <w:rPr>
          <w:lang w:val="en-US"/>
        </w:rPr>
        <w:t xml:space="preserve"> </w:t>
      </w:r>
      <w:r>
        <w:t>картинок</w:t>
      </w:r>
      <w:r w:rsidRPr="00595978">
        <w:rPr>
          <w:lang w:val="en-US"/>
        </w:rPr>
        <w:t> </w:t>
      </w:r>
      <w:r w:rsidRPr="00595978">
        <w:rPr>
          <w:bCs/>
          <w:color w:val="999999"/>
          <w:sz w:val="37"/>
          <w:szCs w:val="37"/>
          <w:lang w:val="en-US"/>
        </w:rPr>
        <w:t>[15/33]</w:t>
      </w:r>
    </w:p>
    <w:p w14:paraId="2ED312EB" w14:textId="77777777" w:rsidR="00595978" w:rsidRDefault="00595978" w:rsidP="005959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Сравните две картинки:</w:t>
      </w:r>
    </w:p>
    <w:p w14:paraId="72898C42" w14:textId="13ADC085" w:rsidR="00595978" w:rsidRDefault="00595978" w:rsidP="00595978">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2BD3DF2" wp14:editId="09621AE0">
            <wp:extent cx="1431290" cy="1431290"/>
            <wp:effectExtent l="0" t="0" r="0" b="0"/>
            <wp:docPr id="48" name="Рисунок 48"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tmlacademy.ru/assets/course88/img/border-img.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00FE15C1" wp14:editId="6B8C30C0">
            <wp:extent cx="1431290" cy="1431290"/>
            <wp:effectExtent l="0" t="0" r="0" b="0"/>
            <wp:docPr id="47" name="Рисунок 47" descr="https://htmlacademy.ru/assets/course88/img/border-img-irre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tmlacademy.ru/assets/course88/img/border-img-irregular.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21D6C217" w14:textId="77777777" w:rsidR="00595978" w:rsidRDefault="00595978" w:rsidP="005959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нарезки первой из них можно было задать одинаковые отступы линий разреза — </w:t>
      </w:r>
      <w:r>
        <w:rPr>
          <w:rStyle w:val="HTML"/>
          <w:rFonts w:ascii="Consolas" w:hAnsi="Consolas"/>
          <w:color w:val="DD1144"/>
          <w:sz w:val="18"/>
          <w:szCs w:val="18"/>
          <w:bdr w:val="single" w:sz="6" w:space="2" w:color="E1E1E8" w:frame="1"/>
          <w:shd w:val="clear" w:color="auto" w:fill="F7F7F9"/>
        </w:rPr>
        <w:t>50px</w:t>
      </w:r>
      <w:r>
        <w:rPr>
          <w:rFonts w:ascii="Helvetica" w:hAnsi="Helvetica" w:cs="Helvetica"/>
          <w:color w:val="333333"/>
          <w:sz w:val="20"/>
          <w:szCs w:val="20"/>
        </w:rPr>
        <w:t>. Для второй картинки этого явно недостаточно — она менее симметрична.</w:t>
      </w:r>
    </w:p>
    <w:p w14:paraId="46E0C332" w14:textId="77777777" w:rsidR="00595978" w:rsidRDefault="00595978" w:rsidP="005959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можно задавать разные отступы линий разреза. Для этого нужно задавать значения через пробел в порядке: верх, право, низ, лево. Пример:</w:t>
      </w:r>
    </w:p>
    <w:p w14:paraId="37AD4303" w14:textId="77777777" w:rsidR="00595978" w:rsidRDefault="00595978" w:rsidP="00595978">
      <w:pPr>
        <w:pStyle w:val="HTML0"/>
        <w:shd w:val="clear" w:color="auto" w:fill="F5F5F5"/>
        <w:wordWrap w:val="0"/>
        <w:spacing w:after="150" w:line="300" w:lineRule="atLeast"/>
        <w:rPr>
          <w:rFonts w:ascii="Consolas" w:hAnsi="Consolas"/>
          <w:color w:val="333333"/>
        </w:rPr>
      </w:pPr>
      <w:r>
        <w:rPr>
          <w:rFonts w:ascii="Consolas" w:hAnsi="Consolas"/>
          <w:color w:val="333333"/>
        </w:rPr>
        <w:t>border-image-slice: 10 20 30 40;</w:t>
      </w:r>
    </w:p>
    <w:p w14:paraId="0CF08882" w14:textId="77777777" w:rsidR="00595978" w:rsidRPr="008E2504" w:rsidRDefault="00595978" w:rsidP="00595978">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Средняя часть картинки обычно не используется. Но если в значение свойства добавить ключевое слово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то средняя часть картинки будет отображаться в средней области рамки: она закроет собой фон блока, но не закроет содержимое. Пример</w:t>
      </w:r>
      <w:r w:rsidRPr="008E2504">
        <w:rPr>
          <w:rFonts w:ascii="Helvetica" w:hAnsi="Helvetica" w:cs="Helvetica"/>
          <w:color w:val="333333"/>
          <w:sz w:val="20"/>
          <w:szCs w:val="20"/>
          <w:lang w:val="en-US"/>
        </w:rPr>
        <w:t>:</w:t>
      </w:r>
    </w:p>
    <w:p w14:paraId="02B1A278" w14:textId="77777777" w:rsidR="00595978" w:rsidRPr="008E2504" w:rsidRDefault="00595978" w:rsidP="00595978">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border-image-slice: 10 20 30 40 fill;</w:t>
      </w:r>
    </w:p>
    <w:p w14:paraId="44618D0E" w14:textId="77777777" w:rsidR="008E2504" w:rsidRPr="008E2504" w:rsidRDefault="008E2504" w:rsidP="008E2504">
      <w:pPr>
        <w:shd w:val="clear" w:color="auto" w:fill="FFFFFF"/>
        <w:rPr>
          <w:rFonts w:ascii="Helvetica" w:hAnsi="Helvetica" w:cs="Helvetica"/>
          <w:color w:val="666666"/>
          <w:sz w:val="20"/>
          <w:szCs w:val="20"/>
          <w:lang w:val="en-US"/>
        </w:rPr>
      </w:pPr>
      <w:r>
        <w:rPr>
          <w:rFonts w:ascii="Helvetica" w:hAnsi="Helvetica" w:cs="Helvetica"/>
          <w:color w:val="666666"/>
          <w:sz w:val="20"/>
          <w:szCs w:val="20"/>
        </w:rPr>
        <w:t>Курс</w:t>
      </w:r>
      <w:r w:rsidRPr="008E2504">
        <w:rPr>
          <w:rFonts w:ascii="Helvetica" w:hAnsi="Helvetica" w:cs="Helvetica"/>
          <w:color w:val="666666"/>
          <w:sz w:val="20"/>
          <w:szCs w:val="20"/>
          <w:lang w:val="en-US"/>
        </w:rPr>
        <w:t xml:space="preserve"> «</w:t>
      </w:r>
      <w:hyperlink r:id="rId216" w:history="1">
        <w:r>
          <w:rPr>
            <w:rStyle w:val="a6"/>
            <w:rFonts w:ascii="Helvetica" w:hAnsi="Helvetica" w:cs="Helvetica"/>
            <w:color w:val="666666"/>
            <w:sz w:val="20"/>
            <w:szCs w:val="20"/>
          </w:rPr>
          <w:t>Рамки</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и</w:t>
        </w:r>
        <w:r w:rsidRPr="008E2504">
          <w:rPr>
            <w:rStyle w:val="a6"/>
            <w:rFonts w:ascii="Helvetica" w:hAnsi="Helvetica" w:cs="Helvetica"/>
            <w:color w:val="666666"/>
            <w:sz w:val="20"/>
            <w:szCs w:val="20"/>
            <w:lang w:val="en-US"/>
          </w:rPr>
          <w:t> </w:t>
        </w:r>
        <w:r>
          <w:rPr>
            <w:rStyle w:val="a6"/>
            <w:rFonts w:ascii="Helvetica" w:hAnsi="Helvetica" w:cs="Helvetica"/>
            <w:color w:val="666666"/>
            <w:sz w:val="20"/>
            <w:szCs w:val="20"/>
          </w:rPr>
          <w:t>фоны</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часть</w:t>
        </w:r>
        <w:r w:rsidRPr="008E2504">
          <w:rPr>
            <w:rStyle w:val="a6"/>
            <w:rFonts w:ascii="Helvetica" w:hAnsi="Helvetica" w:cs="Helvetica"/>
            <w:color w:val="666666"/>
            <w:sz w:val="20"/>
            <w:szCs w:val="20"/>
            <w:lang w:val="en-US"/>
          </w:rPr>
          <w:t> 2</w:t>
        </w:r>
      </w:hyperlink>
      <w:r w:rsidRPr="008E2504">
        <w:rPr>
          <w:rFonts w:ascii="Helvetica" w:hAnsi="Helvetica" w:cs="Helvetica"/>
          <w:color w:val="666666"/>
          <w:sz w:val="20"/>
          <w:szCs w:val="20"/>
          <w:lang w:val="en-US"/>
        </w:rPr>
        <w:t>»</w:t>
      </w:r>
    </w:p>
    <w:p w14:paraId="6D6D348A" w14:textId="77777777" w:rsidR="008E2504" w:rsidRPr="008E2504" w:rsidRDefault="008E2504" w:rsidP="008E2504">
      <w:pPr>
        <w:pStyle w:val="2"/>
        <w:rPr>
          <w:lang w:val="en-US"/>
        </w:rPr>
      </w:pPr>
      <w:r>
        <w:lastRenderedPageBreak/>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1 </w:t>
      </w:r>
      <w:r w:rsidRPr="008E2504">
        <w:rPr>
          <w:bCs/>
          <w:color w:val="999999"/>
          <w:sz w:val="37"/>
          <w:szCs w:val="37"/>
          <w:lang w:val="en-US"/>
        </w:rPr>
        <w:t>[16/33]</w:t>
      </w:r>
    </w:p>
    <w:p w14:paraId="118585E6" w14:textId="43925517" w:rsidR="008E2504" w:rsidRDefault="008E2504" w:rsidP="008E2504">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CFCFBE" wp14:editId="4D43F81D">
            <wp:extent cx="2143760" cy="2143760"/>
            <wp:effectExtent l="0" t="0" r="8890" b="8890"/>
            <wp:docPr id="49" name="Рисунок 49" descr="https://htmlacademy.ru/assets/course88/img/border-imag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tmlacademy.ru/assets/course88/img/border-image-slice.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inline>
        </w:drawing>
      </w:r>
    </w:p>
    <w:p w14:paraId="4A6E9475"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задаёт способ заполнения фоном боковых сторон рамки (зелёные области на рисунке).</w:t>
      </w:r>
    </w:p>
    <w:p w14:paraId="0F42266C"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четыре значения: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w:t>
      </w:r>
    </w:p>
    <w:p w14:paraId="77C8AF82"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При этом значении фоновые картинки растягиваются на всю длину боковых сторон.</w:t>
      </w:r>
    </w:p>
    <w:p w14:paraId="690209DB"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задано значение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то фоновые картинки будут повторяться. При этом они могут обрезаться.</w:t>
      </w:r>
    </w:p>
    <w:p w14:paraId="0E410BAD"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устанавливать режим заполнения отдельно для горизонтальных и вертикальных сторон рамки.</w:t>
      </w:r>
    </w:p>
    <w:p w14:paraId="70699BA6"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1E852B2A" w14:textId="77777777" w:rsidR="008E2504" w:rsidRDefault="008E2504" w:rsidP="008E2504">
      <w:pPr>
        <w:pStyle w:val="HTML0"/>
        <w:shd w:val="clear" w:color="auto" w:fill="F5F5F5"/>
        <w:wordWrap w:val="0"/>
        <w:spacing w:after="150" w:line="300" w:lineRule="atLeast"/>
        <w:rPr>
          <w:rFonts w:ascii="Consolas" w:hAnsi="Consolas"/>
          <w:color w:val="333333"/>
        </w:rPr>
      </w:pPr>
      <w:r>
        <w:rPr>
          <w:rFonts w:ascii="Consolas" w:hAnsi="Consolas"/>
          <w:color w:val="333333"/>
        </w:rPr>
        <w:t>/* все стороны рамки заполняются в режиме stretch */</w:t>
      </w:r>
    </w:p>
    <w:p w14:paraId="75D5A779" w14:textId="77777777" w:rsidR="008E2504" w:rsidRDefault="008E2504" w:rsidP="008E2504">
      <w:pPr>
        <w:pStyle w:val="HTML0"/>
        <w:shd w:val="clear" w:color="auto" w:fill="F5F5F5"/>
        <w:wordWrap w:val="0"/>
        <w:spacing w:after="150" w:line="300" w:lineRule="atLeast"/>
        <w:rPr>
          <w:rFonts w:ascii="Consolas" w:hAnsi="Consolas"/>
          <w:color w:val="333333"/>
        </w:rPr>
      </w:pPr>
      <w:r>
        <w:rPr>
          <w:rFonts w:ascii="Consolas" w:hAnsi="Consolas"/>
          <w:color w:val="333333"/>
        </w:rPr>
        <w:t>border-image-repeat: stretch;</w:t>
      </w:r>
    </w:p>
    <w:p w14:paraId="2086B629" w14:textId="77777777" w:rsidR="008E2504" w:rsidRDefault="008E2504" w:rsidP="008E2504">
      <w:pPr>
        <w:pStyle w:val="HTML0"/>
        <w:shd w:val="clear" w:color="auto" w:fill="F5F5F5"/>
        <w:wordWrap w:val="0"/>
        <w:spacing w:after="150" w:line="300" w:lineRule="atLeast"/>
        <w:rPr>
          <w:rFonts w:ascii="Consolas" w:hAnsi="Consolas"/>
          <w:color w:val="333333"/>
        </w:rPr>
      </w:pPr>
    </w:p>
    <w:p w14:paraId="6B06F744" w14:textId="77777777" w:rsidR="008E2504" w:rsidRDefault="008E2504" w:rsidP="008E2504">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горизонтальные стороны — режим repeat, вертикальные — stretch */</w:t>
      </w:r>
    </w:p>
    <w:p w14:paraId="0548EAA3" w14:textId="77777777" w:rsidR="008E2504" w:rsidRPr="008E2504" w:rsidRDefault="008E2504" w:rsidP="008E2504">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border-image-repeat: repeat stretch;</w:t>
      </w:r>
    </w:p>
    <w:p w14:paraId="595E174D"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в чём различие этих двух вариантов.</w:t>
      </w:r>
    </w:p>
    <w:p w14:paraId="1EEBA42B" w14:textId="77777777" w:rsidR="008E2504" w:rsidRPr="008E2504" w:rsidRDefault="008E2504" w:rsidP="008E2504">
      <w:pPr>
        <w:pStyle w:val="2"/>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2 </w:t>
      </w:r>
      <w:r w:rsidRPr="008E2504">
        <w:rPr>
          <w:bCs/>
          <w:color w:val="999999"/>
          <w:sz w:val="37"/>
          <w:szCs w:val="37"/>
          <w:lang w:val="en-US"/>
        </w:rPr>
        <w:t>[17/33]</w:t>
      </w:r>
    </w:p>
    <w:p w14:paraId="5105BF77"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тоже устанавливает режим заполнения стороны рамки повторяющимися боковыми участками картинки. Но, в отличие от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если в ширину стороны не вмещается целое число повторящихся кусочков, крайние части не обрезаются. Кусочки при этом равномерно растягиваются так, чтобы все они стали одного размера и заняли оставшееся место стороны рамки.</w:t>
      </w:r>
    </w:p>
    <w:p w14:paraId="648F1AC2"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Согласно спецификации при заданном значении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алгоритм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только для компенсации оставшегося места кусочки картинки не растягиваются, а остаются прежней ширины, при этом между кусочками появляется дополнительное свободное пространство.</w:t>
      </w:r>
    </w:p>
    <w:p w14:paraId="61027F35" w14:textId="77777777" w:rsidR="008E2504" w:rsidRDefault="008E2504" w:rsidP="008E2504">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создания курса в современных браузерах реализация свойства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C09853"/>
          <w:sz w:val="20"/>
          <w:szCs w:val="20"/>
        </w:rPr>
        <w:t>идентична свойству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C09853"/>
          <w:sz w:val="20"/>
          <w:szCs w:val="20"/>
        </w:rPr>
        <w:t>.</w:t>
      </w:r>
    </w:p>
    <w:p w14:paraId="37D70253"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значения свойств на практике.</w:t>
      </w:r>
    </w:p>
    <w:p w14:paraId="11FE4FFD" w14:textId="77777777" w:rsidR="00A63D3B" w:rsidRPr="00A63D3B" w:rsidRDefault="00A63D3B" w:rsidP="00A63D3B">
      <w:pPr>
        <w:pStyle w:val="2"/>
        <w:rPr>
          <w:lang w:val="en-US"/>
        </w:rPr>
      </w:pPr>
      <w:r>
        <w:lastRenderedPageBreak/>
        <w:t>Изображение</w:t>
      </w:r>
      <w:r w:rsidRPr="00A63D3B">
        <w:rPr>
          <w:lang w:val="en-US"/>
        </w:rPr>
        <w:t xml:space="preserve"> </w:t>
      </w:r>
      <w:r>
        <w:t>рамки</w:t>
      </w:r>
      <w:r w:rsidRPr="00A63D3B">
        <w:rPr>
          <w:lang w:val="en-US"/>
        </w:rPr>
        <w:t>: border-image-width </w:t>
      </w:r>
      <w:r w:rsidRPr="00A63D3B">
        <w:rPr>
          <w:bCs/>
          <w:color w:val="999999"/>
          <w:sz w:val="37"/>
          <w:szCs w:val="37"/>
          <w:lang w:val="en-US"/>
        </w:rPr>
        <w:t>[18/33]</w:t>
      </w:r>
    </w:p>
    <w:p w14:paraId="644F5F5F" w14:textId="77777777" w:rsidR="00A63D3B" w:rsidRDefault="00A63D3B" w:rsidP="00A63D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Следующее свойство, которое мы рассмотрим —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w:t>
      </w:r>
    </w:p>
    <w:p w14:paraId="540A9DC5" w14:textId="77777777" w:rsidR="00A63D3B" w:rsidRDefault="00A63D3B" w:rsidP="00A63D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блока должна существовать рамка определённой толщины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тогда ему можно задать и фоновую картинку для рамки. Область, в которой будет отображаться эта картинка по умолчанию равна ширине рамки.</w:t>
      </w:r>
    </w:p>
    <w:p w14:paraId="36537BBD" w14:textId="77777777" w:rsidR="00A63D3B" w:rsidRDefault="00A63D3B" w:rsidP="00A63D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 позволяет управлять шириной видимой области рамки-картинки, масштабировать её. Саму ширину рамки это свойство не меняет.</w:t>
      </w:r>
    </w:p>
    <w:p w14:paraId="3BBECE16" w14:textId="77777777" w:rsidR="00A63D3B" w:rsidRDefault="00A63D3B" w:rsidP="00A63D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этого свойства больше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картинка рамки заползёт под содержимое, даже если не задано свойство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21F50653" w14:textId="77777777" w:rsidR="00A63D3B" w:rsidRDefault="00A63D3B" w:rsidP="00A63D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рамки-картинки задаётся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других единицах измерения. Также возможно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при котором ширина зависит от значения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w:t>
      </w:r>
    </w:p>
    <w:p w14:paraId="500059F2" w14:textId="77777777" w:rsidR="00A63D3B" w:rsidRPr="00A63D3B" w:rsidRDefault="00A63D3B" w:rsidP="00A63D3B">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Можно задавать разную ширину сторон. В этом случае значения перечисляются аналогично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в последовательности: верхнее, правое, нижнее, левое. Например</w:t>
      </w:r>
      <w:r w:rsidRPr="00A63D3B">
        <w:rPr>
          <w:rFonts w:ascii="Helvetica" w:hAnsi="Helvetica" w:cs="Helvetica"/>
          <w:color w:val="333333"/>
          <w:sz w:val="20"/>
          <w:szCs w:val="20"/>
          <w:lang w:val="en-US"/>
        </w:rPr>
        <w:t>:</w:t>
      </w:r>
    </w:p>
    <w:p w14:paraId="388770CE" w14:textId="77777777" w:rsidR="00A63D3B" w:rsidRPr="00A63D3B" w:rsidRDefault="00A63D3B" w:rsidP="00A63D3B">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20px 30px 40px;</w:t>
      </w:r>
    </w:p>
    <w:p w14:paraId="3EFF6B26" w14:textId="77777777" w:rsidR="00A63D3B" w:rsidRPr="00A63D3B" w:rsidRDefault="00A63D3B" w:rsidP="00A63D3B">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50px;</w:t>
      </w:r>
    </w:p>
    <w:p w14:paraId="67BE6240" w14:textId="77777777" w:rsidR="00A63D3B" w:rsidRDefault="00A63D3B" w:rsidP="00A63D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поуправлять шириной рамки-картинки.</w:t>
      </w:r>
    </w:p>
    <w:p w14:paraId="3D1CD7CD" w14:textId="77777777" w:rsidR="00D12873" w:rsidRPr="00D12873" w:rsidRDefault="00D12873" w:rsidP="00D12873">
      <w:pPr>
        <w:pStyle w:val="2"/>
        <w:rPr>
          <w:lang w:val="en-US"/>
        </w:rPr>
      </w:pPr>
      <w:r>
        <w:t>Изображение</w:t>
      </w:r>
      <w:r w:rsidRPr="00D12873">
        <w:rPr>
          <w:lang w:val="en-US"/>
        </w:rPr>
        <w:t xml:space="preserve"> </w:t>
      </w:r>
      <w:r>
        <w:t>рамки</w:t>
      </w:r>
      <w:r w:rsidRPr="00D12873">
        <w:rPr>
          <w:lang w:val="en-US"/>
        </w:rPr>
        <w:t>: border-image-outset </w:t>
      </w:r>
      <w:r w:rsidRPr="00D12873">
        <w:rPr>
          <w:bCs/>
          <w:color w:val="999999"/>
          <w:sz w:val="37"/>
          <w:szCs w:val="37"/>
          <w:lang w:val="en-US"/>
        </w:rPr>
        <w:t>[19/33]</w:t>
      </w:r>
    </w:p>
    <w:p w14:paraId="168FB63B" w14:textId="77777777" w:rsidR="00D12873" w:rsidRDefault="00D12873" w:rsidP="00D1287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относящееся к фоновому изображению рамки,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Аналогично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это свойство позволяет отодвинуть рамку за пределы элемента, но при этом одновременно немного масштабируя картинку. Отрицательные значения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не поддерживаются.</w:t>
      </w:r>
    </w:p>
    <w:p w14:paraId="224EB859" w14:textId="77777777" w:rsidR="00D12873" w:rsidRPr="00D12873" w:rsidRDefault="00D12873" w:rsidP="00D12873">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Отступы рамок-изображений тоже можно задавать разные для каждой из сторон. Синтаксис</w:t>
      </w:r>
      <w:r w:rsidRPr="00D12873">
        <w:rPr>
          <w:rFonts w:ascii="Helvetica" w:hAnsi="Helvetica" w:cs="Helvetica"/>
          <w:color w:val="333333"/>
          <w:sz w:val="20"/>
          <w:szCs w:val="20"/>
          <w:lang w:val="en-US"/>
        </w:rPr>
        <w:t xml:space="preserve"> </w:t>
      </w:r>
      <w:r>
        <w:rPr>
          <w:rFonts w:ascii="Helvetica" w:hAnsi="Helvetica" w:cs="Helvetica"/>
          <w:color w:val="333333"/>
          <w:sz w:val="20"/>
          <w:szCs w:val="20"/>
        </w:rPr>
        <w:t>обычный</w:t>
      </w:r>
      <w:r w:rsidRPr="00D12873">
        <w:rPr>
          <w:rFonts w:ascii="Helvetica" w:hAnsi="Helvetica" w:cs="Helvetica"/>
          <w:color w:val="333333"/>
          <w:sz w:val="20"/>
          <w:szCs w:val="20"/>
          <w:lang w:val="en-US"/>
        </w:rPr>
        <w:t>:</w:t>
      </w:r>
    </w:p>
    <w:p w14:paraId="4102E9AD" w14:textId="77777777" w:rsidR="00D12873" w:rsidRPr="00D12873" w:rsidRDefault="00D12873" w:rsidP="00D12873">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w:t>
      </w:r>
    </w:p>
    <w:p w14:paraId="27CB664B" w14:textId="77777777" w:rsidR="00D12873" w:rsidRPr="00D12873" w:rsidRDefault="00D12873" w:rsidP="00D12873">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 20px 30px 40px;</w:t>
      </w:r>
    </w:p>
    <w:p w14:paraId="412019EC" w14:textId="77777777" w:rsidR="00D12873" w:rsidRDefault="00D12873" w:rsidP="00D1287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отодвинем рамку у портрета.</w:t>
      </w:r>
    </w:p>
    <w:p w14:paraId="49C124CD" w14:textId="77777777" w:rsidR="00C84F72" w:rsidRDefault="00C84F72" w:rsidP="00C84F72">
      <w:pPr>
        <w:pStyle w:val="2"/>
      </w:pPr>
      <w:r>
        <w:t>Королевская рамка Кексика </w:t>
      </w:r>
      <w:r>
        <w:rPr>
          <w:bCs/>
          <w:color w:val="999999"/>
          <w:sz w:val="37"/>
          <w:szCs w:val="37"/>
        </w:rPr>
        <w:t>[20/33]</w:t>
      </w:r>
    </w:p>
    <w:p w14:paraId="11ADB5AD" w14:textId="77777777" w:rsidR="00C84F72" w:rsidRDefault="00C84F72" w:rsidP="00C84F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попрактикуемся в изготовлении рамок «на кошках». Точнее «на коте» и разных рамках к его портретам.</w:t>
      </w:r>
    </w:p>
    <w:p w14:paraId="501F6239" w14:textId="77777777" w:rsidR="00C84F72" w:rsidRDefault="00C84F72" w:rsidP="00C84F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Первой рамкой возьмём изображение настоящей рамы картины. Для уголков рамки возьмём небольшие области в углах картинки:</w:t>
      </w:r>
    </w:p>
    <w:p w14:paraId="5F07FD45" w14:textId="531AC732" w:rsidR="00C84F72" w:rsidRDefault="00C84F72" w:rsidP="00C84F72">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CE9A08E" wp14:editId="14C7E14B">
            <wp:extent cx="2856230" cy="3455670"/>
            <wp:effectExtent l="0" t="0" r="1270" b="0"/>
            <wp:docPr id="50" name="Рисунок 50" descr="https://htmlacademy.ru/assets/course88/img/royal-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tmlacademy.ru/assets/course88/img/royal-frame-example.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856230" cy="3455670"/>
                    </a:xfrm>
                    <a:prstGeom prst="rect">
                      <a:avLst/>
                    </a:prstGeom>
                    <a:noFill/>
                    <a:ln>
                      <a:noFill/>
                    </a:ln>
                  </pic:spPr>
                </pic:pic>
              </a:graphicData>
            </a:graphic>
          </wp:inline>
        </w:drawing>
      </w:r>
    </w:p>
    <w:p w14:paraId="508C34BB" w14:textId="77777777" w:rsidR="00C84F72" w:rsidRDefault="00C84F72" w:rsidP="00C84F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попробуем «разрезать» исходную картинку с заполнением пространства между сторонами рамки. Так как у картинки посередине прозрачная область, то сквозь неё будет видно Кекса.</w:t>
      </w:r>
    </w:p>
    <w:p w14:paraId="2DCFBCA8" w14:textId="77777777" w:rsidR="00C84F72" w:rsidRDefault="00C84F72" w:rsidP="00C84F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в конце зададим графической рамке небольшой внутренний отступ.</w:t>
      </w:r>
    </w:p>
    <w:p w14:paraId="147DF9B1" w14:textId="77777777" w:rsidR="00406E3E" w:rsidRPr="00406E3E" w:rsidRDefault="00406E3E" w:rsidP="00406E3E">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1</w:t>
      </w:r>
      <w:r w:rsidRPr="00406E3E">
        <w:rPr>
          <w:rFonts w:ascii="Helvetica" w:eastAsia="Times New Roman" w:hAnsi="Helvetica" w:cs="Helvetica"/>
          <w:color w:val="333333"/>
          <w:sz w:val="20"/>
          <w:szCs w:val="20"/>
          <w:lang w:eastAsia="ru-RU"/>
        </w:rPr>
        <w:t>Портрету задайте фоновое изображение рамки </w:t>
      </w:r>
      <w:r w:rsidRPr="00406E3E">
        <w:rPr>
          <w:rFonts w:ascii="Consolas" w:eastAsia="Times New Roman" w:hAnsi="Consolas" w:cs="Courier New"/>
          <w:color w:val="DD1144"/>
          <w:sz w:val="18"/>
          <w:szCs w:val="18"/>
          <w:bdr w:val="single" w:sz="6" w:space="2" w:color="E1E1E8" w:frame="1"/>
          <w:shd w:val="clear" w:color="auto" w:fill="F7F7F9"/>
          <w:lang w:eastAsia="ru-RU"/>
        </w:rPr>
        <w:t>img/frame.png</w:t>
      </w:r>
      <w:r w:rsidRPr="00406E3E">
        <w:rPr>
          <w:rFonts w:ascii="Helvetica" w:eastAsia="Times New Roman" w:hAnsi="Helvetica" w:cs="Helvetica"/>
          <w:color w:val="333333"/>
          <w:sz w:val="20"/>
          <w:szCs w:val="20"/>
          <w:lang w:eastAsia="ru-RU"/>
        </w:rPr>
        <w:t>,</w:t>
      </w:r>
    </w:p>
    <w:p w14:paraId="3FE0AC61" w14:textId="77777777" w:rsidR="00406E3E" w:rsidRPr="00406E3E" w:rsidRDefault="00406E3E" w:rsidP="00406E3E">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2</w:t>
      </w:r>
      <w:r w:rsidRPr="00406E3E">
        <w:rPr>
          <w:rFonts w:ascii="Helvetica" w:eastAsia="Times New Roman" w:hAnsi="Helvetica" w:cs="Helvetica"/>
          <w:color w:val="333333"/>
          <w:sz w:val="20"/>
          <w:szCs w:val="20"/>
          <w:lang w:eastAsia="ru-RU"/>
        </w:rPr>
        <w:t>свойство </w:t>
      </w:r>
      <w:r w:rsidRPr="00406E3E">
        <w:rPr>
          <w:rFonts w:ascii="Consolas" w:eastAsia="Times New Roman" w:hAnsi="Consolas" w:cs="Courier New"/>
          <w:color w:val="DD1144"/>
          <w:sz w:val="18"/>
          <w:szCs w:val="18"/>
          <w:bdr w:val="single" w:sz="6" w:space="2" w:color="E1E1E8" w:frame="1"/>
          <w:shd w:val="clear" w:color="auto" w:fill="F7F7F9"/>
          <w:lang w:eastAsia="ru-RU"/>
        </w:rPr>
        <w:t>border-image-slice</w:t>
      </w:r>
      <w:r w:rsidRPr="00406E3E">
        <w:rPr>
          <w:rFonts w:ascii="Helvetica" w:eastAsia="Times New Roman" w:hAnsi="Helvetica" w:cs="Helvetica"/>
          <w:color w:val="333333"/>
          <w:sz w:val="20"/>
          <w:szCs w:val="20"/>
          <w:lang w:eastAsia="ru-RU"/>
        </w:rPr>
        <w:t>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w:t>
      </w:r>
      <w:r w:rsidRPr="00406E3E">
        <w:rPr>
          <w:rFonts w:ascii="Helvetica" w:eastAsia="Times New Roman" w:hAnsi="Helvetica" w:cs="Helvetica"/>
          <w:color w:val="333333"/>
          <w:sz w:val="20"/>
          <w:szCs w:val="20"/>
          <w:lang w:eastAsia="ru-RU"/>
        </w:rPr>
        <w:t>,</w:t>
      </w:r>
    </w:p>
    <w:p w14:paraId="2941DE1B" w14:textId="77777777" w:rsidR="00406E3E" w:rsidRPr="00406E3E" w:rsidRDefault="00406E3E" w:rsidP="00406E3E">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3</w:t>
      </w:r>
      <w:r w:rsidRPr="00406E3E">
        <w:rPr>
          <w:rFonts w:ascii="Helvetica" w:eastAsia="Times New Roman" w:hAnsi="Helvetica" w:cs="Helvetica"/>
          <w:color w:val="333333"/>
          <w:sz w:val="20"/>
          <w:szCs w:val="20"/>
          <w:lang w:eastAsia="ru-RU"/>
        </w:rPr>
        <w:t>а затем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 fill</w:t>
      </w:r>
      <w:r w:rsidRPr="00406E3E">
        <w:rPr>
          <w:rFonts w:ascii="Helvetica" w:eastAsia="Times New Roman" w:hAnsi="Helvetica" w:cs="Helvetica"/>
          <w:color w:val="333333"/>
          <w:sz w:val="20"/>
          <w:szCs w:val="20"/>
          <w:lang w:eastAsia="ru-RU"/>
        </w:rPr>
        <w:t>,</w:t>
      </w:r>
    </w:p>
    <w:p w14:paraId="5EF2759E" w14:textId="77777777" w:rsidR="00406E3E" w:rsidRPr="00406E3E" w:rsidRDefault="00406E3E" w:rsidP="00406E3E">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4</w:t>
      </w:r>
      <w:r w:rsidRPr="00406E3E">
        <w:rPr>
          <w:rFonts w:ascii="Helvetica" w:eastAsia="Times New Roman" w:hAnsi="Helvetica" w:cs="Helvetica"/>
          <w:color w:val="333333"/>
          <w:sz w:val="20"/>
          <w:szCs w:val="20"/>
          <w:lang w:eastAsia="ru-RU"/>
        </w:rPr>
        <w:t>а потом задайте </w:t>
      </w:r>
      <w:r w:rsidRPr="00406E3E">
        <w:rPr>
          <w:rFonts w:ascii="Consolas" w:eastAsia="Times New Roman" w:hAnsi="Consolas" w:cs="Courier New"/>
          <w:color w:val="DD1144"/>
          <w:sz w:val="18"/>
          <w:szCs w:val="18"/>
          <w:bdr w:val="single" w:sz="6" w:space="2" w:color="E1E1E8" w:frame="1"/>
          <w:shd w:val="clear" w:color="auto" w:fill="F7F7F9"/>
          <w:lang w:eastAsia="ru-RU"/>
        </w:rPr>
        <w:t>border-image-outset</w:t>
      </w:r>
      <w:r w:rsidRPr="00406E3E">
        <w:rPr>
          <w:rFonts w:ascii="Helvetica" w:eastAsia="Times New Roman" w:hAnsi="Helvetica" w:cs="Helvetica"/>
          <w:color w:val="333333"/>
          <w:sz w:val="20"/>
          <w:szCs w:val="20"/>
          <w:lang w:eastAsia="ru-RU"/>
        </w:rPr>
        <w:t> со зачением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10px</w:t>
      </w:r>
      <w:r w:rsidRPr="00406E3E">
        <w:rPr>
          <w:rFonts w:ascii="Helvetica" w:eastAsia="Times New Roman" w:hAnsi="Helvetica" w:cs="Helvetica"/>
          <w:color w:val="333333"/>
          <w:sz w:val="20"/>
          <w:szCs w:val="20"/>
          <w:lang w:eastAsia="ru-RU"/>
        </w:rPr>
        <w:t>.</w:t>
      </w:r>
    </w:p>
    <w:p w14:paraId="71211156" w14:textId="77777777" w:rsidR="00406E3E" w:rsidRDefault="00406E3E" w:rsidP="00406E3E">
      <w:pPr>
        <w:pStyle w:val="2"/>
      </w:pPr>
      <w:r>
        <w:t>Эко-рамка Кексика </w:t>
      </w:r>
      <w:r>
        <w:rPr>
          <w:bCs/>
          <w:color w:val="999999"/>
          <w:sz w:val="37"/>
          <w:szCs w:val="37"/>
        </w:rPr>
        <w:t>[21/33]</w:t>
      </w:r>
    </w:p>
    <w:p w14:paraId="1CA2FF97" w14:textId="77777777" w:rsidR="00406E3E" w:rsidRDefault="00406E3E" w:rsidP="00406E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прошлой графической рамки был задан режим повторения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который задаётся по умолчанию. На сторонах рамки не было видно сильных искажений при растяжении исходной картинки, так как она имела большие размеры сама по себе.</w:t>
      </w:r>
    </w:p>
    <w:p w14:paraId="3433F456" w14:textId="77777777" w:rsidR="00406E3E" w:rsidRDefault="00406E3E" w:rsidP="00406E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Картинка для графической рамки в этом задании небольшая и имеет более неравномерный узор, чем золотая рамка предыдущего задания. Давайте возьмём следующие её части для заполнения рамки:</w:t>
      </w:r>
    </w:p>
    <w:p w14:paraId="48314EB9" w14:textId="3893AD75" w:rsidR="00406E3E" w:rsidRDefault="00406E3E" w:rsidP="00406E3E">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DC17137" wp14:editId="7DC6395D">
            <wp:extent cx="2660015" cy="2838450"/>
            <wp:effectExtent l="0" t="0" r="6985" b="0"/>
            <wp:docPr id="51" name="Рисунок 51" descr="https://htmlacademy.ru/assets/course88/img/eco-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tmlacademy.ru/assets/course88/img/eco-frame-example.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660015" cy="2838450"/>
                    </a:xfrm>
                    <a:prstGeom prst="rect">
                      <a:avLst/>
                    </a:prstGeom>
                    <a:noFill/>
                    <a:ln>
                      <a:noFill/>
                    </a:ln>
                  </pic:spPr>
                </pic:pic>
              </a:graphicData>
            </a:graphic>
          </wp:inline>
        </w:drawing>
      </w:r>
    </w:p>
    <w:p w14:paraId="26A5F3FD" w14:textId="77777777" w:rsidR="00406E3E" w:rsidRDefault="00406E3E" w:rsidP="00406E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 такой картинкой будут хорошо видны режимы повторения графической рамки: при растяжении стороны картинки существенно искажаются, поэтому мы попробуем разные значения повторения, чтобы найти оптимальный.</w:t>
      </w:r>
    </w:p>
    <w:p w14:paraId="6C250B6F" w14:textId="77777777" w:rsidR="00513E2B" w:rsidRPr="00513E2B" w:rsidRDefault="00513E2B" w:rsidP="00513E2B">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1</w:t>
      </w:r>
      <w:r w:rsidRPr="00513E2B">
        <w:rPr>
          <w:rFonts w:ascii="Helvetica" w:eastAsia="Times New Roman" w:hAnsi="Helvetica" w:cs="Helvetica"/>
          <w:color w:val="333333"/>
          <w:sz w:val="20"/>
          <w:szCs w:val="20"/>
          <w:lang w:eastAsia="ru-RU"/>
        </w:rPr>
        <w:t>Портрету задайте фоновое изображение рамки</w:t>
      </w:r>
      <w:r w:rsidRPr="00513E2B">
        <w:rPr>
          <w:rFonts w:ascii="Consolas" w:eastAsia="Times New Roman" w:hAnsi="Consolas" w:cs="Courier New"/>
          <w:color w:val="DD1144"/>
          <w:sz w:val="18"/>
          <w:szCs w:val="18"/>
          <w:bdr w:val="single" w:sz="6" w:space="2" w:color="E1E1E8" w:frame="1"/>
          <w:shd w:val="clear" w:color="auto" w:fill="F7F7F9"/>
          <w:lang w:eastAsia="ru-RU"/>
        </w:rPr>
        <w:t>img/eco-frame.png</w:t>
      </w:r>
      <w:r w:rsidRPr="00513E2B">
        <w:rPr>
          <w:rFonts w:ascii="Helvetica" w:eastAsia="Times New Roman" w:hAnsi="Helvetica" w:cs="Helvetica"/>
          <w:color w:val="333333"/>
          <w:sz w:val="20"/>
          <w:szCs w:val="20"/>
          <w:lang w:eastAsia="ru-RU"/>
        </w:rPr>
        <w:t> и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border-image-slice</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60</w:t>
      </w:r>
      <w:r w:rsidRPr="00513E2B">
        <w:rPr>
          <w:rFonts w:ascii="Helvetica" w:eastAsia="Times New Roman" w:hAnsi="Helvetica" w:cs="Helvetica"/>
          <w:color w:val="333333"/>
          <w:sz w:val="20"/>
          <w:szCs w:val="20"/>
          <w:lang w:eastAsia="ru-RU"/>
        </w:rPr>
        <w:t>,</w:t>
      </w:r>
    </w:p>
    <w:p w14:paraId="64348919" w14:textId="77777777" w:rsidR="00513E2B" w:rsidRPr="00513E2B" w:rsidRDefault="00513E2B" w:rsidP="00513E2B">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2</w:t>
      </w:r>
      <w:r w:rsidRPr="00513E2B">
        <w:rPr>
          <w:rFonts w:ascii="Helvetica" w:eastAsia="Times New Roman" w:hAnsi="Helvetica" w:cs="Helvetica"/>
          <w:color w:val="333333"/>
          <w:sz w:val="20"/>
          <w:szCs w:val="20"/>
          <w:lang w:eastAsia="ru-RU"/>
        </w:rPr>
        <w:t>затем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border-image-repeat</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repeat</w:t>
      </w:r>
    </w:p>
    <w:p w14:paraId="4E7C73F3" w14:textId="77777777" w:rsidR="00513E2B" w:rsidRPr="00513E2B" w:rsidRDefault="00513E2B" w:rsidP="00513E2B">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3</w:t>
      </w:r>
      <w:r w:rsidRPr="00513E2B">
        <w:rPr>
          <w:rFonts w:ascii="Helvetica" w:eastAsia="Times New Roman" w:hAnsi="Helvetica" w:cs="Helvetica"/>
          <w:color w:val="333333"/>
          <w:sz w:val="20"/>
          <w:szCs w:val="20"/>
          <w:lang w:eastAsia="ru-RU"/>
        </w:rPr>
        <w:t>и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round</w:t>
      </w:r>
      <w:r w:rsidRPr="00513E2B">
        <w:rPr>
          <w:rFonts w:ascii="Helvetica" w:eastAsia="Times New Roman" w:hAnsi="Helvetica" w:cs="Helvetica"/>
          <w:color w:val="333333"/>
          <w:sz w:val="20"/>
          <w:szCs w:val="20"/>
          <w:lang w:eastAsia="ru-RU"/>
        </w:rPr>
        <w:t>.</w:t>
      </w:r>
    </w:p>
    <w:p w14:paraId="0E1DC9FF" w14:textId="77777777" w:rsidR="007E1556" w:rsidRDefault="007E1556" w:rsidP="007E1556">
      <w:pPr>
        <w:pStyle w:val="2"/>
      </w:pPr>
      <w:r>
        <w:t>Круглая рамка Кексика, часть 1 </w:t>
      </w:r>
      <w:r>
        <w:rPr>
          <w:bCs/>
          <w:color w:val="999999"/>
          <w:sz w:val="37"/>
          <w:szCs w:val="37"/>
        </w:rPr>
        <w:t>[22/33]</w:t>
      </w:r>
    </w:p>
    <w:p w14:paraId="27DAF2C9" w14:textId="77777777" w:rsidR="007E1556" w:rsidRDefault="007E1556" w:rsidP="007E15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не влияет на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так что единственный способ сделать округлую рамку — использовать круглую картинку.</w:t>
      </w:r>
    </w:p>
    <w:p w14:paraId="15A0D6DF" w14:textId="77777777" w:rsidR="007E1556" w:rsidRDefault="007E1556" w:rsidP="007E15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мы сделаем круглый портрет Кекса в круглой рамке. Для этого нарежем картинку для рамки следующим образом:</w:t>
      </w:r>
    </w:p>
    <w:p w14:paraId="565FF849" w14:textId="065899C3" w:rsidR="007E1556" w:rsidRDefault="007E1556" w:rsidP="007E1556">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9B133D2" wp14:editId="402FD704">
            <wp:extent cx="2381250" cy="2945130"/>
            <wp:effectExtent l="0" t="0" r="0" b="7620"/>
            <wp:docPr id="52" name="Рисунок 52" descr="https://htmlacademy.ru/assets/course88/img/round-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tmlacademy.ru/assets/course88/img/round-frame-exampl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381250" cy="2945130"/>
                    </a:xfrm>
                    <a:prstGeom prst="rect">
                      <a:avLst/>
                    </a:prstGeom>
                    <a:noFill/>
                    <a:ln>
                      <a:noFill/>
                    </a:ln>
                  </pic:spPr>
                </pic:pic>
              </a:graphicData>
            </a:graphic>
          </wp:inline>
        </w:drawing>
      </w:r>
    </w:p>
    <w:p w14:paraId="3AC4E91A" w14:textId="77777777" w:rsidR="007E1556" w:rsidRDefault="007E1556" w:rsidP="007E15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используем режим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так как картинка для рамки прозрачная внутри.</w:t>
      </w:r>
    </w:p>
    <w:p w14:paraId="5C3CB20C" w14:textId="77777777" w:rsidR="007E1556" w:rsidRPr="007E1556" w:rsidRDefault="007E1556" w:rsidP="007E1556">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1</w:t>
      </w:r>
      <w:r w:rsidRPr="007E1556">
        <w:rPr>
          <w:rFonts w:ascii="Helvetica" w:eastAsia="Times New Roman" w:hAnsi="Helvetica" w:cs="Helvetica"/>
          <w:color w:val="333333"/>
          <w:sz w:val="20"/>
          <w:szCs w:val="20"/>
          <w:lang w:eastAsia="ru-RU"/>
        </w:rPr>
        <w:t>Портрету задайте фоновое изображение рамки</w:t>
      </w:r>
      <w:r w:rsidRPr="007E1556">
        <w:rPr>
          <w:rFonts w:ascii="Consolas" w:eastAsia="Times New Roman" w:hAnsi="Consolas" w:cs="Courier New"/>
          <w:color w:val="DD1144"/>
          <w:sz w:val="18"/>
          <w:szCs w:val="18"/>
          <w:bdr w:val="single" w:sz="6" w:space="2" w:color="E1E1E8" w:frame="1"/>
          <w:shd w:val="clear" w:color="auto" w:fill="F7F7F9"/>
          <w:lang w:eastAsia="ru-RU"/>
        </w:rPr>
        <w:t>img/leafs-frame.png</w:t>
      </w:r>
      <w:r w:rsidRPr="007E1556">
        <w:rPr>
          <w:rFonts w:ascii="Helvetica" w:eastAsia="Times New Roman" w:hAnsi="Helvetica" w:cs="Helvetica"/>
          <w:color w:val="333333"/>
          <w:sz w:val="20"/>
          <w:szCs w:val="20"/>
          <w:lang w:eastAsia="ru-RU"/>
        </w:rPr>
        <w:t>,</w:t>
      </w:r>
    </w:p>
    <w:p w14:paraId="1F874D6E" w14:textId="77777777" w:rsidR="007E1556" w:rsidRPr="007E1556" w:rsidRDefault="007E1556" w:rsidP="007E1556">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2</w:t>
      </w:r>
      <w:r w:rsidRPr="007E1556">
        <w:rPr>
          <w:rFonts w:ascii="Helvetica" w:eastAsia="Times New Roman" w:hAnsi="Helvetica" w:cs="Helvetica"/>
          <w:color w:val="333333"/>
          <w:sz w:val="20"/>
          <w:szCs w:val="20"/>
          <w:lang w:eastAsia="ru-RU"/>
        </w:rPr>
        <w:t>свойство </w:t>
      </w:r>
      <w:r w:rsidRPr="007E1556">
        <w:rPr>
          <w:rFonts w:ascii="Consolas" w:eastAsia="Times New Roman" w:hAnsi="Consolas" w:cs="Courier New"/>
          <w:color w:val="DD1144"/>
          <w:sz w:val="18"/>
          <w:szCs w:val="18"/>
          <w:bdr w:val="single" w:sz="6" w:space="2" w:color="E1E1E8" w:frame="1"/>
          <w:shd w:val="clear" w:color="auto" w:fill="F7F7F9"/>
          <w:lang w:eastAsia="ru-RU"/>
        </w:rPr>
        <w:t>border-image-slice</w:t>
      </w:r>
      <w:r w:rsidRPr="007E1556">
        <w:rPr>
          <w:rFonts w:ascii="Helvetica" w:eastAsia="Times New Roman" w:hAnsi="Helvetica" w:cs="Helvetica"/>
          <w:color w:val="333333"/>
          <w:sz w:val="20"/>
          <w:szCs w:val="20"/>
          <w:lang w:eastAsia="ru-RU"/>
        </w:rPr>
        <w:t> со значением </w:t>
      </w:r>
      <w:r w:rsidRPr="007E1556">
        <w:rPr>
          <w:rFonts w:ascii="Consolas" w:eastAsia="Times New Roman" w:hAnsi="Consolas" w:cs="Courier New"/>
          <w:color w:val="DD1144"/>
          <w:sz w:val="18"/>
          <w:szCs w:val="18"/>
          <w:bdr w:val="single" w:sz="6" w:space="2" w:color="E1E1E8" w:frame="1"/>
          <w:shd w:val="clear" w:color="auto" w:fill="F7F7F9"/>
          <w:lang w:eastAsia="ru-RU"/>
        </w:rPr>
        <w:t>180</w:t>
      </w:r>
    </w:p>
    <w:p w14:paraId="24B22AFC" w14:textId="77777777" w:rsidR="007E1556" w:rsidRPr="007E1556" w:rsidRDefault="007E1556" w:rsidP="007E1556">
      <w:pPr>
        <w:numPr>
          <w:ilvl w:val="0"/>
          <w:numId w:val="102"/>
        </w:numPr>
        <w:spacing w:before="100" w:beforeAutospacing="1" w:after="75" w:line="270" w:lineRule="atLeast"/>
        <w:ind w:left="0"/>
        <w:rPr>
          <w:rFonts w:ascii="Helvetica" w:eastAsia="Times New Roman" w:hAnsi="Helvetica" w:cs="Helvetica"/>
          <w:color w:val="333333"/>
          <w:sz w:val="20"/>
          <w:szCs w:val="20"/>
          <w:lang w:val="en-US" w:eastAsia="ru-RU"/>
        </w:rPr>
      </w:pPr>
      <w:r w:rsidRPr="007E1556">
        <w:rPr>
          <w:rFonts w:ascii="Helvetica" w:eastAsia="Times New Roman" w:hAnsi="Helvetica" w:cs="Helvetica"/>
          <w:b/>
          <w:bCs/>
          <w:color w:val="FFFFFF"/>
          <w:sz w:val="18"/>
          <w:szCs w:val="18"/>
          <w:shd w:val="clear" w:color="auto" w:fill="999999"/>
          <w:lang w:eastAsia="ru-RU"/>
        </w:rPr>
        <w:t>Цель</w:t>
      </w:r>
      <w:r w:rsidRPr="007E1556">
        <w:rPr>
          <w:rFonts w:ascii="Helvetica" w:eastAsia="Times New Roman" w:hAnsi="Helvetica" w:cs="Helvetica"/>
          <w:b/>
          <w:bCs/>
          <w:color w:val="FFFFFF"/>
          <w:sz w:val="18"/>
          <w:szCs w:val="18"/>
          <w:shd w:val="clear" w:color="auto" w:fill="999999"/>
          <w:lang w:val="en-US" w:eastAsia="ru-RU"/>
        </w:rPr>
        <w:t xml:space="preserve"> 3</w:t>
      </w:r>
      <w:r w:rsidRPr="007E1556">
        <w:rPr>
          <w:rFonts w:ascii="Helvetica" w:eastAsia="Times New Roman" w:hAnsi="Helvetica" w:cs="Helvetica"/>
          <w:color w:val="333333"/>
          <w:sz w:val="20"/>
          <w:szCs w:val="20"/>
          <w:lang w:eastAsia="ru-RU"/>
        </w:rPr>
        <w:t>затем</w:t>
      </w:r>
      <w:r w:rsidRPr="007E1556">
        <w:rPr>
          <w:rFonts w:ascii="Helvetica" w:eastAsia="Times New Roman" w:hAnsi="Helvetica" w:cs="Helvetica"/>
          <w:color w:val="333333"/>
          <w:sz w:val="20"/>
          <w:szCs w:val="20"/>
          <w:lang w:val="en-US" w:eastAsia="ru-RU"/>
        </w:rPr>
        <w:t xml:space="preserve"> </w:t>
      </w:r>
      <w:r w:rsidRPr="007E1556">
        <w:rPr>
          <w:rFonts w:ascii="Helvetica" w:eastAsia="Times New Roman" w:hAnsi="Helvetica" w:cs="Helvetica"/>
          <w:color w:val="333333"/>
          <w:sz w:val="20"/>
          <w:szCs w:val="20"/>
          <w:lang w:eastAsia="ru-RU"/>
        </w:rPr>
        <w:t>добавьте</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fill</w:t>
      </w:r>
      <w:r w:rsidRPr="007E1556">
        <w:rPr>
          <w:rFonts w:ascii="Helvetica" w:eastAsia="Times New Roman" w:hAnsi="Helvetica" w:cs="Helvetica"/>
          <w:color w:val="333333"/>
          <w:sz w:val="20"/>
          <w:szCs w:val="20"/>
          <w:lang w:val="en-US" w:eastAsia="ru-RU"/>
        </w:rPr>
        <w:t> </w:t>
      </w:r>
      <w:r w:rsidRPr="007E1556">
        <w:rPr>
          <w:rFonts w:ascii="Helvetica" w:eastAsia="Times New Roman" w:hAnsi="Helvetica" w:cs="Helvetica"/>
          <w:color w:val="333333"/>
          <w:sz w:val="20"/>
          <w:szCs w:val="20"/>
          <w:lang w:eastAsia="ru-RU"/>
        </w:rPr>
        <w:t>в</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border-image-slice</w:t>
      </w:r>
      <w:r w:rsidRPr="007E1556">
        <w:rPr>
          <w:rFonts w:ascii="Helvetica" w:eastAsia="Times New Roman" w:hAnsi="Helvetica" w:cs="Helvetica"/>
          <w:color w:val="333333"/>
          <w:sz w:val="20"/>
          <w:szCs w:val="20"/>
          <w:lang w:val="en-US" w:eastAsia="ru-RU"/>
        </w:rPr>
        <w:t>,</w:t>
      </w:r>
    </w:p>
    <w:p w14:paraId="2F7B37FD" w14:textId="77777777" w:rsidR="007E1556" w:rsidRDefault="007E1556" w:rsidP="007E1556">
      <w:pPr>
        <w:pStyle w:val="2"/>
      </w:pPr>
      <w:r>
        <w:t>Круглая рамка Кексика, часть 2 </w:t>
      </w:r>
      <w:r>
        <w:rPr>
          <w:bCs/>
          <w:color w:val="999999"/>
          <w:sz w:val="37"/>
          <w:szCs w:val="37"/>
        </w:rPr>
        <w:t>[23/33]</w:t>
      </w:r>
    </w:p>
    <w:p w14:paraId="251FBB9B" w14:textId="77777777" w:rsidR="007E1556" w:rsidRDefault="007E1556" w:rsidP="007E15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графическая рамка готова, закруглим сам портрет Кекса, затем скроем лишний фон с помощью обрезки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и уберём вспомогательную внешнюю рамку.</w:t>
      </w:r>
    </w:p>
    <w:p w14:paraId="4D6CE2DA" w14:textId="77777777" w:rsidR="007E1556" w:rsidRDefault="007E1556" w:rsidP="007E15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круглый портрет в круглой рамке готов!</w:t>
      </w:r>
    </w:p>
    <w:p w14:paraId="25B5C27E" w14:textId="77777777" w:rsidR="004000D5" w:rsidRDefault="004000D5" w:rsidP="004000D5">
      <w:pPr>
        <w:pStyle w:val="2"/>
      </w:pPr>
      <w:r>
        <w:t>Рамки и треугольники, часть 1 </w:t>
      </w:r>
      <w:r>
        <w:rPr>
          <w:bCs/>
          <w:color w:val="999999"/>
          <w:sz w:val="37"/>
          <w:szCs w:val="37"/>
        </w:rPr>
        <w:t>[25/33]</w:t>
      </w:r>
    </w:p>
    <w:p w14:paraId="48F3140B" w14:textId="77777777" w:rsidR="004000D5" w:rsidRDefault="004000D5" w:rsidP="00400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рассмотрим интересный приём, связанный со старым добрым свойством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Вы можете использовать обычные рамки для создания необычных эффектов!</w:t>
      </w:r>
    </w:p>
    <w:p w14:paraId="3054D3A5" w14:textId="77777777" w:rsidR="004000D5" w:rsidRDefault="004000D5" w:rsidP="00400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рамок есть одна особенность: если рамка элемента широкая, а сам элемент имеет нулевую ширину и высоту, то стороны рамки становятся треугольными.</w:t>
      </w:r>
    </w:p>
    <w:p w14:paraId="41483F20" w14:textId="77777777" w:rsidR="004000D5" w:rsidRDefault="004000D5" w:rsidP="00400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на практике!</w:t>
      </w:r>
    </w:p>
    <w:p w14:paraId="2E5BEE04" w14:textId="77777777" w:rsidR="00A47962" w:rsidRDefault="00A47962" w:rsidP="00A47962">
      <w:pPr>
        <w:pStyle w:val="2"/>
      </w:pPr>
      <w:r>
        <w:t>Рамки и треугольники, часть 2 </w:t>
      </w:r>
      <w:r>
        <w:rPr>
          <w:bCs/>
          <w:color w:val="999999"/>
          <w:sz w:val="37"/>
          <w:szCs w:val="37"/>
        </w:rPr>
        <w:t>[26/33]</w:t>
      </w:r>
    </w:p>
    <w:p w14:paraId="17C6D19E" w14:textId="77777777" w:rsidR="00A47962" w:rsidRDefault="00A47962" w:rsidP="00A4796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чтобы сделать треугольник нужно:</w:t>
      </w:r>
    </w:p>
    <w:p w14:paraId="41645CC9" w14:textId="77777777" w:rsidR="00A47962" w:rsidRDefault="00A47962" w:rsidP="00A47962">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задать нулевую ширину,</w:t>
      </w:r>
    </w:p>
    <w:p w14:paraId="42486250" w14:textId="77777777" w:rsidR="00A47962" w:rsidRDefault="00A47962" w:rsidP="00A47962">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ещё две стороны сделать прозрачными,</w:t>
      </w:r>
    </w:p>
    <w:p w14:paraId="6DF061FD" w14:textId="77777777" w:rsidR="00A47962" w:rsidRDefault="00A47962" w:rsidP="00A47962">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последней стороне задать нужный цвет.</w:t>
      </w:r>
    </w:p>
    <w:p w14:paraId="39EC1954" w14:textId="77777777" w:rsidR="00A47962" w:rsidRDefault="00A47962" w:rsidP="00A4796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с помощью обычного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можно создавать треугольные стрелки, направленные во все стороны.</w:t>
      </w:r>
    </w:p>
    <w:p w14:paraId="31946D14" w14:textId="77777777" w:rsidR="00A47962" w:rsidRDefault="00A47962" w:rsidP="00A4796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вниз.</w:t>
      </w:r>
    </w:p>
    <w:p w14:paraId="1976E5FC" w14:textId="77777777" w:rsidR="00AD598B" w:rsidRPr="00AD598B" w:rsidRDefault="00AD598B" w:rsidP="00AD598B">
      <w:pPr>
        <w:spacing w:after="135"/>
        <w:rPr>
          <w:rFonts w:ascii="Helvetica" w:eastAsia="Times New Roman" w:hAnsi="Helvetica" w:cs="Helvetica"/>
          <w:color w:val="333333"/>
          <w:sz w:val="20"/>
          <w:szCs w:val="20"/>
          <w:lang w:eastAsia="ru-RU"/>
        </w:rPr>
      </w:pPr>
      <w:r w:rsidRPr="00AD598B">
        <w:rPr>
          <w:rFonts w:ascii="Helvetica" w:eastAsia="Times New Roman" w:hAnsi="Helvetica" w:cs="Helvetica"/>
          <w:color w:val="333333"/>
          <w:sz w:val="20"/>
          <w:szCs w:val="20"/>
          <w:lang w:eastAsia="ru-RU"/>
        </w:rPr>
        <w:t>Измените рамку у блока </w:t>
      </w:r>
      <w:r w:rsidRPr="00AD598B">
        <w:rPr>
          <w:rFonts w:ascii="Consolas" w:eastAsia="Times New Roman" w:hAnsi="Consolas" w:cs="Courier New"/>
          <w:color w:val="DD1144"/>
          <w:sz w:val="18"/>
          <w:szCs w:val="18"/>
          <w:bdr w:val="single" w:sz="6" w:space="2" w:color="E1E1E8" w:frame="1"/>
          <w:shd w:val="clear" w:color="auto" w:fill="F7F7F9"/>
          <w:lang w:eastAsia="ru-RU"/>
        </w:rPr>
        <w:t>.arrow-bottom</w:t>
      </w:r>
      <w:r w:rsidRPr="00AD598B">
        <w:rPr>
          <w:rFonts w:ascii="Helvetica" w:eastAsia="Times New Roman" w:hAnsi="Helvetica" w:cs="Helvetica"/>
          <w:color w:val="333333"/>
          <w:sz w:val="20"/>
          <w:szCs w:val="20"/>
          <w:lang w:eastAsia="ru-RU"/>
        </w:rPr>
        <w:t>:</w:t>
      </w:r>
    </w:p>
    <w:p w14:paraId="0161A494" w14:textId="77777777" w:rsidR="00AD598B" w:rsidRPr="00AD598B" w:rsidRDefault="00AD598B" w:rsidP="00AD598B">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1</w:t>
      </w:r>
      <w:r w:rsidRPr="00AD598B">
        <w:rPr>
          <w:rFonts w:ascii="Helvetica" w:eastAsia="Times New Roman" w:hAnsi="Helvetica" w:cs="Helvetica"/>
          <w:color w:val="333333"/>
          <w:sz w:val="20"/>
          <w:szCs w:val="20"/>
          <w:lang w:eastAsia="ru-RU"/>
        </w:rPr>
        <w:t>задайте цвет верхней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#0074d9</w:t>
      </w:r>
      <w:r w:rsidRPr="00AD598B">
        <w:rPr>
          <w:rFonts w:ascii="Helvetica" w:eastAsia="Times New Roman" w:hAnsi="Helvetica" w:cs="Helvetica"/>
          <w:color w:val="333333"/>
          <w:sz w:val="20"/>
          <w:szCs w:val="20"/>
          <w:lang w:eastAsia="ru-RU"/>
        </w:rPr>
        <w:t>,</w:t>
      </w:r>
    </w:p>
    <w:p w14:paraId="19F385CE" w14:textId="77777777" w:rsidR="00AD598B" w:rsidRPr="00AD598B" w:rsidRDefault="00AD598B" w:rsidP="00AD598B">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2</w:t>
      </w:r>
      <w:r w:rsidRPr="00AD598B">
        <w:rPr>
          <w:rFonts w:ascii="Helvetica" w:eastAsia="Times New Roman" w:hAnsi="Helvetica" w:cs="Helvetica"/>
          <w:color w:val="333333"/>
          <w:sz w:val="20"/>
          <w:szCs w:val="20"/>
          <w:lang w:eastAsia="ru-RU"/>
        </w:rPr>
        <w:t>толщину нижней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w:t>
      </w:r>
      <w:r w:rsidRPr="00AD598B">
        <w:rPr>
          <w:rFonts w:ascii="Helvetica" w:eastAsia="Times New Roman" w:hAnsi="Helvetica" w:cs="Helvetica"/>
          <w:color w:val="333333"/>
          <w:sz w:val="20"/>
          <w:szCs w:val="20"/>
          <w:lang w:eastAsia="ru-RU"/>
        </w:rPr>
        <w:t>,</w:t>
      </w:r>
    </w:p>
    <w:p w14:paraId="2E60E09E" w14:textId="77777777" w:rsidR="00AD598B" w:rsidRPr="00AD598B" w:rsidRDefault="00AD598B" w:rsidP="00AD598B">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3</w:t>
      </w:r>
      <w:r w:rsidRPr="00AD598B">
        <w:rPr>
          <w:rFonts w:ascii="Helvetica" w:eastAsia="Times New Roman" w:hAnsi="Helvetica" w:cs="Helvetica"/>
          <w:color w:val="333333"/>
          <w:sz w:val="20"/>
          <w:szCs w:val="20"/>
          <w:lang w:eastAsia="ru-RU"/>
        </w:rPr>
        <w:t>цвет левой и правой сторон сделайте прозрачными </w:t>
      </w:r>
      <w:r w:rsidRPr="00AD598B">
        <w:rPr>
          <w:rFonts w:ascii="Consolas" w:eastAsia="Times New Roman" w:hAnsi="Consolas" w:cs="Courier New"/>
          <w:color w:val="DD1144"/>
          <w:sz w:val="18"/>
          <w:szCs w:val="18"/>
          <w:bdr w:val="single" w:sz="6" w:space="2" w:color="E1E1E8" w:frame="1"/>
          <w:shd w:val="clear" w:color="auto" w:fill="F7F7F9"/>
          <w:lang w:eastAsia="ru-RU"/>
        </w:rPr>
        <w:t>transparent</w:t>
      </w:r>
      <w:r w:rsidRPr="00AD598B">
        <w:rPr>
          <w:rFonts w:ascii="Helvetica" w:eastAsia="Times New Roman" w:hAnsi="Helvetica" w:cs="Helvetica"/>
          <w:color w:val="333333"/>
          <w:sz w:val="20"/>
          <w:szCs w:val="20"/>
          <w:lang w:eastAsia="ru-RU"/>
        </w:rPr>
        <w:t>.</w:t>
      </w:r>
    </w:p>
    <w:p w14:paraId="1E530335" w14:textId="77777777" w:rsidR="00AD598B" w:rsidRDefault="00AD598B" w:rsidP="00AD598B">
      <w:pPr>
        <w:pStyle w:val="2"/>
      </w:pPr>
      <w:r>
        <w:t>Рамки и треугольники, часть 3 </w:t>
      </w:r>
      <w:r>
        <w:rPr>
          <w:bCs/>
          <w:color w:val="999999"/>
          <w:sz w:val="37"/>
          <w:szCs w:val="37"/>
        </w:rPr>
        <w:t>[27/33]</w:t>
      </w:r>
    </w:p>
    <w:p w14:paraId="71AEBD13" w14:textId="77777777" w:rsidR="00AD598B" w:rsidRDefault="00AD598B" w:rsidP="00AD59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Похожим способом можно создавать треугольные стрелки, направленные по диагонали.</w:t>
      </w:r>
    </w:p>
    <w:p w14:paraId="57988447" w14:textId="77777777" w:rsidR="00AD598B" w:rsidRDefault="00AD598B" w:rsidP="00AD59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111773BC" w14:textId="77777777" w:rsidR="00AD598B" w:rsidRDefault="00AD598B" w:rsidP="00AD598B">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задаём нужный цвет,</w:t>
      </w:r>
    </w:p>
    <w:p w14:paraId="4BBFA1E7" w14:textId="77777777" w:rsidR="00AD598B" w:rsidRDefault="00AD598B" w:rsidP="00AD598B">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двум сторонам задаём нулевую ширину,</w:t>
      </w:r>
    </w:p>
    <w:p w14:paraId="11B2F403" w14:textId="77777777" w:rsidR="00AD598B" w:rsidRDefault="00AD598B" w:rsidP="00AD598B">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последнюю сторону делаем прозрачной.</w:t>
      </w:r>
    </w:p>
    <w:p w14:paraId="1947C972" w14:textId="77777777" w:rsidR="00AD598B" w:rsidRDefault="00AD598B" w:rsidP="00AD59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по диагонали вверх и вправо.</w:t>
      </w:r>
    </w:p>
    <w:p w14:paraId="6F755533" w14:textId="77777777" w:rsidR="00DE75A9" w:rsidRPr="00DE75A9" w:rsidRDefault="00DE75A9" w:rsidP="00DE75A9">
      <w:pPr>
        <w:spacing w:after="135"/>
        <w:rPr>
          <w:rFonts w:ascii="Helvetica" w:eastAsia="Times New Roman" w:hAnsi="Helvetica" w:cs="Helvetica"/>
          <w:color w:val="333333"/>
          <w:sz w:val="20"/>
          <w:szCs w:val="20"/>
          <w:lang w:eastAsia="ru-RU"/>
        </w:rPr>
      </w:pPr>
      <w:r w:rsidRPr="00DE75A9">
        <w:rPr>
          <w:rFonts w:ascii="Helvetica" w:eastAsia="Times New Roman" w:hAnsi="Helvetica" w:cs="Helvetica"/>
          <w:color w:val="333333"/>
          <w:sz w:val="20"/>
          <w:szCs w:val="20"/>
          <w:lang w:eastAsia="ru-RU"/>
        </w:rPr>
        <w:t>Измените рамку у блока </w:t>
      </w:r>
      <w:r w:rsidRPr="00DE75A9">
        <w:rPr>
          <w:rFonts w:ascii="Consolas" w:eastAsia="Times New Roman" w:hAnsi="Consolas" w:cs="Courier New"/>
          <w:color w:val="DD1144"/>
          <w:sz w:val="18"/>
          <w:szCs w:val="18"/>
          <w:bdr w:val="single" w:sz="6" w:space="2" w:color="E1E1E8" w:frame="1"/>
          <w:shd w:val="clear" w:color="auto" w:fill="F7F7F9"/>
          <w:lang w:eastAsia="ru-RU"/>
        </w:rPr>
        <w:t>.arrow-top-right</w:t>
      </w:r>
      <w:r w:rsidRPr="00DE75A9">
        <w:rPr>
          <w:rFonts w:ascii="Helvetica" w:eastAsia="Times New Roman" w:hAnsi="Helvetica" w:cs="Helvetica"/>
          <w:color w:val="333333"/>
          <w:sz w:val="20"/>
          <w:szCs w:val="20"/>
          <w:lang w:eastAsia="ru-RU"/>
        </w:rPr>
        <w:t>:</w:t>
      </w:r>
    </w:p>
    <w:p w14:paraId="0352727A" w14:textId="77777777" w:rsidR="00DE75A9" w:rsidRPr="00DE75A9" w:rsidRDefault="00DE75A9" w:rsidP="00DE75A9">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1</w:t>
      </w:r>
      <w:r w:rsidRPr="00DE75A9">
        <w:rPr>
          <w:rFonts w:ascii="Helvetica" w:eastAsia="Times New Roman" w:hAnsi="Helvetica" w:cs="Helvetica"/>
          <w:color w:val="333333"/>
          <w:sz w:val="20"/>
          <w:szCs w:val="20"/>
          <w:lang w:eastAsia="ru-RU"/>
        </w:rPr>
        <w:t>задайте цвет верхней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#0074d9</w:t>
      </w:r>
      <w:r w:rsidRPr="00DE75A9">
        <w:rPr>
          <w:rFonts w:ascii="Helvetica" w:eastAsia="Times New Roman" w:hAnsi="Helvetica" w:cs="Helvetica"/>
          <w:color w:val="333333"/>
          <w:sz w:val="20"/>
          <w:szCs w:val="20"/>
          <w:lang w:eastAsia="ru-RU"/>
        </w:rPr>
        <w:t>,</w:t>
      </w:r>
    </w:p>
    <w:p w14:paraId="0CFE69FF" w14:textId="77777777" w:rsidR="00DE75A9" w:rsidRPr="00DE75A9" w:rsidRDefault="00DE75A9" w:rsidP="00DE75A9">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2</w:t>
      </w:r>
      <w:r w:rsidRPr="00DE75A9">
        <w:rPr>
          <w:rFonts w:ascii="Helvetica" w:eastAsia="Times New Roman" w:hAnsi="Helvetica" w:cs="Helvetica"/>
          <w:color w:val="333333"/>
          <w:sz w:val="20"/>
          <w:szCs w:val="20"/>
          <w:lang w:eastAsia="ru-RU"/>
        </w:rPr>
        <w:t>толщину нижней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r w:rsidRPr="00DE75A9">
        <w:rPr>
          <w:rFonts w:ascii="Helvetica" w:eastAsia="Times New Roman" w:hAnsi="Helvetica" w:cs="Helvetica"/>
          <w:color w:val="333333"/>
          <w:sz w:val="20"/>
          <w:szCs w:val="20"/>
          <w:lang w:eastAsia="ru-RU"/>
        </w:rPr>
        <w:t>,</w:t>
      </w:r>
    </w:p>
    <w:p w14:paraId="17350D8B" w14:textId="77777777" w:rsidR="00DE75A9" w:rsidRPr="00DE75A9" w:rsidRDefault="00DE75A9" w:rsidP="00DE75A9">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3</w:t>
      </w:r>
      <w:r w:rsidRPr="00DE75A9">
        <w:rPr>
          <w:rFonts w:ascii="Helvetica" w:eastAsia="Times New Roman" w:hAnsi="Helvetica" w:cs="Helvetica"/>
          <w:color w:val="333333"/>
          <w:sz w:val="20"/>
          <w:szCs w:val="20"/>
          <w:lang w:eastAsia="ru-RU"/>
        </w:rPr>
        <w:t>затем толщину правой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p>
    <w:p w14:paraId="695556EA" w14:textId="77777777" w:rsidR="00DE75A9" w:rsidRPr="00DE75A9" w:rsidRDefault="00DE75A9" w:rsidP="00DE75A9">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4</w:t>
      </w:r>
      <w:r w:rsidRPr="00DE75A9">
        <w:rPr>
          <w:rFonts w:ascii="Helvetica" w:eastAsia="Times New Roman" w:hAnsi="Helvetica" w:cs="Helvetica"/>
          <w:color w:val="333333"/>
          <w:sz w:val="20"/>
          <w:szCs w:val="20"/>
          <w:lang w:eastAsia="ru-RU"/>
        </w:rPr>
        <w:t>и цвет левой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transparent</w:t>
      </w:r>
      <w:r w:rsidRPr="00DE75A9">
        <w:rPr>
          <w:rFonts w:ascii="Helvetica" w:eastAsia="Times New Roman" w:hAnsi="Helvetica" w:cs="Helvetica"/>
          <w:color w:val="333333"/>
          <w:sz w:val="20"/>
          <w:szCs w:val="20"/>
          <w:lang w:eastAsia="ru-RU"/>
        </w:rPr>
        <w:t>.</w:t>
      </w:r>
    </w:p>
    <w:p w14:paraId="5954A8EE" w14:textId="77777777" w:rsidR="000C336B" w:rsidRPr="000C336B" w:rsidRDefault="000C336B" w:rsidP="000C336B">
      <w:pPr>
        <w:pStyle w:val="a8"/>
        <w:numPr>
          <w:ilvl w:val="0"/>
          <w:numId w:val="106"/>
        </w:numPr>
        <w:shd w:val="clear" w:color="auto" w:fill="FFFFFF"/>
        <w:rPr>
          <w:rFonts w:ascii="Helvetica" w:hAnsi="Helvetica" w:cs="Helvetica"/>
          <w:color w:val="666666"/>
          <w:sz w:val="20"/>
          <w:szCs w:val="20"/>
        </w:rPr>
      </w:pPr>
      <w:r w:rsidRPr="000C336B">
        <w:rPr>
          <w:rFonts w:ascii="Helvetica" w:hAnsi="Helvetica" w:cs="Helvetica"/>
          <w:color w:val="666666"/>
          <w:sz w:val="20"/>
          <w:szCs w:val="20"/>
        </w:rPr>
        <w:t>Курс «</w:t>
      </w:r>
      <w:hyperlink r:id="rId221" w:history="1">
        <w:r w:rsidRPr="000C336B">
          <w:rPr>
            <w:rStyle w:val="a6"/>
            <w:rFonts w:ascii="Helvetica" w:hAnsi="Helvetica" w:cs="Helvetica"/>
            <w:color w:val="666666"/>
            <w:sz w:val="20"/>
            <w:szCs w:val="20"/>
          </w:rPr>
          <w:t>Рамки и фоны, часть 2</w:t>
        </w:r>
      </w:hyperlink>
      <w:r w:rsidRPr="000C336B">
        <w:rPr>
          <w:rFonts w:ascii="Helvetica" w:hAnsi="Helvetica" w:cs="Helvetica"/>
          <w:color w:val="666666"/>
          <w:sz w:val="20"/>
          <w:szCs w:val="20"/>
        </w:rPr>
        <w:t>»</w:t>
      </w:r>
    </w:p>
    <w:p w14:paraId="1FE1A64D" w14:textId="77777777" w:rsidR="000C336B" w:rsidRPr="00964A17" w:rsidRDefault="000C336B" w:rsidP="00964A17">
      <w:pPr>
        <w:pStyle w:val="2"/>
      </w:pPr>
      <w:r w:rsidRPr="00964A17">
        <w:t>Стрелка с помощью рамки [28/33]</w:t>
      </w:r>
    </w:p>
    <w:p w14:paraId="2EB5AAC5" w14:textId="77777777" w:rsidR="000C336B" w:rsidRDefault="000C336B" w:rsidP="000C336B">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добавим стрелке «хвост».</w:t>
      </w:r>
    </w:p>
    <w:p w14:paraId="0A651665" w14:textId="77777777" w:rsidR="000C336B" w:rsidRDefault="000C336B" w:rsidP="000C336B">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Принцип построения такой же, как и раньше, но теперь треугольником будет не сам элемент, а его псевдоэлемент. Сам же элемент будет «хвостом» стрелки.</w:t>
      </w:r>
    </w:p>
    <w:p w14:paraId="6318D776" w14:textId="77777777" w:rsidR="000C336B" w:rsidRDefault="000C336B" w:rsidP="000C336B">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Стрелка будет указывать вправо.</w:t>
      </w:r>
    </w:p>
    <w:p w14:paraId="2D35B365" w14:textId="77777777" w:rsidR="00964A17" w:rsidRPr="00964A17" w:rsidRDefault="00964A17" w:rsidP="00964A17">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1</w:t>
      </w:r>
      <w:r w:rsidRPr="00964A17">
        <w:rPr>
          <w:rFonts w:ascii="Helvetica" w:eastAsia="Times New Roman" w:hAnsi="Helvetica" w:cs="Helvetica"/>
          <w:color w:val="333333"/>
          <w:sz w:val="20"/>
          <w:szCs w:val="20"/>
          <w:lang w:eastAsia="ru-RU"/>
        </w:rPr>
        <w:t>Псевдоэлементу </w:t>
      </w:r>
      <w:r w:rsidRPr="00964A17">
        <w:rPr>
          <w:rFonts w:ascii="Consolas" w:eastAsia="Times New Roman" w:hAnsi="Consolas" w:cs="Courier New"/>
          <w:color w:val="DD1144"/>
          <w:sz w:val="18"/>
          <w:szCs w:val="18"/>
          <w:bdr w:val="single" w:sz="6" w:space="2" w:color="E1E1E8" w:frame="1"/>
          <w:shd w:val="clear" w:color="auto" w:fill="F7F7F9"/>
          <w:lang w:eastAsia="ru-RU"/>
        </w:rPr>
        <w:t>.arrow-right-long::after</w:t>
      </w:r>
      <w:r w:rsidRPr="00964A17">
        <w:rPr>
          <w:rFonts w:ascii="Helvetica" w:eastAsia="Times New Roman" w:hAnsi="Helvetica" w:cs="Helvetica"/>
          <w:color w:val="333333"/>
          <w:sz w:val="20"/>
          <w:szCs w:val="20"/>
          <w:lang w:eastAsia="ru-RU"/>
        </w:rPr>
        <w:t> задайте сплошную рамку толщиной </w:t>
      </w:r>
      <w:r w:rsidRPr="00964A17">
        <w:rPr>
          <w:rFonts w:ascii="Consolas" w:eastAsia="Times New Roman" w:hAnsi="Consolas" w:cs="Courier New"/>
          <w:color w:val="DD1144"/>
          <w:sz w:val="18"/>
          <w:szCs w:val="18"/>
          <w:bdr w:val="single" w:sz="6" w:space="2" w:color="E1E1E8" w:frame="1"/>
          <w:shd w:val="clear" w:color="auto" w:fill="F7F7F9"/>
          <w:lang w:eastAsia="ru-RU"/>
        </w:rPr>
        <w:t>40px</w:t>
      </w:r>
      <w:r w:rsidRPr="00964A17">
        <w:rPr>
          <w:rFonts w:ascii="Helvetica" w:eastAsia="Times New Roman" w:hAnsi="Helvetica" w:cs="Helvetica"/>
          <w:color w:val="333333"/>
          <w:sz w:val="20"/>
          <w:szCs w:val="20"/>
          <w:lang w:eastAsia="ru-RU"/>
        </w:rPr>
        <w:t> и цветом </w:t>
      </w:r>
      <w:r w:rsidRPr="00964A17">
        <w:rPr>
          <w:rFonts w:ascii="Consolas" w:eastAsia="Times New Roman" w:hAnsi="Consolas" w:cs="Courier New"/>
          <w:color w:val="DD1144"/>
          <w:sz w:val="18"/>
          <w:szCs w:val="18"/>
          <w:bdr w:val="single" w:sz="6" w:space="2" w:color="E1E1E8" w:frame="1"/>
          <w:shd w:val="clear" w:color="auto" w:fill="F7F7F9"/>
          <w:lang w:eastAsia="ru-RU"/>
        </w:rPr>
        <w:t>#ffffff</w:t>
      </w:r>
      <w:r w:rsidRPr="00964A17">
        <w:rPr>
          <w:rFonts w:ascii="Helvetica" w:eastAsia="Times New Roman" w:hAnsi="Helvetica" w:cs="Helvetica"/>
          <w:color w:val="333333"/>
          <w:sz w:val="20"/>
          <w:szCs w:val="20"/>
          <w:lang w:eastAsia="ru-RU"/>
        </w:rPr>
        <w:t>,</w:t>
      </w:r>
    </w:p>
    <w:p w14:paraId="002FF393" w14:textId="77777777" w:rsidR="00964A17" w:rsidRPr="00964A17" w:rsidRDefault="00964A17" w:rsidP="00964A17">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2</w:t>
      </w:r>
      <w:r w:rsidRPr="00964A17">
        <w:rPr>
          <w:rFonts w:ascii="Helvetica" w:eastAsia="Times New Roman" w:hAnsi="Helvetica" w:cs="Helvetica"/>
          <w:color w:val="333333"/>
          <w:sz w:val="20"/>
          <w:szCs w:val="20"/>
          <w:lang w:eastAsia="ru-RU"/>
        </w:rPr>
        <w:t>затем задайте ему позицию </w:t>
      </w:r>
      <w:r w:rsidRPr="00964A17">
        <w:rPr>
          <w:rFonts w:ascii="Consolas" w:eastAsia="Times New Roman" w:hAnsi="Consolas" w:cs="Courier New"/>
          <w:color w:val="DD1144"/>
          <w:sz w:val="18"/>
          <w:szCs w:val="18"/>
          <w:bdr w:val="single" w:sz="6" w:space="2" w:color="E1E1E8" w:frame="1"/>
          <w:shd w:val="clear" w:color="auto" w:fill="F7F7F9"/>
          <w:lang w:eastAsia="ru-RU"/>
        </w:rPr>
        <w:t>top: -25px</w:t>
      </w:r>
      <w:r w:rsidRPr="00964A17">
        <w:rPr>
          <w:rFonts w:ascii="Helvetica" w:eastAsia="Times New Roman" w:hAnsi="Helvetica" w:cs="Helvetica"/>
          <w:color w:val="333333"/>
          <w:sz w:val="20"/>
          <w:szCs w:val="20"/>
          <w:lang w:eastAsia="ru-RU"/>
        </w:rPr>
        <w:t> и </w:t>
      </w:r>
      <w:r w:rsidRPr="00964A17">
        <w:rPr>
          <w:rFonts w:ascii="Consolas" w:eastAsia="Times New Roman" w:hAnsi="Consolas" w:cs="Courier New"/>
          <w:color w:val="DD1144"/>
          <w:sz w:val="18"/>
          <w:szCs w:val="18"/>
          <w:bdr w:val="single" w:sz="6" w:space="2" w:color="E1E1E8" w:frame="1"/>
          <w:shd w:val="clear" w:color="auto" w:fill="F7F7F9"/>
          <w:lang w:eastAsia="ru-RU"/>
        </w:rPr>
        <w:t>right: -30px</w:t>
      </w:r>
      <w:r w:rsidRPr="00964A17">
        <w:rPr>
          <w:rFonts w:ascii="Helvetica" w:eastAsia="Times New Roman" w:hAnsi="Helvetica" w:cs="Helvetica"/>
          <w:color w:val="333333"/>
          <w:sz w:val="20"/>
          <w:szCs w:val="20"/>
          <w:lang w:eastAsia="ru-RU"/>
        </w:rPr>
        <w:t>,</w:t>
      </w:r>
    </w:p>
    <w:p w14:paraId="4AA005A0" w14:textId="77777777" w:rsidR="00964A17" w:rsidRPr="00964A17" w:rsidRDefault="00964A17" w:rsidP="00964A17">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3</w:t>
      </w:r>
      <w:r w:rsidRPr="00964A17">
        <w:rPr>
          <w:rFonts w:ascii="Helvetica" w:eastAsia="Times New Roman" w:hAnsi="Helvetica" w:cs="Helvetica"/>
          <w:color w:val="333333"/>
          <w:sz w:val="20"/>
          <w:szCs w:val="20"/>
          <w:lang w:eastAsia="ru-RU"/>
        </w:rPr>
        <w:t>обнулите толщину правой стороны рамки, а левой задайте цвет </w:t>
      </w:r>
      <w:r w:rsidRPr="00964A17">
        <w:rPr>
          <w:rFonts w:ascii="Consolas" w:eastAsia="Times New Roman" w:hAnsi="Consolas" w:cs="Courier New"/>
          <w:color w:val="DD1144"/>
          <w:sz w:val="18"/>
          <w:szCs w:val="18"/>
          <w:bdr w:val="single" w:sz="6" w:space="2" w:color="E1E1E8" w:frame="1"/>
          <w:shd w:val="clear" w:color="auto" w:fill="F7F7F9"/>
          <w:lang w:eastAsia="ru-RU"/>
        </w:rPr>
        <w:t>#0074d9</w:t>
      </w:r>
      <w:r w:rsidRPr="00964A17">
        <w:rPr>
          <w:rFonts w:ascii="Helvetica" w:eastAsia="Times New Roman" w:hAnsi="Helvetica" w:cs="Helvetica"/>
          <w:color w:val="333333"/>
          <w:sz w:val="20"/>
          <w:szCs w:val="20"/>
          <w:lang w:eastAsia="ru-RU"/>
        </w:rPr>
        <w:t>,</w:t>
      </w:r>
    </w:p>
    <w:p w14:paraId="78049FF1" w14:textId="77777777" w:rsidR="00964A17" w:rsidRPr="00964A17" w:rsidRDefault="00964A17" w:rsidP="00964A17">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4</w:t>
      </w:r>
      <w:r w:rsidRPr="00964A17">
        <w:rPr>
          <w:rFonts w:ascii="Helvetica" w:eastAsia="Times New Roman" w:hAnsi="Helvetica" w:cs="Helvetica"/>
          <w:color w:val="333333"/>
          <w:sz w:val="20"/>
          <w:szCs w:val="20"/>
          <w:lang w:eastAsia="ru-RU"/>
        </w:rPr>
        <w:t>а затем верхнюю и нижнюю стороны рамки сделайте прозрачными.</w:t>
      </w:r>
    </w:p>
    <w:p w14:paraId="4ADC7CBC" w14:textId="77777777" w:rsidR="00964A17" w:rsidRPr="00603AE3" w:rsidRDefault="00964A17" w:rsidP="00964A17">
      <w:pPr>
        <w:rPr>
          <w:lang w:val="en-US"/>
        </w:rPr>
      </w:pPr>
      <w:r w:rsidRPr="00603AE3">
        <w:rPr>
          <w:lang w:val="en-US"/>
        </w:rPr>
        <w:t>.arrow-right-long {</w:t>
      </w:r>
    </w:p>
    <w:p w14:paraId="07AA2758" w14:textId="77777777" w:rsidR="00964A17" w:rsidRPr="00603AE3" w:rsidRDefault="00964A17" w:rsidP="00964A17">
      <w:pPr>
        <w:rPr>
          <w:lang w:val="en-US"/>
        </w:rPr>
      </w:pPr>
      <w:r w:rsidRPr="00603AE3">
        <w:rPr>
          <w:lang w:val="en-US"/>
        </w:rPr>
        <w:t xml:space="preserve">    position: relative;</w:t>
      </w:r>
    </w:p>
    <w:p w14:paraId="25B415CA" w14:textId="77777777" w:rsidR="00964A17" w:rsidRPr="00603AE3" w:rsidRDefault="00964A17" w:rsidP="00964A17">
      <w:pPr>
        <w:rPr>
          <w:lang w:val="en-US"/>
        </w:rPr>
      </w:pPr>
      <w:r w:rsidRPr="00603AE3">
        <w:rPr>
          <w:lang w:val="en-US"/>
        </w:rPr>
        <w:t xml:space="preserve">    width: 200px;</w:t>
      </w:r>
    </w:p>
    <w:p w14:paraId="08B4B06A" w14:textId="77777777" w:rsidR="00964A17" w:rsidRPr="00603AE3" w:rsidRDefault="00964A17" w:rsidP="00964A17">
      <w:pPr>
        <w:rPr>
          <w:lang w:val="en-US"/>
        </w:rPr>
      </w:pPr>
      <w:r w:rsidRPr="00603AE3">
        <w:rPr>
          <w:lang w:val="en-US"/>
        </w:rPr>
        <w:t xml:space="preserve">    height: 30px;</w:t>
      </w:r>
    </w:p>
    <w:p w14:paraId="16E097AB" w14:textId="77777777" w:rsidR="00964A17" w:rsidRPr="00603AE3" w:rsidRDefault="00964A17" w:rsidP="00964A17">
      <w:pPr>
        <w:rPr>
          <w:lang w:val="en-US"/>
        </w:rPr>
      </w:pPr>
      <w:r w:rsidRPr="00603AE3">
        <w:rPr>
          <w:lang w:val="en-US"/>
        </w:rPr>
        <w:t xml:space="preserve">    margin: 150px auto;</w:t>
      </w:r>
    </w:p>
    <w:p w14:paraId="412747B3" w14:textId="77777777" w:rsidR="00964A17" w:rsidRPr="00603AE3" w:rsidRDefault="00964A17" w:rsidP="00964A17">
      <w:pPr>
        <w:rPr>
          <w:lang w:val="en-US"/>
        </w:rPr>
      </w:pPr>
      <w:r w:rsidRPr="00603AE3">
        <w:rPr>
          <w:lang w:val="en-US"/>
        </w:rPr>
        <w:t xml:space="preserve">    background: #0074d9;</w:t>
      </w:r>
    </w:p>
    <w:p w14:paraId="1AF669EF" w14:textId="77777777" w:rsidR="00964A17" w:rsidRPr="00603AE3" w:rsidRDefault="00964A17" w:rsidP="00964A17">
      <w:pPr>
        <w:rPr>
          <w:lang w:val="en-US"/>
        </w:rPr>
      </w:pPr>
      <w:r w:rsidRPr="00603AE3">
        <w:rPr>
          <w:lang w:val="en-US"/>
        </w:rPr>
        <w:t xml:space="preserve">    </w:t>
      </w:r>
    </w:p>
    <w:p w14:paraId="7A4AA95F" w14:textId="77777777" w:rsidR="00964A17" w:rsidRPr="00603AE3" w:rsidRDefault="00964A17" w:rsidP="00964A17">
      <w:pPr>
        <w:rPr>
          <w:lang w:val="en-US"/>
        </w:rPr>
      </w:pPr>
      <w:r w:rsidRPr="00603AE3">
        <w:rPr>
          <w:lang w:val="en-US"/>
        </w:rPr>
        <w:t>}</w:t>
      </w:r>
    </w:p>
    <w:p w14:paraId="1D50A085" w14:textId="77777777" w:rsidR="00964A17" w:rsidRPr="00603AE3" w:rsidRDefault="00964A17" w:rsidP="00964A17">
      <w:pPr>
        <w:rPr>
          <w:lang w:val="en-US"/>
        </w:rPr>
      </w:pPr>
    </w:p>
    <w:p w14:paraId="392ABD4C" w14:textId="77777777" w:rsidR="00964A17" w:rsidRPr="00603AE3" w:rsidRDefault="00964A17" w:rsidP="00964A17">
      <w:pPr>
        <w:rPr>
          <w:lang w:val="en-US"/>
        </w:rPr>
      </w:pPr>
      <w:r w:rsidRPr="00603AE3">
        <w:rPr>
          <w:lang w:val="en-US"/>
        </w:rPr>
        <w:t>.arrow-right-long::after {</w:t>
      </w:r>
    </w:p>
    <w:p w14:paraId="37ACE22E" w14:textId="77777777" w:rsidR="00964A17" w:rsidRPr="00603AE3" w:rsidRDefault="00964A17" w:rsidP="00964A17">
      <w:pPr>
        <w:rPr>
          <w:lang w:val="en-US"/>
        </w:rPr>
      </w:pPr>
      <w:r w:rsidRPr="00603AE3">
        <w:rPr>
          <w:lang w:val="en-US"/>
        </w:rPr>
        <w:t xml:space="preserve">    content: "";</w:t>
      </w:r>
    </w:p>
    <w:p w14:paraId="7E6DC2D1" w14:textId="77777777" w:rsidR="00964A17" w:rsidRPr="00603AE3" w:rsidRDefault="00964A17" w:rsidP="00964A17">
      <w:pPr>
        <w:rPr>
          <w:lang w:val="en-US"/>
        </w:rPr>
      </w:pPr>
      <w:r w:rsidRPr="00603AE3">
        <w:rPr>
          <w:lang w:val="en-US"/>
        </w:rPr>
        <w:t xml:space="preserve">    position: absolute;</w:t>
      </w:r>
    </w:p>
    <w:p w14:paraId="53D7D066" w14:textId="77777777" w:rsidR="00964A17" w:rsidRPr="00603AE3" w:rsidRDefault="00964A17" w:rsidP="00964A17">
      <w:pPr>
        <w:rPr>
          <w:lang w:val="en-US"/>
        </w:rPr>
      </w:pPr>
      <w:r w:rsidRPr="00603AE3">
        <w:rPr>
          <w:lang w:val="en-US"/>
        </w:rPr>
        <w:t xml:space="preserve">    border:40px solid #ffffff;</w:t>
      </w:r>
    </w:p>
    <w:p w14:paraId="1962B84B" w14:textId="77777777" w:rsidR="00964A17" w:rsidRPr="00603AE3" w:rsidRDefault="00964A17" w:rsidP="00964A17">
      <w:pPr>
        <w:rPr>
          <w:lang w:val="en-US"/>
        </w:rPr>
      </w:pPr>
      <w:r w:rsidRPr="00603AE3">
        <w:rPr>
          <w:lang w:val="en-US"/>
        </w:rPr>
        <w:t xml:space="preserve">    top:-25px;</w:t>
      </w:r>
    </w:p>
    <w:p w14:paraId="7B44C38C" w14:textId="77777777" w:rsidR="00964A17" w:rsidRPr="00603AE3" w:rsidRDefault="00964A17" w:rsidP="00964A17">
      <w:pPr>
        <w:rPr>
          <w:lang w:val="en-US"/>
        </w:rPr>
      </w:pPr>
      <w:r w:rsidRPr="00603AE3">
        <w:rPr>
          <w:lang w:val="en-US"/>
        </w:rPr>
        <w:t xml:space="preserve">    right:-30px;</w:t>
      </w:r>
    </w:p>
    <w:p w14:paraId="180EDBCE" w14:textId="77777777" w:rsidR="00964A17" w:rsidRPr="00603AE3" w:rsidRDefault="00964A17" w:rsidP="00964A17">
      <w:pPr>
        <w:rPr>
          <w:lang w:val="en-US"/>
        </w:rPr>
      </w:pPr>
      <w:r w:rsidRPr="00603AE3">
        <w:rPr>
          <w:lang w:val="en-US"/>
        </w:rPr>
        <w:t xml:space="preserve">    border-right:0;</w:t>
      </w:r>
    </w:p>
    <w:p w14:paraId="0D1330C0" w14:textId="77777777" w:rsidR="00964A17" w:rsidRPr="00964A17" w:rsidRDefault="00964A17" w:rsidP="00964A17">
      <w:pPr>
        <w:rPr>
          <w:lang w:val="en-US"/>
        </w:rPr>
      </w:pPr>
      <w:r w:rsidRPr="00964A17">
        <w:rPr>
          <w:lang w:val="en-US"/>
        </w:rPr>
        <w:t xml:space="preserve">    border-left:40px solid #0074d9;</w:t>
      </w:r>
    </w:p>
    <w:p w14:paraId="3441F118" w14:textId="77777777" w:rsidR="00964A17" w:rsidRPr="00964A17" w:rsidRDefault="00964A17" w:rsidP="00964A17">
      <w:pPr>
        <w:rPr>
          <w:lang w:val="en-US"/>
        </w:rPr>
      </w:pPr>
      <w:r w:rsidRPr="00964A17">
        <w:rPr>
          <w:lang w:val="en-US"/>
        </w:rPr>
        <w:t xml:space="preserve">        border-bottom:40px solid transparent;</w:t>
      </w:r>
    </w:p>
    <w:p w14:paraId="60CAFA29" w14:textId="77777777" w:rsidR="00964A17" w:rsidRPr="00964A17" w:rsidRDefault="00964A17" w:rsidP="00964A17">
      <w:pPr>
        <w:rPr>
          <w:lang w:val="en-US"/>
        </w:rPr>
      </w:pPr>
      <w:r w:rsidRPr="00964A17">
        <w:rPr>
          <w:lang w:val="en-US"/>
        </w:rPr>
        <w:t xml:space="preserve">            border-top:40px solid transparent;</w:t>
      </w:r>
    </w:p>
    <w:p w14:paraId="65EBEBEE" w14:textId="77777777" w:rsidR="00964A17" w:rsidRPr="00964A17" w:rsidRDefault="00964A17" w:rsidP="00964A17">
      <w:pPr>
        <w:rPr>
          <w:lang w:val="en-US"/>
        </w:rPr>
      </w:pPr>
      <w:r w:rsidRPr="00964A17">
        <w:rPr>
          <w:lang w:val="en-US"/>
        </w:rPr>
        <w:t xml:space="preserve">    </w:t>
      </w:r>
    </w:p>
    <w:p w14:paraId="47931991" w14:textId="5C8A460E" w:rsidR="00F5626E" w:rsidRDefault="00964A17" w:rsidP="00964A17">
      <w:pPr>
        <w:rPr>
          <w:szCs w:val="16"/>
        </w:rPr>
      </w:pPr>
      <w:r w:rsidRPr="00964A17">
        <w:rPr>
          <w:szCs w:val="16"/>
        </w:rPr>
        <w:lastRenderedPageBreak/>
        <w:t>}</w:t>
      </w:r>
    </w:p>
    <w:p w14:paraId="5E006CC0" w14:textId="77777777" w:rsidR="00964A17" w:rsidRDefault="00964A17" w:rsidP="00B10FEC">
      <w:pPr>
        <w:pStyle w:val="2"/>
      </w:pPr>
      <w:r>
        <w:t>Круглая стрелка с помощью рамки, часть 1 </w:t>
      </w:r>
      <w:r>
        <w:rPr>
          <w:bCs/>
          <w:color w:val="999999"/>
          <w:sz w:val="37"/>
          <w:szCs w:val="37"/>
        </w:rPr>
        <w:t>[29/33]</w:t>
      </w:r>
    </w:p>
    <w:p w14:paraId="5158EC99" w14:textId="77777777" w:rsidR="00964A17" w:rsidRDefault="00964A17" w:rsidP="00964A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давайте применим изученный приём к круглому блоку.</w:t>
      </w:r>
    </w:p>
    <w:p w14:paraId="5B79842B" w14:textId="77777777" w:rsidR="00964A17" w:rsidRDefault="00964A17" w:rsidP="00964A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результате получится стрелка со скруглённым «хвостом».</w:t>
      </w:r>
    </w:p>
    <w:p w14:paraId="5FD0569D" w14:textId="77777777" w:rsidR="00964A17" w:rsidRDefault="00964A17" w:rsidP="00964A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сделаем круглое основание.</w:t>
      </w:r>
    </w:p>
    <w:p w14:paraId="796790FC" w14:textId="77777777" w:rsidR="00B10FEC" w:rsidRPr="00B10FEC" w:rsidRDefault="00B10FEC" w:rsidP="00422EFA">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1</w:t>
      </w:r>
      <w:r w:rsidRPr="00B10FEC">
        <w:rPr>
          <w:rFonts w:ascii="Helvetica" w:eastAsia="Times New Roman" w:hAnsi="Helvetica" w:cs="Helvetica"/>
          <w:color w:val="333333"/>
          <w:sz w:val="20"/>
          <w:szCs w:val="20"/>
          <w:lang w:eastAsia="ru-RU"/>
        </w:rPr>
        <w:t>Блоку </w:t>
      </w:r>
      <w:r w:rsidRPr="00B10FEC">
        <w:rPr>
          <w:rFonts w:ascii="Consolas" w:eastAsia="Times New Roman" w:hAnsi="Consolas" w:cs="Courier New"/>
          <w:color w:val="DD1144"/>
          <w:sz w:val="18"/>
          <w:szCs w:val="18"/>
          <w:bdr w:val="single" w:sz="6" w:space="2" w:color="E1E1E8" w:frame="1"/>
          <w:shd w:val="clear" w:color="auto" w:fill="F7F7F9"/>
          <w:lang w:eastAsia="ru-RU"/>
        </w:rPr>
        <w:t>.arrow-round</w:t>
      </w:r>
      <w:r w:rsidRPr="00B10FEC">
        <w:rPr>
          <w:rFonts w:ascii="Helvetica" w:eastAsia="Times New Roman" w:hAnsi="Helvetica" w:cs="Helvetica"/>
          <w:color w:val="333333"/>
          <w:sz w:val="20"/>
          <w:szCs w:val="20"/>
          <w:lang w:eastAsia="ru-RU"/>
        </w:rPr>
        <w:t> задайте сплошную рамку толщиной </w:t>
      </w:r>
      <w:r w:rsidRPr="00B10FEC">
        <w:rPr>
          <w:rFonts w:ascii="Consolas" w:eastAsia="Times New Roman" w:hAnsi="Consolas" w:cs="Courier New"/>
          <w:color w:val="DD1144"/>
          <w:sz w:val="18"/>
          <w:szCs w:val="18"/>
          <w:bdr w:val="single" w:sz="6" w:space="2" w:color="E1E1E8" w:frame="1"/>
          <w:shd w:val="clear" w:color="auto" w:fill="F7F7F9"/>
          <w:lang w:eastAsia="ru-RU"/>
        </w:rPr>
        <w:t>50px</w:t>
      </w:r>
      <w:r w:rsidRPr="00B10FEC">
        <w:rPr>
          <w:rFonts w:ascii="Helvetica" w:eastAsia="Times New Roman" w:hAnsi="Helvetica" w:cs="Helvetica"/>
          <w:color w:val="333333"/>
          <w:sz w:val="20"/>
          <w:szCs w:val="20"/>
          <w:lang w:eastAsia="ru-RU"/>
        </w:rPr>
        <w:t> и цветом </w:t>
      </w:r>
      <w:r w:rsidRPr="00B10FEC">
        <w:rPr>
          <w:rFonts w:ascii="Consolas" w:eastAsia="Times New Roman" w:hAnsi="Consolas" w:cs="Courier New"/>
          <w:color w:val="DD1144"/>
          <w:sz w:val="18"/>
          <w:szCs w:val="18"/>
          <w:bdr w:val="single" w:sz="6" w:space="2" w:color="E1E1E8" w:frame="1"/>
          <w:shd w:val="clear" w:color="auto" w:fill="F7F7F9"/>
          <w:lang w:eastAsia="ru-RU"/>
        </w:rPr>
        <w:t>#0074d9</w:t>
      </w:r>
      <w:r w:rsidRPr="00B10FEC">
        <w:rPr>
          <w:rFonts w:ascii="Helvetica" w:eastAsia="Times New Roman" w:hAnsi="Helvetica" w:cs="Helvetica"/>
          <w:color w:val="333333"/>
          <w:sz w:val="20"/>
          <w:szCs w:val="20"/>
          <w:lang w:eastAsia="ru-RU"/>
        </w:rPr>
        <w:t>,</w:t>
      </w:r>
    </w:p>
    <w:p w14:paraId="153216C0" w14:textId="77777777" w:rsidR="00B10FEC" w:rsidRPr="00B10FEC" w:rsidRDefault="00B10FEC" w:rsidP="00422EFA">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2</w:t>
      </w:r>
      <w:r w:rsidRPr="00B10FEC">
        <w:rPr>
          <w:rFonts w:ascii="Helvetica" w:eastAsia="Times New Roman" w:hAnsi="Helvetica" w:cs="Helvetica"/>
          <w:color w:val="333333"/>
          <w:sz w:val="20"/>
          <w:szCs w:val="20"/>
          <w:lang w:eastAsia="ru-RU"/>
        </w:rPr>
        <w:t>затем задайте скругление углов рамки со значением </w:t>
      </w:r>
      <w:r w:rsidRPr="00B10FEC">
        <w:rPr>
          <w:rFonts w:ascii="Consolas" w:eastAsia="Times New Roman" w:hAnsi="Consolas" w:cs="Courier New"/>
          <w:color w:val="DD1144"/>
          <w:sz w:val="18"/>
          <w:szCs w:val="18"/>
          <w:bdr w:val="single" w:sz="6" w:space="2" w:color="E1E1E8" w:frame="1"/>
          <w:shd w:val="clear" w:color="auto" w:fill="F7F7F9"/>
          <w:lang w:eastAsia="ru-RU"/>
        </w:rPr>
        <w:t>50%</w:t>
      </w:r>
      <w:r w:rsidRPr="00B10FEC">
        <w:rPr>
          <w:rFonts w:ascii="Helvetica" w:eastAsia="Times New Roman" w:hAnsi="Helvetica" w:cs="Helvetica"/>
          <w:color w:val="333333"/>
          <w:sz w:val="20"/>
          <w:szCs w:val="20"/>
          <w:lang w:eastAsia="ru-RU"/>
        </w:rPr>
        <w:t>,</w:t>
      </w:r>
    </w:p>
    <w:p w14:paraId="3D9F7953" w14:textId="77777777" w:rsidR="00B10FEC" w:rsidRPr="00B10FEC" w:rsidRDefault="00B10FEC" w:rsidP="00422EFA">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3</w:t>
      </w:r>
      <w:r w:rsidRPr="00B10FEC">
        <w:rPr>
          <w:rFonts w:ascii="Helvetica" w:eastAsia="Times New Roman" w:hAnsi="Helvetica" w:cs="Helvetica"/>
          <w:color w:val="333333"/>
          <w:sz w:val="20"/>
          <w:szCs w:val="20"/>
          <w:lang w:eastAsia="ru-RU"/>
        </w:rPr>
        <w:t>а правой части рамки задайте прозрачный цвет </w:t>
      </w:r>
      <w:r w:rsidRPr="00B10FEC">
        <w:rPr>
          <w:rFonts w:ascii="Consolas" w:eastAsia="Times New Roman" w:hAnsi="Consolas" w:cs="Courier New"/>
          <w:color w:val="DD1144"/>
          <w:sz w:val="18"/>
          <w:szCs w:val="18"/>
          <w:bdr w:val="single" w:sz="6" w:space="2" w:color="E1E1E8" w:frame="1"/>
          <w:shd w:val="clear" w:color="auto" w:fill="F7F7F9"/>
          <w:lang w:eastAsia="ru-RU"/>
        </w:rPr>
        <w:t>transparent</w:t>
      </w:r>
    </w:p>
    <w:p w14:paraId="53AB3EB4" w14:textId="77777777" w:rsidR="00B10FEC" w:rsidRPr="00B10FEC" w:rsidRDefault="00B10FEC" w:rsidP="00B10FEC">
      <w:pPr>
        <w:rPr>
          <w:szCs w:val="16"/>
          <w:lang w:val="en-US"/>
        </w:rPr>
      </w:pPr>
      <w:r w:rsidRPr="00B10FEC">
        <w:rPr>
          <w:szCs w:val="16"/>
          <w:lang w:val="en-US"/>
        </w:rPr>
        <w:t>.arrow-round {</w:t>
      </w:r>
    </w:p>
    <w:p w14:paraId="6B9161C5" w14:textId="77777777" w:rsidR="00B10FEC" w:rsidRPr="00B10FEC" w:rsidRDefault="00B10FEC" w:rsidP="00B10FEC">
      <w:pPr>
        <w:rPr>
          <w:szCs w:val="16"/>
          <w:lang w:val="en-US"/>
        </w:rPr>
      </w:pPr>
      <w:r w:rsidRPr="00B10FEC">
        <w:rPr>
          <w:szCs w:val="16"/>
          <w:lang w:val="en-US"/>
        </w:rPr>
        <w:t xml:space="preserve">    position: relative;</w:t>
      </w:r>
    </w:p>
    <w:p w14:paraId="4360AF5D" w14:textId="77777777" w:rsidR="00B10FEC" w:rsidRPr="00B10FEC" w:rsidRDefault="00B10FEC" w:rsidP="00B10FEC">
      <w:pPr>
        <w:rPr>
          <w:szCs w:val="16"/>
          <w:lang w:val="en-US"/>
        </w:rPr>
      </w:pPr>
      <w:r w:rsidRPr="00B10FEC">
        <w:rPr>
          <w:szCs w:val="16"/>
          <w:lang w:val="en-US"/>
        </w:rPr>
        <w:t xml:space="preserve">    width: 200px;</w:t>
      </w:r>
    </w:p>
    <w:p w14:paraId="6F3452BB" w14:textId="77777777" w:rsidR="00B10FEC" w:rsidRPr="00B10FEC" w:rsidRDefault="00B10FEC" w:rsidP="00B10FEC">
      <w:pPr>
        <w:rPr>
          <w:szCs w:val="16"/>
          <w:lang w:val="en-US"/>
        </w:rPr>
      </w:pPr>
      <w:r w:rsidRPr="00B10FEC">
        <w:rPr>
          <w:szCs w:val="16"/>
          <w:lang w:val="en-US"/>
        </w:rPr>
        <w:t xml:space="preserve">    height: 200px;</w:t>
      </w:r>
    </w:p>
    <w:p w14:paraId="4556C8DE" w14:textId="77777777" w:rsidR="00B10FEC" w:rsidRPr="00B10FEC" w:rsidRDefault="00B10FEC" w:rsidP="00B10FEC">
      <w:pPr>
        <w:rPr>
          <w:szCs w:val="16"/>
          <w:lang w:val="en-US"/>
        </w:rPr>
      </w:pPr>
      <w:r w:rsidRPr="00B10FEC">
        <w:rPr>
          <w:szCs w:val="16"/>
          <w:lang w:val="en-US"/>
        </w:rPr>
        <w:t xml:space="preserve">    margin: 100px auto;</w:t>
      </w:r>
    </w:p>
    <w:p w14:paraId="2D64CD15" w14:textId="77777777" w:rsidR="00B10FEC" w:rsidRPr="00B10FEC" w:rsidRDefault="00B10FEC" w:rsidP="00B10FEC">
      <w:pPr>
        <w:rPr>
          <w:szCs w:val="16"/>
          <w:lang w:val="en-US"/>
        </w:rPr>
      </w:pPr>
      <w:r w:rsidRPr="00B10FEC">
        <w:rPr>
          <w:szCs w:val="16"/>
          <w:lang w:val="en-US"/>
        </w:rPr>
        <w:t xml:space="preserve">    border:solid 50px #0074d9;</w:t>
      </w:r>
    </w:p>
    <w:p w14:paraId="0F1C6FB4" w14:textId="77777777" w:rsidR="00B10FEC" w:rsidRPr="00B10FEC" w:rsidRDefault="00B10FEC" w:rsidP="00B10FEC">
      <w:pPr>
        <w:rPr>
          <w:szCs w:val="16"/>
          <w:lang w:val="en-US"/>
        </w:rPr>
      </w:pPr>
      <w:r w:rsidRPr="00B10FEC">
        <w:rPr>
          <w:szCs w:val="16"/>
          <w:lang w:val="en-US"/>
        </w:rPr>
        <w:t xml:space="preserve">    border-radius:50%;</w:t>
      </w:r>
    </w:p>
    <w:p w14:paraId="50F61465" w14:textId="77777777" w:rsidR="00B10FEC" w:rsidRPr="00B10FEC" w:rsidRDefault="00B10FEC" w:rsidP="00B10FEC">
      <w:pPr>
        <w:rPr>
          <w:szCs w:val="16"/>
          <w:lang w:val="en-US"/>
        </w:rPr>
      </w:pPr>
      <w:r w:rsidRPr="00B10FEC">
        <w:rPr>
          <w:szCs w:val="16"/>
          <w:lang w:val="en-US"/>
        </w:rPr>
        <w:t xml:space="preserve">    border-right:50px transparent solid;</w:t>
      </w:r>
    </w:p>
    <w:p w14:paraId="43C45CAD" w14:textId="77777777" w:rsidR="00B10FEC" w:rsidRDefault="00B10FEC" w:rsidP="00B10FEC">
      <w:pPr>
        <w:pStyle w:val="2"/>
      </w:pPr>
      <w:r>
        <w:t>Круглая стрелка с помощью рамки, часть 2 </w:t>
      </w:r>
      <w:r>
        <w:rPr>
          <w:bCs/>
          <w:color w:val="999999"/>
          <w:sz w:val="37"/>
          <w:szCs w:val="37"/>
        </w:rPr>
        <w:t>[30/33]</w:t>
      </w:r>
    </w:p>
    <w:p w14:paraId="5F242BDE" w14:textId="77777777" w:rsidR="00B10FEC" w:rsidRDefault="00B10FEC" w:rsidP="00B10F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самим указателем. Сделаем его по аналогии с прошлыми заданиями.</w:t>
      </w:r>
    </w:p>
    <w:p w14:paraId="09B3C762" w14:textId="77777777" w:rsidR="00B10FEC" w:rsidRDefault="00B10FEC" w:rsidP="00B10F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получим простую в исполнении круглую CSS-стрелку, которую спокойно можно использовать в интерфейсах.</w:t>
      </w:r>
    </w:p>
    <w:p w14:paraId="658BB9B7" w14:textId="77777777" w:rsidR="00196E5D" w:rsidRPr="00196E5D" w:rsidRDefault="00196E5D" w:rsidP="00196E5D">
      <w:pPr>
        <w:spacing w:after="135"/>
        <w:rPr>
          <w:rFonts w:ascii="Helvetica" w:eastAsia="Times New Roman" w:hAnsi="Helvetica" w:cs="Helvetica"/>
          <w:color w:val="333333"/>
          <w:sz w:val="20"/>
          <w:szCs w:val="20"/>
          <w:lang w:eastAsia="ru-RU"/>
        </w:rPr>
      </w:pPr>
      <w:r w:rsidRPr="00196E5D">
        <w:rPr>
          <w:rFonts w:ascii="Helvetica" w:eastAsia="Times New Roman" w:hAnsi="Helvetica" w:cs="Helvetica"/>
          <w:color w:val="333333"/>
          <w:sz w:val="20"/>
          <w:szCs w:val="20"/>
          <w:lang w:eastAsia="ru-RU"/>
        </w:rPr>
        <w:t>Псевдоэлементу </w:t>
      </w:r>
      <w:r w:rsidRPr="00196E5D">
        <w:rPr>
          <w:rFonts w:ascii="Consolas" w:eastAsia="Times New Roman" w:hAnsi="Consolas" w:cs="Courier New"/>
          <w:color w:val="DD1144"/>
          <w:sz w:val="18"/>
          <w:szCs w:val="18"/>
          <w:bdr w:val="single" w:sz="6" w:space="2" w:color="E1E1E8" w:frame="1"/>
          <w:shd w:val="clear" w:color="auto" w:fill="F7F7F9"/>
          <w:lang w:eastAsia="ru-RU"/>
        </w:rPr>
        <w:t>.arrow-round::after</w:t>
      </w:r>
      <w:r w:rsidRPr="00196E5D">
        <w:rPr>
          <w:rFonts w:ascii="Helvetica" w:eastAsia="Times New Roman" w:hAnsi="Helvetica" w:cs="Helvetica"/>
          <w:color w:val="333333"/>
          <w:sz w:val="20"/>
          <w:szCs w:val="20"/>
          <w:lang w:eastAsia="ru-RU"/>
        </w:rPr>
        <w:t>:</w:t>
      </w:r>
    </w:p>
    <w:p w14:paraId="3C609B64" w14:textId="77777777" w:rsidR="00196E5D" w:rsidRPr="00196E5D" w:rsidRDefault="00196E5D" w:rsidP="00422EFA">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1</w:t>
      </w:r>
      <w:r w:rsidRPr="00196E5D">
        <w:rPr>
          <w:rFonts w:ascii="Helvetica" w:eastAsia="Times New Roman" w:hAnsi="Helvetica" w:cs="Helvetica"/>
          <w:color w:val="333333"/>
          <w:sz w:val="20"/>
          <w:szCs w:val="20"/>
          <w:lang w:eastAsia="ru-RU"/>
        </w:rPr>
        <w:t>Задайте сплошную рамку толщиной </w:t>
      </w:r>
      <w:r w:rsidRPr="00196E5D">
        <w:rPr>
          <w:rFonts w:ascii="Consolas" w:eastAsia="Times New Roman" w:hAnsi="Consolas" w:cs="Courier New"/>
          <w:color w:val="DD1144"/>
          <w:sz w:val="18"/>
          <w:szCs w:val="18"/>
          <w:bdr w:val="single" w:sz="6" w:space="2" w:color="E1E1E8" w:frame="1"/>
          <w:shd w:val="clear" w:color="auto" w:fill="F7F7F9"/>
          <w:lang w:eastAsia="ru-RU"/>
        </w:rPr>
        <w:t>100px</w:t>
      </w:r>
      <w:r w:rsidRPr="00196E5D">
        <w:rPr>
          <w:rFonts w:ascii="Helvetica" w:eastAsia="Times New Roman" w:hAnsi="Helvetica" w:cs="Helvetica"/>
          <w:color w:val="333333"/>
          <w:sz w:val="20"/>
          <w:szCs w:val="20"/>
          <w:lang w:eastAsia="ru-RU"/>
        </w:rPr>
        <w:t> и цветом </w:t>
      </w:r>
      <w:r w:rsidRPr="00196E5D">
        <w:rPr>
          <w:rFonts w:ascii="Consolas" w:eastAsia="Times New Roman" w:hAnsi="Consolas" w:cs="Courier New"/>
          <w:color w:val="DD1144"/>
          <w:sz w:val="18"/>
          <w:szCs w:val="18"/>
          <w:bdr w:val="single" w:sz="6" w:space="2" w:color="E1E1E8" w:frame="1"/>
          <w:shd w:val="clear" w:color="auto" w:fill="F7F7F9"/>
          <w:lang w:eastAsia="ru-RU"/>
        </w:rPr>
        <w:t>#ffffff</w:t>
      </w:r>
      <w:r w:rsidRPr="00196E5D">
        <w:rPr>
          <w:rFonts w:ascii="Helvetica" w:eastAsia="Times New Roman" w:hAnsi="Helvetica" w:cs="Helvetica"/>
          <w:color w:val="333333"/>
          <w:sz w:val="20"/>
          <w:szCs w:val="20"/>
          <w:lang w:eastAsia="ru-RU"/>
        </w:rPr>
        <w:t>, цвет нижней стороны рамки — </w:t>
      </w:r>
      <w:r w:rsidRPr="00196E5D">
        <w:rPr>
          <w:rFonts w:ascii="Consolas" w:eastAsia="Times New Roman" w:hAnsi="Consolas" w:cs="Courier New"/>
          <w:color w:val="DD1144"/>
          <w:sz w:val="18"/>
          <w:szCs w:val="18"/>
          <w:bdr w:val="single" w:sz="6" w:space="2" w:color="E1E1E8" w:frame="1"/>
          <w:shd w:val="clear" w:color="auto" w:fill="F7F7F9"/>
          <w:lang w:eastAsia="ru-RU"/>
        </w:rPr>
        <w:t>#0074d9</w:t>
      </w:r>
      <w:r w:rsidRPr="00196E5D">
        <w:rPr>
          <w:rFonts w:ascii="Helvetica" w:eastAsia="Times New Roman" w:hAnsi="Helvetica" w:cs="Helvetica"/>
          <w:color w:val="333333"/>
          <w:sz w:val="20"/>
          <w:szCs w:val="20"/>
          <w:lang w:eastAsia="ru-RU"/>
        </w:rPr>
        <w:t>.</w:t>
      </w:r>
    </w:p>
    <w:p w14:paraId="6136131C" w14:textId="77777777" w:rsidR="00196E5D" w:rsidRPr="00196E5D" w:rsidRDefault="00196E5D" w:rsidP="00422EFA">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2</w:t>
      </w:r>
      <w:r w:rsidRPr="00196E5D">
        <w:rPr>
          <w:rFonts w:ascii="Helvetica" w:eastAsia="Times New Roman" w:hAnsi="Helvetica" w:cs="Helvetica"/>
          <w:color w:val="333333"/>
          <w:sz w:val="20"/>
          <w:szCs w:val="20"/>
          <w:lang w:eastAsia="ru-RU"/>
        </w:rPr>
        <w:t>Задайте координаты </w:t>
      </w:r>
      <w:r w:rsidRPr="00196E5D">
        <w:rPr>
          <w:rFonts w:ascii="Consolas" w:eastAsia="Times New Roman" w:hAnsi="Consolas" w:cs="Courier New"/>
          <w:color w:val="DD1144"/>
          <w:sz w:val="18"/>
          <w:szCs w:val="18"/>
          <w:bdr w:val="single" w:sz="6" w:space="2" w:color="E1E1E8" w:frame="1"/>
          <w:shd w:val="clear" w:color="auto" w:fill="F7F7F9"/>
          <w:lang w:eastAsia="ru-RU"/>
        </w:rPr>
        <w:t>top: -45px</w:t>
      </w:r>
      <w:r w:rsidRPr="00196E5D">
        <w:rPr>
          <w:rFonts w:ascii="Helvetica" w:eastAsia="Times New Roman" w:hAnsi="Helvetica" w:cs="Helvetica"/>
          <w:color w:val="333333"/>
          <w:sz w:val="20"/>
          <w:szCs w:val="20"/>
          <w:lang w:eastAsia="ru-RU"/>
        </w:rPr>
        <w:t> и </w:t>
      </w:r>
      <w:r w:rsidRPr="00196E5D">
        <w:rPr>
          <w:rFonts w:ascii="Consolas" w:eastAsia="Times New Roman" w:hAnsi="Consolas" w:cs="Courier New"/>
          <w:color w:val="DD1144"/>
          <w:sz w:val="18"/>
          <w:szCs w:val="18"/>
          <w:bdr w:val="single" w:sz="6" w:space="2" w:color="E1E1E8" w:frame="1"/>
          <w:shd w:val="clear" w:color="auto" w:fill="F7F7F9"/>
          <w:lang w:eastAsia="ru-RU"/>
        </w:rPr>
        <w:t>left: 130px</w:t>
      </w:r>
      <w:r w:rsidRPr="00196E5D">
        <w:rPr>
          <w:rFonts w:ascii="Helvetica" w:eastAsia="Times New Roman" w:hAnsi="Helvetica" w:cs="Helvetica"/>
          <w:color w:val="333333"/>
          <w:sz w:val="20"/>
          <w:szCs w:val="20"/>
          <w:lang w:eastAsia="ru-RU"/>
        </w:rPr>
        <w:t>.</w:t>
      </w:r>
    </w:p>
    <w:p w14:paraId="7287F375" w14:textId="77777777" w:rsidR="00196E5D" w:rsidRPr="00196E5D" w:rsidRDefault="00196E5D" w:rsidP="00422EFA">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3</w:t>
      </w:r>
      <w:r w:rsidRPr="00196E5D">
        <w:rPr>
          <w:rFonts w:ascii="Helvetica" w:eastAsia="Times New Roman" w:hAnsi="Helvetica" w:cs="Helvetica"/>
          <w:color w:val="333333"/>
          <w:sz w:val="20"/>
          <w:szCs w:val="20"/>
          <w:lang w:eastAsia="ru-RU"/>
        </w:rPr>
        <w:t>Обнулите толщину правой и верхней сторон рамки,</w:t>
      </w:r>
    </w:p>
    <w:p w14:paraId="6493CAFC" w14:textId="77777777" w:rsidR="00196E5D" w:rsidRPr="00196E5D" w:rsidRDefault="00196E5D" w:rsidP="00422EFA">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4</w:t>
      </w:r>
      <w:r w:rsidRPr="00196E5D">
        <w:rPr>
          <w:rFonts w:ascii="Helvetica" w:eastAsia="Times New Roman" w:hAnsi="Helvetica" w:cs="Helvetica"/>
          <w:color w:val="333333"/>
          <w:sz w:val="20"/>
          <w:szCs w:val="20"/>
          <w:lang w:eastAsia="ru-RU"/>
        </w:rPr>
        <w:t>левую сторону рамки сделайте прозрачной.</w:t>
      </w:r>
    </w:p>
    <w:p w14:paraId="27893FAE" w14:textId="77777777" w:rsidR="00196E5D" w:rsidRPr="00196E5D" w:rsidRDefault="00196E5D" w:rsidP="00196E5D">
      <w:pPr>
        <w:rPr>
          <w:szCs w:val="16"/>
          <w:lang w:val="en-US"/>
        </w:rPr>
      </w:pPr>
      <w:r w:rsidRPr="00196E5D">
        <w:rPr>
          <w:szCs w:val="16"/>
          <w:lang w:val="en-US"/>
        </w:rPr>
        <w:t>.arrow-round {</w:t>
      </w:r>
    </w:p>
    <w:p w14:paraId="575CC15D" w14:textId="77777777" w:rsidR="00196E5D" w:rsidRPr="00196E5D" w:rsidRDefault="00196E5D" w:rsidP="00196E5D">
      <w:pPr>
        <w:rPr>
          <w:szCs w:val="16"/>
          <w:lang w:val="en-US"/>
        </w:rPr>
      </w:pPr>
      <w:r w:rsidRPr="00196E5D">
        <w:rPr>
          <w:szCs w:val="16"/>
          <w:lang w:val="en-US"/>
        </w:rPr>
        <w:t xml:space="preserve">    position: relative;</w:t>
      </w:r>
    </w:p>
    <w:p w14:paraId="1C72EDBF" w14:textId="77777777" w:rsidR="00196E5D" w:rsidRPr="00196E5D" w:rsidRDefault="00196E5D" w:rsidP="00196E5D">
      <w:pPr>
        <w:rPr>
          <w:szCs w:val="16"/>
          <w:lang w:val="en-US"/>
        </w:rPr>
      </w:pPr>
      <w:r w:rsidRPr="00196E5D">
        <w:rPr>
          <w:szCs w:val="16"/>
          <w:lang w:val="en-US"/>
        </w:rPr>
        <w:t xml:space="preserve">    width: 200px;</w:t>
      </w:r>
    </w:p>
    <w:p w14:paraId="00176D84" w14:textId="77777777" w:rsidR="00196E5D" w:rsidRPr="00196E5D" w:rsidRDefault="00196E5D" w:rsidP="00196E5D">
      <w:pPr>
        <w:rPr>
          <w:szCs w:val="16"/>
          <w:lang w:val="en-US"/>
        </w:rPr>
      </w:pPr>
      <w:r w:rsidRPr="00196E5D">
        <w:rPr>
          <w:szCs w:val="16"/>
          <w:lang w:val="en-US"/>
        </w:rPr>
        <w:t xml:space="preserve">    height: 200px;</w:t>
      </w:r>
    </w:p>
    <w:p w14:paraId="1DD10C1D" w14:textId="77777777" w:rsidR="00196E5D" w:rsidRPr="00196E5D" w:rsidRDefault="00196E5D" w:rsidP="00196E5D">
      <w:pPr>
        <w:rPr>
          <w:szCs w:val="16"/>
          <w:lang w:val="en-US"/>
        </w:rPr>
      </w:pPr>
      <w:r w:rsidRPr="00196E5D">
        <w:rPr>
          <w:szCs w:val="16"/>
          <w:lang w:val="en-US"/>
        </w:rPr>
        <w:t xml:space="preserve">    margin: 100px auto;</w:t>
      </w:r>
    </w:p>
    <w:p w14:paraId="77CA7FFC" w14:textId="77777777" w:rsidR="00196E5D" w:rsidRPr="00196E5D" w:rsidRDefault="00196E5D" w:rsidP="00196E5D">
      <w:pPr>
        <w:rPr>
          <w:szCs w:val="16"/>
          <w:lang w:val="en-US"/>
        </w:rPr>
      </w:pPr>
      <w:r w:rsidRPr="00196E5D">
        <w:rPr>
          <w:szCs w:val="16"/>
          <w:lang w:val="en-US"/>
        </w:rPr>
        <w:t xml:space="preserve">    border: 50px solid #0074d9;</w:t>
      </w:r>
    </w:p>
    <w:p w14:paraId="2E9CF104" w14:textId="77777777" w:rsidR="00196E5D" w:rsidRPr="00196E5D" w:rsidRDefault="00196E5D" w:rsidP="00196E5D">
      <w:pPr>
        <w:rPr>
          <w:szCs w:val="16"/>
          <w:lang w:val="en-US"/>
        </w:rPr>
      </w:pPr>
      <w:r w:rsidRPr="00196E5D">
        <w:rPr>
          <w:szCs w:val="16"/>
          <w:lang w:val="en-US"/>
        </w:rPr>
        <w:t xml:space="preserve">    border-radius: 50%;</w:t>
      </w:r>
    </w:p>
    <w:p w14:paraId="55D6F3B4" w14:textId="77777777" w:rsidR="00196E5D" w:rsidRPr="00196E5D" w:rsidRDefault="00196E5D" w:rsidP="00196E5D">
      <w:pPr>
        <w:rPr>
          <w:szCs w:val="16"/>
          <w:lang w:val="en-US"/>
        </w:rPr>
      </w:pPr>
      <w:r w:rsidRPr="00196E5D">
        <w:rPr>
          <w:szCs w:val="16"/>
          <w:lang w:val="en-US"/>
        </w:rPr>
        <w:t xml:space="preserve">    border-right-color: transparent;</w:t>
      </w:r>
    </w:p>
    <w:p w14:paraId="325024A5" w14:textId="77777777" w:rsidR="00196E5D" w:rsidRPr="00196E5D" w:rsidRDefault="00196E5D" w:rsidP="00196E5D">
      <w:pPr>
        <w:rPr>
          <w:szCs w:val="16"/>
          <w:lang w:val="en-US"/>
        </w:rPr>
      </w:pPr>
      <w:r w:rsidRPr="00196E5D">
        <w:rPr>
          <w:szCs w:val="16"/>
          <w:lang w:val="en-US"/>
        </w:rPr>
        <w:t>}</w:t>
      </w:r>
    </w:p>
    <w:p w14:paraId="479AA921" w14:textId="77777777" w:rsidR="00196E5D" w:rsidRPr="00196E5D" w:rsidRDefault="00196E5D" w:rsidP="00196E5D">
      <w:pPr>
        <w:rPr>
          <w:szCs w:val="16"/>
          <w:lang w:val="en-US"/>
        </w:rPr>
      </w:pPr>
    </w:p>
    <w:p w14:paraId="13573301" w14:textId="77777777" w:rsidR="00196E5D" w:rsidRPr="00196E5D" w:rsidRDefault="00196E5D" w:rsidP="00196E5D">
      <w:pPr>
        <w:rPr>
          <w:szCs w:val="16"/>
          <w:lang w:val="en-US"/>
        </w:rPr>
      </w:pPr>
      <w:r w:rsidRPr="00196E5D">
        <w:rPr>
          <w:szCs w:val="16"/>
          <w:lang w:val="en-US"/>
        </w:rPr>
        <w:t>.arrow-round::after {</w:t>
      </w:r>
    </w:p>
    <w:p w14:paraId="134C62F1" w14:textId="77777777" w:rsidR="00196E5D" w:rsidRPr="00196E5D" w:rsidRDefault="00196E5D" w:rsidP="00196E5D">
      <w:pPr>
        <w:rPr>
          <w:szCs w:val="16"/>
          <w:lang w:val="en-US"/>
        </w:rPr>
      </w:pPr>
      <w:r w:rsidRPr="00196E5D">
        <w:rPr>
          <w:szCs w:val="16"/>
          <w:lang w:val="en-US"/>
        </w:rPr>
        <w:t xml:space="preserve">    content: "";</w:t>
      </w:r>
    </w:p>
    <w:p w14:paraId="747C6627" w14:textId="77777777" w:rsidR="00196E5D" w:rsidRPr="00196E5D" w:rsidRDefault="00196E5D" w:rsidP="00196E5D">
      <w:pPr>
        <w:rPr>
          <w:szCs w:val="16"/>
          <w:lang w:val="en-US"/>
        </w:rPr>
      </w:pPr>
      <w:r w:rsidRPr="00196E5D">
        <w:rPr>
          <w:szCs w:val="16"/>
          <w:lang w:val="en-US"/>
        </w:rPr>
        <w:t xml:space="preserve">    position: absolute;</w:t>
      </w:r>
    </w:p>
    <w:p w14:paraId="6367E59F" w14:textId="77777777" w:rsidR="00196E5D" w:rsidRPr="00196E5D" w:rsidRDefault="00196E5D" w:rsidP="00196E5D">
      <w:pPr>
        <w:rPr>
          <w:szCs w:val="16"/>
          <w:lang w:val="en-US"/>
        </w:rPr>
      </w:pPr>
      <w:r w:rsidRPr="00196E5D">
        <w:rPr>
          <w:szCs w:val="16"/>
          <w:lang w:val="en-US"/>
        </w:rPr>
        <w:t xml:space="preserve">    border:solid 100px #ffffff;</w:t>
      </w:r>
    </w:p>
    <w:p w14:paraId="23E0DD8E" w14:textId="77777777" w:rsidR="00196E5D" w:rsidRPr="00196E5D" w:rsidRDefault="00196E5D" w:rsidP="00196E5D">
      <w:pPr>
        <w:rPr>
          <w:szCs w:val="16"/>
          <w:lang w:val="en-US"/>
        </w:rPr>
      </w:pPr>
      <w:r w:rsidRPr="00196E5D">
        <w:rPr>
          <w:szCs w:val="16"/>
          <w:lang w:val="en-US"/>
        </w:rPr>
        <w:t xml:space="preserve">    border-bottom:#0074d9 solid 100px;</w:t>
      </w:r>
    </w:p>
    <w:p w14:paraId="04A04D6F" w14:textId="77777777" w:rsidR="00196E5D" w:rsidRPr="00196E5D" w:rsidRDefault="00196E5D" w:rsidP="00196E5D">
      <w:pPr>
        <w:rPr>
          <w:szCs w:val="16"/>
          <w:lang w:val="en-US"/>
        </w:rPr>
      </w:pPr>
      <w:r w:rsidRPr="00196E5D">
        <w:rPr>
          <w:szCs w:val="16"/>
          <w:lang w:val="en-US"/>
        </w:rPr>
        <w:t xml:space="preserve">    top:-45px;</w:t>
      </w:r>
    </w:p>
    <w:p w14:paraId="14C73B52" w14:textId="77777777" w:rsidR="00196E5D" w:rsidRPr="00196E5D" w:rsidRDefault="00196E5D" w:rsidP="00196E5D">
      <w:pPr>
        <w:rPr>
          <w:szCs w:val="16"/>
          <w:lang w:val="en-US"/>
        </w:rPr>
      </w:pPr>
      <w:r w:rsidRPr="00196E5D">
        <w:rPr>
          <w:szCs w:val="16"/>
          <w:lang w:val="en-US"/>
        </w:rPr>
        <w:t xml:space="preserve">    left:130px;</w:t>
      </w:r>
    </w:p>
    <w:p w14:paraId="3A3B81C5" w14:textId="77777777" w:rsidR="00196E5D" w:rsidRPr="00196E5D" w:rsidRDefault="00196E5D" w:rsidP="00196E5D">
      <w:pPr>
        <w:rPr>
          <w:szCs w:val="16"/>
          <w:lang w:val="en-US"/>
        </w:rPr>
      </w:pPr>
      <w:r w:rsidRPr="00196E5D">
        <w:rPr>
          <w:szCs w:val="16"/>
          <w:lang w:val="en-US"/>
        </w:rPr>
        <w:t xml:space="preserve">    border-right:0;</w:t>
      </w:r>
    </w:p>
    <w:p w14:paraId="17EE3943" w14:textId="77777777" w:rsidR="00196E5D" w:rsidRPr="00196E5D" w:rsidRDefault="00196E5D" w:rsidP="00196E5D">
      <w:pPr>
        <w:rPr>
          <w:szCs w:val="16"/>
          <w:lang w:val="en-US"/>
        </w:rPr>
      </w:pPr>
      <w:r w:rsidRPr="00196E5D">
        <w:rPr>
          <w:szCs w:val="16"/>
          <w:lang w:val="en-US"/>
        </w:rPr>
        <w:t xml:space="preserve">    border-top:0;</w:t>
      </w:r>
    </w:p>
    <w:p w14:paraId="291778E3" w14:textId="77777777" w:rsidR="00196E5D" w:rsidRPr="00196E5D" w:rsidRDefault="00196E5D" w:rsidP="00196E5D">
      <w:pPr>
        <w:rPr>
          <w:szCs w:val="16"/>
          <w:lang w:val="en-US"/>
        </w:rPr>
      </w:pPr>
      <w:r w:rsidRPr="00196E5D">
        <w:rPr>
          <w:szCs w:val="16"/>
          <w:lang w:val="en-US"/>
        </w:rPr>
        <w:t xml:space="preserve">    border-left:solid 100px transparent;</w:t>
      </w:r>
    </w:p>
    <w:p w14:paraId="6D17C0D4" w14:textId="24D01A2C" w:rsidR="00B10FEC" w:rsidRDefault="00196E5D" w:rsidP="00196E5D">
      <w:pPr>
        <w:rPr>
          <w:szCs w:val="16"/>
        </w:rPr>
      </w:pPr>
      <w:r w:rsidRPr="00196E5D">
        <w:rPr>
          <w:szCs w:val="16"/>
        </w:rPr>
        <w:t>}</w:t>
      </w:r>
    </w:p>
    <w:p w14:paraId="1CA818B9" w14:textId="77777777" w:rsidR="00FA15BC" w:rsidRDefault="00FA15BC" w:rsidP="00FA15BC">
      <w:pPr>
        <w:pStyle w:val="2"/>
      </w:pPr>
      <w:r>
        <w:t>Треугольники в жизни, часть 1 </w:t>
      </w:r>
      <w:r>
        <w:rPr>
          <w:bCs/>
          <w:color w:val="999999"/>
          <w:sz w:val="37"/>
          <w:szCs w:val="37"/>
        </w:rPr>
        <w:t>[31/33]</w:t>
      </w:r>
    </w:p>
    <w:p w14:paraId="77C9395C" w14:textId="77777777" w:rsidR="00FA15BC" w:rsidRDefault="00FA15BC" w:rsidP="00FA15B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давайте посмотрим, как изученные ранее треугольники используются в реальных задачах.</w:t>
      </w:r>
    </w:p>
    <w:p w14:paraId="7DAA7B8C" w14:textId="77777777" w:rsidR="00FA15BC" w:rsidRDefault="00FA15BC" w:rsidP="00FA15B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очевидный пример — иконки сортировки в каталогах товаров: треугольники, направленные вверх и вниз.</w:t>
      </w:r>
    </w:p>
    <w:p w14:paraId="1052B741" w14:textId="77777777" w:rsidR="00FA15BC" w:rsidRDefault="00FA15BC" w:rsidP="00FA15B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их выгодно делать с помощью рамок? Потому что CSS-стрелкам можно легко менять пропорции, задавать разные цвета и размеры, а это очень гибко.</w:t>
      </w:r>
    </w:p>
    <w:p w14:paraId="504CE2CC" w14:textId="77777777" w:rsidR="00FA15BC" w:rsidRDefault="00FA15BC" w:rsidP="00FA15B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управляющие элементы для сортировки размечают с помощью ссылок. Мы поступим так же: внутри ссылки будет поясняющий текст, а в стрелку превратим псевдоэлемент ссылки.</w:t>
      </w:r>
    </w:p>
    <w:p w14:paraId="30B0CD54" w14:textId="77777777" w:rsidR="000C610D" w:rsidRDefault="000C610D" w:rsidP="000C610D">
      <w:pPr>
        <w:pStyle w:val="2"/>
      </w:pPr>
      <w:r>
        <w:lastRenderedPageBreak/>
        <w:t>Треугольники в жизни, часть 2 </w:t>
      </w:r>
      <w:r>
        <w:rPr>
          <w:bCs/>
          <w:color w:val="999999"/>
          <w:sz w:val="37"/>
          <w:szCs w:val="37"/>
        </w:rPr>
        <w:t>[32/33]</w:t>
      </w:r>
    </w:p>
    <w:p w14:paraId="09C1CA30" w14:textId="77777777" w:rsidR="000C610D" w:rsidRDefault="000C610D" w:rsidP="000C610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дополнительные классы </w:t>
      </w:r>
      <w:r>
        <w:rPr>
          <w:rStyle w:val="HTML"/>
          <w:rFonts w:ascii="Consolas" w:hAnsi="Consolas"/>
          <w:color w:val="DD1144"/>
          <w:sz w:val="18"/>
          <w:szCs w:val="18"/>
          <w:bdr w:val="single" w:sz="6" w:space="2" w:color="E1E1E8" w:frame="1"/>
          <w:shd w:val="clear" w:color="auto" w:fill="F7F7F9"/>
        </w:rPr>
        <w:t>arrow-up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arrow-down</w:t>
      </w:r>
      <w:r>
        <w:rPr>
          <w:rFonts w:ascii="Helvetica" w:hAnsi="Helvetica" w:cs="Helvetica"/>
          <w:color w:val="333333"/>
          <w:sz w:val="20"/>
          <w:szCs w:val="20"/>
        </w:rPr>
        <w:t>, которые будут обозначать направление стрелки вверх и вниз.</w:t>
      </w:r>
    </w:p>
    <w:p w14:paraId="6A764F87" w14:textId="77777777" w:rsidR="000C610D" w:rsidRDefault="000C610D" w:rsidP="000C610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стрелки вверх нужно будет убрать верхнюю рамку у псевдоэлемента, а у стрелки вниз — нижнюю рамку. Чтобы стрелки вели себя в потоке, как текст, зададим псевдоэлементам блочно-строчный тип.</w:t>
      </w:r>
    </w:p>
    <w:p w14:paraId="57D5E1CE" w14:textId="77777777" w:rsidR="000C610D" w:rsidRDefault="000C610D" w:rsidP="000C610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последним шагом скроем текст подписи у ссылки, для этого просто зададим нулевой размер шрифта.</w:t>
      </w:r>
    </w:p>
    <w:p w14:paraId="43448E07" w14:textId="27996B10" w:rsidR="000C610D" w:rsidRDefault="000C610D" w:rsidP="000C610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более сложный вариант стрелок для сортировки: когда у каждого параметра создаются сразу две стрелки. Этот вариант делается схожим образом, но для создания стрелок используются оба псевдоэлемента: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77EFF5EC" w14:textId="77777777" w:rsidR="00EA44E1" w:rsidRPr="00EA44E1" w:rsidRDefault="00EA44E1" w:rsidP="00422EFA">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1</w:t>
      </w:r>
      <w:r w:rsidRPr="00EA44E1">
        <w:rPr>
          <w:rFonts w:ascii="Helvetica" w:eastAsia="Times New Roman" w:hAnsi="Helvetica" w:cs="Helvetica"/>
          <w:color w:val="333333"/>
          <w:sz w:val="20"/>
          <w:szCs w:val="20"/>
          <w:lang w:eastAsia="ru-RU"/>
        </w:rPr>
        <w:t>Для </w:t>
      </w:r>
      <w:r w:rsidRPr="00EA44E1">
        <w:rPr>
          <w:rFonts w:ascii="Consolas" w:eastAsia="Times New Roman" w:hAnsi="Consolas" w:cs="Courier New"/>
          <w:color w:val="DD1144"/>
          <w:sz w:val="18"/>
          <w:szCs w:val="18"/>
          <w:bdr w:val="single" w:sz="6" w:space="2" w:color="E1E1E8" w:frame="1"/>
          <w:shd w:val="clear" w:color="auto" w:fill="F7F7F9"/>
          <w:lang w:eastAsia="ru-RU"/>
        </w:rPr>
        <w:t>.arrow-down::before</w:t>
      </w:r>
      <w:r w:rsidRPr="00EA44E1">
        <w:rPr>
          <w:rFonts w:ascii="Helvetica" w:eastAsia="Times New Roman" w:hAnsi="Helvetica" w:cs="Helvetica"/>
          <w:color w:val="333333"/>
          <w:sz w:val="20"/>
          <w:szCs w:val="20"/>
          <w:lang w:eastAsia="ru-RU"/>
        </w:rPr>
        <w:t> обнулите толщину нижней рамки,</w:t>
      </w:r>
    </w:p>
    <w:p w14:paraId="4BBA4649" w14:textId="77777777" w:rsidR="00EA44E1" w:rsidRPr="00EA44E1" w:rsidRDefault="00EA44E1" w:rsidP="00422EFA">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2</w:t>
      </w:r>
      <w:r w:rsidRPr="00EA44E1">
        <w:rPr>
          <w:rFonts w:ascii="Helvetica" w:eastAsia="Times New Roman" w:hAnsi="Helvetica" w:cs="Helvetica"/>
          <w:color w:val="333333"/>
          <w:sz w:val="20"/>
          <w:szCs w:val="20"/>
          <w:lang w:eastAsia="ru-RU"/>
        </w:rPr>
        <w:t>затем для </w:t>
      </w:r>
      <w:r w:rsidRPr="00EA44E1">
        <w:rPr>
          <w:rFonts w:ascii="Consolas" w:eastAsia="Times New Roman" w:hAnsi="Consolas" w:cs="Courier New"/>
          <w:color w:val="DD1144"/>
          <w:sz w:val="18"/>
          <w:szCs w:val="18"/>
          <w:bdr w:val="single" w:sz="6" w:space="2" w:color="E1E1E8" w:frame="1"/>
          <w:shd w:val="clear" w:color="auto" w:fill="F7F7F9"/>
          <w:lang w:eastAsia="ru-RU"/>
        </w:rPr>
        <w:t>.arrow-up::before</w:t>
      </w:r>
      <w:r w:rsidRPr="00EA44E1">
        <w:rPr>
          <w:rFonts w:ascii="Helvetica" w:eastAsia="Times New Roman" w:hAnsi="Helvetica" w:cs="Helvetica"/>
          <w:color w:val="333333"/>
          <w:sz w:val="20"/>
          <w:szCs w:val="20"/>
          <w:lang w:eastAsia="ru-RU"/>
        </w:rPr>
        <w:t> обнулите толщину верхней рамки.</w:t>
      </w:r>
    </w:p>
    <w:p w14:paraId="4427398F" w14:textId="77777777" w:rsidR="00EA44E1" w:rsidRPr="00EA44E1" w:rsidRDefault="00EA44E1" w:rsidP="00422EFA">
      <w:pPr>
        <w:numPr>
          <w:ilvl w:val="0"/>
          <w:numId w:val="109"/>
        </w:numPr>
        <w:spacing w:before="100" w:beforeAutospacing="1" w:after="75" w:line="270" w:lineRule="atLeast"/>
        <w:ind w:left="0"/>
        <w:rPr>
          <w:rFonts w:ascii="Helvetica" w:eastAsia="Times New Roman" w:hAnsi="Helvetica" w:cs="Helvetica"/>
          <w:color w:val="333333"/>
          <w:sz w:val="20"/>
          <w:szCs w:val="20"/>
          <w:lang w:val="en-US" w:eastAsia="ru-RU"/>
        </w:rPr>
      </w:pPr>
      <w:r w:rsidRPr="00EA44E1">
        <w:rPr>
          <w:rFonts w:ascii="Helvetica" w:eastAsia="Times New Roman" w:hAnsi="Helvetica" w:cs="Helvetica"/>
          <w:b/>
          <w:bCs/>
          <w:color w:val="FFFFFF"/>
          <w:sz w:val="18"/>
          <w:szCs w:val="18"/>
          <w:shd w:val="clear" w:color="auto" w:fill="F89406"/>
          <w:lang w:eastAsia="ru-RU"/>
        </w:rPr>
        <w:t>Цель</w:t>
      </w:r>
      <w:r w:rsidRPr="00EA44E1">
        <w:rPr>
          <w:rFonts w:ascii="Helvetica" w:eastAsia="Times New Roman" w:hAnsi="Helvetica" w:cs="Helvetica"/>
          <w:b/>
          <w:bCs/>
          <w:color w:val="FFFFFF"/>
          <w:sz w:val="18"/>
          <w:szCs w:val="18"/>
          <w:shd w:val="clear" w:color="auto" w:fill="F89406"/>
          <w:lang w:val="en-US" w:eastAsia="ru-RU"/>
        </w:rPr>
        <w:t xml:space="preserve"> 3</w:t>
      </w:r>
      <w:r w:rsidRPr="00EA44E1">
        <w:rPr>
          <w:rFonts w:ascii="Helvetica" w:eastAsia="Times New Roman" w:hAnsi="Helvetica" w:cs="Helvetica"/>
          <w:color w:val="333333"/>
          <w:sz w:val="20"/>
          <w:szCs w:val="20"/>
          <w:lang w:eastAsia="ru-RU"/>
        </w:rPr>
        <w:t>Для</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.arrow::before</w:t>
      </w:r>
      <w:r w:rsidRPr="00EA44E1">
        <w:rPr>
          <w:rFonts w:ascii="Helvetica" w:eastAsia="Times New Roman" w:hAnsi="Helvetica" w:cs="Helvetica"/>
          <w:color w:val="333333"/>
          <w:sz w:val="20"/>
          <w:szCs w:val="20"/>
          <w:lang w:val="en-US" w:eastAsia="ru-RU"/>
        </w:rPr>
        <w:t> </w:t>
      </w:r>
      <w:r w:rsidRPr="00EA44E1">
        <w:rPr>
          <w:rFonts w:ascii="Helvetica" w:eastAsia="Times New Roman" w:hAnsi="Helvetica" w:cs="Helvetica"/>
          <w:color w:val="333333"/>
          <w:sz w:val="20"/>
          <w:szCs w:val="20"/>
          <w:lang w:eastAsia="ru-RU"/>
        </w:rPr>
        <w:t>задайте</w:t>
      </w:r>
      <w:r w:rsidRPr="00EA44E1">
        <w:rPr>
          <w:rFonts w:ascii="Helvetica" w:eastAsia="Times New Roman" w:hAnsi="Helvetica" w:cs="Helvetica"/>
          <w:color w:val="333333"/>
          <w:sz w:val="20"/>
          <w:szCs w:val="20"/>
          <w:lang w:val="en-US" w:eastAsia="ru-RU"/>
        </w:rPr>
        <w:t xml:space="preserve"> </w:t>
      </w:r>
      <w:r w:rsidRPr="00EA44E1">
        <w:rPr>
          <w:rFonts w:ascii="Helvetica" w:eastAsia="Times New Roman" w:hAnsi="Helvetica" w:cs="Helvetica"/>
          <w:color w:val="333333"/>
          <w:sz w:val="20"/>
          <w:szCs w:val="20"/>
          <w:lang w:eastAsia="ru-RU"/>
        </w:rPr>
        <w:t>свойство</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display: inline-block</w:t>
      </w:r>
      <w:r w:rsidRPr="00EA44E1">
        <w:rPr>
          <w:rFonts w:ascii="Helvetica" w:eastAsia="Times New Roman" w:hAnsi="Helvetica" w:cs="Helvetica"/>
          <w:color w:val="333333"/>
          <w:sz w:val="20"/>
          <w:szCs w:val="20"/>
          <w:lang w:val="en-US" w:eastAsia="ru-RU"/>
        </w:rPr>
        <w:t>,</w:t>
      </w:r>
    </w:p>
    <w:p w14:paraId="2FD7F107" w14:textId="77777777" w:rsidR="00EA44E1" w:rsidRPr="00EA44E1" w:rsidRDefault="00EA44E1" w:rsidP="00422EFA">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4</w:t>
      </w:r>
      <w:r w:rsidRPr="00EA44E1">
        <w:rPr>
          <w:rFonts w:ascii="Helvetica" w:eastAsia="Times New Roman" w:hAnsi="Helvetica" w:cs="Helvetica"/>
          <w:color w:val="333333"/>
          <w:sz w:val="20"/>
          <w:szCs w:val="20"/>
          <w:lang w:eastAsia="ru-RU"/>
        </w:rPr>
        <w:t>а затем самим ссылкам </w:t>
      </w:r>
      <w:r w:rsidRPr="00EA44E1">
        <w:rPr>
          <w:rFonts w:ascii="Consolas" w:eastAsia="Times New Roman" w:hAnsi="Consolas" w:cs="Courier New"/>
          <w:color w:val="DD1144"/>
          <w:sz w:val="18"/>
          <w:szCs w:val="18"/>
          <w:bdr w:val="single" w:sz="6" w:space="2" w:color="E1E1E8" w:frame="1"/>
          <w:shd w:val="clear" w:color="auto" w:fill="F7F7F9"/>
          <w:lang w:eastAsia="ru-RU"/>
        </w:rPr>
        <w:t>.arrow</w:t>
      </w:r>
      <w:r w:rsidRPr="00EA44E1">
        <w:rPr>
          <w:rFonts w:ascii="Helvetica" w:eastAsia="Times New Roman" w:hAnsi="Helvetica" w:cs="Helvetica"/>
          <w:color w:val="333333"/>
          <w:sz w:val="20"/>
          <w:szCs w:val="20"/>
          <w:lang w:eastAsia="ru-RU"/>
        </w:rPr>
        <w:t> обнулите размер шрифта.</w:t>
      </w:r>
    </w:p>
    <w:p w14:paraId="43AD1EE0" w14:textId="77777777" w:rsidR="00EA44E1" w:rsidRDefault="00EA44E1" w:rsidP="000C610D">
      <w:pPr>
        <w:pStyle w:val="a3"/>
        <w:shd w:val="clear" w:color="auto" w:fill="FFFFFF"/>
        <w:spacing w:before="0" w:beforeAutospacing="0" w:after="135" w:afterAutospacing="0"/>
        <w:rPr>
          <w:rFonts w:ascii="Helvetica" w:hAnsi="Helvetica" w:cs="Helvetica"/>
          <w:color w:val="333333"/>
          <w:sz w:val="20"/>
          <w:szCs w:val="20"/>
        </w:rPr>
      </w:pPr>
    </w:p>
    <w:p w14:paraId="3D52C4CA" w14:textId="77777777" w:rsidR="00EA44E1" w:rsidRPr="00EA44E1" w:rsidRDefault="00EA44E1" w:rsidP="00EA44E1">
      <w:pPr>
        <w:rPr>
          <w:szCs w:val="16"/>
          <w:lang w:val="en-US"/>
        </w:rPr>
      </w:pPr>
      <w:r w:rsidRPr="00EA44E1">
        <w:rPr>
          <w:szCs w:val="16"/>
          <w:lang w:val="en-US"/>
        </w:rPr>
        <w:t>div class="goods"&gt;</w:t>
      </w:r>
    </w:p>
    <w:p w14:paraId="2B545878" w14:textId="77777777" w:rsidR="00EA44E1" w:rsidRPr="00EA44E1" w:rsidRDefault="00EA44E1" w:rsidP="00EA44E1">
      <w:pPr>
        <w:rPr>
          <w:szCs w:val="16"/>
          <w:lang w:val="en-US"/>
        </w:rPr>
      </w:pPr>
      <w:r w:rsidRPr="00EA44E1">
        <w:rPr>
          <w:szCs w:val="16"/>
          <w:lang w:val="en-US"/>
        </w:rPr>
        <w:t xml:space="preserve">            &lt;p&gt;</w:t>
      </w:r>
    </w:p>
    <w:p w14:paraId="5DD2BA53" w14:textId="77777777" w:rsidR="00EA44E1" w:rsidRPr="00EA44E1" w:rsidRDefault="00EA44E1" w:rsidP="00EA44E1">
      <w:pPr>
        <w:rPr>
          <w:szCs w:val="16"/>
          <w:lang w:val="en-US"/>
        </w:rPr>
      </w:pPr>
      <w:r w:rsidRPr="00EA44E1">
        <w:rPr>
          <w:szCs w:val="16"/>
          <w:lang w:val="en-US"/>
        </w:rPr>
        <w:t xml:space="preserve">                </w:t>
      </w:r>
      <w:r w:rsidRPr="00EA44E1">
        <w:rPr>
          <w:szCs w:val="16"/>
        </w:rPr>
        <w:t>Сортировка</w:t>
      </w:r>
      <w:r w:rsidRPr="00EA44E1">
        <w:rPr>
          <w:szCs w:val="16"/>
          <w:lang w:val="en-US"/>
        </w:rPr>
        <w:t>:</w:t>
      </w:r>
    </w:p>
    <w:p w14:paraId="7842EDF9" w14:textId="77777777" w:rsidR="00EA44E1" w:rsidRPr="00EA44E1" w:rsidRDefault="00EA44E1" w:rsidP="00EA44E1">
      <w:pPr>
        <w:rPr>
          <w:szCs w:val="16"/>
          <w:lang w:val="en-US"/>
        </w:rPr>
      </w:pPr>
      <w:r w:rsidRPr="00EA44E1">
        <w:rPr>
          <w:szCs w:val="16"/>
          <w:lang w:val="en-US"/>
        </w:rPr>
        <w:t xml:space="preserve">                &lt;a class="arrow arrow-up" href="#"&gt;</w:t>
      </w:r>
      <w:r w:rsidRPr="00EA44E1">
        <w:rPr>
          <w:szCs w:val="16"/>
        </w:rPr>
        <w:t>по</w:t>
      </w:r>
      <w:r w:rsidRPr="00EA44E1">
        <w:rPr>
          <w:szCs w:val="16"/>
          <w:lang w:val="en-US"/>
        </w:rPr>
        <w:t xml:space="preserve"> </w:t>
      </w:r>
      <w:r w:rsidRPr="00EA44E1">
        <w:rPr>
          <w:szCs w:val="16"/>
        </w:rPr>
        <w:t>возрастанию</w:t>
      </w:r>
      <w:r w:rsidRPr="00EA44E1">
        <w:rPr>
          <w:szCs w:val="16"/>
          <w:lang w:val="en-US"/>
        </w:rPr>
        <w:t>&lt;/a&gt;</w:t>
      </w:r>
    </w:p>
    <w:p w14:paraId="5E88C6F9" w14:textId="19431337" w:rsidR="00196E5D" w:rsidRPr="00EA44E1" w:rsidRDefault="00EA44E1" w:rsidP="00EA44E1">
      <w:pPr>
        <w:rPr>
          <w:szCs w:val="16"/>
          <w:lang w:val="en-US"/>
        </w:rPr>
      </w:pPr>
      <w:r w:rsidRPr="00EA44E1">
        <w:rPr>
          <w:szCs w:val="16"/>
          <w:lang w:val="en-US"/>
        </w:rPr>
        <w:t xml:space="preserve">                &lt;a class="arrow arrow-down" href="#"&gt;</w:t>
      </w:r>
      <w:r w:rsidRPr="00EA44E1">
        <w:rPr>
          <w:szCs w:val="16"/>
        </w:rPr>
        <w:t>по</w:t>
      </w:r>
      <w:r w:rsidRPr="00EA44E1">
        <w:rPr>
          <w:szCs w:val="16"/>
          <w:lang w:val="en-US"/>
        </w:rPr>
        <w:t xml:space="preserve"> </w:t>
      </w:r>
      <w:r w:rsidRPr="00EA44E1">
        <w:rPr>
          <w:szCs w:val="16"/>
        </w:rPr>
        <w:t>убыванию</w:t>
      </w:r>
      <w:r w:rsidRPr="00EA44E1">
        <w:rPr>
          <w:szCs w:val="16"/>
          <w:lang w:val="en-US"/>
        </w:rPr>
        <w:t>&lt;/a&gt;</w:t>
      </w:r>
    </w:p>
    <w:p w14:paraId="3D44E7F8" w14:textId="1783D768" w:rsidR="00EA44E1" w:rsidRPr="00EA44E1" w:rsidRDefault="00EA44E1" w:rsidP="00EA44E1">
      <w:pPr>
        <w:rPr>
          <w:szCs w:val="16"/>
          <w:lang w:val="en-US"/>
        </w:rPr>
      </w:pPr>
    </w:p>
    <w:p w14:paraId="37EB811B" w14:textId="60C4B7DB" w:rsidR="00EA44E1" w:rsidRPr="00EA44E1" w:rsidRDefault="00EA44E1" w:rsidP="00EA44E1">
      <w:pPr>
        <w:rPr>
          <w:szCs w:val="16"/>
          <w:lang w:val="en-US"/>
        </w:rPr>
      </w:pPr>
    </w:p>
    <w:p w14:paraId="3C2E0939" w14:textId="77777777" w:rsidR="00EA44E1" w:rsidRPr="00EA44E1" w:rsidRDefault="00EA44E1" w:rsidP="00EA44E1">
      <w:pPr>
        <w:rPr>
          <w:szCs w:val="16"/>
          <w:lang w:val="en-US"/>
        </w:rPr>
      </w:pPr>
      <w:r w:rsidRPr="00EA44E1">
        <w:rPr>
          <w:szCs w:val="16"/>
          <w:lang w:val="en-US"/>
        </w:rPr>
        <w:t>a.arrow {</w:t>
      </w:r>
    </w:p>
    <w:p w14:paraId="4D24ABB8" w14:textId="77777777" w:rsidR="00EA44E1" w:rsidRPr="00EA44E1" w:rsidRDefault="00EA44E1" w:rsidP="00EA44E1">
      <w:pPr>
        <w:rPr>
          <w:szCs w:val="16"/>
          <w:lang w:val="en-US"/>
        </w:rPr>
      </w:pPr>
      <w:r w:rsidRPr="00EA44E1">
        <w:rPr>
          <w:szCs w:val="16"/>
          <w:lang w:val="en-US"/>
        </w:rPr>
        <w:t xml:space="preserve">    display: inline-block;</w:t>
      </w:r>
    </w:p>
    <w:p w14:paraId="12DC8DC9" w14:textId="77777777" w:rsidR="00EA44E1" w:rsidRPr="00EA44E1" w:rsidRDefault="00EA44E1" w:rsidP="00EA44E1">
      <w:pPr>
        <w:rPr>
          <w:szCs w:val="16"/>
          <w:lang w:val="en-US"/>
        </w:rPr>
      </w:pPr>
      <w:r w:rsidRPr="00EA44E1">
        <w:rPr>
          <w:szCs w:val="16"/>
          <w:lang w:val="en-US"/>
        </w:rPr>
        <w:t xml:space="preserve">    margin: 0 10px;</w:t>
      </w:r>
    </w:p>
    <w:p w14:paraId="323806A0" w14:textId="77777777" w:rsidR="00EA44E1" w:rsidRPr="00EA44E1" w:rsidRDefault="00EA44E1" w:rsidP="00EA44E1">
      <w:pPr>
        <w:rPr>
          <w:szCs w:val="16"/>
          <w:lang w:val="en-US"/>
        </w:rPr>
      </w:pPr>
      <w:r w:rsidRPr="00EA44E1">
        <w:rPr>
          <w:szCs w:val="16"/>
          <w:lang w:val="en-US"/>
        </w:rPr>
        <w:t xml:space="preserve">    font-size:0;</w:t>
      </w:r>
    </w:p>
    <w:p w14:paraId="2A630137" w14:textId="77777777" w:rsidR="00EA44E1" w:rsidRPr="00EA44E1" w:rsidRDefault="00EA44E1" w:rsidP="00EA44E1">
      <w:pPr>
        <w:rPr>
          <w:szCs w:val="16"/>
          <w:lang w:val="en-US"/>
        </w:rPr>
      </w:pPr>
      <w:r w:rsidRPr="00EA44E1">
        <w:rPr>
          <w:szCs w:val="16"/>
          <w:lang w:val="en-US"/>
        </w:rPr>
        <w:t>}</w:t>
      </w:r>
    </w:p>
    <w:p w14:paraId="333273B2" w14:textId="77777777" w:rsidR="00EA44E1" w:rsidRPr="00EA44E1" w:rsidRDefault="00EA44E1" w:rsidP="00EA44E1">
      <w:pPr>
        <w:rPr>
          <w:szCs w:val="16"/>
          <w:lang w:val="en-US"/>
        </w:rPr>
      </w:pPr>
    </w:p>
    <w:p w14:paraId="318D4FE7" w14:textId="77777777" w:rsidR="00EA44E1" w:rsidRPr="00EA44E1" w:rsidRDefault="00EA44E1" w:rsidP="00EA44E1">
      <w:pPr>
        <w:rPr>
          <w:szCs w:val="16"/>
          <w:lang w:val="en-US"/>
        </w:rPr>
      </w:pPr>
      <w:r w:rsidRPr="00EA44E1">
        <w:rPr>
          <w:szCs w:val="16"/>
          <w:lang w:val="en-US"/>
        </w:rPr>
        <w:t>.arrow::before {</w:t>
      </w:r>
    </w:p>
    <w:p w14:paraId="153F1B66" w14:textId="77777777" w:rsidR="00EA44E1" w:rsidRPr="00EA44E1" w:rsidRDefault="00EA44E1" w:rsidP="00EA44E1">
      <w:pPr>
        <w:rPr>
          <w:szCs w:val="16"/>
          <w:lang w:val="en-US"/>
        </w:rPr>
      </w:pPr>
      <w:r w:rsidRPr="00EA44E1">
        <w:rPr>
          <w:szCs w:val="16"/>
          <w:lang w:val="en-US"/>
        </w:rPr>
        <w:t xml:space="preserve">    content: "";</w:t>
      </w:r>
    </w:p>
    <w:p w14:paraId="310AE0A9" w14:textId="77777777" w:rsidR="00EA44E1" w:rsidRPr="00EA44E1" w:rsidRDefault="00EA44E1" w:rsidP="00EA44E1">
      <w:pPr>
        <w:rPr>
          <w:szCs w:val="16"/>
          <w:lang w:val="en-US"/>
        </w:rPr>
      </w:pPr>
      <w:r w:rsidRPr="00EA44E1">
        <w:rPr>
          <w:szCs w:val="16"/>
          <w:lang w:val="en-US"/>
        </w:rPr>
        <w:t xml:space="preserve">    border: 20px solid #0074d9;</w:t>
      </w:r>
    </w:p>
    <w:p w14:paraId="09598D9D" w14:textId="77777777" w:rsidR="00EA44E1" w:rsidRPr="00EA44E1" w:rsidRDefault="00EA44E1" w:rsidP="00EA44E1">
      <w:pPr>
        <w:rPr>
          <w:szCs w:val="16"/>
          <w:lang w:val="en-US"/>
        </w:rPr>
      </w:pPr>
      <w:r w:rsidRPr="00EA44E1">
        <w:rPr>
          <w:szCs w:val="16"/>
          <w:lang w:val="en-US"/>
        </w:rPr>
        <w:t xml:space="preserve">    border-right-width: 10px;</w:t>
      </w:r>
    </w:p>
    <w:p w14:paraId="4B9A67D2" w14:textId="77777777" w:rsidR="00EA44E1" w:rsidRPr="00EA44E1" w:rsidRDefault="00EA44E1" w:rsidP="00EA44E1">
      <w:pPr>
        <w:rPr>
          <w:szCs w:val="16"/>
          <w:lang w:val="en-US"/>
        </w:rPr>
      </w:pPr>
      <w:r w:rsidRPr="00EA44E1">
        <w:rPr>
          <w:szCs w:val="16"/>
          <w:lang w:val="en-US"/>
        </w:rPr>
        <w:t xml:space="preserve">    border-left-width: 10px;</w:t>
      </w:r>
    </w:p>
    <w:p w14:paraId="7D8DCE6F" w14:textId="77777777" w:rsidR="00EA44E1" w:rsidRPr="00EA44E1" w:rsidRDefault="00EA44E1" w:rsidP="00EA44E1">
      <w:pPr>
        <w:rPr>
          <w:szCs w:val="16"/>
          <w:lang w:val="en-US"/>
        </w:rPr>
      </w:pPr>
      <w:r w:rsidRPr="00EA44E1">
        <w:rPr>
          <w:szCs w:val="16"/>
          <w:lang w:val="en-US"/>
        </w:rPr>
        <w:t xml:space="preserve">    border-right-color: transparent;</w:t>
      </w:r>
    </w:p>
    <w:p w14:paraId="44356EC9" w14:textId="77777777" w:rsidR="00EA44E1" w:rsidRPr="00EA44E1" w:rsidRDefault="00EA44E1" w:rsidP="00EA44E1">
      <w:pPr>
        <w:rPr>
          <w:szCs w:val="16"/>
          <w:lang w:val="en-US"/>
        </w:rPr>
      </w:pPr>
      <w:r w:rsidRPr="00EA44E1">
        <w:rPr>
          <w:szCs w:val="16"/>
          <w:lang w:val="en-US"/>
        </w:rPr>
        <w:t xml:space="preserve">    border-left-color: transparent;</w:t>
      </w:r>
    </w:p>
    <w:p w14:paraId="50E7F59A" w14:textId="77777777" w:rsidR="00EA44E1" w:rsidRPr="00EA44E1" w:rsidRDefault="00EA44E1" w:rsidP="00EA44E1">
      <w:pPr>
        <w:rPr>
          <w:szCs w:val="16"/>
          <w:lang w:val="en-US"/>
        </w:rPr>
      </w:pPr>
      <w:r w:rsidRPr="00EA44E1">
        <w:rPr>
          <w:szCs w:val="16"/>
          <w:lang w:val="en-US"/>
        </w:rPr>
        <w:t xml:space="preserve">    display:inline-block;</w:t>
      </w:r>
    </w:p>
    <w:p w14:paraId="6DC5F3F4" w14:textId="77777777" w:rsidR="00EA44E1" w:rsidRPr="00EA44E1" w:rsidRDefault="00EA44E1" w:rsidP="00EA44E1">
      <w:pPr>
        <w:rPr>
          <w:szCs w:val="16"/>
          <w:lang w:val="en-US"/>
        </w:rPr>
      </w:pPr>
      <w:r w:rsidRPr="00EA44E1">
        <w:rPr>
          <w:szCs w:val="16"/>
          <w:lang w:val="en-US"/>
        </w:rPr>
        <w:t>}</w:t>
      </w:r>
    </w:p>
    <w:p w14:paraId="5E2CBDC4" w14:textId="77777777" w:rsidR="00EA44E1" w:rsidRPr="00FF5407" w:rsidRDefault="00EA44E1" w:rsidP="00EA44E1">
      <w:pPr>
        <w:rPr>
          <w:szCs w:val="16"/>
          <w:lang w:val="en-US"/>
        </w:rPr>
      </w:pPr>
    </w:p>
    <w:p w14:paraId="7578F838" w14:textId="77777777" w:rsidR="00EA44E1" w:rsidRPr="00EA44E1" w:rsidRDefault="00EA44E1" w:rsidP="00EA44E1">
      <w:pPr>
        <w:rPr>
          <w:szCs w:val="16"/>
          <w:lang w:val="en-US"/>
        </w:rPr>
      </w:pPr>
      <w:r w:rsidRPr="00EA44E1">
        <w:rPr>
          <w:szCs w:val="16"/>
          <w:lang w:val="en-US"/>
        </w:rPr>
        <w:t>.arrow-up::before {</w:t>
      </w:r>
    </w:p>
    <w:p w14:paraId="3CD76B63" w14:textId="77777777" w:rsidR="00EA44E1" w:rsidRPr="00EA44E1" w:rsidRDefault="00EA44E1" w:rsidP="00EA44E1">
      <w:pPr>
        <w:rPr>
          <w:szCs w:val="16"/>
          <w:lang w:val="en-US"/>
        </w:rPr>
      </w:pPr>
      <w:r w:rsidRPr="00EA44E1">
        <w:rPr>
          <w:szCs w:val="16"/>
          <w:lang w:val="en-US"/>
        </w:rPr>
        <w:t xml:space="preserve">    border-top:0;</w:t>
      </w:r>
    </w:p>
    <w:p w14:paraId="2F3F964C" w14:textId="77777777" w:rsidR="00EA44E1" w:rsidRPr="00EA44E1" w:rsidRDefault="00EA44E1" w:rsidP="00EA44E1">
      <w:pPr>
        <w:rPr>
          <w:szCs w:val="16"/>
          <w:lang w:val="en-US"/>
        </w:rPr>
      </w:pPr>
      <w:r w:rsidRPr="00EA44E1">
        <w:rPr>
          <w:szCs w:val="16"/>
          <w:lang w:val="en-US"/>
        </w:rPr>
        <w:t xml:space="preserve">    </w:t>
      </w:r>
    </w:p>
    <w:p w14:paraId="3575B993" w14:textId="77777777" w:rsidR="00EA44E1" w:rsidRPr="00EA44E1" w:rsidRDefault="00EA44E1" w:rsidP="00EA44E1">
      <w:pPr>
        <w:rPr>
          <w:szCs w:val="16"/>
          <w:lang w:val="en-US"/>
        </w:rPr>
      </w:pPr>
      <w:r w:rsidRPr="00EA44E1">
        <w:rPr>
          <w:szCs w:val="16"/>
          <w:lang w:val="en-US"/>
        </w:rPr>
        <w:t>}</w:t>
      </w:r>
    </w:p>
    <w:p w14:paraId="005D1FB0" w14:textId="77777777" w:rsidR="00EA44E1" w:rsidRPr="00EA44E1" w:rsidRDefault="00EA44E1" w:rsidP="00EA44E1">
      <w:pPr>
        <w:rPr>
          <w:szCs w:val="16"/>
          <w:lang w:val="en-US"/>
        </w:rPr>
      </w:pPr>
    </w:p>
    <w:p w14:paraId="0F9549E7" w14:textId="77777777" w:rsidR="00EA44E1" w:rsidRPr="00EA44E1" w:rsidRDefault="00EA44E1" w:rsidP="00EA44E1">
      <w:pPr>
        <w:rPr>
          <w:szCs w:val="16"/>
          <w:lang w:val="en-US"/>
        </w:rPr>
      </w:pPr>
      <w:r w:rsidRPr="00EA44E1">
        <w:rPr>
          <w:szCs w:val="16"/>
          <w:lang w:val="en-US"/>
        </w:rPr>
        <w:t>.arrow-down::before {</w:t>
      </w:r>
    </w:p>
    <w:p w14:paraId="6D40E7C7" w14:textId="77777777" w:rsidR="00EA44E1" w:rsidRPr="00EA44E1" w:rsidRDefault="00EA44E1" w:rsidP="00EA44E1">
      <w:pPr>
        <w:rPr>
          <w:szCs w:val="16"/>
          <w:lang w:val="en-US"/>
        </w:rPr>
      </w:pPr>
      <w:r w:rsidRPr="00EA44E1">
        <w:rPr>
          <w:szCs w:val="16"/>
          <w:lang w:val="en-US"/>
        </w:rPr>
        <w:t xml:space="preserve">    border-bottom:0;</w:t>
      </w:r>
    </w:p>
    <w:p w14:paraId="6E08A2BA" w14:textId="77777777" w:rsidR="00EA44E1" w:rsidRPr="00EA44E1" w:rsidRDefault="00EA44E1" w:rsidP="00EA44E1">
      <w:pPr>
        <w:rPr>
          <w:szCs w:val="16"/>
          <w:lang w:val="en-US"/>
        </w:rPr>
      </w:pPr>
      <w:r w:rsidRPr="00EA44E1">
        <w:rPr>
          <w:szCs w:val="16"/>
          <w:lang w:val="en-US"/>
        </w:rPr>
        <w:t xml:space="preserve">    </w:t>
      </w:r>
    </w:p>
    <w:p w14:paraId="75CE3E99" w14:textId="6F20FC88" w:rsidR="00EA44E1" w:rsidRDefault="00EA44E1" w:rsidP="00EA44E1">
      <w:pPr>
        <w:rPr>
          <w:szCs w:val="16"/>
          <w:lang w:val="en-US"/>
        </w:rPr>
      </w:pPr>
      <w:r w:rsidRPr="00EA44E1">
        <w:rPr>
          <w:szCs w:val="16"/>
          <w:lang w:val="en-US"/>
        </w:rPr>
        <w:t>}</w:t>
      </w:r>
    </w:p>
    <w:p w14:paraId="5F84E284" w14:textId="07F2DE90" w:rsidR="002C6BF2" w:rsidRDefault="002C6BF2" w:rsidP="00EA44E1">
      <w:pPr>
        <w:rPr>
          <w:szCs w:val="16"/>
          <w:lang w:val="en-US"/>
        </w:rPr>
      </w:pPr>
    </w:p>
    <w:p w14:paraId="5DB6A660" w14:textId="77777777" w:rsidR="002C6BF2" w:rsidRPr="00FF5407" w:rsidRDefault="002C6BF2" w:rsidP="002C6BF2">
      <w:pPr>
        <w:pStyle w:val="1"/>
        <w:rPr>
          <w:lang w:val="en-US"/>
        </w:rPr>
      </w:pPr>
      <w:r w:rsidRPr="002C6BF2">
        <w:t>Игра</w:t>
      </w:r>
      <w:r w:rsidRPr="00FF5407">
        <w:rPr>
          <w:lang w:val="en-US"/>
        </w:rPr>
        <w:t xml:space="preserve"> </w:t>
      </w:r>
      <w:r w:rsidRPr="002C6BF2">
        <w:t>теней</w:t>
      </w:r>
    </w:p>
    <w:p w14:paraId="1507FDFB" w14:textId="77777777" w:rsidR="000C4480" w:rsidRPr="00FF5407" w:rsidRDefault="000C4480" w:rsidP="000C4480">
      <w:pPr>
        <w:pStyle w:val="2"/>
        <w:rPr>
          <w:lang w:val="en-US"/>
        </w:rPr>
      </w:pPr>
      <w:r>
        <w:t>Свойство</w:t>
      </w:r>
      <w:r w:rsidRPr="00FF5407">
        <w:rPr>
          <w:lang w:val="en-US"/>
        </w:rPr>
        <w:t xml:space="preserve"> box-shadow</w:t>
      </w:r>
    </w:p>
    <w:p w14:paraId="6EA75382" w14:textId="77777777" w:rsidR="000C4480" w:rsidRDefault="000C4480" w:rsidP="000C44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Тени создаются с помощью CSS-свойства </w:t>
      </w:r>
      <w:r>
        <w:rPr>
          <w:rStyle w:val="HTML"/>
          <w:rFonts w:ascii="Consolas" w:hAnsi="Consolas"/>
          <w:color w:val="333333"/>
          <w:sz w:val="21"/>
          <w:szCs w:val="21"/>
          <w:bdr w:val="none" w:sz="0" w:space="0" w:color="auto" w:frame="1"/>
        </w:rPr>
        <w:t>box-shadow</w:t>
      </w:r>
      <w:r>
        <w:rPr>
          <w:rFonts w:ascii="Arial" w:hAnsi="Arial" w:cs="Arial"/>
          <w:color w:val="333333"/>
        </w:rPr>
        <w:t>. Это достаточно сложное свойство, которое состоит из 6 компонентов. В этом курсе мы детально рассмотрим, как оно работает, а также научимся некоторым интересным приёмам.</w:t>
      </w:r>
    </w:p>
    <w:p w14:paraId="243B8D73" w14:textId="77777777" w:rsidR="000C4480" w:rsidRPr="00FF5407" w:rsidRDefault="000C4480" w:rsidP="000C44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можно создавать множественные тени. Мы тоже потренируемся это делать.</w:t>
      </w:r>
    </w:p>
    <w:p w14:paraId="1BAE4BEC" w14:textId="77777777" w:rsidR="000C4480" w:rsidRDefault="000C4480" w:rsidP="000C44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 пока посмотрим на пример работы этого свойства.</w:t>
      </w:r>
    </w:p>
    <w:p w14:paraId="0F302B33" w14:textId="77777777" w:rsidR="007E5F65" w:rsidRDefault="007E5F65" w:rsidP="007E5F65">
      <w:pPr>
        <w:pStyle w:val="2"/>
      </w:pPr>
      <w:r>
        <w:t>Смещение тени по горизонтали</w:t>
      </w:r>
    </w:p>
    <w:p w14:paraId="45F5FD99" w14:textId="77777777" w:rsidR="007E5F65" w:rsidRDefault="007E5F65" w:rsidP="007E5F6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простую тень, теперь разберемся с синтаксисом свойства. Вот он:</w:t>
      </w:r>
    </w:p>
    <w:p w14:paraId="090EA7A8" w14:textId="77777777" w:rsidR="007E5F65" w:rsidRDefault="007E5F65" w:rsidP="007E5F6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242A00A" w14:textId="77777777" w:rsidR="007E5F65" w:rsidRDefault="007E5F65" w:rsidP="007E5F6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21026877" w14:textId="77777777" w:rsidR="007E5F65" w:rsidRDefault="007E5F65" w:rsidP="007E5F6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&lt;— смещение по x</w:t>
      </w:r>
    </w:p>
    <w:p w14:paraId="746E65FC" w14:textId="77777777" w:rsidR="007E5F65" w:rsidRDefault="007E5F65" w:rsidP="007E5F6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4A4B5CB2" w14:textId="77777777" w:rsidR="007E5F65" w:rsidRDefault="007E5F65" w:rsidP="007E5F6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48300516" w14:textId="77777777" w:rsidR="007E5F65" w:rsidRDefault="007E5F65" w:rsidP="007E5F6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53FF076" w14:textId="77777777" w:rsidR="007E5F65" w:rsidRDefault="007E5F65" w:rsidP="007E5F6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30F8C60B" w14:textId="77777777" w:rsidR="007E5F65" w:rsidRDefault="007E5F65" w:rsidP="007E5F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inset</w:t>
      </w:r>
      <w:r>
        <w:rPr>
          <w:rFonts w:ascii="Arial" w:hAnsi="Arial" w:cs="Arial"/>
          <w:color w:val="333333"/>
        </w:rPr>
        <w:t>, растяжение, размытие и цвет не являются обязательными. Порядок следования цифровых значений важен. Первое цифровое значение означает </w:t>
      </w:r>
      <w:r>
        <w:rPr>
          <w:rStyle w:val="a4"/>
          <w:rFonts w:ascii="Arial" w:hAnsi="Arial" w:cs="Arial"/>
          <w:color w:val="333333"/>
        </w:rPr>
        <w:t>смещение по горизонтали</w:t>
      </w:r>
      <w:r>
        <w:rPr>
          <w:rFonts w:ascii="Arial" w:hAnsi="Arial" w:cs="Arial"/>
          <w:color w:val="333333"/>
        </w:rPr>
        <w:t>.</w:t>
      </w:r>
    </w:p>
    <w:p w14:paraId="52D2727B" w14:textId="77777777" w:rsidR="007E5F65" w:rsidRDefault="007E5F65" w:rsidP="007E5F6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Смещение по горизонтали может быть положительным и отрицательным.</w:t>
      </w:r>
    </w:p>
    <w:p w14:paraId="0B50F06A" w14:textId="07536A37" w:rsidR="002C6BF2" w:rsidRDefault="002C6BF2" w:rsidP="00EA44E1">
      <w:pPr>
        <w:rPr>
          <w:szCs w:val="16"/>
        </w:rPr>
      </w:pPr>
    </w:p>
    <w:p w14:paraId="0BAEC5E0" w14:textId="77777777" w:rsidR="00F53907" w:rsidRDefault="00F53907" w:rsidP="00F53907">
      <w:pPr>
        <w:pStyle w:val="2"/>
      </w:pPr>
      <w:r>
        <w:t>Смещение тени по вертикали</w:t>
      </w:r>
    </w:p>
    <w:p w14:paraId="4AE9DFF7" w14:textId="77777777" w:rsidR="00F53907" w:rsidRDefault="00F53907" w:rsidP="00F539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Еще раз синтаксис:</w:t>
      </w:r>
    </w:p>
    <w:p w14:paraId="0941EC69" w14:textId="77777777" w:rsidR="00F53907" w:rsidRDefault="00F53907" w:rsidP="00F53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41173E47" w14:textId="77777777" w:rsidR="00F53907" w:rsidRDefault="00F53907" w:rsidP="00F53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33BD043C" w14:textId="77777777" w:rsidR="00F53907" w:rsidRDefault="00F53907" w:rsidP="00F53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75582E7C" w14:textId="77777777" w:rsidR="00F53907" w:rsidRDefault="00F53907" w:rsidP="00F53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&lt;— смещение по y</w:t>
      </w:r>
    </w:p>
    <w:p w14:paraId="52FC5032" w14:textId="77777777" w:rsidR="00F53907" w:rsidRDefault="00F53907" w:rsidP="00F53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349D5F76" w14:textId="77777777" w:rsidR="00F53907" w:rsidRDefault="00F53907" w:rsidP="00F53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14640EC8" w14:textId="77777777" w:rsidR="00F53907" w:rsidRDefault="00F53907" w:rsidP="00F5390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5D97CB1F" w14:textId="77777777" w:rsidR="00F53907" w:rsidRDefault="00F53907" w:rsidP="00F5390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Второе цифровое значение задаёт </w:t>
      </w:r>
      <w:r>
        <w:rPr>
          <w:rStyle w:val="a4"/>
          <w:rFonts w:ascii="Arial" w:hAnsi="Arial" w:cs="Arial"/>
          <w:color w:val="333333"/>
        </w:rPr>
        <w:t>смещение по вертикали</w:t>
      </w:r>
      <w:r>
        <w:rPr>
          <w:rFonts w:ascii="Arial" w:hAnsi="Arial" w:cs="Arial"/>
          <w:color w:val="333333"/>
        </w:rPr>
        <w:t>. Оно работает аналогично предыдущему значению, смещая тень вверх или вниз.</w:t>
      </w:r>
    </w:p>
    <w:p w14:paraId="0A2B73BA" w14:textId="77777777" w:rsidR="009938F9" w:rsidRDefault="009938F9" w:rsidP="009938F9">
      <w:pPr>
        <w:pStyle w:val="2"/>
      </w:pPr>
      <w:r>
        <w:t>Размытие тени</w:t>
      </w:r>
    </w:p>
    <w:p w14:paraId="40035148" w14:textId="77777777" w:rsidR="009938F9" w:rsidRDefault="009938F9" w:rsidP="009938F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цифровое значение задаёт </w:t>
      </w:r>
      <w:r>
        <w:rPr>
          <w:rStyle w:val="a4"/>
          <w:rFonts w:ascii="Arial" w:hAnsi="Arial" w:cs="Arial"/>
          <w:color w:val="333333"/>
        </w:rPr>
        <w:t>радиус размытия</w:t>
      </w:r>
      <w:r>
        <w:rPr>
          <w:rFonts w:ascii="Arial" w:hAnsi="Arial" w:cs="Arial"/>
          <w:color w:val="333333"/>
        </w:rPr>
        <w:t> тени.</w:t>
      </w:r>
    </w:p>
    <w:p w14:paraId="5A51FF29" w14:textId="77777777" w:rsidR="009938F9" w:rsidRDefault="009938F9" w:rsidP="009938F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6B6B717" w14:textId="77777777" w:rsidR="009938F9" w:rsidRDefault="009938F9" w:rsidP="009938F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7A9AB61C" w14:textId="77777777" w:rsidR="009938F9" w:rsidRDefault="009938F9" w:rsidP="009938F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1C493853" w14:textId="77777777" w:rsidR="009938F9" w:rsidRDefault="009938F9" w:rsidP="009938F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40028E36" w14:textId="77777777" w:rsidR="009938F9" w:rsidRDefault="009938F9" w:rsidP="009938F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&lt;— размытие</w:t>
      </w:r>
    </w:p>
    <w:p w14:paraId="3D168116" w14:textId="77777777" w:rsidR="009938F9" w:rsidRDefault="009938F9" w:rsidP="009938F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363102C" w14:textId="77777777" w:rsidR="009938F9" w:rsidRDefault="009938F9" w:rsidP="009938F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2A702008" w14:textId="77777777" w:rsidR="009938F9" w:rsidRDefault="009938F9" w:rsidP="009938F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меньше значение, тем четче тень. Максимальная четкость достигается при нулевом значении. Размытие не может быть отрицательным. Если размытие не указано, то оно равно нулю.</w:t>
      </w:r>
    </w:p>
    <w:p w14:paraId="41A3DF23" w14:textId="77777777" w:rsidR="00422EFA" w:rsidRDefault="00422EFA" w:rsidP="00422EFA">
      <w:pPr>
        <w:pStyle w:val="2"/>
      </w:pPr>
      <w:r>
        <w:t>Растяжение тени</w:t>
      </w:r>
    </w:p>
    <w:p w14:paraId="46B4158F" w14:textId="77777777" w:rsidR="00422EFA" w:rsidRDefault="00422EFA" w:rsidP="00422EF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Четвёртое цифровое значение задаёт </w:t>
      </w:r>
      <w:r>
        <w:rPr>
          <w:rStyle w:val="a4"/>
          <w:rFonts w:ascii="Arial" w:hAnsi="Arial" w:cs="Arial"/>
          <w:color w:val="333333"/>
        </w:rPr>
        <w:t>растяжение</w:t>
      </w:r>
      <w:r>
        <w:rPr>
          <w:rFonts w:ascii="Arial" w:hAnsi="Arial" w:cs="Arial"/>
          <w:color w:val="333333"/>
        </w:rPr>
        <w:t> тени.</w:t>
      </w:r>
    </w:p>
    <w:p w14:paraId="05ABF29C" w14:textId="77777777" w:rsidR="00422EFA" w:rsidRDefault="00422EFA" w:rsidP="00422E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box-shadow:</w:t>
      </w:r>
    </w:p>
    <w:p w14:paraId="3086EE1D" w14:textId="77777777" w:rsidR="00422EFA" w:rsidRDefault="00422EFA" w:rsidP="00422E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4369A527" w14:textId="77777777" w:rsidR="00422EFA" w:rsidRDefault="00422EFA" w:rsidP="00422E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6F1A21C" w14:textId="77777777" w:rsidR="00422EFA" w:rsidRDefault="00422EFA" w:rsidP="00422E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3EE4D6F3" w14:textId="77777777" w:rsidR="00422EFA" w:rsidRDefault="00422EFA" w:rsidP="00422E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6C170CC1" w14:textId="77777777" w:rsidR="00422EFA" w:rsidRDefault="00422EFA" w:rsidP="00422E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&lt;— растяжение</w:t>
      </w:r>
    </w:p>
    <w:p w14:paraId="4B513835" w14:textId="77777777" w:rsidR="00422EFA" w:rsidRDefault="00422EFA" w:rsidP="00422EF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05E618E8" w14:textId="77777777" w:rsidR="00422EFA" w:rsidRDefault="00422EFA" w:rsidP="00422EF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размер и форма тени такие же, как и у элемента, которому она принадлежит. Но размер тени можно изменить с помощью растяжения.</w:t>
      </w:r>
    </w:p>
    <w:p w14:paraId="675632FA" w14:textId="77777777" w:rsidR="00422EFA" w:rsidRDefault="00422EFA" w:rsidP="00422EF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нулевом (или не указанном) растяжении размер тени такой же, как у элемента. При положительном растяжении размер тени становится больше размера элемента, а при отрицательном — меньше.</w:t>
      </w:r>
    </w:p>
    <w:p w14:paraId="261E7BED" w14:textId="59A035D7" w:rsidR="00F53907" w:rsidRDefault="00F53907" w:rsidP="00EA44E1">
      <w:pPr>
        <w:rPr>
          <w:szCs w:val="16"/>
        </w:rPr>
      </w:pPr>
    </w:p>
    <w:p w14:paraId="5AD38B00" w14:textId="77777777" w:rsidR="00FF5407" w:rsidRPr="00FF5407" w:rsidRDefault="00FF5407" w:rsidP="00FF5407">
      <w:pPr>
        <w:pStyle w:val="2"/>
        <w:rPr>
          <w:rFonts w:eastAsia="Times New Roman"/>
          <w:lang w:eastAsia="ru-RU"/>
        </w:rPr>
      </w:pPr>
      <w:r w:rsidRPr="00FF5407">
        <w:rPr>
          <w:rFonts w:eastAsia="Times New Roman"/>
          <w:lang w:eastAsia="ru-RU"/>
        </w:rPr>
        <w:t>Размытие + растяжение</w:t>
      </w:r>
    </w:p>
    <w:p w14:paraId="00885F23" w14:textId="77777777" w:rsidR="00FF5407" w:rsidRPr="00FF5407" w:rsidRDefault="00FF5407" w:rsidP="00FF5407">
      <w:pPr>
        <w:shd w:val="clear" w:color="auto" w:fill="FFFFFF"/>
        <w:spacing w:after="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и растяжение иногда используют друг с другом, это позволяет управлять насыщенностью тени. Внешний вид тени будет зависеть от соотношения величин размытия и растяжения:</w:t>
      </w:r>
    </w:p>
    <w:p w14:paraId="0AB676EB" w14:textId="77777777" w:rsidR="00FF5407" w:rsidRPr="00FF5407" w:rsidRDefault="00FF5407" w:rsidP="00FF5407">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растяжение отрицательное — тень очень светлая;</w:t>
      </w:r>
    </w:p>
    <w:p w14:paraId="14FCC781" w14:textId="77777777" w:rsidR="00FF5407" w:rsidRPr="00FF5407" w:rsidRDefault="00FF5407" w:rsidP="00FF5407">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растяжения нет — тень обычная;</w:t>
      </w:r>
    </w:p>
    <w:p w14:paraId="407E4C55" w14:textId="77777777" w:rsidR="00FF5407" w:rsidRPr="00FF5407" w:rsidRDefault="00FF5407" w:rsidP="00FF5407">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больше растяжения — тень темнее обычного;</w:t>
      </w:r>
    </w:p>
    <w:p w14:paraId="48433E5E" w14:textId="77777777" w:rsidR="00FF5407" w:rsidRPr="00FF5407" w:rsidRDefault="00FF5407" w:rsidP="00FF5407">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меньше растяжения — тень очень темная.</w:t>
      </w:r>
    </w:p>
    <w:p w14:paraId="56BC8A71" w14:textId="77777777" w:rsidR="00FF5407" w:rsidRPr="00FF5407" w:rsidRDefault="00FF5407" w:rsidP="00FF5407">
      <w:pPr>
        <w:shd w:val="clear" w:color="auto" w:fill="FFFFFF"/>
        <w:spacing w:before="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Впрочем, поэкспериментируйте самостоятельно.</w:t>
      </w:r>
    </w:p>
    <w:p w14:paraId="734211BB" w14:textId="77777777" w:rsidR="00FF5407" w:rsidRPr="00FF5407" w:rsidRDefault="00FF5407" w:rsidP="00FF5407">
      <w:r w:rsidRPr="00FF5407">
        <w:t>.btn1 {</w:t>
      </w:r>
    </w:p>
    <w:p w14:paraId="48AF2A12" w14:textId="77777777" w:rsidR="00FF5407" w:rsidRPr="00FF5407" w:rsidRDefault="00FF5407" w:rsidP="00FF5407">
      <w:r w:rsidRPr="00FF5407">
        <w:t xml:space="preserve">  box-shadow: 0 0 6px -2px #34495e;</w:t>
      </w:r>
    </w:p>
    <w:p w14:paraId="02EDC730" w14:textId="77777777" w:rsidR="00FF5407" w:rsidRPr="00FF5407" w:rsidRDefault="00FF5407" w:rsidP="00FF5407">
      <w:pPr>
        <w:rPr>
          <w:lang w:val="en-US"/>
        </w:rPr>
      </w:pPr>
      <w:r w:rsidRPr="00FF5407">
        <w:rPr>
          <w:lang w:val="en-US"/>
        </w:rPr>
        <w:t>}</w:t>
      </w:r>
    </w:p>
    <w:p w14:paraId="76FF3D53" w14:textId="77777777" w:rsidR="00FF5407" w:rsidRPr="00FF5407" w:rsidRDefault="00FF5407" w:rsidP="00FF5407">
      <w:pPr>
        <w:rPr>
          <w:lang w:val="en-US"/>
        </w:rPr>
      </w:pPr>
    </w:p>
    <w:p w14:paraId="38E07E89" w14:textId="77777777" w:rsidR="00FF5407" w:rsidRPr="00FF5407" w:rsidRDefault="00FF5407" w:rsidP="00FF5407">
      <w:pPr>
        <w:rPr>
          <w:lang w:val="en-US"/>
        </w:rPr>
      </w:pPr>
      <w:r w:rsidRPr="00FF5407">
        <w:rPr>
          <w:lang w:val="en-US"/>
        </w:rPr>
        <w:t>.btn2 {</w:t>
      </w:r>
    </w:p>
    <w:p w14:paraId="17630F09" w14:textId="77777777" w:rsidR="00FF5407" w:rsidRPr="00FF5407" w:rsidRDefault="00FF5407" w:rsidP="00FF5407">
      <w:pPr>
        <w:rPr>
          <w:lang w:val="en-US"/>
        </w:rPr>
      </w:pPr>
      <w:r w:rsidRPr="00FF5407">
        <w:rPr>
          <w:lang w:val="en-US"/>
        </w:rPr>
        <w:t xml:space="preserve">  box-shadow: 0 0 6px 0 #34495e;</w:t>
      </w:r>
    </w:p>
    <w:p w14:paraId="4E4487C3" w14:textId="77777777" w:rsidR="00FF5407" w:rsidRPr="00FF5407" w:rsidRDefault="00FF5407" w:rsidP="00FF5407">
      <w:pPr>
        <w:rPr>
          <w:lang w:val="en-US"/>
        </w:rPr>
      </w:pPr>
      <w:r w:rsidRPr="00FF5407">
        <w:rPr>
          <w:lang w:val="en-US"/>
        </w:rPr>
        <w:t>}</w:t>
      </w:r>
    </w:p>
    <w:p w14:paraId="36192639" w14:textId="77777777" w:rsidR="00FF5407" w:rsidRPr="00FF5407" w:rsidRDefault="00FF5407" w:rsidP="00FF5407">
      <w:pPr>
        <w:rPr>
          <w:lang w:val="en-US"/>
        </w:rPr>
      </w:pPr>
    </w:p>
    <w:p w14:paraId="7DDC1F23" w14:textId="77777777" w:rsidR="00FF5407" w:rsidRPr="00FF5407" w:rsidRDefault="00FF5407" w:rsidP="00FF5407">
      <w:pPr>
        <w:rPr>
          <w:lang w:val="en-US"/>
        </w:rPr>
      </w:pPr>
      <w:r w:rsidRPr="00FF5407">
        <w:rPr>
          <w:lang w:val="en-US"/>
        </w:rPr>
        <w:t>.btn3 {</w:t>
      </w:r>
    </w:p>
    <w:p w14:paraId="00A37808" w14:textId="77777777" w:rsidR="00FF5407" w:rsidRPr="00FF5407" w:rsidRDefault="00FF5407" w:rsidP="00FF5407">
      <w:pPr>
        <w:rPr>
          <w:lang w:val="en-US"/>
        </w:rPr>
      </w:pPr>
      <w:r w:rsidRPr="00FF5407">
        <w:rPr>
          <w:lang w:val="en-US"/>
        </w:rPr>
        <w:t xml:space="preserve">  box-shadow: 0 0 6px 3px #34495e;</w:t>
      </w:r>
    </w:p>
    <w:p w14:paraId="1A407731" w14:textId="77777777" w:rsidR="00FF5407" w:rsidRPr="00FF5407" w:rsidRDefault="00FF5407" w:rsidP="00FF5407">
      <w:pPr>
        <w:rPr>
          <w:lang w:val="en-US"/>
        </w:rPr>
      </w:pPr>
      <w:r w:rsidRPr="00FF5407">
        <w:rPr>
          <w:lang w:val="en-US"/>
        </w:rPr>
        <w:t>}</w:t>
      </w:r>
    </w:p>
    <w:p w14:paraId="362953B1" w14:textId="77777777" w:rsidR="00FF5407" w:rsidRPr="00FF5407" w:rsidRDefault="00FF5407" w:rsidP="00FF5407">
      <w:pPr>
        <w:rPr>
          <w:lang w:val="en-US"/>
        </w:rPr>
      </w:pPr>
    </w:p>
    <w:p w14:paraId="6A7C77D1" w14:textId="77777777" w:rsidR="00FF5407" w:rsidRPr="00FF5407" w:rsidRDefault="00FF5407" w:rsidP="00FF5407">
      <w:pPr>
        <w:rPr>
          <w:lang w:val="en-US"/>
        </w:rPr>
      </w:pPr>
      <w:r w:rsidRPr="00FF5407">
        <w:rPr>
          <w:lang w:val="en-US"/>
        </w:rPr>
        <w:t>.btn4 {</w:t>
      </w:r>
    </w:p>
    <w:p w14:paraId="440D6C3C" w14:textId="77777777" w:rsidR="00FF5407" w:rsidRPr="00FF5407" w:rsidRDefault="00FF5407" w:rsidP="00FF5407">
      <w:pPr>
        <w:rPr>
          <w:lang w:val="en-US"/>
        </w:rPr>
      </w:pPr>
      <w:r w:rsidRPr="00FF5407">
        <w:rPr>
          <w:lang w:val="en-US"/>
        </w:rPr>
        <w:t xml:space="preserve">  box-shadow: 0 0 3px 6px #34495e;</w:t>
      </w:r>
    </w:p>
    <w:p w14:paraId="723E5078" w14:textId="61601CA9" w:rsidR="00FF5407" w:rsidRDefault="00FF5407" w:rsidP="00FF5407">
      <w:r w:rsidRPr="00FF5407">
        <w:t>}</w:t>
      </w:r>
    </w:p>
    <w:p w14:paraId="3F386705" w14:textId="71D50CAC" w:rsidR="00FB779C" w:rsidRDefault="00FB779C" w:rsidP="00FF5407"/>
    <w:p w14:paraId="51E80265" w14:textId="77777777" w:rsidR="00FB779C" w:rsidRDefault="00FB779C" w:rsidP="00FB779C">
      <w:pPr>
        <w:pStyle w:val="2"/>
      </w:pPr>
      <w:r>
        <w:t>Цвет тени</w:t>
      </w:r>
    </w:p>
    <w:p w14:paraId="4CB0C391" w14:textId="77777777" w:rsidR="00FB779C" w:rsidRDefault="00FB779C" w:rsidP="00FB779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тени задается с помощью любого цветового формата CSS. Если цвет тени не задан, то он берётся от цвета текста элемента с тенью. Именно поэтому в текущем задании исходный цвет тени — жёлтый.</w:t>
      </w:r>
    </w:p>
    <w:p w14:paraId="344B7A94" w14:textId="77777777" w:rsidR="00FB779C" w:rsidRDefault="00FB779C" w:rsidP="00FB779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4EAA3EA1" w14:textId="77777777" w:rsidR="00FB779C" w:rsidRDefault="00FB779C" w:rsidP="00FB779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74318F89" w14:textId="77777777" w:rsidR="00FB779C" w:rsidRDefault="00FB779C" w:rsidP="00FB779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2C5C6DF0" w14:textId="77777777" w:rsidR="00FB779C" w:rsidRDefault="00FB779C" w:rsidP="00FB779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70F24AB4" w14:textId="77777777" w:rsidR="00FB779C" w:rsidRDefault="00FB779C" w:rsidP="00FB779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1A28D647" w14:textId="77777777" w:rsidR="00FB779C" w:rsidRDefault="00FB779C" w:rsidP="00FB779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BB11113" w14:textId="77777777" w:rsidR="00FB779C" w:rsidRDefault="00FB779C" w:rsidP="00FB779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&lt;— цвет</w:t>
      </w:r>
    </w:p>
    <w:p w14:paraId="42E8D0FB" w14:textId="77777777" w:rsidR="00FB779C" w:rsidRDefault="00FB779C" w:rsidP="00FB779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Цвет тени — мощный инструмент в руках умелого дизайнера, который позволяет создавать выразительные эффекты.</w:t>
      </w:r>
    </w:p>
    <w:p w14:paraId="7E62F22B" w14:textId="77777777" w:rsidR="00657F71" w:rsidRDefault="00657F71" w:rsidP="00657F71">
      <w:pPr>
        <w:pStyle w:val="2"/>
      </w:pPr>
      <w:r>
        <w:t>Внутренняя тень</w:t>
      </w:r>
    </w:p>
    <w:p w14:paraId="34F163C4" w14:textId="77777777" w:rsidR="00657F71" w:rsidRDefault="00657F71" w:rsidP="00657F7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в </w:t>
      </w:r>
      <w:r>
        <w:rPr>
          <w:rStyle w:val="HTML"/>
          <w:rFonts w:ascii="Consolas" w:hAnsi="Consolas"/>
          <w:color w:val="333333"/>
          <w:sz w:val="21"/>
          <w:szCs w:val="21"/>
          <w:bdr w:val="none" w:sz="0" w:space="0" w:color="auto" w:frame="1"/>
        </w:rPr>
        <w:t>box-shadow</w:t>
      </w:r>
      <w:r>
        <w:rPr>
          <w:rFonts w:ascii="Arial" w:hAnsi="Arial" w:cs="Arial"/>
          <w:color w:val="333333"/>
        </w:rPr>
        <w:t> использовать ключевое слово </w:t>
      </w:r>
      <w:r>
        <w:rPr>
          <w:rStyle w:val="HTML"/>
          <w:rFonts w:ascii="Consolas" w:hAnsi="Consolas"/>
          <w:color w:val="333333"/>
          <w:sz w:val="21"/>
          <w:szCs w:val="21"/>
          <w:bdr w:val="none" w:sz="0" w:space="0" w:color="auto" w:frame="1"/>
        </w:rPr>
        <w:t>inset</w:t>
      </w:r>
      <w:r>
        <w:rPr>
          <w:rFonts w:ascii="Arial" w:hAnsi="Arial" w:cs="Arial"/>
          <w:color w:val="333333"/>
        </w:rPr>
        <w:t>, то тень будет отображаться внутри элемента.</w:t>
      </w:r>
    </w:p>
    <w:p w14:paraId="2B8D31B1" w14:textId="77777777" w:rsidR="00657F71" w:rsidRDefault="00657F71" w:rsidP="00657F7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62B824D2" w14:textId="77777777" w:rsidR="00657F71" w:rsidRDefault="00657F71" w:rsidP="00657F7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&lt;— внутренняя</w:t>
      </w:r>
    </w:p>
    <w:p w14:paraId="4D697E1B" w14:textId="77777777" w:rsidR="00657F71" w:rsidRDefault="00657F71" w:rsidP="00657F7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6317A846" w14:textId="77777777" w:rsidR="00657F71" w:rsidRDefault="00657F71" w:rsidP="00657F7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1D9F76CC" w14:textId="77777777" w:rsidR="00657F71" w:rsidRDefault="00657F71" w:rsidP="00657F7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099D4322" w14:textId="77777777" w:rsidR="00657F71" w:rsidRDefault="00657F71" w:rsidP="00657F7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1252CB7" w14:textId="77777777" w:rsidR="00657F71" w:rsidRDefault="00657F71" w:rsidP="00657F7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3A315F9E" w14:textId="77777777" w:rsidR="00657F71" w:rsidRDefault="00657F71" w:rsidP="00657F71">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inset</w:t>
      </w:r>
      <w:r>
        <w:rPr>
          <w:rFonts w:ascii="Arial" w:hAnsi="Arial" w:cs="Arial"/>
          <w:color w:val="333333"/>
        </w:rPr>
        <w:t> лучше размещать либо в самом начале свойства, либо в самом конце.</w:t>
      </w:r>
    </w:p>
    <w:p w14:paraId="2E87E8C9" w14:textId="77777777" w:rsidR="00D546BE" w:rsidRDefault="00D546BE" w:rsidP="00D546BE">
      <w:pPr>
        <w:pStyle w:val="2"/>
      </w:pPr>
      <w:r>
        <w:t>Полупрозрачная тень</w:t>
      </w:r>
    </w:p>
    <w:p w14:paraId="2EFA377E" w14:textId="77777777" w:rsidR="00D546BE" w:rsidRDefault="00D546BE" w:rsidP="00D546B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тени ненулевой радиус размытия, то она автоматически становится полупрозрачной. Но иногда нужно сделать полупрозрачной тень без радиуса размытия (например, как у кнопок в мини-браузере).</w:t>
      </w:r>
    </w:p>
    <w:p w14:paraId="502FB9C2" w14:textId="77777777" w:rsidR="00D546BE" w:rsidRDefault="00D546BE" w:rsidP="00D546B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новый формат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 Пример:</w:t>
      </w:r>
    </w:p>
    <w:p w14:paraId="51F63146" w14:textId="77777777" w:rsidR="00D546BE" w:rsidRDefault="00D546BE" w:rsidP="00D546B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red</w:t>
      </w:r>
      <w:r>
        <w:rPr>
          <w:rStyle w:val="HTML"/>
          <w:rFonts w:ascii="Consolas" w:hAnsi="Consolas"/>
          <w:color w:val="333333"/>
          <w:bdr w:val="none" w:sz="0" w:space="0" w:color="auto" w:frame="1"/>
        </w:rPr>
        <w:t>;</w:t>
      </w:r>
    </w:p>
    <w:p w14:paraId="6CCD368C" w14:textId="77777777" w:rsidR="00D546BE" w:rsidRDefault="00D546BE" w:rsidP="00D546B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#ff0000</w:t>
      </w:r>
      <w:r>
        <w:rPr>
          <w:rStyle w:val="HTML"/>
          <w:rFonts w:ascii="Consolas" w:hAnsi="Consolas"/>
          <w:color w:val="333333"/>
          <w:bdr w:val="none" w:sz="0" w:space="0" w:color="auto" w:frame="1"/>
        </w:rPr>
        <w:t>;</w:t>
      </w:r>
    </w:p>
    <w:p w14:paraId="17B29D2F" w14:textId="77777777" w:rsidR="00D546BE" w:rsidRDefault="00D546BE" w:rsidP="00D546B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color: rgba(255, 0, 0, 0.5);</w:t>
      </w:r>
    </w:p>
    <w:p w14:paraId="3A44E586" w14:textId="77777777" w:rsidR="00D546BE" w:rsidRDefault="00D546BE" w:rsidP="00D546B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записи цвета в примере задают красный цвет, но в последней записи задан красный с 50% прозрачностью.</w:t>
      </w:r>
    </w:p>
    <w:p w14:paraId="00260A2B" w14:textId="77777777" w:rsidR="00D546BE" w:rsidRDefault="00D546BE" w:rsidP="00D546B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w:t>
      </w:r>
      <w:r>
        <w:rPr>
          <w:rStyle w:val="HTML"/>
          <w:rFonts w:ascii="Consolas" w:hAnsi="Consolas"/>
          <w:color w:val="333333"/>
          <w:sz w:val="21"/>
          <w:szCs w:val="21"/>
          <w:bdr w:val="none" w:sz="0" w:space="0" w:color="auto" w:frame="1"/>
        </w:rPr>
        <w:t>rgba</w:t>
      </w:r>
      <w:r>
        <w:rPr>
          <w:rFonts w:ascii="Arial" w:hAnsi="Arial" w:cs="Arial"/>
          <w:color w:val="333333"/>
        </w:rPr>
        <w:t> первые три значения задают цвет и могут быть целым числом от </w:t>
      </w:r>
      <w:r>
        <w:rPr>
          <w:rStyle w:val="HTML"/>
          <w:rFonts w:ascii="Consolas" w:hAnsi="Consolas"/>
          <w:color w:val="333333"/>
          <w:sz w:val="21"/>
          <w:szCs w:val="21"/>
          <w:bdr w:val="none" w:sz="0" w:space="0" w:color="auto" w:frame="1"/>
        </w:rPr>
        <w:t>0</w:t>
      </w:r>
      <w:r>
        <w:rPr>
          <w:rFonts w:ascii="Arial" w:hAnsi="Arial" w:cs="Arial"/>
          <w:color w:val="333333"/>
        </w:rPr>
        <w:t> до </w:t>
      </w:r>
      <w:r>
        <w:rPr>
          <w:rStyle w:val="HTML"/>
          <w:rFonts w:ascii="Consolas" w:hAnsi="Consolas"/>
          <w:color w:val="333333"/>
          <w:sz w:val="21"/>
          <w:szCs w:val="21"/>
          <w:bdr w:val="none" w:sz="0" w:space="0" w:color="auto" w:frame="1"/>
        </w:rPr>
        <w:t>255</w:t>
      </w:r>
      <w:r>
        <w:rPr>
          <w:rFonts w:ascii="Arial" w:hAnsi="Arial" w:cs="Arial"/>
          <w:color w:val="333333"/>
        </w:rPr>
        <w:t>. Последнее значение задаёт уровень прозрачности и может быть дробным числом от </w:t>
      </w:r>
      <w:r>
        <w:rPr>
          <w:rStyle w:val="HTML"/>
          <w:rFonts w:ascii="Consolas" w:hAnsi="Consolas"/>
          <w:color w:val="333333"/>
          <w:sz w:val="21"/>
          <w:szCs w:val="21"/>
          <w:bdr w:val="none" w:sz="0" w:space="0" w:color="auto" w:frame="1"/>
        </w:rPr>
        <w:t>0</w:t>
      </w:r>
      <w:r>
        <w:rPr>
          <w:rFonts w:ascii="Arial" w:hAnsi="Arial" w:cs="Arial"/>
          <w:color w:val="333333"/>
        </w:rPr>
        <w:t> (полная прозрачность) до </w:t>
      </w:r>
      <w:r>
        <w:rPr>
          <w:rStyle w:val="HTML"/>
          <w:rFonts w:ascii="Consolas" w:hAnsi="Consolas"/>
          <w:color w:val="333333"/>
          <w:sz w:val="21"/>
          <w:szCs w:val="21"/>
          <w:bdr w:val="none" w:sz="0" w:space="0" w:color="auto" w:frame="1"/>
        </w:rPr>
        <w:t>1</w:t>
      </w:r>
      <w:r>
        <w:rPr>
          <w:rFonts w:ascii="Arial" w:hAnsi="Arial" w:cs="Arial"/>
          <w:color w:val="333333"/>
        </w:rPr>
        <w:t>.</w:t>
      </w:r>
    </w:p>
    <w:p w14:paraId="4E60C7D8" w14:textId="77777777" w:rsidR="00D546BE" w:rsidRDefault="00D546BE" w:rsidP="00D546B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Задавать полупрозрачный цвет с помощью </w:t>
      </w:r>
      <w:r>
        <w:rPr>
          <w:rStyle w:val="HTML"/>
          <w:rFonts w:ascii="Consolas" w:hAnsi="Consolas"/>
          <w:color w:val="333333"/>
          <w:sz w:val="21"/>
          <w:szCs w:val="21"/>
          <w:bdr w:val="none" w:sz="0" w:space="0" w:color="auto" w:frame="1"/>
        </w:rPr>
        <w:t>rgba</w:t>
      </w:r>
      <w:r>
        <w:rPr>
          <w:rFonts w:ascii="Arial" w:hAnsi="Arial" w:cs="Arial"/>
          <w:color w:val="333333"/>
        </w:rPr>
        <w:t> можно не только теням, но и остальным свойствам с цветом: рамкам, фону и так далее.</w:t>
      </w:r>
    </w:p>
    <w:p w14:paraId="155404DE" w14:textId="66A9D109" w:rsidR="00FB779C" w:rsidRDefault="00FB779C" w:rsidP="00FF5407"/>
    <w:p w14:paraId="3C1F3DD4" w14:textId="77777777" w:rsidR="00594C2C" w:rsidRDefault="00594C2C" w:rsidP="00594C2C">
      <w:pPr>
        <w:pStyle w:val="2"/>
      </w:pPr>
      <w:r>
        <w:t>Тень только с одной стороны</w:t>
      </w:r>
    </w:p>
    <w:p w14:paraId="1593CDC7" w14:textId="77777777" w:rsidR="00594C2C" w:rsidRDefault="00594C2C" w:rsidP="00594C2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рассмотрим несколько интересных приёмов работы с тенями.</w:t>
      </w:r>
    </w:p>
    <w:p w14:paraId="624A0403" w14:textId="77777777" w:rsidR="00594C2C" w:rsidRDefault="00594C2C" w:rsidP="00594C2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приём позволяет сделать так, чтобы тень была видна только с одной стороны элемента.</w:t>
      </w:r>
    </w:p>
    <w:p w14:paraId="4C88D42F" w14:textId="77777777" w:rsidR="00594C2C" w:rsidRDefault="00594C2C" w:rsidP="00594C2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задать тени отрицательное растяжение и положительное размытие, а затем сместить тень в нужном направлении. Отрицательное растяжение сделает размытую тень меньше элемента, а смещение покажет край тени только с одной стороны.</w:t>
      </w:r>
    </w:p>
    <w:p w14:paraId="3840FAE6" w14:textId="77777777" w:rsidR="00594C2C" w:rsidRDefault="00594C2C" w:rsidP="00594C2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Подобный приём позволяет имитировать градиенты с помощью внутренних теней.</w:t>
      </w:r>
    </w:p>
    <w:p w14:paraId="1BC52249" w14:textId="4CD59C25" w:rsidR="00594C2C" w:rsidRDefault="00594C2C" w:rsidP="00FF5407"/>
    <w:p w14:paraId="47959EC9" w14:textId="77777777" w:rsidR="0069446D" w:rsidRDefault="0069446D" w:rsidP="0069446D">
      <w:pPr>
        <w:pStyle w:val="2"/>
      </w:pPr>
      <w:r>
        <w:t>Множественные тени</w:t>
      </w:r>
    </w:p>
    <w:p w14:paraId="51F951D2" w14:textId="77777777" w:rsidR="0069446D" w:rsidRDefault="0069446D" w:rsidP="0069446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box-shadow</w:t>
      </w:r>
      <w:r>
        <w:rPr>
          <w:rFonts w:ascii="Arial" w:hAnsi="Arial" w:cs="Arial"/>
          <w:color w:val="333333"/>
        </w:rPr>
        <w:t> позволяет задавать одному элементу несколько теней. Для этого нужно перечислить значения теней через запятую, например:</w:t>
      </w:r>
    </w:p>
    <w:p w14:paraId="64C4C618" w14:textId="77777777" w:rsidR="0069446D" w:rsidRDefault="0069446D" w:rsidP="0069446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6BF07AA1" w14:textId="77777777" w:rsidR="0069446D" w:rsidRDefault="0069446D" w:rsidP="0069446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 0 5px 0 red,</w:t>
      </w:r>
    </w:p>
    <w:p w14:paraId="039D729F" w14:textId="77777777" w:rsidR="0069446D" w:rsidRDefault="0069446D" w:rsidP="0069446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0 0 10px 0 white;</w:t>
      </w:r>
    </w:p>
    <w:p w14:paraId="4A42E240" w14:textId="77777777" w:rsidR="0069446D" w:rsidRDefault="0069446D" w:rsidP="0069446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Тени, которые расположены в списке выше, будут перекрывать тени, которые расположены ниже.</w:t>
      </w:r>
    </w:p>
    <w:p w14:paraId="4AECEEB0" w14:textId="77777777" w:rsidR="009B0082" w:rsidRPr="009B0082" w:rsidRDefault="009B0082" w:rsidP="009B0082">
      <w:pPr>
        <w:rPr>
          <w:lang w:val="en-US"/>
        </w:rPr>
      </w:pPr>
      <w:r w:rsidRPr="007D3B9B">
        <w:t xml:space="preserve">  </w:t>
      </w:r>
      <w:r w:rsidRPr="009B0082">
        <w:rPr>
          <w:lang w:val="en-US"/>
        </w:rPr>
        <w:t xml:space="preserve">box-shadow: </w:t>
      </w:r>
    </w:p>
    <w:p w14:paraId="7E8DC2CE" w14:textId="77777777" w:rsidR="009B0082" w:rsidRPr="009B0082" w:rsidRDefault="009B0082" w:rsidP="009B0082">
      <w:pPr>
        <w:rPr>
          <w:lang w:val="en-US"/>
        </w:rPr>
      </w:pPr>
      <w:r w:rsidRPr="009B0082">
        <w:rPr>
          <w:lang w:val="en-US"/>
        </w:rPr>
        <w:t xml:space="preserve">  0 -5px 10px -3px #3498db,</w:t>
      </w:r>
    </w:p>
    <w:p w14:paraId="39D41F11" w14:textId="2B7769C9" w:rsidR="0069446D" w:rsidRDefault="009B0082" w:rsidP="009B0082">
      <w:r w:rsidRPr="009B0082">
        <w:rPr>
          <w:lang w:val="en-US"/>
        </w:rPr>
        <w:t xml:space="preserve">  </w:t>
      </w:r>
      <w:r>
        <w:t>0 5px 10px -3px #2ecc71;</w:t>
      </w:r>
    </w:p>
    <w:p w14:paraId="1F21FE17" w14:textId="761D896D" w:rsidR="00AF6955" w:rsidRDefault="00AF6955" w:rsidP="009B0082"/>
    <w:p w14:paraId="662E08F7" w14:textId="0F1ADB01" w:rsidR="00AF6955" w:rsidRDefault="00AF6955" w:rsidP="009B0082"/>
    <w:p w14:paraId="1119A8FA" w14:textId="77777777" w:rsidR="00AF6955" w:rsidRDefault="00AF6955" w:rsidP="00AF6955">
      <w:pPr>
        <w:pStyle w:val="2"/>
      </w:pPr>
      <w:r>
        <w:t>Несколько рамок у одного элемента</w:t>
      </w:r>
    </w:p>
    <w:p w14:paraId="2074487A" w14:textId="77777777" w:rsidR="00AF6955" w:rsidRDefault="00AF6955" w:rsidP="00AF6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множественных теней можно создавать различные интересные эффекты.</w:t>
      </w:r>
    </w:p>
    <w:p w14:paraId="280D3901" w14:textId="77777777" w:rsidR="00AF6955" w:rsidRDefault="00AF6955" w:rsidP="00AF6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имитировать множественные рамки у элемента. Для этого нужно добавить элементу несколько теней с положительным растяжением и с нулевыми смещениями и размытием.</w:t>
      </w:r>
    </w:p>
    <w:p w14:paraId="1E50962F" w14:textId="77777777" w:rsidR="00AF6955" w:rsidRDefault="00AF6955" w:rsidP="00AF695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Но тут есть одна тонкость. Настоящие рамки увеличивают размер элемента, а рамки-тени — нет. Поэтому надо следить, чтобы вокруг элемента было достаточно свободного пространства, иначе он может перекрыть соседние элементы.</w:t>
      </w:r>
    </w:p>
    <w:p w14:paraId="14505EBA" w14:textId="7B1DB2F3" w:rsidR="00AF6955" w:rsidRDefault="00AF6955" w:rsidP="009B0082"/>
    <w:p w14:paraId="0956B722" w14:textId="77777777" w:rsidR="00C24183" w:rsidRDefault="00C24183" w:rsidP="00394C21">
      <w:pPr>
        <w:pStyle w:val="2"/>
      </w:pPr>
      <w:r>
        <w:t>Теневое искусство – 1</w:t>
      </w:r>
    </w:p>
    <w:p w14:paraId="5EBC4FD1" w14:textId="77777777" w:rsidR="00C24183" w:rsidRDefault="00C24183" w:rsidP="00C2418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Самое интересное применение теней — это рисование. Умельцы создают сложнейшие изображения с помощью теней. Мы тоже создадим не очень сложную, но узнаваемую картинку на чистом CSS.</w:t>
      </w:r>
    </w:p>
    <w:p w14:paraId="794EF52A" w14:textId="77777777" w:rsidR="00C24183" w:rsidRDefault="00C24183" w:rsidP="00C241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исходном коде уже есть заготовка — скруглённый элемент с размерами 100 на 100 пикселей без рамок и фона. Тени имеют тот же размер и форму, что и их родительский элемент, поэтому добавляемые нами тени будут круглыми.</w:t>
      </w:r>
    </w:p>
    <w:p w14:paraId="65205034" w14:textId="77777777" w:rsidR="00C24183" w:rsidRDefault="00C24183" w:rsidP="00C241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началом пара замечаний:</w:t>
      </w:r>
    </w:p>
    <w:p w14:paraId="23B1D626" w14:textId="77777777" w:rsidR="00C24183" w:rsidRDefault="00C24183" w:rsidP="00C24183">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какой-то параметр тени не указан, значит он равен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787141EC" w14:textId="77777777" w:rsidR="00C24183" w:rsidRDefault="00C24183" w:rsidP="00C24183">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Необязательно задавать все варианты свойства </w:t>
      </w:r>
      <w:r>
        <w:rPr>
          <w:rStyle w:val="HTML"/>
          <w:rFonts w:ascii="Consolas" w:eastAsiaTheme="minorHAnsi" w:hAnsi="Consolas"/>
          <w:color w:val="333333"/>
          <w:sz w:val="21"/>
          <w:szCs w:val="21"/>
          <w:bdr w:val="none" w:sz="0" w:space="0" w:color="auto" w:frame="1"/>
        </w:rPr>
        <w:t>box-shadow</w:t>
      </w:r>
      <w:r>
        <w:rPr>
          <w:rFonts w:ascii="Arial" w:hAnsi="Arial" w:cs="Arial"/>
          <w:color w:val="333333"/>
        </w:rPr>
        <w:t> (префиксованные и нет). Используйте тот вариант, который работает в вашем браузере (серверная проверка использует вариант без префикса).</w:t>
      </w:r>
    </w:p>
    <w:p w14:paraId="40C12E8E" w14:textId="77777777" w:rsidR="008C067E" w:rsidRPr="008C067E" w:rsidRDefault="008C067E" w:rsidP="008C067E">
      <w:pPr>
        <w:rPr>
          <w:lang w:val="en-US"/>
        </w:rPr>
      </w:pPr>
      <w:r w:rsidRPr="008C067E">
        <w:rPr>
          <w:lang w:val="en-US"/>
        </w:rPr>
        <w:t>body {</w:t>
      </w:r>
    </w:p>
    <w:p w14:paraId="4E23E390" w14:textId="77777777" w:rsidR="008C067E" w:rsidRPr="008C067E" w:rsidRDefault="008C067E" w:rsidP="008C067E">
      <w:pPr>
        <w:rPr>
          <w:lang w:val="en-US"/>
        </w:rPr>
      </w:pPr>
      <w:r w:rsidRPr="008C067E">
        <w:rPr>
          <w:lang w:val="en-US"/>
        </w:rPr>
        <w:t xml:space="preserve">  padding: 20px;</w:t>
      </w:r>
    </w:p>
    <w:p w14:paraId="51DDED51" w14:textId="77777777" w:rsidR="008C067E" w:rsidRPr="008C067E" w:rsidRDefault="008C067E" w:rsidP="008C067E">
      <w:pPr>
        <w:rPr>
          <w:lang w:val="en-US"/>
        </w:rPr>
      </w:pPr>
      <w:r w:rsidRPr="008C067E">
        <w:rPr>
          <w:lang w:val="en-US"/>
        </w:rPr>
        <w:t xml:space="preserve">  background-color: white;</w:t>
      </w:r>
    </w:p>
    <w:p w14:paraId="49E62CBE" w14:textId="77777777" w:rsidR="008C067E" w:rsidRPr="008C067E" w:rsidRDefault="008C067E" w:rsidP="008C067E">
      <w:pPr>
        <w:rPr>
          <w:lang w:val="en-US"/>
        </w:rPr>
      </w:pPr>
      <w:r w:rsidRPr="008C067E">
        <w:rPr>
          <w:lang w:val="en-US"/>
        </w:rPr>
        <w:t>}</w:t>
      </w:r>
    </w:p>
    <w:p w14:paraId="1E4F5994" w14:textId="77777777" w:rsidR="008C067E" w:rsidRPr="008C067E" w:rsidRDefault="008C067E" w:rsidP="008C067E">
      <w:pPr>
        <w:rPr>
          <w:lang w:val="en-US"/>
        </w:rPr>
      </w:pPr>
    </w:p>
    <w:p w14:paraId="652C5376" w14:textId="77777777" w:rsidR="008C067E" w:rsidRPr="008C067E" w:rsidRDefault="008C067E" w:rsidP="008C067E">
      <w:pPr>
        <w:rPr>
          <w:lang w:val="en-US"/>
        </w:rPr>
      </w:pPr>
      <w:r w:rsidRPr="008C067E">
        <w:rPr>
          <w:lang w:val="en-US"/>
        </w:rPr>
        <w:lastRenderedPageBreak/>
        <w:t>.circle {</w:t>
      </w:r>
    </w:p>
    <w:p w14:paraId="708AC7C1" w14:textId="77777777" w:rsidR="008C067E" w:rsidRPr="008C067E" w:rsidRDefault="008C067E" w:rsidP="008C067E">
      <w:pPr>
        <w:rPr>
          <w:lang w:val="en-US"/>
        </w:rPr>
      </w:pPr>
      <w:r w:rsidRPr="008C067E">
        <w:rPr>
          <w:lang w:val="en-US"/>
        </w:rPr>
        <w:t xml:space="preserve">  margin: 10px auto;</w:t>
      </w:r>
    </w:p>
    <w:p w14:paraId="171E3AEA" w14:textId="77777777" w:rsidR="008C067E" w:rsidRPr="008C067E" w:rsidRDefault="008C067E" w:rsidP="008C067E">
      <w:pPr>
        <w:rPr>
          <w:lang w:val="en-US"/>
        </w:rPr>
      </w:pPr>
      <w:r w:rsidRPr="008C067E">
        <w:rPr>
          <w:lang w:val="en-US"/>
        </w:rPr>
        <w:t xml:space="preserve">  width: 100px;</w:t>
      </w:r>
    </w:p>
    <w:p w14:paraId="7DC6E9F6" w14:textId="77777777" w:rsidR="008C067E" w:rsidRPr="008C067E" w:rsidRDefault="008C067E" w:rsidP="008C067E">
      <w:pPr>
        <w:rPr>
          <w:lang w:val="en-US"/>
        </w:rPr>
      </w:pPr>
      <w:r w:rsidRPr="008C067E">
        <w:rPr>
          <w:lang w:val="en-US"/>
        </w:rPr>
        <w:t xml:space="preserve">  height: 100px;</w:t>
      </w:r>
    </w:p>
    <w:p w14:paraId="530A8318" w14:textId="77777777" w:rsidR="008C067E" w:rsidRPr="008C067E" w:rsidRDefault="008C067E" w:rsidP="008C067E">
      <w:pPr>
        <w:rPr>
          <w:lang w:val="en-US"/>
        </w:rPr>
      </w:pPr>
      <w:r w:rsidRPr="008C067E">
        <w:rPr>
          <w:lang w:val="en-US"/>
        </w:rPr>
        <w:t xml:space="preserve">  border-radius: 50%;</w:t>
      </w:r>
    </w:p>
    <w:p w14:paraId="55540BF4" w14:textId="77777777" w:rsidR="008C067E" w:rsidRPr="008C067E" w:rsidRDefault="008C067E" w:rsidP="008C067E">
      <w:pPr>
        <w:rPr>
          <w:lang w:val="en-US"/>
        </w:rPr>
      </w:pPr>
      <w:r w:rsidRPr="008C067E">
        <w:rPr>
          <w:lang w:val="en-US"/>
        </w:rPr>
        <w:t xml:space="preserve">  box-shadow: </w:t>
      </w:r>
    </w:p>
    <w:p w14:paraId="145B807C" w14:textId="77777777" w:rsidR="008C067E" w:rsidRPr="008C067E" w:rsidRDefault="008C067E" w:rsidP="008C067E">
      <w:pPr>
        <w:rPr>
          <w:lang w:val="en-US"/>
        </w:rPr>
      </w:pPr>
      <w:r w:rsidRPr="008C067E">
        <w:rPr>
          <w:lang w:val="en-US"/>
        </w:rPr>
        <w:t xml:space="preserve">  -5px -5px 5px 3px white inset,</w:t>
      </w:r>
    </w:p>
    <w:p w14:paraId="155CDDA8" w14:textId="77777777" w:rsidR="008C067E" w:rsidRPr="008C067E" w:rsidRDefault="008C067E" w:rsidP="008C067E">
      <w:pPr>
        <w:rPr>
          <w:lang w:val="en-US"/>
        </w:rPr>
      </w:pPr>
      <w:r w:rsidRPr="008C067E">
        <w:rPr>
          <w:lang w:val="en-US"/>
        </w:rPr>
        <w:t xml:space="preserve">  0 0 0 9px #6c6d70 inset,</w:t>
      </w:r>
    </w:p>
    <w:p w14:paraId="26B029E2" w14:textId="77777777" w:rsidR="008C067E" w:rsidRPr="008C067E" w:rsidRDefault="008C067E" w:rsidP="008C067E">
      <w:pPr>
        <w:rPr>
          <w:lang w:val="en-US"/>
        </w:rPr>
      </w:pPr>
      <w:r w:rsidRPr="008C067E">
        <w:rPr>
          <w:lang w:val="en-US"/>
        </w:rPr>
        <w:t xml:space="preserve">  0 0 0 10px black inset;</w:t>
      </w:r>
    </w:p>
    <w:p w14:paraId="3D671A40" w14:textId="6E282F65" w:rsidR="00C24183" w:rsidRDefault="008C067E" w:rsidP="008C067E">
      <w:r>
        <w:t>}</w:t>
      </w:r>
    </w:p>
    <w:p w14:paraId="16AF2C28" w14:textId="593DB4C0" w:rsidR="008C067E" w:rsidRDefault="008C067E" w:rsidP="008C067E"/>
    <w:p w14:paraId="65771A34" w14:textId="77777777" w:rsidR="008C067E" w:rsidRDefault="008C067E" w:rsidP="008C067E">
      <w:pPr>
        <w:pStyle w:val="2"/>
      </w:pPr>
      <w:r>
        <w:t>Теневое искусство – 2</w:t>
      </w:r>
    </w:p>
    <w:p w14:paraId="25352CD6" w14:textId="77777777" w:rsidR="008C067E" w:rsidRDefault="008C067E" w:rsidP="008C067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создали заготовку круга, используя внутренние тени.</w:t>
      </w:r>
    </w:p>
    <w:p w14:paraId="0405CF75" w14:textId="77777777" w:rsidR="008C067E" w:rsidRDefault="008C067E" w:rsidP="008C067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завершим заготовку, добавив еще несколько теней. Кстати, тоже внутренних.</w:t>
      </w:r>
    </w:p>
    <w:p w14:paraId="6DF47A71" w14:textId="77777777" w:rsidR="008C067E" w:rsidRDefault="008C067E" w:rsidP="008C067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Принцип построения простой. Мы каждый раз добавляем всё более узкую тень в начало списка теней и она частично перекрывает нижележащие тени. Внутренние тени выбраны потому, что они не выходят за границы элемента.</w:t>
      </w:r>
    </w:p>
    <w:p w14:paraId="52744479" w14:textId="77777777" w:rsidR="002606D0" w:rsidRPr="002606D0" w:rsidRDefault="002606D0" w:rsidP="002606D0">
      <w:pPr>
        <w:rPr>
          <w:lang w:val="en-US"/>
        </w:rPr>
      </w:pPr>
      <w:r w:rsidRPr="002606D0">
        <w:rPr>
          <w:lang w:val="en-US"/>
        </w:rPr>
        <w:t>body {</w:t>
      </w:r>
    </w:p>
    <w:p w14:paraId="5173A874" w14:textId="77777777" w:rsidR="002606D0" w:rsidRPr="002606D0" w:rsidRDefault="002606D0" w:rsidP="002606D0">
      <w:pPr>
        <w:rPr>
          <w:lang w:val="en-US"/>
        </w:rPr>
      </w:pPr>
      <w:r w:rsidRPr="002606D0">
        <w:rPr>
          <w:lang w:val="en-US"/>
        </w:rPr>
        <w:t xml:space="preserve">  padding: 20px;</w:t>
      </w:r>
    </w:p>
    <w:p w14:paraId="5D124374" w14:textId="77777777" w:rsidR="002606D0" w:rsidRPr="002606D0" w:rsidRDefault="002606D0" w:rsidP="002606D0">
      <w:pPr>
        <w:rPr>
          <w:lang w:val="en-US"/>
        </w:rPr>
      </w:pPr>
      <w:r w:rsidRPr="002606D0">
        <w:rPr>
          <w:lang w:val="en-US"/>
        </w:rPr>
        <w:t xml:space="preserve">  background-color: white;</w:t>
      </w:r>
    </w:p>
    <w:p w14:paraId="20B2A6C3" w14:textId="77777777" w:rsidR="002606D0" w:rsidRPr="002606D0" w:rsidRDefault="002606D0" w:rsidP="002606D0">
      <w:pPr>
        <w:rPr>
          <w:lang w:val="en-US"/>
        </w:rPr>
      </w:pPr>
      <w:r w:rsidRPr="002606D0">
        <w:rPr>
          <w:lang w:val="en-US"/>
        </w:rPr>
        <w:t>}</w:t>
      </w:r>
    </w:p>
    <w:p w14:paraId="00B456B8" w14:textId="77777777" w:rsidR="002606D0" w:rsidRPr="002606D0" w:rsidRDefault="002606D0" w:rsidP="002606D0">
      <w:pPr>
        <w:rPr>
          <w:lang w:val="en-US"/>
        </w:rPr>
      </w:pPr>
    </w:p>
    <w:p w14:paraId="216F7616" w14:textId="77777777" w:rsidR="002606D0" w:rsidRPr="002606D0" w:rsidRDefault="002606D0" w:rsidP="002606D0">
      <w:pPr>
        <w:rPr>
          <w:lang w:val="en-US"/>
        </w:rPr>
      </w:pPr>
      <w:r w:rsidRPr="002606D0">
        <w:rPr>
          <w:lang w:val="en-US"/>
        </w:rPr>
        <w:t>.circle {</w:t>
      </w:r>
    </w:p>
    <w:p w14:paraId="4C11E809" w14:textId="77777777" w:rsidR="002606D0" w:rsidRPr="002606D0" w:rsidRDefault="002606D0" w:rsidP="002606D0">
      <w:pPr>
        <w:rPr>
          <w:lang w:val="en-US"/>
        </w:rPr>
      </w:pPr>
      <w:r w:rsidRPr="002606D0">
        <w:rPr>
          <w:lang w:val="en-US"/>
        </w:rPr>
        <w:t xml:space="preserve">  margin: 10px auto;</w:t>
      </w:r>
    </w:p>
    <w:p w14:paraId="65FF6F88" w14:textId="77777777" w:rsidR="002606D0" w:rsidRPr="002606D0" w:rsidRDefault="002606D0" w:rsidP="002606D0">
      <w:pPr>
        <w:rPr>
          <w:lang w:val="en-US"/>
        </w:rPr>
      </w:pPr>
      <w:r w:rsidRPr="002606D0">
        <w:rPr>
          <w:lang w:val="en-US"/>
        </w:rPr>
        <w:t xml:space="preserve">  width: 100px;</w:t>
      </w:r>
    </w:p>
    <w:p w14:paraId="136696DD" w14:textId="77777777" w:rsidR="002606D0" w:rsidRPr="002606D0" w:rsidRDefault="002606D0" w:rsidP="002606D0">
      <w:pPr>
        <w:rPr>
          <w:lang w:val="en-US"/>
        </w:rPr>
      </w:pPr>
      <w:r w:rsidRPr="002606D0">
        <w:rPr>
          <w:lang w:val="en-US"/>
        </w:rPr>
        <w:t xml:space="preserve">  height: 100px;</w:t>
      </w:r>
    </w:p>
    <w:p w14:paraId="61B669AF" w14:textId="77777777" w:rsidR="002606D0" w:rsidRPr="002606D0" w:rsidRDefault="002606D0" w:rsidP="002606D0">
      <w:pPr>
        <w:rPr>
          <w:lang w:val="en-US"/>
        </w:rPr>
      </w:pPr>
      <w:r w:rsidRPr="002606D0">
        <w:rPr>
          <w:lang w:val="en-US"/>
        </w:rPr>
        <w:t xml:space="preserve">  border-radius: 50%;</w:t>
      </w:r>
    </w:p>
    <w:p w14:paraId="2E0150C4" w14:textId="77777777" w:rsidR="002606D0" w:rsidRPr="002606D0" w:rsidRDefault="002606D0" w:rsidP="002606D0">
      <w:pPr>
        <w:rPr>
          <w:lang w:val="en-US"/>
        </w:rPr>
      </w:pPr>
      <w:r w:rsidRPr="002606D0">
        <w:rPr>
          <w:lang w:val="en-US"/>
        </w:rPr>
        <w:t xml:space="preserve">  box-shadow:</w:t>
      </w:r>
    </w:p>
    <w:p w14:paraId="03844227" w14:textId="77777777" w:rsidR="002606D0" w:rsidRPr="002606D0" w:rsidRDefault="002606D0" w:rsidP="002606D0">
      <w:pPr>
        <w:rPr>
          <w:lang w:val="en-US"/>
        </w:rPr>
      </w:pPr>
      <w:r w:rsidRPr="002606D0">
        <w:rPr>
          <w:lang w:val="en-US"/>
        </w:rPr>
        <w:t xml:space="preserve">    inset 2px 2px 2px 0 white,</w:t>
      </w:r>
    </w:p>
    <w:p w14:paraId="03EA8892" w14:textId="77777777" w:rsidR="002606D0" w:rsidRPr="002606D0" w:rsidRDefault="002606D0" w:rsidP="002606D0">
      <w:pPr>
        <w:rPr>
          <w:lang w:val="en-US"/>
        </w:rPr>
      </w:pPr>
      <w:r w:rsidRPr="002606D0">
        <w:rPr>
          <w:lang w:val="en-US"/>
        </w:rPr>
        <w:t xml:space="preserve">    inset 0 0 0 4px #4f5054,</w:t>
      </w:r>
    </w:p>
    <w:p w14:paraId="5785F792" w14:textId="77777777" w:rsidR="002606D0" w:rsidRPr="002606D0" w:rsidRDefault="002606D0" w:rsidP="002606D0">
      <w:pPr>
        <w:rPr>
          <w:lang w:val="en-US"/>
        </w:rPr>
      </w:pPr>
      <w:r w:rsidRPr="002606D0">
        <w:rPr>
          <w:lang w:val="en-US"/>
        </w:rPr>
        <w:t xml:space="preserve">    inset 0 0 0 5px black,</w:t>
      </w:r>
    </w:p>
    <w:p w14:paraId="49776E29" w14:textId="77777777" w:rsidR="002606D0" w:rsidRPr="002606D0" w:rsidRDefault="002606D0" w:rsidP="002606D0">
      <w:pPr>
        <w:rPr>
          <w:lang w:val="en-US"/>
        </w:rPr>
      </w:pPr>
      <w:r w:rsidRPr="002606D0">
        <w:rPr>
          <w:lang w:val="en-US"/>
        </w:rPr>
        <w:t xml:space="preserve">    inset -5px -5px 5px 3px white,</w:t>
      </w:r>
    </w:p>
    <w:p w14:paraId="05C9F7BC" w14:textId="77777777" w:rsidR="002606D0" w:rsidRPr="002606D0" w:rsidRDefault="002606D0" w:rsidP="002606D0">
      <w:pPr>
        <w:rPr>
          <w:lang w:val="en-US"/>
        </w:rPr>
      </w:pPr>
      <w:r w:rsidRPr="002606D0">
        <w:rPr>
          <w:lang w:val="en-US"/>
        </w:rPr>
        <w:t xml:space="preserve">    inset 0 0 0 9px #6c6d70,</w:t>
      </w:r>
    </w:p>
    <w:p w14:paraId="30319CCC" w14:textId="77777777" w:rsidR="002606D0" w:rsidRPr="002606D0" w:rsidRDefault="002606D0" w:rsidP="002606D0">
      <w:pPr>
        <w:rPr>
          <w:lang w:val="en-US"/>
        </w:rPr>
      </w:pPr>
      <w:r w:rsidRPr="002606D0">
        <w:rPr>
          <w:lang w:val="en-US"/>
        </w:rPr>
        <w:t xml:space="preserve">    inset 0 0 0 10px black;</w:t>
      </w:r>
    </w:p>
    <w:p w14:paraId="2F4C08C3" w14:textId="45326B62" w:rsidR="008C067E" w:rsidRDefault="002606D0" w:rsidP="002606D0">
      <w:r>
        <w:t>}</w:t>
      </w:r>
    </w:p>
    <w:p w14:paraId="3A4E66F1" w14:textId="6CD00B4F" w:rsidR="002606D0" w:rsidRDefault="002606D0" w:rsidP="002606D0"/>
    <w:p w14:paraId="3E4FF736" w14:textId="77777777" w:rsidR="002606D0" w:rsidRDefault="002606D0" w:rsidP="002606D0">
      <w:pPr>
        <w:pStyle w:val="2"/>
      </w:pPr>
      <w:r>
        <w:t>Теневое искусство – 3</w:t>
      </w:r>
    </w:p>
    <w:p w14:paraId="1CCBB6B9" w14:textId="77777777" w:rsidR="002606D0" w:rsidRDefault="002606D0" w:rsidP="002606D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Подготовка к созданию картины завершена.</w:t>
      </w:r>
    </w:p>
    <w:p w14:paraId="4E2DA475" w14:textId="77777777" w:rsidR="002606D0" w:rsidRDefault="002606D0" w:rsidP="002606D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класс, который создает красивое кольцо с помощью теней. В исходном коде также добавлены элементы и стили, чтобы расположить кольца так, как нам надо.</w:t>
      </w:r>
    </w:p>
    <w:p w14:paraId="480B00C2" w14:textId="77777777" w:rsidR="002606D0" w:rsidRDefault="002606D0" w:rsidP="002606D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Вам остаётся только добавить класс к четырем элементам и получится картинка. Напомним, что несколько классов задаются элементу через пробел:</w:t>
      </w:r>
    </w:p>
    <w:p w14:paraId="6928EDA9" w14:textId="77777777" w:rsidR="002606D0" w:rsidRDefault="002606D0" w:rsidP="002606D0">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&lt;div class="one two"&gt;</w:t>
      </w:r>
    </w:p>
    <w:p w14:paraId="490D01A7" w14:textId="77777777" w:rsidR="00B933C0" w:rsidRPr="00B933C0" w:rsidRDefault="00B933C0" w:rsidP="00B933C0">
      <w:pPr>
        <w:rPr>
          <w:lang w:val="en-US"/>
        </w:rPr>
      </w:pPr>
      <w:r w:rsidRPr="00B933C0">
        <w:rPr>
          <w:lang w:val="en-US"/>
        </w:rPr>
        <w:t>&lt;!DOCTYPE html&gt;</w:t>
      </w:r>
    </w:p>
    <w:p w14:paraId="13054AB3" w14:textId="77777777" w:rsidR="00B933C0" w:rsidRPr="00B933C0" w:rsidRDefault="00B933C0" w:rsidP="00B933C0">
      <w:pPr>
        <w:rPr>
          <w:lang w:val="en-US"/>
        </w:rPr>
      </w:pPr>
      <w:r w:rsidRPr="00B933C0">
        <w:rPr>
          <w:lang w:val="en-US"/>
        </w:rPr>
        <w:t>&lt;html lang="ru"&gt;</w:t>
      </w:r>
    </w:p>
    <w:p w14:paraId="4D0F5F23" w14:textId="77777777" w:rsidR="00B933C0" w:rsidRPr="00B933C0" w:rsidRDefault="00B933C0" w:rsidP="00B933C0">
      <w:pPr>
        <w:rPr>
          <w:lang w:val="en-US"/>
        </w:rPr>
      </w:pPr>
      <w:r w:rsidRPr="00B933C0">
        <w:rPr>
          <w:lang w:val="en-US"/>
        </w:rPr>
        <w:t xml:space="preserve">  &lt;head&gt;</w:t>
      </w:r>
    </w:p>
    <w:p w14:paraId="61C19EB3" w14:textId="77777777" w:rsidR="00B933C0" w:rsidRPr="00B933C0" w:rsidRDefault="00B933C0" w:rsidP="00B933C0">
      <w:pPr>
        <w:rPr>
          <w:lang w:val="en-US"/>
        </w:rPr>
      </w:pPr>
      <w:r w:rsidRPr="00B933C0">
        <w:rPr>
          <w:lang w:val="en-US"/>
        </w:rPr>
        <w:t xml:space="preserve">    &lt;meta charset="utf-8"&gt;</w:t>
      </w:r>
    </w:p>
    <w:p w14:paraId="5BF222D3" w14:textId="77777777" w:rsidR="00B933C0" w:rsidRPr="00B933C0" w:rsidRDefault="00B933C0" w:rsidP="00B933C0">
      <w:pPr>
        <w:rPr>
          <w:lang w:val="en-US"/>
        </w:rPr>
      </w:pPr>
      <w:r w:rsidRPr="00B933C0">
        <w:rPr>
          <w:lang w:val="en-US"/>
        </w:rPr>
        <w:t xml:space="preserve">    &lt;title&gt;</w:t>
      </w:r>
      <w:r>
        <w:t>Теневое</w:t>
      </w:r>
      <w:r w:rsidRPr="00B933C0">
        <w:rPr>
          <w:lang w:val="en-US"/>
        </w:rPr>
        <w:t xml:space="preserve"> </w:t>
      </w:r>
      <w:r>
        <w:t>искусство</w:t>
      </w:r>
      <w:r w:rsidRPr="00B933C0">
        <w:rPr>
          <w:lang w:val="en-US"/>
        </w:rPr>
        <w:t xml:space="preserve"> – 3&lt;/title&gt;</w:t>
      </w:r>
    </w:p>
    <w:p w14:paraId="732EE4C5" w14:textId="77777777" w:rsidR="00B933C0" w:rsidRPr="00B933C0" w:rsidRDefault="00B933C0" w:rsidP="00B933C0">
      <w:pPr>
        <w:rPr>
          <w:lang w:val="en-US"/>
        </w:rPr>
      </w:pPr>
      <w:r w:rsidRPr="00B933C0">
        <w:rPr>
          <w:lang w:val="en-US"/>
        </w:rPr>
        <w:t xml:space="preserve">    &lt;link rel="stylesheet" href="style.css"&gt;</w:t>
      </w:r>
    </w:p>
    <w:p w14:paraId="690B5DE3" w14:textId="77777777" w:rsidR="00B933C0" w:rsidRPr="00B933C0" w:rsidRDefault="00B933C0" w:rsidP="00B933C0">
      <w:pPr>
        <w:rPr>
          <w:lang w:val="en-US"/>
        </w:rPr>
      </w:pPr>
      <w:r w:rsidRPr="00B933C0">
        <w:rPr>
          <w:lang w:val="en-US"/>
        </w:rPr>
        <w:t xml:space="preserve">  &lt;/head&gt;</w:t>
      </w:r>
    </w:p>
    <w:p w14:paraId="741DC546" w14:textId="77777777" w:rsidR="00B933C0" w:rsidRPr="00B933C0" w:rsidRDefault="00B933C0" w:rsidP="00B933C0">
      <w:pPr>
        <w:rPr>
          <w:lang w:val="en-US"/>
        </w:rPr>
      </w:pPr>
      <w:r w:rsidRPr="00B933C0">
        <w:rPr>
          <w:lang w:val="en-US"/>
        </w:rPr>
        <w:t xml:space="preserve">  &lt;body&gt;</w:t>
      </w:r>
    </w:p>
    <w:p w14:paraId="3525F947" w14:textId="77777777" w:rsidR="00B933C0" w:rsidRPr="00B933C0" w:rsidRDefault="00B933C0" w:rsidP="00B933C0">
      <w:pPr>
        <w:rPr>
          <w:lang w:val="en-US"/>
        </w:rPr>
      </w:pPr>
      <w:r w:rsidRPr="00B933C0">
        <w:rPr>
          <w:lang w:val="en-US"/>
        </w:rPr>
        <w:t xml:space="preserve">    &lt;div class="logo"&gt;</w:t>
      </w:r>
    </w:p>
    <w:p w14:paraId="0CD8F389" w14:textId="77777777" w:rsidR="00B933C0" w:rsidRPr="00B933C0" w:rsidRDefault="00B933C0" w:rsidP="00B933C0">
      <w:pPr>
        <w:rPr>
          <w:lang w:val="en-US"/>
        </w:rPr>
      </w:pPr>
      <w:r w:rsidRPr="00B933C0">
        <w:rPr>
          <w:lang w:val="en-US"/>
        </w:rPr>
        <w:t xml:space="preserve">      &lt;div class="c1 circle"&gt;&lt;/div&gt;</w:t>
      </w:r>
    </w:p>
    <w:p w14:paraId="7A0380F8" w14:textId="77777777" w:rsidR="00B933C0" w:rsidRPr="00B933C0" w:rsidRDefault="00B933C0" w:rsidP="00B933C0">
      <w:pPr>
        <w:rPr>
          <w:lang w:val="en-US"/>
        </w:rPr>
      </w:pPr>
      <w:r w:rsidRPr="00B933C0">
        <w:rPr>
          <w:lang w:val="en-US"/>
        </w:rPr>
        <w:t xml:space="preserve">      &lt;div class="c2 circle"&gt;&lt;/div&gt;</w:t>
      </w:r>
    </w:p>
    <w:p w14:paraId="73779EC1" w14:textId="77777777" w:rsidR="00B933C0" w:rsidRPr="00B933C0" w:rsidRDefault="00B933C0" w:rsidP="00B933C0">
      <w:pPr>
        <w:rPr>
          <w:lang w:val="en-US"/>
        </w:rPr>
      </w:pPr>
      <w:r w:rsidRPr="00B933C0">
        <w:rPr>
          <w:lang w:val="en-US"/>
        </w:rPr>
        <w:t xml:space="preserve">      &lt;div class="c3 circle"&gt;&lt;/div&gt;</w:t>
      </w:r>
    </w:p>
    <w:p w14:paraId="4F124B46" w14:textId="77777777" w:rsidR="00B933C0" w:rsidRPr="00B933C0" w:rsidRDefault="00B933C0" w:rsidP="00B933C0">
      <w:pPr>
        <w:rPr>
          <w:lang w:val="en-US"/>
        </w:rPr>
      </w:pPr>
      <w:r w:rsidRPr="00B933C0">
        <w:rPr>
          <w:lang w:val="en-US"/>
        </w:rPr>
        <w:t xml:space="preserve">      &lt;div class="c4 circle"&gt;&lt;/div&gt;</w:t>
      </w:r>
    </w:p>
    <w:p w14:paraId="0BDE8B55" w14:textId="77777777" w:rsidR="00B933C0" w:rsidRPr="007D3B9B" w:rsidRDefault="00B933C0" w:rsidP="00B933C0">
      <w:pPr>
        <w:rPr>
          <w:lang w:val="en-US"/>
        </w:rPr>
      </w:pPr>
      <w:r w:rsidRPr="00B933C0">
        <w:rPr>
          <w:lang w:val="en-US"/>
        </w:rPr>
        <w:t xml:space="preserve">    </w:t>
      </w:r>
      <w:r w:rsidRPr="007D3B9B">
        <w:rPr>
          <w:lang w:val="en-US"/>
        </w:rPr>
        <w:t>&lt;/div&gt;</w:t>
      </w:r>
    </w:p>
    <w:p w14:paraId="7393F99E" w14:textId="77777777" w:rsidR="00B933C0" w:rsidRPr="007D3B9B" w:rsidRDefault="00B933C0" w:rsidP="00B933C0">
      <w:pPr>
        <w:rPr>
          <w:lang w:val="en-US"/>
        </w:rPr>
      </w:pPr>
      <w:r w:rsidRPr="007D3B9B">
        <w:rPr>
          <w:lang w:val="en-US"/>
        </w:rPr>
        <w:t xml:space="preserve">  &lt;/body&gt;</w:t>
      </w:r>
    </w:p>
    <w:p w14:paraId="05F50D68" w14:textId="73C01DCC" w:rsidR="00A10DF7" w:rsidRPr="007D3B9B" w:rsidRDefault="00B933C0" w:rsidP="00B933C0">
      <w:pPr>
        <w:rPr>
          <w:lang w:val="en-US"/>
        </w:rPr>
      </w:pPr>
      <w:r w:rsidRPr="007D3B9B">
        <w:rPr>
          <w:lang w:val="en-US"/>
        </w:rPr>
        <w:t>&lt;/html&gt;</w:t>
      </w:r>
    </w:p>
    <w:p w14:paraId="7DEB9BDF" w14:textId="77777777" w:rsidR="00A10DF7" w:rsidRPr="00A10DF7" w:rsidRDefault="00A10DF7" w:rsidP="00A10DF7">
      <w:pPr>
        <w:rPr>
          <w:lang w:val="en-US"/>
        </w:rPr>
      </w:pPr>
      <w:r w:rsidRPr="00A10DF7">
        <w:rPr>
          <w:lang w:val="en-US"/>
        </w:rPr>
        <w:lastRenderedPageBreak/>
        <w:t>body {</w:t>
      </w:r>
    </w:p>
    <w:p w14:paraId="52C7AC0D" w14:textId="77777777" w:rsidR="00A10DF7" w:rsidRPr="00A10DF7" w:rsidRDefault="00A10DF7" w:rsidP="00A10DF7">
      <w:pPr>
        <w:rPr>
          <w:lang w:val="en-US"/>
        </w:rPr>
      </w:pPr>
      <w:r w:rsidRPr="00A10DF7">
        <w:rPr>
          <w:lang w:val="en-US"/>
        </w:rPr>
        <w:t xml:space="preserve">  padding: 20px;</w:t>
      </w:r>
    </w:p>
    <w:p w14:paraId="51205A3E" w14:textId="77777777" w:rsidR="00A10DF7" w:rsidRPr="00A10DF7" w:rsidRDefault="00A10DF7" w:rsidP="00A10DF7">
      <w:pPr>
        <w:rPr>
          <w:lang w:val="en-US"/>
        </w:rPr>
      </w:pPr>
      <w:r w:rsidRPr="00A10DF7">
        <w:rPr>
          <w:lang w:val="en-US"/>
        </w:rPr>
        <w:t xml:space="preserve">  background-color: white;</w:t>
      </w:r>
    </w:p>
    <w:p w14:paraId="6132EF76" w14:textId="77777777" w:rsidR="00A10DF7" w:rsidRPr="00A10DF7" w:rsidRDefault="00A10DF7" w:rsidP="00A10DF7">
      <w:pPr>
        <w:rPr>
          <w:lang w:val="en-US"/>
        </w:rPr>
      </w:pPr>
      <w:r w:rsidRPr="00A10DF7">
        <w:rPr>
          <w:lang w:val="en-US"/>
        </w:rPr>
        <w:t>}</w:t>
      </w:r>
    </w:p>
    <w:p w14:paraId="7A197421" w14:textId="77777777" w:rsidR="00A10DF7" w:rsidRPr="00A10DF7" w:rsidRDefault="00A10DF7" w:rsidP="00A10DF7">
      <w:pPr>
        <w:rPr>
          <w:lang w:val="en-US"/>
        </w:rPr>
      </w:pPr>
    </w:p>
    <w:p w14:paraId="3D891644" w14:textId="77777777" w:rsidR="00A10DF7" w:rsidRPr="00A10DF7" w:rsidRDefault="00A10DF7" w:rsidP="00A10DF7">
      <w:pPr>
        <w:rPr>
          <w:lang w:val="en-US"/>
        </w:rPr>
      </w:pPr>
      <w:r w:rsidRPr="00A10DF7">
        <w:rPr>
          <w:lang w:val="en-US"/>
        </w:rPr>
        <w:t>.logo {</w:t>
      </w:r>
    </w:p>
    <w:p w14:paraId="4F280758" w14:textId="77777777" w:rsidR="00A10DF7" w:rsidRPr="00A10DF7" w:rsidRDefault="00A10DF7" w:rsidP="00A10DF7">
      <w:pPr>
        <w:rPr>
          <w:lang w:val="en-US"/>
        </w:rPr>
      </w:pPr>
      <w:r w:rsidRPr="00A10DF7">
        <w:rPr>
          <w:lang w:val="en-US"/>
        </w:rPr>
        <w:t xml:space="preserve">  margin: 50px auto;</w:t>
      </w:r>
    </w:p>
    <w:p w14:paraId="4DAE903D" w14:textId="77777777" w:rsidR="00A10DF7" w:rsidRPr="00A10DF7" w:rsidRDefault="00A10DF7" w:rsidP="00A10DF7">
      <w:pPr>
        <w:rPr>
          <w:lang w:val="en-US"/>
        </w:rPr>
      </w:pPr>
      <w:r w:rsidRPr="00A10DF7">
        <w:rPr>
          <w:lang w:val="en-US"/>
        </w:rPr>
        <w:t xml:space="preserve">  width: 280px;</w:t>
      </w:r>
    </w:p>
    <w:p w14:paraId="3CE042C3" w14:textId="77777777" w:rsidR="00A10DF7" w:rsidRPr="00A10DF7" w:rsidRDefault="00A10DF7" w:rsidP="00A10DF7">
      <w:pPr>
        <w:rPr>
          <w:lang w:val="en-US"/>
        </w:rPr>
      </w:pPr>
      <w:r w:rsidRPr="00A10DF7">
        <w:rPr>
          <w:lang w:val="en-US"/>
        </w:rPr>
        <w:t>}</w:t>
      </w:r>
    </w:p>
    <w:p w14:paraId="026DFB13" w14:textId="77777777" w:rsidR="00A10DF7" w:rsidRPr="00A10DF7" w:rsidRDefault="00A10DF7" w:rsidP="00A10DF7">
      <w:pPr>
        <w:rPr>
          <w:lang w:val="en-US"/>
        </w:rPr>
      </w:pPr>
    </w:p>
    <w:p w14:paraId="5045BF46" w14:textId="77777777" w:rsidR="00A10DF7" w:rsidRPr="00A10DF7" w:rsidRDefault="00A10DF7" w:rsidP="00A10DF7">
      <w:pPr>
        <w:rPr>
          <w:lang w:val="en-US"/>
        </w:rPr>
      </w:pPr>
      <w:r w:rsidRPr="00A10DF7">
        <w:rPr>
          <w:lang w:val="en-US"/>
        </w:rPr>
        <w:t>.logo div {</w:t>
      </w:r>
    </w:p>
    <w:p w14:paraId="1EC7C331" w14:textId="77777777" w:rsidR="00A10DF7" w:rsidRPr="00A10DF7" w:rsidRDefault="00A10DF7" w:rsidP="00A10DF7">
      <w:pPr>
        <w:rPr>
          <w:lang w:val="en-US"/>
        </w:rPr>
      </w:pPr>
      <w:r w:rsidRPr="00A10DF7">
        <w:rPr>
          <w:lang w:val="en-US"/>
        </w:rPr>
        <w:t xml:space="preserve">  position: absolute;</w:t>
      </w:r>
    </w:p>
    <w:p w14:paraId="7097E259" w14:textId="77777777" w:rsidR="00A10DF7" w:rsidRPr="00A10DF7" w:rsidRDefault="00A10DF7" w:rsidP="00A10DF7">
      <w:pPr>
        <w:rPr>
          <w:lang w:val="en-US"/>
        </w:rPr>
      </w:pPr>
      <w:r w:rsidRPr="00A10DF7">
        <w:rPr>
          <w:lang w:val="en-US"/>
        </w:rPr>
        <w:t>}</w:t>
      </w:r>
    </w:p>
    <w:p w14:paraId="0DD36F57" w14:textId="77777777" w:rsidR="00A10DF7" w:rsidRPr="00A10DF7" w:rsidRDefault="00A10DF7" w:rsidP="00A10DF7">
      <w:pPr>
        <w:rPr>
          <w:lang w:val="en-US"/>
        </w:rPr>
      </w:pPr>
    </w:p>
    <w:p w14:paraId="03630B97" w14:textId="77777777" w:rsidR="00A10DF7" w:rsidRPr="00A10DF7" w:rsidRDefault="00A10DF7" w:rsidP="00A10DF7">
      <w:pPr>
        <w:rPr>
          <w:lang w:val="en-US"/>
        </w:rPr>
      </w:pPr>
      <w:r w:rsidRPr="00A10DF7">
        <w:rPr>
          <w:lang w:val="en-US"/>
        </w:rPr>
        <w:t>.logo .c1 {</w:t>
      </w:r>
    </w:p>
    <w:p w14:paraId="09C04F10" w14:textId="77777777" w:rsidR="00A10DF7" w:rsidRPr="00A10DF7" w:rsidRDefault="00A10DF7" w:rsidP="00A10DF7">
      <w:pPr>
        <w:rPr>
          <w:lang w:val="en-US"/>
        </w:rPr>
      </w:pPr>
      <w:r w:rsidRPr="00A10DF7">
        <w:rPr>
          <w:lang w:val="en-US"/>
        </w:rPr>
        <w:t xml:space="preserve">  margin-left: 0;</w:t>
      </w:r>
    </w:p>
    <w:p w14:paraId="31A5DCEC" w14:textId="77777777" w:rsidR="00A10DF7" w:rsidRPr="00A10DF7" w:rsidRDefault="00A10DF7" w:rsidP="00A10DF7">
      <w:pPr>
        <w:rPr>
          <w:lang w:val="en-US"/>
        </w:rPr>
      </w:pPr>
      <w:r w:rsidRPr="00A10DF7">
        <w:rPr>
          <w:lang w:val="en-US"/>
        </w:rPr>
        <w:t>}</w:t>
      </w:r>
    </w:p>
    <w:p w14:paraId="431927D8" w14:textId="77777777" w:rsidR="00A10DF7" w:rsidRPr="00A10DF7" w:rsidRDefault="00A10DF7" w:rsidP="00A10DF7">
      <w:pPr>
        <w:rPr>
          <w:lang w:val="en-US"/>
        </w:rPr>
      </w:pPr>
    </w:p>
    <w:p w14:paraId="371A68B4" w14:textId="77777777" w:rsidR="00A10DF7" w:rsidRPr="00A10DF7" w:rsidRDefault="00A10DF7" w:rsidP="00A10DF7">
      <w:pPr>
        <w:rPr>
          <w:lang w:val="en-US"/>
        </w:rPr>
      </w:pPr>
      <w:r w:rsidRPr="00A10DF7">
        <w:rPr>
          <w:lang w:val="en-US"/>
        </w:rPr>
        <w:t>.logo .c2 {</w:t>
      </w:r>
    </w:p>
    <w:p w14:paraId="0B2F9610" w14:textId="77777777" w:rsidR="00A10DF7" w:rsidRPr="00A10DF7" w:rsidRDefault="00A10DF7" w:rsidP="00A10DF7">
      <w:pPr>
        <w:rPr>
          <w:lang w:val="en-US"/>
        </w:rPr>
      </w:pPr>
      <w:r w:rsidRPr="00A10DF7">
        <w:rPr>
          <w:lang w:val="en-US"/>
        </w:rPr>
        <w:t xml:space="preserve">  margin-left: 60px;</w:t>
      </w:r>
    </w:p>
    <w:p w14:paraId="3B9CA108" w14:textId="77777777" w:rsidR="00A10DF7" w:rsidRPr="00A10DF7" w:rsidRDefault="00A10DF7" w:rsidP="00A10DF7">
      <w:pPr>
        <w:rPr>
          <w:lang w:val="en-US"/>
        </w:rPr>
      </w:pPr>
      <w:r w:rsidRPr="00A10DF7">
        <w:rPr>
          <w:lang w:val="en-US"/>
        </w:rPr>
        <w:t>}</w:t>
      </w:r>
    </w:p>
    <w:p w14:paraId="02DA72BF" w14:textId="77777777" w:rsidR="00A10DF7" w:rsidRPr="00A10DF7" w:rsidRDefault="00A10DF7" w:rsidP="00A10DF7">
      <w:pPr>
        <w:rPr>
          <w:lang w:val="en-US"/>
        </w:rPr>
      </w:pPr>
    </w:p>
    <w:p w14:paraId="1170BDC4" w14:textId="77777777" w:rsidR="00A10DF7" w:rsidRPr="00A10DF7" w:rsidRDefault="00A10DF7" w:rsidP="00A10DF7">
      <w:pPr>
        <w:rPr>
          <w:lang w:val="en-US"/>
        </w:rPr>
      </w:pPr>
      <w:r w:rsidRPr="00A10DF7">
        <w:rPr>
          <w:lang w:val="en-US"/>
        </w:rPr>
        <w:t>.logo .c3 {</w:t>
      </w:r>
    </w:p>
    <w:p w14:paraId="2D2CBA69" w14:textId="77777777" w:rsidR="00A10DF7" w:rsidRPr="00A10DF7" w:rsidRDefault="00A10DF7" w:rsidP="00A10DF7">
      <w:pPr>
        <w:rPr>
          <w:lang w:val="en-US"/>
        </w:rPr>
      </w:pPr>
      <w:r w:rsidRPr="00A10DF7">
        <w:rPr>
          <w:lang w:val="en-US"/>
        </w:rPr>
        <w:t xml:space="preserve">  margin-left: 120px;</w:t>
      </w:r>
    </w:p>
    <w:p w14:paraId="27F80D16" w14:textId="77777777" w:rsidR="00A10DF7" w:rsidRPr="00A10DF7" w:rsidRDefault="00A10DF7" w:rsidP="00A10DF7">
      <w:pPr>
        <w:rPr>
          <w:lang w:val="en-US"/>
        </w:rPr>
      </w:pPr>
      <w:r w:rsidRPr="00A10DF7">
        <w:rPr>
          <w:lang w:val="en-US"/>
        </w:rPr>
        <w:t>}</w:t>
      </w:r>
    </w:p>
    <w:p w14:paraId="721ACEA5" w14:textId="77777777" w:rsidR="00A10DF7" w:rsidRPr="00A10DF7" w:rsidRDefault="00A10DF7" w:rsidP="00A10DF7">
      <w:pPr>
        <w:rPr>
          <w:lang w:val="en-US"/>
        </w:rPr>
      </w:pPr>
    </w:p>
    <w:p w14:paraId="09767EFD" w14:textId="77777777" w:rsidR="00A10DF7" w:rsidRPr="00A10DF7" w:rsidRDefault="00A10DF7" w:rsidP="00A10DF7">
      <w:pPr>
        <w:rPr>
          <w:lang w:val="en-US"/>
        </w:rPr>
      </w:pPr>
      <w:r w:rsidRPr="00A10DF7">
        <w:rPr>
          <w:lang w:val="en-US"/>
        </w:rPr>
        <w:t>.logo .c4 {</w:t>
      </w:r>
    </w:p>
    <w:p w14:paraId="21F26AE2" w14:textId="77777777" w:rsidR="00A10DF7" w:rsidRPr="00A10DF7" w:rsidRDefault="00A10DF7" w:rsidP="00A10DF7">
      <w:pPr>
        <w:rPr>
          <w:lang w:val="en-US"/>
        </w:rPr>
      </w:pPr>
      <w:r w:rsidRPr="00A10DF7">
        <w:rPr>
          <w:lang w:val="en-US"/>
        </w:rPr>
        <w:t xml:space="preserve">  margin-left: 180px;</w:t>
      </w:r>
    </w:p>
    <w:p w14:paraId="6BFB11B4" w14:textId="77777777" w:rsidR="00A10DF7" w:rsidRPr="00A10DF7" w:rsidRDefault="00A10DF7" w:rsidP="00A10DF7">
      <w:pPr>
        <w:rPr>
          <w:lang w:val="en-US"/>
        </w:rPr>
      </w:pPr>
      <w:r w:rsidRPr="00A10DF7">
        <w:rPr>
          <w:lang w:val="en-US"/>
        </w:rPr>
        <w:t>}</w:t>
      </w:r>
    </w:p>
    <w:p w14:paraId="19E309AC" w14:textId="77777777" w:rsidR="00A10DF7" w:rsidRPr="00A10DF7" w:rsidRDefault="00A10DF7" w:rsidP="00A10DF7">
      <w:pPr>
        <w:rPr>
          <w:lang w:val="en-US"/>
        </w:rPr>
      </w:pPr>
    </w:p>
    <w:p w14:paraId="35F6D8E3" w14:textId="77777777" w:rsidR="00A10DF7" w:rsidRPr="00A10DF7" w:rsidRDefault="00A10DF7" w:rsidP="00A10DF7">
      <w:pPr>
        <w:rPr>
          <w:lang w:val="en-US"/>
        </w:rPr>
      </w:pPr>
      <w:r w:rsidRPr="00A10DF7">
        <w:rPr>
          <w:lang w:val="en-US"/>
        </w:rPr>
        <w:t>.circle {</w:t>
      </w:r>
    </w:p>
    <w:p w14:paraId="59EB484B" w14:textId="77777777" w:rsidR="00A10DF7" w:rsidRPr="00A10DF7" w:rsidRDefault="00A10DF7" w:rsidP="00A10DF7">
      <w:pPr>
        <w:rPr>
          <w:lang w:val="en-US"/>
        </w:rPr>
      </w:pPr>
      <w:r w:rsidRPr="00A10DF7">
        <w:rPr>
          <w:lang w:val="en-US"/>
        </w:rPr>
        <w:t xml:space="preserve">  margin: 10px auto;</w:t>
      </w:r>
    </w:p>
    <w:p w14:paraId="32413831" w14:textId="77777777" w:rsidR="00A10DF7" w:rsidRPr="00A10DF7" w:rsidRDefault="00A10DF7" w:rsidP="00A10DF7">
      <w:pPr>
        <w:rPr>
          <w:lang w:val="en-US"/>
        </w:rPr>
      </w:pPr>
      <w:r w:rsidRPr="00A10DF7">
        <w:rPr>
          <w:lang w:val="en-US"/>
        </w:rPr>
        <w:t xml:space="preserve">  width: 100px;</w:t>
      </w:r>
    </w:p>
    <w:p w14:paraId="0B158C91" w14:textId="77777777" w:rsidR="00A10DF7" w:rsidRPr="00A10DF7" w:rsidRDefault="00A10DF7" w:rsidP="00A10DF7">
      <w:pPr>
        <w:rPr>
          <w:lang w:val="en-US"/>
        </w:rPr>
      </w:pPr>
      <w:r w:rsidRPr="00A10DF7">
        <w:rPr>
          <w:lang w:val="en-US"/>
        </w:rPr>
        <w:t xml:space="preserve">  height: 100px;</w:t>
      </w:r>
    </w:p>
    <w:p w14:paraId="54BE4535" w14:textId="77777777" w:rsidR="00A10DF7" w:rsidRPr="00A10DF7" w:rsidRDefault="00A10DF7" w:rsidP="00A10DF7">
      <w:pPr>
        <w:rPr>
          <w:lang w:val="en-US"/>
        </w:rPr>
      </w:pPr>
      <w:r w:rsidRPr="00A10DF7">
        <w:rPr>
          <w:lang w:val="en-US"/>
        </w:rPr>
        <w:t xml:space="preserve">  border-radius: 50%;</w:t>
      </w:r>
    </w:p>
    <w:p w14:paraId="2271D461" w14:textId="77777777" w:rsidR="00A10DF7" w:rsidRPr="00A10DF7" w:rsidRDefault="00A10DF7" w:rsidP="00A10DF7">
      <w:pPr>
        <w:rPr>
          <w:lang w:val="en-US"/>
        </w:rPr>
      </w:pPr>
      <w:r w:rsidRPr="00A10DF7">
        <w:rPr>
          <w:lang w:val="en-US"/>
        </w:rPr>
        <w:t xml:space="preserve">  box-shadow:</w:t>
      </w:r>
    </w:p>
    <w:p w14:paraId="03ED43B7" w14:textId="77777777" w:rsidR="00A10DF7" w:rsidRPr="00A10DF7" w:rsidRDefault="00A10DF7" w:rsidP="00A10DF7">
      <w:pPr>
        <w:rPr>
          <w:lang w:val="en-US"/>
        </w:rPr>
      </w:pPr>
      <w:r w:rsidRPr="00A10DF7">
        <w:rPr>
          <w:lang w:val="en-US"/>
        </w:rPr>
        <w:t xml:space="preserve">    inset 2px 2px 2px 0 white,</w:t>
      </w:r>
    </w:p>
    <w:p w14:paraId="404B78FB" w14:textId="77777777" w:rsidR="00A10DF7" w:rsidRPr="00A10DF7" w:rsidRDefault="00A10DF7" w:rsidP="00A10DF7">
      <w:pPr>
        <w:rPr>
          <w:lang w:val="en-US"/>
        </w:rPr>
      </w:pPr>
      <w:r w:rsidRPr="00A10DF7">
        <w:rPr>
          <w:lang w:val="en-US"/>
        </w:rPr>
        <w:t xml:space="preserve">    inset 0 0 0 4px #4f5054,</w:t>
      </w:r>
    </w:p>
    <w:p w14:paraId="2A6D0330" w14:textId="77777777" w:rsidR="00A10DF7" w:rsidRPr="00A10DF7" w:rsidRDefault="00A10DF7" w:rsidP="00A10DF7">
      <w:pPr>
        <w:rPr>
          <w:lang w:val="en-US"/>
        </w:rPr>
      </w:pPr>
      <w:r w:rsidRPr="00A10DF7">
        <w:rPr>
          <w:lang w:val="en-US"/>
        </w:rPr>
        <w:t xml:space="preserve">    inset 0 0 0 5px black,</w:t>
      </w:r>
    </w:p>
    <w:p w14:paraId="331FFF49" w14:textId="77777777" w:rsidR="00A10DF7" w:rsidRPr="00A10DF7" w:rsidRDefault="00A10DF7" w:rsidP="00A10DF7">
      <w:pPr>
        <w:rPr>
          <w:lang w:val="en-US"/>
        </w:rPr>
      </w:pPr>
      <w:r w:rsidRPr="00A10DF7">
        <w:rPr>
          <w:lang w:val="en-US"/>
        </w:rPr>
        <w:t xml:space="preserve">    inset -5px -5px 5px 3px white,</w:t>
      </w:r>
    </w:p>
    <w:p w14:paraId="6D916BDC" w14:textId="77777777" w:rsidR="00A10DF7" w:rsidRPr="00A10DF7" w:rsidRDefault="00A10DF7" w:rsidP="00A10DF7">
      <w:pPr>
        <w:rPr>
          <w:lang w:val="en-US"/>
        </w:rPr>
      </w:pPr>
      <w:r w:rsidRPr="00A10DF7">
        <w:rPr>
          <w:lang w:val="en-US"/>
        </w:rPr>
        <w:t xml:space="preserve">    inset 0 0 0 9px #6c6d70,</w:t>
      </w:r>
    </w:p>
    <w:p w14:paraId="7EE3B6AD" w14:textId="77777777" w:rsidR="00A10DF7" w:rsidRPr="00A10DF7" w:rsidRDefault="00A10DF7" w:rsidP="00A10DF7">
      <w:pPr>
        <w:rPr>
          <w:lang w:val="en-US"/>
        </w:rPr>
      </w:pPr>
      <w:r w:rsidRPr="00A10DF7">
        <w:rPr>
          <w:lang w:val="en-US"/>
        </w:rPr>
        <w:t xml:space="preserve">    inset 0 0 0 10px black;</w:t>
      </w:r>
    </w:p>
    <w:p w14:paraId="2C44219B" w14:textId="00E41073" w:rsidR="00A10DF7" w:rsidRDefault="00A10DF7" w:rsidP="00A10DF7">
      <w:pPr>
        <w:rPr>
          <w:lang w:val="en-US"/>
        </w:rPr>
      </w:pPr>
      <w:r w:rsidRPr="0042792E">
        <w:rPr>
          <w:lang w:val="en-US"/>
        </w:rPr>
        <w:t>}</w:t>
      </w:r>
    </w:p>
    <w:p w14:paraId="0AB53EB9" w14:textId="77777777" w:rsidR="007D3B9B" w:rsidRDefault="007D3B9B" w:rsidP="00A10DF7">
      <w:pPr>
        <w:rPr>
          <w:lang w:val="en-US"/>
        </w:rPr>
      </w:pPr>
    </w:p>
    <w:p w14:paraId="254EEC43" w14:textId="77777777" w:rsidR="007D3B9B" w:rsidRPr="00C97769" w:rsidRDefault="006D2894" w:rsidP="007D3B9B">
      <w:pPr>
        <w:pStyle w:val="1"/>
        <w:rPr>
          <w:lang w:val="en-US"/>
        </w:rPr>
      </w:pPr>
      <w:hyperlink r:id="rId222" w:history="1">
        <w:r w:rsidR="007D3B9B" w:rsidRPr="007D3B9B">
          <w:rPr>
            <w:rStyle w:val="a6"/>
            <w:color w:val="auto"/>
            <w:u w:val="none"/>
          </w:rPr>
          <w:t>Линейные</w:t>
        </w:r>
        <w:r w:rsidR="007D3B9B" w:rsidRPr="00C97769">
          <w:rPr>
            <w:rStyle w:val="a6"/>
            <w:color w:val="auto"/>
            <w:u w:val="none"/>
            <w:lang w:val="en-US"/>
          </w:rPr>
          <w:t xml:space="preserve"> </w:t>
        </w:r>
        <w:r w:rsidR="007D3B9B" w:rsidRPr="007D3B9B">
          <w:rPr>
            <w:rStyle w:val="a6"/>
            <w:color w:val="auto"/>
            <w:u w:val="none"/>
          </w:rPr>
          <w:t>градиенты</w:t>
        </w:r>
      </w:hyperlink>
    </w:p>
    <w:p w14:paraId="2FC43AFA" w14:textId="77777777" w:rsidR="00C97769" w:rsidRDefault="00C97769" w:rsidP="00C97769">
      <w:pPr>
        <w:pStyle w:val="2"/>
      </w:pPr>
      <w:r w:rsidRPr="00C97769">
        <w:rPr>
          <w:lang w:val="en-US"/>
        </w:rPr>
        <w:t>Hello, linear-</w:t>
      </w:r>
      <w:r w:rsidRPr="00C97769">
        <w:rPr>
          <w:rStyle w:val="20"/>
          <w:lang w:val="en-US"/>
        </w:rPr>
        <w:t>gradient</w:t>
      </w:r>
      <w:r w:rsidRPr="00C97769">
        <w:rPr>
          <w:lang w:val="en-US"/>
        </w:rPr>
        <w:t>! </w:t>
      </w:r>
      <w:r>
        <w:rPr>
          <w:bCs/>
          <w:color w:val="999999"/>
          <w:sz w:val="37"/>
          <w:szCs w:val="37"/>
        </w:rPr>
        <w:t>[1/23]</w:t>
      </w:r>
    </w:p>
    <w:p w14:paraId="16174CC8"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математике градиент — это функция, показывающая направление наискорейшего возрастания некоторой величины, значение которой меняется от одной точки пространства к другой.</w:t>
      </w:r>
    </w:p>
    <w:p w14:paraId="16E964D5"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градиент к цвету, то получится плавный переход от одного цвета к другому. Например, вот такой:</w:t>
      </w:r>
    </w:p>
    <w:p w14:paraId="12CE007F"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описываются внутри CSS-свойства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Простейший градиент можно описать таким образом:</w:t>
      </w:r>
    </w:p>
    <w:p w14:paraId="03F5B5B2" w14:textId="77777777" w:rsidR="00C97769" w:rsidRPr="00C97769" w:rsidRDefault="00C97769" w:rsidP="00C97769">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linear-gradient(yellow, green);</w:t>
      </w:r>
    </w:p>
    <w:p w14:paraId="044831ED"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градиент создаётся функцией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в параметрах которой указываются направление градиента и набор цветов. Направление можно не указывать, тогда будет использовано значение по умолчанию — сверху вниз. Цветов может быть любое количество.</w:t>
      </w:r>
    </w:p>
    <w:p w14:paraId="60B016C8"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потренируемся и создадим простейший двухцветный градиент для блока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5E66CDA5" w14:textId="77777777" w:rsidR="00C97769" w:rsidRDefault="00C97769" w:rsidP="00C97769">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Спецификация градиентов только недавно устоялась. В этом курсе мы используем новейший синтаксис градиентов. Поэтому лучше обновить браузер.</w:t>
      </w:r>
    </w:p>
    <w:p w14:paraId="28EC2EBA" w14:textId="77777777" w:rsidR="00C97769" w:rsidRDefault="00C97769" w:rsidP="00C97769">
      <w:pPr>
        <w:shd w:val="clear" w:color="auto" w:fill="FCF8E3"/>
        <w:rPr>
          <w:rFonts w:ascii="Helvetica" w:hAnsi="Helvetica" w:cs="Helvetica"/>
          <w:color w:val="C09853"/>
          <w:sz w:val="20"/>
          <w:szCs w:val="20"/>
        </w:rPr>
      </w:pPr>
      <w:r>
        <w:rPr>
          <w:rFonts w:ascii="Helvetica" w:hAnsi="Helvetica" w:cs="Helvetica"/>
          <w:color w:val="C09853"/>
          <w:sz w:val="20"/>
          <w:szCs w:val="20"/>
        </w:rPr>
        <w:t>Если у вас старый браузер, то лучше проверять код с помощью серверной проверки. Также могут возникнуть проблемы с отображением градиентов в мини-браузере.</w:t>
      </w:r>
    </w:p>
    <w:p w14:paraId="564C09C5" w14:textId="77777777" w:rsidR="00C97769" w:rsidRDefault="00C97769" w:rsidP="00C97769">
      <w:pPr>
        <w:pStyle w:val="2"/>
      </w:pPr>
      <w:r>
        <w:lastRenderedPageBreak/>
        <w:t>Направление градиента </w:t>
      </w:r>
      <w:r>
        <w:rPr>
          <w:bCs/>
          <w:color w:val="999999"/>
          <w:sz w:val="37"/>
          <w:szCs w:val="37"/>
        </w:rPr>
        <w:t>[2/23]</w:t>
      </w:r>
    </w:p>
    <w:p w14:paraId="3E1FA1DC"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Направления градиента задаются с помощью ключевых слов: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5E913FD9"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градиента располагается перед списком цветов и включает в себя частицу </w:t>
      </w:r>
      <w:r>
        <w:rPr>
          <w:rStyle w:val="HTML"/>
          <w:rFonts w:ascii="Consolas" w:hAnsi="Consolas"/>
          <w:color w:val="DD1144"/>
          <w:sz w:val="18"/>
          <w:szCs w:val="18"/>
          <w:bdr w:val="single" w:sz="6" w:space="2" w:color="E1E1E8" w:frame="1"/>
          <w:shd w:val="clear" w:color="auto" w:fill="F7F7F9"/>
        </w:rPr>
        <w:t>to</w:t>
      </w:r>
      <w:r>
        <w:rPr>
          <w:rFonts w:ascii="Helvetica" w:hAnsi="Helvetica" w:cs="Helvetica"/>
          <w:color w:val="333333"/>
          <w:sz w:val="20"/>
          <w:szCs w:val="20"/>
        </w:rPr>
        <w:t>. Она была добавлена в синтаксис для улучшения читабельности и наглядности:</w:t>
      </w:r>
    </w:p>
    <w:p w14:paraId="054B5A40" w14:textId="77777777" w:rsidR="00C97769" w:rsidRPr="00C97769" w:rsidRDefault="00C97769" w:rsidP="00C97769">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linear-gradient(to right, yellow, green);</w:t>
      </w:r>
    </w:p>
    <w:p w14:paraId="36D20ABD"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сразу понятно, что это: </w:t>
      </w:r>
      <w:r>
        <w:rPr>
          <w:rStyle w:val="a4"/>
          <w:rFonts w:ascii="Helvetica" w:hAnsi="Helvetica" w:cs="Helvetica"/>
          <w:color w:val="333333"/>
          <w:sz w:val="20"/>
          <w:szCs w:val="20"/>
        </w:rPr>
        <w:t>«Жёлто-зелёный градиент слева направо»</w:t>
      </w:r>
      <w:r>
        <w:rPr>
          <w:rFonts w:ascii="Helvetica" w:hAnsi="Helvetica" w:cs="Helvetica"/>
          <w:color w:val="333333"/>
          <w:sz w:val="20"/>
          <w:szCs w:val="20"/>
        </w:rPr>
        <w:t>.</w:t>
      </w:r>
    </w:p>
    <w:p w14:paraId="32F2C50F" w14:textId="77777777" w:rsidR="00C97769" w:rsidRPr="0042792E"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разных направлений градиента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5D351048" w14:textId="11F24C63" w:rsidR="00C13CEC" w:rsidRPr="00C13CEC" w:rsidRDefault="00C13CEC" w:rsidP="00C97769">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17691AD7" wp14:editId="36377406">
            <wp:extent cx="5904762" cy="1609524"/>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904762" cy="1609524"/>
                    </a:xfrm>
                    <a:prstGeom prst="rect">
                      <a:avLst/>
                    </a:prstGeom>
                  </pic:spPr>
                </pic:pic>
              </a:graphicData>
            </a:graphic>
          </wp:inline>
        </w:drawing>
      </w:r>
    </w:p>
    <w:p w14:paraId="1462BDFC"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самостоятельно потренируйтесь задавать разные направления градиентов.</w:t>
      </w:r>
    </w:p>
    <w:p w14:paraId="1FE57F79" w14:textId="77777777" w:rsidR="00994923" w:rsidRDefault="00994923" w:rsidP="00994923">
      <w:pPr>
        <w:pStyle w:val="2"/>
      </w:pPr>
      <w:r>
        <w:t>Градиенты по диагоналям </w:t>
      </w:r>
      <w:r>
        <w:rPr>
          <w:bCs/>
          <w:color w:val="999999"/>
          <w:sz w:val="37"/>
          <w:szCs w:val="37"/>
        </w:rPr>
        <w:t>[3/23]</w:t>
      </w:r>
    </w:p>
    <w:p w14:paraId="42580C24" w14:textId="77777777" w:rsidR="00994923" w:rsidRDefault="00994923" w:rsidP="00994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можно направлять по диагонали, из угла в угол. Для этого нужно комбинировать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Например, градиент, идущий из левого нижнего в правый верхний угол:</w:t>
      </w:r>
    </w:p>
    <w:p w14:paraId="46D689FC" w14:textId="77777777" w:rsidR="00994923" w:rsidRPr="00994923" w:rsidRDefault="00994923" w:rsidP="00994923">
      <w:pPr>
        <w:pStyle w:val="HTML0"/>
        <w:shd w:val="clear" w:color="auto" w:fill="F5F5F5"/>
        <w:wordWrap w:val="0"/>
        <w:spacing w:after="150" w:line="300" w:lineRule="atLeast"/>
        <w:rPr>
          <w:rFonts w:ascii="Consolas" w:hAnsi="Consolas"/>
          <w:color w:val="333333"/>
          <w:lang w:val="en-US"/>
        </w:rPr>
      </w:pPr>
      <w:r w:rsidRPr="00994923">
        <w:rPr>
          <w:rFonts w:ascii="Consolas" w:hAnsi="Consolas"/>
          <w:color w:val="333333"/>
          <w:lang w:val="en-US"/>
        </w:rPr>
        <w:t>background-image: linear-gradient(to right top, yellow, green);</w:t>
      </w:r>
    </w:p>
    <w:p w14:paraId="2F785846" w14:textId="77777777" w:rsidR="00994923" w:rsidRDefault="00994923" w:rsidP="00994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диагональных градиентов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6633F381" w14:textId="40F3C254" w:rsidR="002E3215" w:rsidRDefault="00994923" w:rsidP="00A10DF7">
      <w:pPr>
        <w:rPr>
          <w:lang w:val="en-US"/>
        </w:rPr>
      </w:pPr>
      <w:r>
        <w:rPr>
          <w:noProof/>
          <w:lang w:eastAsia="ru-RU"/>
        </w:rPr>
        <w:drawing>
          <wp:inline distT="0" distB="0" distL="0" distR="0" wp14:anchorId="2685FB4D" wp14:editId="7D067D61">
            <wp:extent cx="5800000" cy="1523810"/>
            <wp:effectExtent l="0" t="0" r="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800000" cy="1523810"/>
                    </a:xfrm>
                    <a:prstGeom prst="rect">
                      <a:avLst/>
                    </a:prstGeom>
                  </pic:spPr>
                </pic:pic>
              </a:graphicData>
            </a:graphic>
          </wp:inline>
        </w:drawing>
      </w:r>
      <w:r w:rsidR="002E3215">
        <w:rPr>
          <w:lang w:val="en-US"/>
        </w:rPr>
        <w:tab/>
      </w:r>
    </w:p>
    <w:p w14:paraId="5537832A" w14:textId="77777777" w:rsidR="002E3215" w:rsidRPr="002E3215" w:rsidRDefault="002E3215" w:rsidP="002E3215">
      <w:pPr>
        <w:rPr>
          <w:lang w:val="en-US"/>
        </w:rPr>
      </w:pPr>
    </w:p>
    <w:p w14:paraId="68C768A6" w14:textId="77777777" w:rsidR="002E3215" w:rsidRPr="002E3215" w:rsidRDefault="002E3215" w:rsidP="002E3215">
      <w:pPr>
        <w:rPr>
          <w:lang w:val="en-US"/>
        </w:rPr>
      </w:pPr>
    </w:p>
    <w:p w14:paraId="2ABD9D6F" w14:textId="77777777" w:rsidR="002E3215" w:rsidRPr="002E3215" w:rsidRDefault="002E3215" w:rsidP="002E3215">
      <w:pPr>
        <w:rPr>
          <w:lang w:val="en-US"/>
        </w:rPr>
      </w:pPr>
    </w:p>
    <w:p w14:paraId="046D68C3" w14:textId="77777777" w:rsidR="002E3215" w:rsidRPr="002E3215" w:rsidRDefault="002E3215" w:rsidP="002E3215">
      <w:pPr>
        <w:rPr>
          <w:lang w:val="en-US"/>
        </w:rPr>
      </w:pPr>
    </w:p>
    <w:p w14:paraId="08442D89" w14:textId="77777777" w:rsidR="002E3215" w:rsidRPr="002E3215" w:rsidRDefault="002E3215" w:rsidP="002E3215">
      <w:pPr>
        <w:rPr>
          <w:lang w:val="en-US"/>
        </w:rPr>
      </w:pPr>
    </w:p>
    <w:p w14:paraId="6272E39C" w14:textId="3A9392BF" w:rsidR="002E3215" w:rsidRDefault="002E3215" w:rsidP="002E3215">
      <w:pPr>
        <w:rPr>
          <w:lang w:val="en-US"/>
        </w:rPr>
      </w:pPr>
    </w:p>
    <w:p w14:paraId="6A852B45" w14:textId="77777777" w:rsidR="002E3215" w:rsidRDefault="002E3215" w:rsidP="002E3215">
      <w:pPr>
        <w:pStyle w:val="2"/>
      </w:pPr>
      <w:r>
        <w:rPr>
          <w:lang w:val="en-US"/>
        </w:rPr>
        <w:tab/>
      </w:r>
      <w:r>
        <w:t>Градиенты под углом </w:t>
      </w:r>
      <w:r>
        <w:rPr>
          <w:bCs/>
          <w:color w:val="999999"/>
          <w:sz w:val="37"/>
          <w:szCs w:val="37"/>
        </w:rPr>
        <w:t>[4/23]</w:t>
      </w:r>
    </w:p>
    <w:p w14:paraId="11D9E8C9" w14:textId="77777777" w:rsidR="002E3215" w:rsidRPr="00603AE3" w:rsidRDefault="002E3215" w:rsidP="002E32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линейного градиента можно задавать и в виде произвольного угла, например, </w:t>
      </w:r>
      <w:r>
        <w:rPr>
          <w:rStyle w:val="HTML"/>
          <w:rFonts w:ascii="Consolas" w:hAnsi="Consolas"/>
          <w:color w:val="DD1144"/>
          <w:sz w:val="18"/>
          <w:szCs w:val="18"/>
          <w:bdr w:val="single" w:sz="6" w:space="2" w:color="E1E1E8" w:frame="1"/>
          <w:shd w:val="clear" w:color="auto" w:fill="F7F7F9"/>
        </w:rPr>
        <w:t>245°</w:t>
      </w:r>
      <w:r>
        <w:rPr>
          <w:rFonts w:ascii="Helvetica" w:hAnsi="Helvetica" w:cs="Helvetica"/>
          <w:color w:val="333333"/>
          <w:sz w:val="20"/>
          <w:szCs w:val="20"/>
        </w:rPr>
        <w:t>. Направление в градусах задаётся с помощью единицы измерения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Можно задавать положительные и отрицательные углы. Примеры</w:t>
      </w:r>
      <w:r w:rsidRPr="00603AE3">
        <w:rPr>
          <w:rFonts w:ascii="Helvetica" w:hAnsi="Helvetica" w:cs="Helvetica"/>
          <w:color w:val="333333"/>
          <w:sz w:val="20"/>
          <w:szCs w:val="20"/>
        </w:rPr>
        <w:t>:</w:t>
      </w:r>
    </w:p>
    <w:p w14:paraId="6FC41E04" w14:textId="77777777" w:rsidR="002E3215" w:rsidRPr="00603AE3" w:rsidRDefault="002E3215" w:rsidP="002E3215">
      <w:pPr>
        <w:pStyle w:val="HTML0"/>
        <w:shd w:val="clear" w:color="auto" w:fill="F5F5F5"/>
        <w:wordWrap w:val="0"/>
        <w:spacing w:after="150" w:line="300" w:lineRule="atLeast"/>
        <w:rPr>
          <w:rFonts w:ascii="Consolas" w:hAnsi="Consolas"/>
          <w:color w:val="333333"/>
        </w:rPr>
      </w:pPr>
      <w:r w:rsidRPr="002E3215">
        <w:rPr>
          <w:rFonts w:ascii="Consolas" w:hAnsi="Consolas"/>
          <w:color w:val="333333"/>
          <w:lang w:val="en-US"/>
        </w:rPr>
        <w:t>background</w:t>
      </w:r>
      <w:r w:rsidRPr="00603AE3">
        <w:rPr>
          <w:rFonts w:ascii="Consolas" w:hAnsi="Consolas"/>
          <w:color w:val="333333"/>
        </w:rPr>
        <w:t>-</w:t>
      </w:r>
      <w:r w:rsidRPr="002E3215">
        <w:rPr>
          <w:rFonts w:ascii="Consolas" w:hAnsi="Consolas"/>
          <w:color w:val="333333"/>
          <w:lang w:val="en-US"/>
        </w:rPr>
        <w:t>image</w:t>
      </w:r>
      <w:r w:rsidRPr="00603AE3">
        <w:rPr>
          <w:rFonts w:ascii="Consolas" w:hAnsi="Consolas"/>
          <w:color w:val="333333"/>
        </w:rPr>
        <w:t xml:space="preserve">: </w:t>
      </w:r>
      <w:r w:rsidRPr="002E3215">
        <w:rPr>
          <w:rFonts w:ascii="Consolas" w:hAnsi="Consolas"/>
          <w:color w:val="333333"/>
          <w:lang w:val="en-US"/>
        </w:rPr>
        <w:t>linear</w:t>
      </w:r>
      <w:r w:rsidRPr="00603AE3">
        <w:rPr>
          <w:rFonts w:ascii="Consolas" w:hAnsi="Consolas"/>
          <w:color w:val="333333"/>
        </w:rPr>
        <w:t>-</w:t>
      </w:r>
      <w:r w:rsidRPr="002E3215">
        <w:rPr>
          <w:rFonts w:ascii="Consolas" w:hAnsi="Consolas"/>
          <w:color w:val="333333"/>
          <w:lang w:val="en-US"/>
        </w:rPr>
        <w:t>gradient</w:t>
      </w:r>
      <w:r w:rsidRPr="00603AE3">
        <w:rPr>
          <w:rFonts w:ascii="Consolas" w:hAnsi="Consolas"/>
          <w:color w:val="333333"/>
        </w:rPr>
        <w:t>(90</w:t>
      </w:r>
      <w:r w:rsidRPr="002E3215">
        <w:rPr>
          <w:rFonts w:ascii="Consolas" w:hAnsi="Consolas"/>
          <w:color w:val="333333"/>
          <w:lang w:val="en-US"/>
        </w:rPr>
        <w:t>deg</w:t>
      </w:r>
      <w:r w:rsidRPr="00603AE3">
        <w:rPr>
          <w:rFonts w:ascii="Consolas" w:hAnsi="Consolas"/>
          <w:color w:val="333333"/>
        </w:rPr>
        <w:t xml:space="preserve">, </w:t>
      </w:r>
      <w:r w:rsidRPr="002E3215">
        <w:rPr>
          <w:rFonts w:ascii="Consolas" w:hAnsi="Consolas"/>
          <w:color w:val="333333"/>
          <w:lang w:val="en-US"/>
        </w:rPr>
        <w:t>yellow</w:t>
      </w:r>
      <w:r w:rsidRPr="00603AE3">
        <w:rPr>
          <w:rFonts w:ascii="Consolas" w:hAnsi="Consolas"/>
          <w:color w:val="333333"/>
        </w:rPr>
        <w:t xml:space="preserve">, </w:t>
      </w:r>
      <w:r w:rsidRPr="002E3215">
        <w:rPr>
          <w:rFonts w:ascii="Consolas" w:hAnsi="Consolas"/>
          <w:color w:val="333333"/>
          <w:lang w:val="en-US"/>
        </w:rPr>
        <w:t>green</w:t>
      </w:r>
      <w:r w:rsidRPr="00603AE3">
        <w:rPr>
          <w:rFonts w:ascii="Consolas" w:hAnsi="Consolas"/>
          <w:color w:val="333333"/>
        </w:rPr>
        <w:t>);</w:t>
      </w:r>
    </w:p>
    <w:p w14:paraId="51C065BB" w14:textId="77777777" w:rsidR="002E3215" w:rsidRPr="002E3215" w:rsidRDefault="002E3215" w:rsidP="002E3215">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background-image: linear-gradient(-135deg, yellow, green);</w:t>
      </w:r>
    </w:p>
    <w:p w14:paraId="5D0B8E86" w14:textId="77777777" w:rsidR="002E3215" w:rsidRDefault="002E3215" w:rsidP="002E32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Углы градиента отсчитываются так:</w:t>
      </w:r>
    </w:p>
    <w:p w14:paraId="1F67917C" w14:textId="2BDD6B50" w:rsidR="002E3215" w:rsidRDefault="002E3215" w:rsidP="002E32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750C0E15" wp14:editId="5AB9FAF5">
            <wp:extent cx="1870075" cy="1674495"/>
            <wp:effectExtent l="0" t="0" r="0" b="1905"/>
            <wp:docPr id="55" name="Рисунок 55" descr="https://htmlacademy.ru/assets/course70/gradient-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0/gradient-angles.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870075" cy="1674495"/>
                    </a:xfrm>
                    <a:prstGeom prst="rect">
                      <a:avLst/>
                    </a:prstGeom>
                    <a:noFill/>
                    <a:ln>
                      <a:noFill/>
                    </a:ln>
                  </pic:spPr>
                </pic:pic>
              </a:graphicData>
            </a:graphic>
          </wp:inline>
        </w:drawing>
      </w:r>
    </w:p>
    <w:p w14:paraId="6344FD9D" w14:textId="77777777" w:rsidR="002E3215" w:rsidRDefault="002E3215" w:rsidP="002E3215">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соответствует 12 часам, а отсчёт угла идет по часовой стрелке. В случае, если угол задан отрицательным значением, например, </w:t>
      </w:r>
      <w:r>
        <w:rPr>
          <w:rStyle w:val="HTML"/>
          <w:rFonts w:ascii="Consolas" w:hAnsi="Consolas"/>
          <w:color w:val="DD1144"/>
          <w:sz w:val="18"/>
          <w:szCs w:val="18"/>
          <w:bdr w:val="single" w:sz="6" w:space="2" w:color="E1E1E8" w:frame="1"/>
          <w:shd w:val="clear" w:color="auto" w:fill="F7F7F9"/>
        </w:rPr>
        <w:t>-90deg</w:t>
      </w:r>
      <w:r>
        <w:rPr>
          <w:rFonts w:ascii="Helvetica" w:hAnsi="Helvetica" w:cs="Helvetica"/>
          <w:color w:val="333333"/>
          <w:sz w:val="20"/>
          <w:szCs w:val="20"/>
        </w:rPr>
        <w:t>, то он отсчитывается против часовой стрелки.</w:t>
      </w:r>
    </w:p>
    <w:p w14:paraId="68C25962" w14:textId="77777777" w:rsidR="002E3215" w:rsidRDefault="002E3215" w:rsidP="002E32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прописать оставшимся трём «листам» градиенты по аналогии с первым: от цветного края «листа» к чёрному центру «цветка».</w:t>
      </w:r>
    </w:p>
    <w:p w14:paraId="21DBB741" w14:textId="77777777" w:rsidR="00DA2321" w:rsidRDefault="00DA2321" w:rsidP="00DA2321">
      <w:pPr>
        <w:pStyle w:val="2"/>
      </w:pPr>
      <w:r>
        <w:t>Диагонали против градусов </w:t>
      </w:r>
      <w:r>
        <w:rPr>
          <w:bCs/>
          <w:color w:val="999999"/>
          <w:sz w:val="37"/>
          <w:szCs w:val="37"/>
        </w:rPr>
        <w:t>[5/23]</w:t>
      </w:r>
    </w:p>
    <w:p w14:paraId="051206D8" w14:textId="77777777" w:rsidR="00DA2321" w:rsidRDefault="00DA2321" w:rsidP="00DA232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градиенты с направлениями, заданными с помощью градусов и диагоналей, выглядят одинаково.</w:t>
      </w:r>
    </w:p>
    <w:tbl>
      <w:tblPr>
        <w:tblW w:w="450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58"/>
        <w:gridCol w:w="2242"/>
      </w:tblGrid>
      <w:tr w:rsidR="00DA2321" w14:paraId="3459A870" w14:textId="77777777" w:rsidTr="00DA2321">
        <w:trPr>
          <w:tblCellSpacing w:w="15" w:type="dxa"/>
        </w:trPr>
        <w:tc>
          <w:tcPr>
            <w:tcW w:w="1995" w:type="dxa"/>
            <w:tcBorders>
              <w:top w:val="nil"/>
              <w:left w:val="single" w:sz="6" w:space="0" w:color="DDDDDD"/>
            </w:tcBorders>
            <w:shd w:val="clear" w:color="auto" w:fill="FFFFFF"/>
            <w:tcMar>
              <w:top w:w="120" w:type="dxa"/>
              <w:left w:w="120" w:type="dxa"/>
              <w:bottom w:w="120" w:type="dxa"/>
              <w:right w:w="120" w:type="dxa"/>
            </w:tcMar>
            <w:hideMark/>
          </w:tcPr>
          <w:p w14:paraId="1F9D31DC" w14:textId="77777777" w:rsidR="00DA2321" w:rsidRDefault="00DA2321">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to right top</w:t>
            </w:r>
          </w:p>
        </w:tc>
        <w:tc>
          <w:tcPr>
            <w:tcW w:w="1980" w:type="dxa"/>
            <w:tcBorders>
              <w:top w:val="nil"/>
              <w:left w:val="single" w:sz="6" w:space="0" w:color="DDDDDD"/>
            </w:tcBorders>
            <w:shd w:val="clear" w:color="auto" w:fill="FFFFFF"/>
            <w:tcMar>
              <w:top w:w="120" w:type="dxa"/>
              <w:left w:w="120" w:type="dxa"/>
              <w:bottom w:w="120" w:type="dxa"/>
              <w:right w:w="120" w:type="dxa"/>
            </w:tcMar>
            <w:hideMark/>
          </w:tcPr>
          <w:p w14:paraId="6C8E90E6" w14:textId="77777777" w:rsidR="00DA2321" w:rsidRDefault="00DA2321">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45deg</w:t>
            </w:r>
          </w:p>
        </w:tc>
      </w:tr>
    </w:tbl>
    <w:p w14:paraId="6E9FA547" w14:textId="77777777" w:rsidR="00DA2321" w:rsidRDefault="00DA2321" w:rsidP="00DA232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их поведение отличается. Градиенты, заданные с помощью градусов, не зависят от формы контейнера, а диагональные градиенты зависят. Диагональные градиенты всегда остаются привязанными к своим углам.</w:t>
      </w:r>
    </w:p>
    <w:p w14:paraId="7D9497C4" w14:textId="77777777" w:rsidR="00DA2321" w:rsidRDefault="00DA2321" w:rsidP="00DA232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если контейнеры квадратные, то отличий не видно. Но что будет, если вытянуть их по высоте? Давайте проверим.</w:t>
      </w:r>
    </w:p>
    <w:p w14:paraId="48BB8F43" w14:textId="77777777" w:rsidR="0044745B" w:rsidRDefault="0044745B" w:rsidP="0044745B">
      <w:pPr>
        <w:pStyle w:val="2"/>
      </w:pPr>
      <w:r>
        <w:t>Nyan cat наносит ответный удар </w:t>
      </w:r>
      <w:r>
        <w:rPr>
          <w:bCs/>
          <w:color w:val="999999"/>
          <w:sz w:val="37"/>
          <w:szCs w:val="37"/>
        </w:rPr>
        <w:t>[7/23]</w:t>
      </w:r>
    </w:p>
    <w:p w14:paraId="5E73E471" w14:textId="77777777" w:rsidR="0044745B" w:rsidRPr="0044745B" w:rsidRDefault="0044745B" w:rsidP="0044745B">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линейный градиент можно включать больше двух цветов. Для этого цвета просто перечисляются через запятую. Например</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если</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задать</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44745B">
        <w:rPr>
          <w:rFonts w:ascii="Helvetica" w:hAnsi="Helvetica" w:cs="Helvetica"/>
          <w:color w:val="333333"/>
          <w:sz w:val="20"/>
          <w:szCs w:val="20"/>
          <w:lang w:val="en-US"/>
        </w:rPr>
        <w:t xml:space="preserve"> CSS:</w:t>
      </w:r>
    </w:p>
    <w:p w14:paraId="1F0F9A7F" w14:textId="77777777" w:rsidR="0044745B" w:rsidRPr="0044745B" w:rsidRDefault="0044745B" w:rsidP="0044745B">
      <w:pPr>
        <w:pStyle w:val="HTML0"/>
        <w:shd w:val="clear" w:color="auto" w:fill="F5F5F5"/>
        <w:wordWrap w:val="0"/>
        <w:spacing w:after="150" w:line="300" w:lineRule="atLeast"/>
        <w:rPr>
          <w:rFonts w:ascii="Consolas" w:hAnsi="Consolas"/>
          <w:color w:val="333333"/>
          <w:lang w:val="en-US"/>
        </w:rPr>
      </w:pPr>
      <w:r w:rsidRPr="0044745B">
        <w:rPr>
          <w:rFonts w:ascii="Consolas" w:hAnsi="Consolas"/>
          <w:color w:val="333333"/>
          <w:lang w:val="en-US"/>
        </w:rPr>
        <w:t>linear-gradient(to right, red, yellow, green)</w:t>
      </w:r>
    </w:p>
    <w:p w14:paraId="34A6ACA4" w14:textId="77777777" w:rsidR="0044745B" w:rsidRDefault="0044745B" w:rsidP="004474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получится равномерный градиент c тремя цветами:</w:t>
      </w:r>
    </w:p>
    <w:p w14:paraId="7939D363" w14:textId="77777777" w:rsidR="0044745B" w:rsidRPr="0042792E" w:rsidRDefault="0044745B" w:rsidP="004474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блоку </w:t>
      </w:r>
      <w:r>
        <w:rPr>
          <w:rStyle w:val="HTML"/>
          <w:rFonts w:ascii="Consolas" w:hAnsi="Consolas"/>
          <w:color w:val="DD1144"/>
          <w:sz w:val="18"/>
          <w:szCs w:val="18"/>
          <w:bdr w:val="single" w:sz="6" w:space="2" w:color="E1E1E8" w:frame="1"/>
          <w:shd w:val="clear" w:color="auto" w:fill="F7F7F9"/>
        </w:rPr>
        <w:t>.rainbow</w:t>
      </w:r>
      <w:r>
        <w:rPr>
          <w:rFonts w:ascii="Helvetica" w:hAnsi="Helvetica" w:cs="Helvetica"/>
          <w:color w:val="333333"/>
          <w:sz w:val="20"/>
          <w:szCs w:val="20"/>
        </w:rPr>
        <w:t> прописать радужный градиент в направлении сверху вниз и заставить Nyan cat лететь!</w:t>
      </w:r>
    </w:p>
    <w:p w14:paraId="4F37C0CA" w14:textId="77777777" w:rsidR="00AC3EE3" w:rsidRPr="0042792E" w:rsidRDefault="00AC3EE3" w:rsidP="0044745B">
      <w:pPr>
        <w:pStyle w:val="a3"/>
        <w:shd w:val="clear" w:color="auto" w:fill="FFFFFF"/>
        <w:spacing w:before="0" w:beforeAutospacing="0" w:after="135" w:afterAutospacing="0"/>
        <w:rPr>
          <w:rFonts w:ascii="Helvetica" w:hAnsi="Helvetica" w:cs="Helvetica"/>
          <w:color w:val="333333"/>
          <w:sz w:val="20"/>
          <w:szCs w:val="20"/>
        </w:rPr>
      </w:pPr>
    </w:p>
    <w:p w14:paraId="20BC685A" w14:textId="77777777" w:rsidR="00AC3EE3" w:rsidRPr="0042792E" w:rsidRDefault="00AC3EE3" w:rsidP="00AC3EE3">
      <w:pPr>
        <w:pStyle w:val="2"/>
      </w:pPr>
      <w:r>
        <w:t>Пропорции цветов и колорстопы </w:t>
      </w:r>
      <w:r>
        <w:rPr>
          <w:bCs/>
          <w:color w:val="999999"/>
          <w:sz w:val="37"/>
          <w:szCs w:val="37"/>
        </w:rPr>
        <w:t>[8/23]</w:t>
      </w:r>
    </w:p>
    <w:p w14:paraId="76FC050E" w14:textId="77777777" w:rsidR="00AC3EE3" w:rsidRDefault="00AC3EE3" w:rsidP="00AC3E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цвета в градиентах распределяются равномерно, в одинаковых пропорциях, но этим поведением можно управлять.</w:t>
      </w:r>
    </w:p>
    <w:p w14:paraId="3D5AEB6A" w14:textId="77777777" w:rsidR="00AC3EE3" w:rsidRDefault="00AC3EE3" w:rsidP="00AC3E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Делается это с помощью так называемых </w:t>
      </w:r>
      <w:r>
        <w:rPr>
          <w:rStyle w:val="a4"/>
          <w:rFonts w:ascii="Helvetica" w:hAnsi="Helvetica" w:cs="Helvetica"/>
          <w:color w:val="333333"/>
        </w:rPr>
        <w:t>колорстопов</w:t>
      </w:r>
      <w:r>
        <w:rPr>
          <w:rFonts w:ascii="Helvetica" w:hAnsi="Helvetica" w:cs="Helvetica"/>
          <w:color w:val="333333"/>
          <w:sz w:val="20"/>
          <w:szCs w:val="20"/>
        </w:rPr>
        <w:t>, которые записываются сразу после значений цветов, например, </w:t>
      </w:r>
      <w:r>
        <w:rPr>
          <w:rStyle w:val="HTML"/>
          <w:rFonts w:ascii="Consolas" w:hAnsi="Consolas"/>
          <w:color w:val="DD1144"/>
          <w:sz w:val="18"/>
          <w:szCs w:val="18"/>
          <w:bdr w:val="single" w:sz="6" w:space="2" w:color="E1E1E8" w:frame="1"/>
          <w:shd w:val="clear" w:color="auto" w:fill="F7F7F9"/>
        </w:rPr>
        <w:t>red 0%, yellow 100%</w:t>
      </w:r>
      <w:r>
        <w:rPr>
          <w:rFonts w:ascii="Helvetica" w:hAnsi="Helvetica" w:cs="Helvetica"/>
          <w:color w:val="333333"/>
          <w:sz w:val="20"/>
          <w:szCs w:val="20"/>
        </w:rPr>
        <w:t>.</w:t>
      </w:r>
    </w:p>
    <w:p w14:paraId="640608C3" w14:textId="77777777" w:rsidR="00AC3EE3" w:rsidRDefault="00AC3EE3" w:rsidP="00AC3E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указывает положение цвета в градиенте, его можно задавать в процентах, пикселях и других единицах. Давайте рассмотрим несколько примеров, чтобы понять поведение колорстопов:</w:t>
      </w:r>
    </w:p>
    <w:p w14:paraId="679C08A1" w14:textId="77777777" w:rsidR="00AC3EE3" w:rsidRDefault="00AC3EE3" w:rsidP="00AC3E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задаёт то место, где будет располагаться центральная (самая насыщенная) часть цвета.</w:t>
      </w:r>
    </w:p>
    <w:p w14:paraId="28EBF028" w14:textId="6B129DEE" w:rsidR="00AC3EE3" w:rsidRPr="00AC3EE3" w:rsidRDefault="00AC3EE3" w:rsidP="0044745B">
      <w:pPr>
        <w:pStyle w:val="a3"/>
        <w:shd w:val="clear" w:color="auto" w:fill="FFFFFF"/>
        <w:spacing w:before="0" w:beforeAutospacing="0" w:after="135" w:afterAutospacing="0"/>
        <w:rPr>
          <w:rFonts w:ascii="Helvetica" w:hAnsi="Helvetica" w:cs="Helvetica"/>
          <w:color w:val="333333"/>
          <w:sz w:val="20"/>
          <w:szCs w:val="20"/>
        </w:rPr>
      </w:pPr>
      <w:r>
        <w:rPr>
          <w:noProof/>
        </w:rPr>
        <w:lastRenderedPageBreak/>
        <w:drawing>
          <wp:inline distT="0" distB="0" distL="0" distR="0" wp14:anchorId="4441AC52" wp14:editId="267C9F2E">
            <wp:extent cx="5790476" cy="2866667"/>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790476" cy="2866667"/>
                    </a:xfrm>
                    <a:prstGeom prst="rect">
                      <a:avLst/>
                    </a:prstGeom>
                  </pic:spPr>
                </pic:pic>
              </a:graphicData>
            </a:graphic>
          </wp:inline>
        </w:drawing>
      </w:r>
    </w:p>
    <w:p w14:paraId="451C8C52" w14:textId="77777777" w:rsidR="00315923" w:rsidRDefault="00315923" w:rsidP="00315923">
      <w:pPr>
        <w:pStyle w:val="2"/>
      </w:pPr>
      <w:r>
        <w:t>Резкие переходы цветов </w:t>
      </w:r>
      <w:r>
        <w:rPr>
          <w:bCs/>
          <w:color w:val="999999"/>
          <w:sz w:val="37"/>
          <w:szCs w:val="37"/>
        </w:rPr>
        <w:t>[9/23]</w:t>
      </w:r>
    </w:p>
    <w:p w14:paraId="733FF24A" w14:textId="77777777" w:rsidR="00315923"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Позиция цвета (или колорстоп) задаёт расположение центральной части цвета, ту точку, от которой начинается переход в другой цвет.</w:t>
      </w:r>
    </w:p>
    <w:p w14:paraId="773EEC2D" w14:textId="77777777" w:rsidR="00315923"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 будет, если задать для соседних цветов одну и ту же позицию? В этом случае получится резкий переход цветов, так как они оба будут «вытекать» из одной точки в противоположных направлениях.</w:t>
      </w:r>
    </w:p>
    <w:p w14:paraId="43F77EBF" w14:textId="77777777" w:rsidR="00315923" w:rsidRPr="0042792E"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Легче продемонстрировать это поведение на примере:</w:t>
      </w:r>
    </w:p>
    <w:p w14:paraId="298ABDCA" w14:textId="2FDF4BE4" w:rsidR="00315923" w:rsidRPr="00315923" w:rsidRDefault="00315923" w:rsidP="00315923">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246F2A32" wp14:editId="0F785220">
            <wp:extent cx="5940425" cy="1401872"/>
            <wp:effectExtent l="0" t="0" r="3175"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940425" cy="1401872"/>
                    </a:xfrm>
                    <a:prstGeom prst="rect">
                      <a:avLst/>
                    </a:prstGeom>
                  </pic:spPr>
                </pic:pic>
              </a:graphicData>
            </a:graphic>
          </wp:inline>
        </w:drawing>
      </w:r>
    </w:p>
    <w:p w14:paraId="022DEC8B" w14:textId="77777777" w:rsidR="00315923"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часто используют для создания интересных эффектов.</w:t>
      </w:r>
    </w:p>
    <w:p w14:paraId="41FC3B98" w14:textId="77777777" w:rsidR="00315923" w:rsidRDefault="00315923" w:rsidP="00315923">
      <w:pPr>
        <w:pStyle w:val="2"/>
      </w:pPr>
      <w:r>
        <w:t>Псевдоколонки на градиентах </w:t>
      </w:r>
      <w:r>
        <w:rPr>
          <w:bCs/>
          <w:color w:val="999999"/>
          <w:sz w:val="37"/>
          <w:szCs w:val="37"/>
        </w:rPr>
        <w:t>[10/23]</w:t>
      </w:r>
    </w:p>
    <w:p w14:paraId="0487202C" w14:textId="77777777" w:rsidR="00315923"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интересных задач вёрстки — как сверстать тянущиеся колонки одинаковой высоты без использования таблиц? Проблема эта связана с особенностями поведения блочной модели и проиллюстрирована на картинках ниже:</w:t>
      </w:r>
    </w:p>
    <w:p w14:paraId="4EE9E551" w14:textId="58C0E334" w:rsidR="00315923" w:rsidRDefault="00315923" w:rsidP="00315923">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A65A9DB" wp14:editId="3A7C9730">
            <wp:extent cx="2381250" cy="1793240"/>
            <wp:effectExtent l="0" t="0" r="0" b="0"/>
            <wp:docPr id="59" name="Рисунок 59" descr="https://htmlacademy.ru/assets/course70/columns-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0/columns-problem.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69321929" wp14:editId="62EFAA4E">
            <wp:extent cx="2381250" cy="1793240"/>
            <wp:effectExtent l="0" t="0" r="0" b="0"/>
            <wp:docPr id="58" name="Рисунок 58" descr="https://htmlacademy.ru/assets/course70/columns-d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tmlacademy.ru/assets/course70/columns-desire.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p>
    <w:p w14:paraId="7E0F2A24" w14:textId="77777777" w:rsidR="00315923"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существует несколько приёмов, которые описаны в </w:t>
      </w:r>
      <w:hyperlink r:id="rId230" w:history="1">
        <w:r>
          <w:rPr>
            <w:rStyle w:val="a6"/>
            <w:rFonts w:ascii="Helvetica" w:hAnsi="Helvetica" w:cs="Helvetica"/>
            <w:color w:val="0088CC"/>
          </w:rPr>
          <w:t>этой статье на английском</w:t>
        </w:r>
      </w:hyperlink>
      <w:r>
        <w:rPr>
          <w:rFonts w:ascii="Helvetica" w:hAnsi="Helvetica" w:cs="Helvetica"/>
          <w:color w:val="333333"/>
          <w:sz w:val="20"/>
          <w:szCs w:val="20"/>
        </w:rPr>
        <w:t>. Кстати, картинки тоже взяты оттуда.</w:t>
      </w:r>
    </w:p>
    <w:p w14:paraId="26D09F7D" w14:textId="77777777" w:rsidR="00315923"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приём с использованием градиентов с резкими переходами, которые имитируют тянущиеся колонки. Фон с такими градиентами обычно размещают в контейнере колонок. Пропорции градиентов подбирают такими же, как и пропорции колонок, чтобы они тянулись одинаково.</w:t>
      </w:r>
    </w:p>
    <w:p w14:paraId="23B2CF4B" w14:textId="77777777" w:rsidR="001C4915" w:rsidRDefault="001C4915" w:rsidP="001C4915">
      <w:pPr>
        <w:pStyle w:val="2"/>
      </w:pPr>
      <w:r>
        <w:lastRenderedPageBreak/>
        <w:t>Цветовые переходы в px </w:t>
      </w:r>
      <w:r>
        <w:rPr>
          <w:bCs/>
          <w:color w:val="999999"/>
          <w:sz w:val="37"/>
          <w:szCs w:val="37"/>
        </w:rPr>
        <w:t>[12/23]</w:t>
      </w:r>
    </w:p>
    <w:p w14:paraId="1DC7351C" w14:textId="77777777" w:rsidR="001C4915" w:rsidRDefault="001C4915" w:rsidP="001C49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Цветовые переходы градиента можно также задавать в пикселях. Работают они по аналогии с процентными переходами. Отличие заключается в том, что процентные переходы зависят от размера элемента, а переходы в пикселях — нет.</w:t>
      </w:r>
    </w:p>
    <w:p w14:paraId="7E4D23DF" w14:textId="77777777" w:rsidR="001C4915" w:rsidRDefault="001C4915" w:rsidP="001C49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градиенты оставшихся листов.</w:t>
      </w:r>
    </w:p>
    <w:p w14:paraId="057ED494" w14:textId="77777777" w:rsidR="001C4915" w:rsidRDefault="001C4915" w:rsidP="001C4915">
      <w:pPr>
        <w:pStyle w:val="2"/>
      </w:pPr>
      <w:r>
        <w:t>Полупрозрачные градиенты </w:t>
      </w:r>
      <w:r>
        <w:rPr>
          <w:bCs/>
          <w:color w:val="999999"/>
          <w:sz w:val="37"/>
          <w:szCs w:val="37"/>
        </w:rPr>
        <w:t>[13/23]</w:t>
      </w:r>
    </w:p>
    <w:p w14:paraId="6DADF187" w14:textId="77777777" w:rsidR="001C4915" w:rsidRDefault="001C4915" w:rsidP="001C49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вы можете задать любой цвет с полупрозрачностью или даже задать прозрачный цвет. Это делается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-значений цветов, в которых помимо трёх цветовых компонент присутствует прозрачность. Примеры:</w:t>
      </w:r>
    </w:p>
    <w:p w14:paraId="4517B7FC" w14:textId="77777777" w:rsidR="001C4915" w:rsidRDefault="001C4915" w:rsidP="001C4915">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1)</w:t>
      </w:r>
      <w:r>
        <w:rPr>
          <w:rFonts w:ascii="Helvetica" w:hAnsi="Helvetica" w:cs="Helvetica"/>
          <w:color w:val="333333"/>
          <w:sz w:val="20"/>
          <w:szCs w:val="20"/>
        </w:rPr>
        <w:t> — обычный белый цвет.</w:t>
      </w:r>
    </w:p>
    <w:p w14:paraId="39FA26C6" w14:textId="77777777" w:rsidR="001C4915" w:rsidRDefault="001C4915" w:rsidP="001C4915">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0.5)</w:t>
      </w:r>
      <w:r>
        <w:rPr>
          <w:rFonts w:ascii="Helvetica" w:hAnsi="Helvetica" w:cs="Helvetica"/>
          <w:color w:val="333333"/>
          <w:sz w:val="20"/>
          <w:szCs w:val="20"/>
        </w:rPr>
        <w:t> — наполовину прозрачный белый.</w:t>
      </w:r>
    </w:p>
    <w:p w14:paraId="4CAE46CE" w14:textId="77777777" w:rsidR="001C4915" w:rsidRDefault="001C4915" w:rsidP="001C4915">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w:t>
      </w:r>
      <w:r>
        <w:rPr>
          <w:rFonts w:ascii="Helvetica" w:hAnsi="Helvetica" w:cs="Helvetica"/>
          <w:color w:val="333333"/>
          <w:sz w:val="20"/>
          <w:szCs w:val="20"/>
        </w:rPr>
        <w:t> — полностью прозрачный цвет.</w:t>
      </w:r>
    </w:p>
    <w:p w14:paraId="54DF349C" w14:textId="77777777" w:rsidR="001C4915" w:rsidRDefault="001C4915" w:rsidP="001C49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прозрачный цвет можно задать с помощью ключевого слова </w:t>
      </w:r>
      <w:r>
        <w:rPr>
          <w:rStyle w:val="HTML"/>
          <w:rFonts w:ascii="Consolas" w:hAnsi="Consolas"/>
          <w:color w:val="DD1144"/>
          <w:sz w:val="18"/>
          <w:szCs w:val="18"/>
          <w:bdr w:val="single" w:sz="6" w:space="2" w:color="E1E1E8" w:frame="1"/>
          <w:shd w:val="clear" w:color="auto" w:fill="F7F7F9"/>
        </w:rPr>
        <w:t>transparent</w:t>
      </w:r>
      <w:r>
        <w:rPr>
          <w:rFonts w:ascii="Helvetica" w:hAnsi="Helvetica" w:cs="Helvetica"/>
          <w:color w:val="333333"/>
          <w:sz w:val="20"/>
          <w:szCs w:val="20"/>
        </w:rPr>
        <w:t>.</w:t>
      </w:r>
    </w:p>
    <w:p w14:paraId="11F23478" w14:textId="77777777" w:rsidR="001C4915" w:rsidRDefault="001C4915" w:rsidP="001C49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Прозрачные и полупрозрачные цвета используют и в градиентах для создания интересных эффектов.</w:t>
      </w:r>
    </w:p>
    <w:p w14:paraId="13D3935F" w14:textId="77777777" w:rsidR="001C4915" w:rsidRDefault="001C4915" w:rsidP="001C49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полосатые полупрозрачные градиенты двух оставшихся квадратов по аналогии с двумя имеющимися, чтобы в итоге в центре возник ещё один квадрат.</w:t>
      </w:r>
    </w:p>
    <w:p w14:paraId="087D40B3" w14:textId="77777777" w:rsidR="00102FA7" w:rsidRDefault="00102FA7" w:rsidP="00102FA7">
      <w:pPr>
        <w:pStyle w:val="2"/>
      </w:pPr>
      <w:r>
        <w:t>Повторяющийся линейный градиент </w:t>
      </w:r>
      <w:r>
        <w:rPr>
          <w:bCs/>
          <w:color w:val="999999"/>
          <w:sz w:val="37"/>
          <w:szCs w:val="37"/>
        </w:rPr>
        <w:t>[14/23]</w:t>
      </w:r>
    </w:p>
    <w:p w14:paraId="4827D38A" w14:textId="77777777" w:rsidR="00102FA7" w:rsidRDefault="00102FA7" w:rsidP="00102FA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обычных градиентов существуют и повторяющиеся. Их синтаксис полностью совпадает с синтаксисом обычных, только вместо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пишется </w:t>
      </w:r>
      <w:r>
        <w:rPr>
          <w:rStyle w:val="HTML"/>
          <w:rFonts w:ascii="Consolas" w:hAnsi="Consolas"/>
          <w:color w:val="DD1144"/>
          <w:sz w:val="18"/>
          <w:szCs w:val="18"/>
          <w:bdr w:val="single" w:sz="6" w:space="2" w:color="E1E1E8" w:frame="1"/>
          <w:shd w:val="clear" w:color="auto" w:fill="F7F7F9"/>
        </w:rPr>
        <w:t>repeating-linear-gradient</w:t>
      </w:r>
      <w:r>
        <w:rPr>
          <w:rFonts w:ascii="Helvetica" w:hAnsi="Helvetica" w:cs="Helvetica"/>
          <w:color w:val="333333"/>
          <w:sz w:val="20"/>
          <w:szCs w:val="20"/>
        </w:rPr>
        <w:t>. Повторяющийся градиент хорош для создания полосатых фонов или фонов-орнаментов средствами CSS.</w:t>
      </w:r>
    </w:p>
    <w:p w14:paraId="3AEB3E08" w14:textId="77777777" w:rsidR="00102FA7" w:rsidRDefault="00102FA7" w:rsidP="00102FA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которые нужно знать про повторяющиеся градиенты:</w:t>
      </w:r>
    </w:p>
    <w:p w14:paraId="6DB79E22" w14:textId="77777777" w:rsidR="00102FA7" w:rsidRDefault="00102FA7" w:rsidP="00102FA7">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фрагмента определяется по последнему колорстопу. Чтобы повторение было видно, последний колорстоп должен быть меньше, чем размер элемента с градиентом.</w:t>
      </w:r>
    </w:p>
    <w:p w14:paraId="383A6767" w14:textId="77777777" w:rsidR="00102FA7" w:rsidRDefault="00102FA7" w:rsidP="00102FA7">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первый и последний цвета градиента различаются, то будут видны резкие границы между повторяющимися фрагментами. Чтобы от них избавиться, нужно задавать одинаковый первый и последний цвета.</w:t>
      </w:r>
    </w:p>
    <w:p w14:paraId="339DA75F" w14:textId="77777777" w:rsidR="00102FA7" w:rsidRDefault="00102FA7" w:rsidP="00102FA7">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Колорстопы в повторяющихся градиентах обычно задают в пикселях, но можно использовать и проценты.</w:t>
      </w:r>
    </w:p>
    <w:p w14:paraId="422AAFE5" w14:textId="77777777" w:rsidR="00102FA7" w:rsidRDefault="00102FA7" w:rsidP="00102FA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вместо повторяющихся градиентов можно использовать обычные градиенты в сочетании со свойствами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Но повторяющиеся градиенты удобнее и требуют меньше кода.</w:t>
      </w:r>
    </w:p>
    <w:p w14:paraId="7AAAA97F" w14:textId="77777777" w:rsidR="00102FA7" w:rsidRDefault="00102FA7" w:rsidP="00102FA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будем делать из обычных градиентов повторяющиеся. Обратите внимание на то, какого размера получаются фрагменты. Например, в первых двух блоках поместится ровно четыре фрагмента.</w:t>
      </w:r>
    </w:p>
    <w:p w14:paraId="63DB280F" w14:textId="77777777" w:rsidR="001F73A6" w:rsidRDefault="001F73A6" w:rsidP="001F73A6">
      <w:pPr>
        <w:pStyle w:val="2"/>
      </w:pPr>
      <w:r>
        <w:t>Строим сложный фон — часть 1 </w:t>
      </w:r>
      <w:r>
        <w:rPr>
          <w:bCs/>
          <w:color w:val="999999"/>
          <w:sz w:val="37"/>
          <w:szCs w:val="37"/>
        </w:rPr>
        <w:t>[15/23]</w:t>
      </w:r>
    </w:p>
    <w:p w14:paraId="699CA21C" w14:textId="77777777" w:rsidR="001F73A6" w:rsidRDefault="001F73A6" w:rsidP="001F73A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узор с помощью градиентов. Делать это мы будем с помощью техники множественных фоновых изображений.</w:t>
      </w:r>
    </w:p>
    <w:p w14:paraId="39040422" w14:textId="77777777" w:rsidR="001F73A6" w:rsidRDefault="001F73A6" w:rsidP="001F73A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элементу сразу несколько фоновых картинок, перечисляя их через запятую:</w:t>
      </w:r>
    </w:p>
    <w:p w14:paraId="6A1F5EC5"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5083A446"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url('img1.png'),</w:t>
      </w:r>
    </w:p>
    <w:p w14:paraId="6542032B"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url('img2.png'),</w:t>
      </w:r>
    </w:p>
    <w:p w14:paraId="30807E7C"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url('img3.png');</w:t>
      </w:r>
    </w:p>
    <w:p w14:paraId="4C812A2C" w14:textId="77777777" w:rsidR="001F73A6" w:rsidRDefault="001F73A6" w:rsidP="001F73A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Точно так же вместо картинок можно использовать градиенты:</w:t>
      </w:r>
    </w:p>
    <w:p w14:paraId="123BACA2"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165A83BE"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297CCF0A"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341F8342" w14:textId="77777777" w:rsidR="001F73A6" w:rsidRDefault="001F73A6" w:rsidP="001F73A6">
      <w:pPr>
        <w:pStyle w:val="HTML0"/>
        <w:shd w:val="clear" w:color="auto" w:fill="F5F5F5"/>
        <w:wordWrap w:val="0"/>
        <w:spacing w:after="150" w:line="300" w:lineRule="atLeast"/>
        <w:rPr>
          <w:rFonts w:ascii="Consolas" w:hAnsi="Consolas"/>
          <w:color w:val="333333"/>
        </w:rPr>
      </w:pPr>
      <w:r w:rsidRPr="001F73A6">
        <w:rPr>
          <w:rFonts w:ascii="Consolas" w:hAnsi="Consolas"/>
          <w:color w:val="333333"/>
          <w:lang w:val="en-US"/>
        </w:rPr>
        <w:t xml:space="preserve">    </w:t>
      </w:r>
      <w:r>
        <w:rPr>
          <w:rFonts w:ascii="Consolas" w:hAnsi="Consolas"/>
          <w:color w:val="333333"/>
        </w:rPr>
        <w:t>linear-gradient(...);</w:t>
      </w:r>
    </w:p>
    <w:p w14:paraId="37FB3F89" w14:textId="77777777" w:rsidR="001F73A6" w:rsidRDefault="001F73A6" w:rsidP="001F73A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использовать градиенты с прозрачными цветами и резкими переходами. Сначала мы построим повторяющийся фрагмент, а затем размножим его. В этом задании вы добавите первые два градиента и получиться у вас должно следующее:</w:t>
      </w:r>
    </w:p>
    <w:p w14:paraId="3CC14C54" w14:textId="69D7F4CA" w:rsidR="001F73A6" w:rsidRDefault="001F73A6" w:rsidP="001F73A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9D8239E" wp14:editId="28EEBD11">
            <wp:extent cx="1009650" cy="1009650"/>
            <wp:effectExtent l="0" t="0" r="0" b="0"/>
            <wp:docPr id="60" name="Рисунок 60" descr="https://htmlacademy.ru/assets/course70/patter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70/pattern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5D8440A3" w14:textId="77777777" w:rsidR="00753E3A" w:rsidRPr="00753E3A" w:rsidRDefault="00753E3A" w:rsidP="00753E3A">
      <w:pPr>
        <w:tabs>
          <w:tab w:val="left" w:pos="2319"/>
        </w:tabs>
        <w:rPr>
          <w:lang w:val="en-US"/>
        </w:rPr>
      </w:pPr>
      <w:r w:rsidRPr="00753E3A">
        <w:rPr>
          <w:lang w:val="en-US"/>
        </w:rPr>
        <w:t xml:space="preserve">    background-image:</w:t>
      </w:r>
    </w:p>
    <w:p w14:paraId="35B09AB0" w14:textId="77777777" w:rsidR="00753E3A" w:rsidRPr="00753E3A" w:rsidRDefault="00753E3A" w:rsidP="00753E3A">
      <w:pPr>
        <w:tabs>
          <w:tab w:val="left" w:pos="2319"/>
        </w:tabs>
        <w:rPr>
          <w:lang w:val="en-US"/>
        </w:rPr>
      </w:pPr>
      <w:r w:rsidRPr="00753E3A">
        <w:rPr>
          <w:lang w:val="en-US"/>
        </w:rPr>
        <w:t xml:space="preserve">        linear-gradient(135deg,white 25%, transparent 25%),</w:t>
      </w:r>
    </w:p>
    <w:p w14:paraId="4A718925" w14:textId="532B13E0" w:rsidR="007D3B9B" w:rsidRDefault="00753E3A" w:rsidP="00753E3A">
      <w:pPr>
        <w:tabs>
          <w:tab w:val="left" w:pos="2319"/>
        </w:tabs>
        <w:rPr>
          <w:lang w:val="en-US"/>
        </w:rPr>
      </w:pPr>
      <w:r w:rsidRPr="00753E3A">
        <w:rPr>
          <w:lang w:val="en-US"/>
        </w:rPr>
        <w:t xml:space="preserve">        linear-gradient(225deg,white 25%, transparent 25%);</w:t>
      </w:r>
    </w:p>
    <w:p w14:paraId="5A123B7F" w14:textId="77777777" w:rsidR="00753E3A" w:rsidRDefault="00753E3A" w:rsidP="00753E3A">
      <w:pPr>
        <w:pStyle w:val="2"/>
      </w:pPr>
      <w:r>
        <w:t>Строим сложный фон — часть 2 </w:t>
      </w:r>
      <w:r>
        <w:rPr>
          <w:bCs/>
          <w:color w:val="999999"/>
          <w:sz w:val="37"/>
          <w:szCs w:val="37"/>
        </w:rPr>
        <w:t>[16/23]</w:t>
      </w:r>
    </w:p>
    <w:p w14:paraId="088167E8"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делать узор.</w:t>
      </w:r>
    </w:p>
    <w:p w14:paraId="677BF0EB" w14:textId="77777777" w:rsidR="00753E3A" w:rsidRPr="0042792E"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вам нужно добавить еще два градиента, чтобы получился фрагмент в виде чёрного ромба.</w:t>
      </w:r>
    </w:p>
    <w:p w14:paraId="7607E033" w14:textId="77777777" w:rsidR="00753E3A" w:rsidRPr="00753E3A" w:rsidRDefault="00753E3A" w:rsidP="00753E3A">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background-image:</w:t>
      </w:r>
    </w:p>
    <w:p w14:paraId="2730F8AB" w14:textId="77777777" w:rsidR="00753E3A" w:rsidRPr="00753E3A" w:rsidRDefault="00753E3A" w:rsidP="00753E3A">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linear-gradient(135deg, white 25%, transparent 25%),</w:t>
      </w:r>
    </w:p>
    <w:p w14:paraId="1CC08094" w14:textId="77777777" w:rsidR="00753E3A" w:rsidRPr="00753E3A" w:rsidRDefault="00753E3A" w:rsidP="00753E3A">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linear-gradient(225deg, white 25%, transparent 25%),</w:t>
      </w:r>
    </w:p>
    <w:p w14:paraId="20117A0B" w14:textId="77777777" w:rsidR="00753E3A" w:rsidRPr="00753E3A" w:rsidRDefault="00753E3A" w:rsidP="00753E3A">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linear-gradient(45deg, white 25%, transparent 25%),</w:t>
      </w:r>
    </w:p>
    <w:p w14:paraId="11FD6FB7" w14:textId="5983CE63" w:rsidR="00753E3A" w:rsidRDefault="00753E3A" w:rsidP="00753E3A">
      <w:pPr>
        <w:pStyle w:val="a3"/>
        <w:shd w:val="clear" w:color="auto" w:fill="FFFFFF"/>
        <w:spacing w:before="0" w:beforeAutospacing="0" w:after="135" w:afterAutospacing="0"/>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linear-gradient(315deg, white 25%, transparent 25%);</w:t>
      </w:r>
    </w:p>
    <w:p w14:paraId="3091965D"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lang w:val="en-US"/>
        </w:rPr>
      </w:pPr>
    </w:p>
    <w:p w14:paraId="70B4323A" w14:textId="77777777" w:rsidR="00753E3A" w:rsidRDefault="00753E3A" w:rsidP="00753E3A">
      <w:pPr>
        <w:pStyle w:val="2"/>
      </w:pPr>
      <w:r>
        <w:t>Строим сложный фон — часть 3 </w:t>
      </w:r>
      <w:r>
        <w:rPr>
          <w:bCs/>
          <w:color w:val="999999"/>
          <w:sz w:val="37"/>
          <w:szCs w:val="37"/>
        </w:rPr>
        <w:t>[17/23]</w:t>
      </w:r>
    </w:p>
    <w:p w14:paraId="4BF7D188"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CSS-градиенты — это особые фоновые изображения, и на них действуют все свойства для управления фонами: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7D2E2EFC"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обычных изображений градиенты не имеют «собственного» размера, и их размер равен размеру элемента, в фоне которого они расположены. Конечно, такое поведение не подходит для построения орнаментов.</w:t>
      </w:r>
    </w:p>
    <w:p w14:paraId="6FCD7EEB"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можем задать размер для градиента с помощью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Например, так:</w:t>
      </w:r>
    </w:p>
    <w:p w14:paraId="398AE380" w14:textId="77777777" w:rsidR="00753E3A" w:rsidRDefault="00753E3A" w:rsidP="00753E3A">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20466F28"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запись задаст </w:t>
      </w:r>
      <w:r>
        <w:rPr>
          <w:rStyle w:val="a4"/>
          <w:rFonts w:ascii="Helvetica" w:hAnsi="Helvetica" w:cs="Helvetica"/>
          <w:color w:val="333333"/>
          <w:sz w:val="20"/>
          <w:szCs w:val="20"/>
        </w:rPr>
        <w:t>всем</w:t>
      </w:r>
      <w:r>
        <w:rPr>
          <w:rFonts w:ascii="Helvetica" w:hAnsi="Helvetica" w:cs="Helvetica"/>
          <w:color w:val="333333"/>
          <w:sz w:val="20"/>
          <w:szCs w:val="20"/>
        </w:rPr>
        <w:t> фоновым изображениям ширину </w:t>
      </w:r>
      <w:r>
        <w:rPr>
          <w:rStyle w:val="HTML"/>
          <w:rFonts w:ascii="Consolas" w:hAnsi="Consolas"/>
          <w:color w:val="DD1144"/>
          <w:sz w:val="18"/>
          <w:szCs w:val="18"/>
          <w:bdr w:val="single" w:sz="6" w:space="2" w:color="E1E1E8" w:frame="1"/>
          <w:shd w:val="clear" w:color="auto" w:fill="F7F7F9"/>
        </w:rPr>
        <w:t>100px</w:t>
      </w:r>
      <w:r>
        <w:rPr>
          <w:rFonts w:ascii="Helvetica" w:hAnsi="Helvetica" w:cs="Helvetica"/>
          <w:color w:val="333333"/>
          <w:sz w:val="20"/>
          <w:szCs w:val="20"/>
        </w:rPr>
        <w:t> и высоту </w:t>
      </w:r>
      <w:r>
        <w:rPr>
          <w:rStyle w:val="HTML"/>
          <w:rFonts w:ascii="Consolas" w:hAnsi="Consolas"/>
          <w:color w:val="DD1144"/>
          <w:sz w:val="18"/>
          <w:szCs w:val="18"/>
          <w:bdr w:val="single" w:sz="6" w:space="2" w:color="E1E1E8" w:frame="1"/>
          <w:shd w:val="clear" w:color="auto" w:fill="F7F7F9"/>
        </w:rPr>
        <w:t>200px</w:t>
      </w:r>
      <w:r>
        <w:rPr>
          <w:rFonts w:ascii="Helvetica" w:hAnsi="Helvetica" w:cs="Helvetica"/>
          <w:color w:val="333333"/>
          <w:sz w:val="20"/>
          <w:szCs w:val="20"/>
        </w:rPr>
        <w:t>.</w:t>
      </w:r>
    </w:p>
    <w:p w14:paraId="49231A36"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 размер для градиентов в фоне, мы получим фрагмент орнамента, повторением которого сможем управлять с помощью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62B16ACC"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увеличим контейнер, затем зададим размер для фоновых градиентов и отключим повторение, чтобы увидеть один кусочек орнамента.</w:t>
      </w:r>
    </w:p>
    <w:p w14:paraId="5C4244ED" w14:textId="77777777" w:rsidR="00753E3A" w:rsidRP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p>
    <w:p w14:paraId="6F7C8303" w14:textId="77777777" w:rsidR="00464B03" w:rsidRPr="00464B03" w:rsidRDefault="00464B03" w:rsidP="00464B03">
      <w:pPr>
        <w:tabs>
          <w:tab w:val="left" w:pos="2319"/>
        </w:tabs>
        <w:rPr>
          <w:lang w:val="en-US"/>
        </w:rPr>
      </w:pPr>
      <w:r w:rsidRPr="00464B03">
        <w:rPr>
          <w:lang w:val="en-US"/>
        </w:rPr>
        <w:t>.pattern {</w:t>
      </w:r>
    </w:p>
    <w:p w14:paraId="16BAEF9F" w14:textId="77777777" w:rsidR="00464B03" w:rsidRPr="00464B03" w:rsidRDefault="00464B03" w:rsidP="00464B03">
      <w:pPr>
        <w:tabs>
          <w:tab w:val="left" w:pos="2319"/>
        </w:tabs>
        <w:rPr>
          <w:lang w:val="en-US"/>
        </w:rPr>
      </w:pPr>
      <w:r w:rsidRPr="00464B03">
        <w:rPr>
          <w:lang w:val="en-US"/>
        </w:rPr>
        <w:t xml:space="preserve">    width: 200px;</w:t>
      </w:r>
    </w:p>
    <w:p w14:paraId="1C875F09" w14:textId="77777777" w:rsidR="00464B03" w:rsidRPr="00464B03" w:rsidRDefault="00464B03" w:rsidP="00464B03">
      <w:pPr>
        <w:tabs>
          <w:tab w:val="left" w:pos="2319"/>
        </w:tabs>
        <w:rPr>
          <w:lang w:val="en-US"/>
        </w:rPr>
      </w:pPr>
      <w:r w:rsidRPr="00464B03">
        <w:rPr>
          <w:lang w:val="en-US"/>
        </w:rPr>
        <w:t xml:space="preserve">    height: 200px;</w:t>
      </w:r>
    </w:p>
    <w:p w14:paraId="10559F8F" w14:textId="77777777" w:rsidR="00464B03" w:rsidRPr="00464B03" w:rsidRDefault="00464B03" w:rsidP="00464B03">
      <w:pPr>
        <w:tabs>
          <w:tab w:val="left" w:pos="2319"/>
        </w:tabs>
        <w:rPr>
          <w:lang w:val="en-US"/>
        </w:rPr>
      </w:pPr>
      <w:r w:rsidRPr="00464B03">
        <w:rPr>
          <w:lang w:val="en-US"/>
        </w:rPr>
        <w:t xml:space="preserve">    margin: 100px auto;</w:t>
      </w:r>
    </w:p>
    <w:p w14:paraId="3FD6E8C5" w14:textId="77777777" w:rsidR="00464B03" w:rsidRPr="00464B03" w:rsidRDefault="00464B03" w:rsidP="00464B03">
      <w:pPr>
        <w:tabs>
          <w:tab w:val="left" w:pos="2319"/>
        </w:tabs>
        <w:rPr>
          <w:lang w:val="en-US"/>
        </w:rPr>
      </w:pPr>
      <w:r w:rsidRPr="00464B03">
        <w:rPr>
          <w:lang w:val="en-US"/>
        </w:rPr>
        <w:t xml:space="preserve">    background-image:</w:t>
      </w:r>
    </w:p>
    <w:p w14:paraId="32ACB3C5" w14:textId="77777777" w:rsidR="00464B03" w:rsidRPr="00464B03" w:rsidRDefault="00464B03" w:rsidP="00464B03">
      <w:pPr>
        <w:tabs>
          <w:tab w:val="left" w:pos="2319"/>
        </w:tabs>
        <w:rPr>
          <w:lang w:val="en-US"/>
        </w:rPr>
      </w:pPr>
      <w:r w:rsidRPr="00464B03">
        <w:rPr>
          <w:lang w:val="en-US"/>
        </w:rPr>
        <w:t xml:space="preserve">        linear-gradient(135deg, white 25%, transparent 25%),</w:t>
      </w:r>
    </w:p>
    <w:p w14:paraId="26795D1E" w14:textId="77777777" w:rsidR="00464B03" w:rsidRPr="00464B03" w:rsidRDefault="00464B03" w:rsidP="00464B03">
      <w:pPr>
        <w:tabs>
          <w:tab w:val="left" w:pos="2319"/>
        </w:tabs>
        <w:rPr>
          <w:lang w:val="en-US"/>
        </w:rPr>
      </w:pPr>
      <w:r w:rsidRPr="00464B03">
        <w:rPr>
          <w:lang w:val="en-US"/>
        </w:rPr>
        <w:t xml:space="preserve">        linear-gradient(225deg, white 25%, transparent 25%),</w:t>
      </w:r>
    </w:p>
    <w:p w14:paraId="18F6057E" w14:textId="77777777" w:rsidR="00464B03" w:rsidRPr="00464B03" w:rsidRDefault="00464B03" w:rsidP="00464B03">
      <w:pPr>
        <w:tabs>
          <w:tab w:val="left" w:pos="2319"/>
        </w:tabs>
        <w:rPr>
          <w:lang w:val="en-US"/>
        </w:rPr>
      </w:pPr>
      <w:r w:rsidRPr="00464B03">
        <w:rPr>
          <w:lang w:val="en-US"/>
        </w:rPr>
        <w:t xml:space="preserve">        linear-gradient(45deg, white 25%, transparent 25%),</w:t>
      </w:r>
    </w:p>
    <w:p w14:paraId="313D7217" w14:textId="77777777" w:rsidR="00464B03" w:rsidRPr="00464B03" w:rsidRDefault="00464B03" w:rsidP="00464B03">
      <w:pPr>
        <w:tabs>
          <w:tab w:val="left" w:pos="2319"/>
        </w:tabs>
        <w:rPr>
          <w:lang w:val="en-US"/>
        </w:rPr>
      </w:pPr>
      <w:r w:rsidRPr="00464B03">
        <w:rPr>
          <w:lang w:val="en-US"/>
        </w:rPr>
        <w:t xml:space="preserve">        linear-gradient(315deg, white 25%, transparent 25%);</w:t>
      </w:r>
    </w:p>
    <w:p w14:paraId="1D4EA27E" w14:textId="77777777" w:rsidR="00464B03" w:rsidRPr="00464B03" w:rsidRDefault="00464B03" w:rsidP="00464B03">
      <w:pPr>
        <w:tabs>
          <w:tab w:val="left" w:pos="2319"/>
        </w:tabs>
        <w:rPr>
          <w:lang w:val="en-US"/>
        </w:rPr>
      </w:pPr>
      <w:r w:rsidRPr="00464B03">
        <w:rPr>
          <w:lang w:val="en-US"/>
        </w:rPr>
        <w:t xml:space="preserve">    background-color: #333333;</w:t>
      </w:r>
    </w:p>
    <w:p w14:paraId="6CBC6FD9" w14:textId="77777777" w:rsidR="00464B03" w:rsidRPr="00464B03" w:rsidRDefault="00464B03" w:rsidP="00464B03">
      <w:pPr>
        <w:tabs>
          <w:tab w:val="left" w:pos="2319"/>
        </w:tabs>
        <w:rPr>
          <w:lang w:val="en-US"/>
        </w:rPr>
      </w:pPr>
      <w:r w:rsidRPr="00464B03">
        <w:rPr>
          <w:lang w:val="en-US"/>
        </w:rPr>
        <w:t xml:space="preserve">    box-shadow: 1px 1px 3px #333333;</w:t>
      </w:r>
    </w:p>
    <w:p w14:paraId="141BBAE4" w14:textId="77777777" w:rsidR="00464B03" w:rsidRPr="00464B03" w:rsidRDefault="00464B03" w:rsidP="00464B03">
      <w:pPr>
        <w:tabs>
          <w:tab w:val="left" w:pos="2319"/>
        </w:tabs>
        <w:rPr>
          <w:lang w:val="en-US"/>
        </w:rPr>
      </w:pPr>
      <w:r w:rsidRPr="00464B03">
        <w:rPr>
          <w:lang w:val="en-US"/>
        </w:rPr>
        <w:t xml:space="preserve">    background-size:100px 100px;</w:t>
      </w:r>
    </w:p>
    <w:p w14:paraId="06DD7567" w14:textId="77777777" w:rsidR="00464B03" w:rsidRPr="00464B03" w:rsidRDefault="00464B03" w:rsidP="00464B03">
      <w:pPr>
        <w:tabs>
          <w:tab w:val="left" w:pos="2319"/>
        </w:tabs>
        <w:rPr>
          <w:lang w:val="en-US"/>
        </w:rPr>
      </w:pPr>
      <w:r w:rsidRPr="00464B03">
        <w:rPr>
          <w:lang w:val="en-US"/>
        </w:rPr>
        <w:t xml:space="preserve">    background-repeat:no-repeat;</w:t>
      </w:r>
    </w:p>
    <w:p w14:paraId="36A64C38" w14:textId="78EDA936" w:rsidR="00753E3A" w:rsidRPr="0042792E" w:rsidRDefault="00464B03" w:rsidP="00464B03">
      <w:pPr>
        <w:tabs>
          <w:tab w:val="left" w:pos="2319"/>
        </w:tabs>
      </w:pPr>
      <w:r>
        <w:t>}</w:t>
      </w:r>
    </w:p>
    <w:p w14:paraId="3289FF8D" w14:textId="77777777" w:rsidR="00065B8C" w:rsidRDefault="00065B8C" w:rsidP="00065B8C">
      <w:pPr>
        <w:pStyle w:val="2"/>
      </w:pPr>
      <w:r>
        <w:lastRenderedPageBreak/>
        <w:t>Строим сложный фон — финал </w:t>
      </w:r>
      <w:r>
        <w:rPr>
          <w:bCs/>
          <w:color w:val="999999"/>
          <w:sz w:val="37"/>
          <w:szCs w:val="37"/>
        </w:rPr>
        <w:t>[18/23]</w:t>
      </w:r>
    </w:p>
    <w:p w14:paraId="731D8AE1" w14:textId="77777777" w:rsidR="00065B8C" w:rsidRDefault="00065B8C" w:rsidP="00065B8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завершим создание орнамента. Мы уже растянули контейнер на всё окно мини-браузера, чтобы орнамент было лучше видно. Осталось внести небольшие изменения в базовый фрагмент и размножить его.</w:t>
      </w:r>
    </w:p>
    <w:p w14:paraId="4F65BE97" w14:textId="77777777" w:rsidR="00065B8C" w:rsidRDefault="00065B8C" w:rsidP="00065B8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множественным фонам. Вы можете не только задавать несколько фоновых изображений, но и управлять размерами, расположением и повторением каждого из них по отдельности. Такая запись:</w:t>
      </w:r>
    </w:p>
    <w:p w14:paraId="0D4D9394" w14:textId="77777777" w:rsidR="00065B8C" w:rsidRDefault="00065B8C" w:rsidP="00065B8C">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74235DBE" w14:textId="77777777" w:rsidR="00065B8C" w:rsidRDefault="00065B8C" w:rsidP="00065B8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один и тот же размер. А такая запись:</w:t>
      </w:r>
    </w:p>
    <w:p w14:paraId="0BD03F15" w14:textId="77777777" w:rsidR="00065B8C" w:rsidRDefault="00065B8C" w:rsidP="00065B8C">
      <w:pPr>
        <w:pStyle w:val="HTML0"/>
        <w:shd w:val="clear" w:color="auto" w:fill="F5F5F5"/>
        <w:wordWrap w:val="0"/>
        <w:spacing w:after="150" w:line="300" w:lineRule="atLeast"/>
        <w:rPr>
          <w:rFonts w:ascii="Consolas" w:hAnsi="Consolas"/>
          <w:color w:val="333333"/>
        </w:rPr>
      </w:pPr>
      <w:r>
        <w:rPr>
          <w:rFonts w:ascii="Consolas" w:hAnsi="Consolas"/>
          <w:color w:val="333333"/>
        </w:rPr>
        <w:t>background-size:</w:t>
      </w:r>
    </w:p>
    <w:p w14:paraId="4F10C240" w14:textId="77777777" w:rsidR="00065B8C" w:rsidRDefault="00065B8C" w:rsidP="00065B8C">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100px 200px,</w:t>
      </w:r>
    </w:p>
    <w:p w14:paraId="50F8DEE0" w14:textId="77777777" w:rsidR="00065B8C" w:rsidRDefault="00065B8C" w:rsidP="00065B8C">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200px 300px,</w:t>
      </w:r>
    </w:p>
    <w:p w14:paraId="768B181B" w14:textId="77777777" w:rsidR="00065B8C" w:rsidRDefault="00065B8C" w:rsidP="00065B8C">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300px 400px;</w:t>
      </w:r>
    </w:p>
    <w:p w14:paraId="5128B0C1" w14:textId="77777777" w:rsidR="00065B8C" w:rsidRDefault="00065B8C" w:rsidP="00065B8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разные размеры.</w:t>
      </w:r>
    </w:p>
    <w:p w14:paraId="2111BA27" w14:textId="77777777" w:rsidR="00065B8C" w:rsidRPr="0042792E" w:rsidRDefault="00065B8C" w:rsidP="00065B8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задавать разные значения свойств для множественных фонов, вам нужно просто перечислять эти значения через запятую в том же порядке, в каком вы записали изображения.</w:t>
      </w:r>
    </w:p>
    <w:p w14:paraId="279BA312" w14:textId="77777777" w:rsidR="003D512B" w:rsidRPr="003D512B" w:rsidRDefault="003D512B" w:rsidP="003D512B">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1</w:t>
      </w:r>
      <w:r w:rsidRPr="003D512B">
        <w:rPr>
          <w:rFonts w:ascii="Helvetica" w:eastAsia="Times New Roman" w:hAnsi="Helvetica" w:cs="Helvetica"/>
          <w:color w:val="333333"/>
          <w:sz w:val="20"/>
          <w:szCs w:val="20"/>
          <w:lang w:eastAsia="ru-RU"/>
        </w:rPr>
        <w:t>Уменьшите размер </w:t>
      </w:r>
      <w:r w:rsidRPr="003D512B">
        <w:rPr>
          <w:rFonts w:ascii="Helvetica" w:eastAsia="Times New Roman" w:hAnsi="Helvetica" w:cs="Helvetica"/>
          <w:i/>
          <w:iCs/>
          <w:color w:val="333333"/>
          <w:sz w:val="20"/>
          <w:szCs w:val="20"/>
          <w:lang w:eastAsia="ru-RU"/>
        </w:rPr>
        <w:t>всех</w:t>
      </w:r>
      <w:r w:rsidRPr="003D512B">
        <w:rPr>
          <w:rFonts w:ascii="Helvetica" w:eastAsia="Times New Roman" w:hAnsi="Helvetica" w:cs="Helvetica"/>
          <w:color w:val="333333"/>
          <w:sz w:val="20"/>
          <w:szCs w:val="20"/>
          <w:lang w:eastAsia="ru-RU"/>
        </w:rPr>
        <w:t> фоновых изображений до </w:t>
      </w:r>
      <w:r w:rsidRPr="003D512B">
        <w:rPr>
          <w:rFonts w:ascii="Consolas" w:eastAsia="Times New Roman" w:hAnsi="Consolas" w:cs="Courier New"/>
          <w:color w:val="DD1144"/>
          <w:sz w:val="18"/>
          <w:szCs w:val="18"/>
          <w:bdr w:val="single" w:sz="6" w:space="2" w:color="E1E1E8" w:frame="1"/>
          <w:shd w:val="clear" w:color="auto" w:fill="F7F7F9"/>
          <w:lang w:eastAsia="ru-RU"/>
        </w:rPr>
        <w:t>50px</w:t>
      </w:r>
      <w:r w:rsidRPr="003D512B">
        <w:rPr>
          <w:rFonts w:ascii="Helvetica" w:eastAsia="Times New Roman" w:hAnsi="Helvetica" w:cs="Helvetica"/>
          <w:color w:val="333333"/>
          <w:sz w:val="20"/>
          <w:szCs w:val="20"/>
          <w:lang w:eastAsia="ru-RU"/>
        </w:rPr>
        <w:t> по ширине и высоте.</w:t>
      </w:r>
    </w:p>
    <w:p w14:paraId="18CBBE6F" w14:textId="77777777" w:rsidR="003D512B" w:rsidRPr="003D512B" w:rsidRDefault="003D512B" w:rsidP="003D512B">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2</w:t>
      </w:r>
      <w:r w:rsidRPr="003D512B">
        <w:rPr>
          <w:rFonts w:ascii="Helvetica" w:eastAsia="Times New Roman" w:hAnsi="Helvetica" w:cs="Helvetica"/>
          <w:color w:val="333333"/>
          <w:sz w:val="20"/>
          <w:szCs w:val="20"/>
          <w:lang w:eastAsia="ru-RU"/>
        </w:rPr>
        <w:t>Затем для </w:t>
      </w:r>
      <w:r w:rsidRPr="003D512B">
        <w:rPr>
          <w:rFonts w:ascii="Helvetica" w:eastAsia="Times New Roman" w:hAnsi="Helvetica" w:cs="Helvetica"/>
          <w:i/>
          <w:iCs/>
          <w:color w:val="333333"/>
          <w:sz w:val="20"/>
          <w:szCs w:val="20"/>
          <w:lang w:eastAsia="ru-RU"/>
        </w:rPr>
        <w:t>первых двух</w:t>
      </w:r>
      <w:r w:rsidRPr="003D512B">
        <w:rPr>
          <w:rFonts w:ascii="Helvetica" w:eastAsia="Times New Roman" w:hAnsi="Helvetica" w:cs="Helvetica"/>
          <w:color w:val="333333"/>
          <w:sz w:val="20"/>
          <w:szCs w:val="20"/>
          <w:lang w:eastAsia="ru-RU"/>
        </w:rPr>
        <w:t> фонов задайте расположение </w:t>
      </w:r>
      <w:r w:rsidRPr="003D512B">
        <w:rPr>
          <w:rFonts w:ascii="Consolas" w:eastAsia="Times New Roman" w:hAnsi="Consolas" w:cs="Courier New"/>
          <w:color w:val="DD1144"/>
          <w:sz w:val="18"/>
          <w:szCs w:val="18"/>
          <w:bdr w:val="single" w:sz="6" w:space="2" w:color="E1E1E8" w:frame="1"/>
          <w:shd w:val="clear" w:color="auto" w:fill="F7F7F9"/>
          <w:lang w:eastAsia="ru-RU"/>
        </w:rPr>
        <w:t>25px 0</w:t>
      </w:r>
      <w:r w:rsidRPr="003D512B">
        <w:rPr>
          <w:rFonts w:ascii="Helvetica" w:eastAsia="Times New Roman" w:hAnsi="Helvetica" w:cs="Helvetica"/>
          <w:color w:val="333333"/>
          <w:sz w:val="20"/>
          <w:szCs w:val="20"/>
          <w:lang w:eastAsia="ru-RU"/>
        </w:rPr>
        <w:t>.</w:t>
      </w:r>
    </w:p>
    <w:p w14:paraId="5B557A72" w14:textId="77777777" w:rsidR="003D512B" w:rsidRPr="003D512B" w:rsidRDefault="003D512B" w:rsidP="003D512B">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3</w:t>
      </w:r>
      <w:r w:rsidRPr="003D512B">
        <w:rPr>
          <w:rFonts w:ascii="Helvetica" w:eastAsia="Times New Roman" w:hAnsi="Helvetica" w:cs="Helvetica"/>
          <w:color w:val="333333"/>
          <w:sz w:val="20"/>
          <w:szCs w:val="20"/>
          <w:lang w:eastAsia="ru-RU"/>
        </w:rPr>
        <w:t>Затем задайте </w:t>
      </w:r>
      <w:r w:rsidRPr="003D512B">
        <w:rPr>
          <w:rFonts w:ascii="Helvetica" w:eastAsia="Times New Roman" w:hAnsi="Helvetica" w:cs="Helvetica"/>
          <w:i/>
          <w:iCs/>
          <w:color w:val="333333"/>
          <w:sz w:val="20"/>
          <w:szCs w:val="20"/>
          <w:lang w:eastAsia="ru-RU"/>
        </w:rPr>
        <w:t>всем</w:t>
      </w:r>
      <w:r w:rsidRPr="003D512B">
        <w:rPr>
          <w:rFonts w:ascii="Helvetica" w:eastAsia="Times New Roman" w:hAnsi="Helvetica" w:cs="Helvetica"/>
          <w:color w:val="333333"/>
          <w:sz w:val="20"/>
          <w:szCs w:val="20"/>
          <w:lang w:eastAsia="ru-RU"/>
        </w:rPr>
        <w:t> фоновым изображениям повторение по горизонтали.</w:t>
      </w:r>
    </w:p>
    <w:p w14:paraId="7947443F" w14:textId="77777777" w:rsidR="003D512B" w:rsidRPr="003D512B" w:rsidRDefault="003D512B" w:rsidP="003D512B">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4</w:t>
      </w:r>
      <w:r w:rsidRPr="003D512B">
        <w:rPr>
          <w:rFonts w:ascii="Helvetica" w:eastAsia="Times New Roman" w:hAnsi="Helvetica" w:cs="Helvetica"/>
          <w:color w:val="333333"/>
          <w:sz w:val="20"/>
          <w:szCs w:val="20"/>
          <w:lang w:eastAsia="ru-RU"/>
        </w:rPr>
        <w:t>И, наконец, включите им повторение во все стороны.</w:t>
      </w:r>
    </w:p>
    <w:p w14:paraId="4B801B4B" w14:textId="77777777" w:rsidR="003D512B" w:rsidRPr="003D512B" w:rsidRDefault="003D512B" w:rsidP="00065B8C">
      <w:pPr>
        <w:pStyle w:val="a3"/>
        <w:shd w:val="clear" w:color="auto" w:fill="FFFFFF"/>
        <w:spacing w:before="0" w:beforeAutospacing="0" w:after="135" w:afterAutospacing="0"/>
        <w:rPr>
          <w:rFonts w:ascii="Helvetica" w:hAnsi="Helvetica" w:cs="Helvetica"/>
          <w:color w:val="333333"/>
          <w:sz w:val="20"/>
          <w:szCs w:val="20"/>
        </w:rPr>
      </w:pPr>
    </w:p>
    <w:p w14:paraId="69086997" w14:textId="77777777" w:rsidR="003D512B" w:rsidRPr="003D512B" w:rsidRDefault="003D512B" w:rsidP="003D512B">
      <w:pPr>
        <w:tabs>
          <w:tab w:val="left" w:pos="2319"/>
        </w:tabs>
        <w:rPr>
          <w:lang w:val="en-US"/>
        </w:rPr>
      </w:pPr>
      <w:r w:rsidRPr="003D512B">
        <w:rPr>
          <w:lang w:val="en-US"/>
        </w:rPr>
        <w:t>.pattern {</w:t>
      </w:r>
    </w:p>
    <w:p w14:paraId="02C7A7B7" w14:textId="77777777" w:rsidR="003D512B" w:rsidRPr="003D512B" w:rsidRDefault="003D512B" w:rsidP="003D512B">
      <w:pPr>
        <w:tabs>
          <w:tab w:val="left" w:pos="2319"/>
        </w:tabs>
        <w:rPr>
          <w:lang w:val="en-US"/>
        </w:rPr>
      </w:pPr>
      <w:r w:rsidRPr="003D512B">
        <w:rPr>
          <w:lang w:val="en-US"/>
        </w:rPr>
        <w:t xml:space="preserve">    height: 100%;</w:t>
      </w:r>
    </w:p>
    <w:p w14:paraId="4079D380" w14:textId="77777777" w:rsidR="003D512B" w:rsidRPr="003D512B" w:rsidRDefault="003D512B" w:rsidP="003D512B">
      <w:pPr>
        <w:tabs>
          <w:tab w:val="left" w:pos="2319"/>
        </w:tabs>
        <w:rPr>
          <w:lang w:val="en-US"/>
        </w:rPr>
      </w:pPr>
      <w:r w:rsidRPr="003D512B">
        <w:rPr>
          <w:lang w:val="en-US"/>
        </w:rPr>
        <w:t xml:space="preserve">    background-image:</w:t>
      </w:r>
    </w:p>
    <w:p w14:paraId="1CB39BF0" w14:textId="77777777" w:rsidR="003D512B" w:rsidRPr="003D512B" w:rsidRDefault="003D512B" w:rsidP="003D512B">
      <w:pPr>
        <w:tabs>
          <w:tab w:val="left" w:pos="2319"/>
        </w:tabs>
        <w:rPr>
          <w:lang w:val="en-US"/>
        </w:rPr>
      </w:pPr>
      <w:r w:rsidRPr="003D512B">
        <w:rPr>
          <w:lang w:val="en-US"/>
        </w:rPr>
        <w:t xml:space="preserve">        linear-gradient(135deg, white 25%, transparent 25%),</w:t>
      </w:r>
    </w:p>
    <w:p w14:paraId="317206C7" w14:textId="77777777" w:rsidR="003D512B" w:rsidRPr="003D512B" w:rsidRDefault="003D512B" w:rsidP="003D512B">
      <w:pPr>
        <w:tabs>
          <w:tab w:val="left" w:pos="2319"/>
        </w:tabs>
        <w:rPr>
          <w:lang w:val="en-US"/>
        </w:rPr>
      </w:pPr>
      <w:r w:rsidRPr="003D512B">
        <w:rPr>
          <w:lang w:val="en-US"/>
        </w:rPr>
        <w:t xml:space="preserve">        linear-gradient(225deg, white 25%, transparent 25%),</w:t>
      </w:r>
    </w:p>
    <w:p w14:paraId="7E7AC9CB" w14:textId="77777777" w:rsidR="003D512B" w:rsidRPr="003D512B" w:rsidRDefault="003D512B" w:rsidP="003D512B">
      <w:pPr>
        <w:tabs>
          <w:tab w:val="left" w:pos="2319"/>
        </w:tabs>
        <w:rPr>
          <w:lang w:val="en-US"/>
        </w:rPr>
      </w:pPr>
      <w:r w:rsidRPr="003D512B">
        <w:rPr>
          <w:lang w:val="en-US"/>
        </w:rPr>
        <w:t xml:space="preserve">        linear-gradient(45deg, white 25%, transparent 25%),</w:t>
      </w:r>
    </w:p>
    <w:p w14:paraId="479C7837" w14:textId="77777777" w:rsidR="003D512B" w:rsidRPr="003D512B" w:rsidRDefault="003D512B" w:rsidP="003D512B">
      <w:pPr>
        <w:tabs>
          <w:tab w:val="left" w:pos="2319"/>
        </w:tabs>
        <w:rPr>
          <w:lang w:val="en-US"/>
        </w:rPr>
      </w:pPr>
      <w:r w:rsidRPr="003D512B">
        <w:rPr>
          <w:lang w:val="en-US"/>
        </w:rPr>
        <w:t xml:space="preserve">        linear-gradient(315deg, white 25%, transparent 25%);</w:t>
      </w:r>
    </w:p>
    <w:p w14:paraId="58BCBF67" w14:textId="77777777" w:rsidR="003D512B" w:rsidRPr="003D512B" w:rsidRDefault="003D512B" w:rsidP="003D512B">
      <w:pPr>
        <w:tabs>
          <w:tab w:val="left" w:pos="2319"/>
        </w:tabs>
        <w:rPr>
          <w:lang w:val="en-US"/>
        </w:rPr>
      </w:pPr>
      <w:r w:rsidRPr="003D512B">
        <w:rPr>
          <w:lang w:val="en-US"/>
        </w:rPr>
        <w:t xml:space="preserve">    background-position:</w:t>
      </w:r>
    </w:p>
    <w:p w14:paraId="5C07C20F" w14:textId="77777777" w:rsidR="003D512B" w:rsidRPr="003D512B" w:rsidRDefault="003D512B" w:rsidP="003D512B">
      <w:pPr>
        <w:tabs>
          <w:tab w:val="left" w:pos="2319"/>
        </w:tabs>
        <w:rPr>
          <w:lang w:val="en-US"/>
        </w:rPr>
      </w:pPr>
      <w:r w:rsidRPr="003D512B">
        <w:rPr>
          <w:lang w:val="en-US"/>
        </w:rPr>
        <w:t xml:space="preserve">        25px 0,</w:t>
      </w:r>
    </w:p>
    <w:p w14:paraId="30ACAC04" w14:textId="77777777" w:rsidR="003D512B" w:rsidRPr="003D512B" w:rsidRDefault="003D512B" w:rsidP="003D512B">
      <w:pPr>
        <w:tabs>
          <w:tab w:val="left" w:pos="2319"/>
        </w:tabs>
        <w:rPr>
          <w:lang w:val="en-US"/>
        </w:rPr>
      </w:pPr>
      <w:r w:rsidRPr="003D512B">
        <w:rPr>
          <w:lang w:val="en-US"/>
        </w:rPr>
        <w:t xml:space="preserve">        25px 0,</w:t>
      </w:r>
    </w:p>
    <w:p w14:paraId="6B4FE4E0" w14:textId="77777777" w:rsidR="003D512B" w:rsidRPr="003D512B" w:rsidRDefault="003D512B" w:rsidP="003D512B">
      <w:pPr>
        <w:tabs>
          <w:tab w:val="left" w:pos="2319"/>
        </w:tabs>
        <w:rPr>
          <w:lang w:val="en-US"/>
        </w:rPr>
      </w:pPr>
      <w:r w:rsidRPr="003D512B">
        <w:rPr>
          <w:lang w:val="en-US"/>
        </w:rPr>
        <w:t xml:space="preserve">        0 0,</w:t>
      </w:r>
    </w:p>
    <w:p w14:paraId="730C53E4" w14:textId="77777777" w:rsidR="003D512B" w:rsidRPr="003D512B" w:rsidRDefault="003D512B" w:rsidP="003D512B">
      <w:pPr>
        <w:tabs>
          <w:tab w:val="left" w:pos="2319"/>
        </w:tabs>
        <w:rPr>
          <w:lang w:val="en-US"/>
        </w:rPr>
      </w:pPr>
      <w:r w:rsidRPr="003D512B">
        <w:rPr>
          <w:lang w:val="en-US"/>
        </w:rPr>
        <w:t xml:space="preserve">        0 0;</w:t>
      </w:r>
    </w:p>
    <w:p w14:paraId="3AFB4F09" w14:textId="77777777" w:rsidR="003D512B" w:rsidRPr="003D512B" w:rsidRDefault="003D512B" w:rsidP="003D512B">
      <w:pPr>
        <w:tabs>
          <w:tab w:val="left" w:pos="2319"/>
        </w:tabs>
        <w:rPr>
          <w:lang w:val="en-US"/>
        </w:rPr>
      </w:pPr>
      <w:r w:rsidRPr="003D512B">
        <w:rPr>
          <w:lang w:val="en-US"/>
        </w:rPr>
        <w:t xml:space="preserve">    background-size: 50px 50px,</w:t>
      </w:r>
    </w:p>
    <w:p w14:paraId="5613D3D3" w14:textId="77777777" w:rsidR="003D512B" w:rsidRPr="003D512B" w:rsidRDefault="003D512B" w:rsidP="003D512B">
      <w:pPr>
        <w:tabs>
          <w:tab w:val="left" w:pos="2319"/>
        </w:tabs>
        <w:rPr>
          <w:lang w:val="en-US"/>
        </w:rPr>
      </w:pPr>
      <w:r w:rsidRPr="003D512B">
        <w:rPr>
          <w:lang w:val="en-US"/>
        </w:rPr>
        <w:t xml:space="preserve">    50px 50px,</w:t>
      </w:r>
    </w:p>
    <w:p w14:paraId="51B23166" w14:textId="77777777" w:rsidR="003D512B" w:rsidRPr="003D512B" w:rsidRDefault="003D512B" w:rsidP="003D512B">
      <w:pPr>
        <w:tabs>
          <w:tab w:val="left" w:pos="2319"/>
        </w:tabs>
        <w:rPr>
          <w:lang w:val="en-US"/>
        </w:rPr>
      </w:pPr>
      <w:r w:rsidRPr="003D512B">
        <w:rPr>
          <w:lang w:val="en-US"/>
        </w:rPr>
        <w:t xml:space="preserve">    50px 50px,</w:t>
      </w:r>
    </w:p>
    <w:p w14:paraId="3C1DF789" w14:textId="77777777" w:rsidR="003D512B" w:rsidRPr="003D512B" w:rsidRDefault="003D512B" w:rsidP="003D512B">
      <w:pPr>
        <w:tabs>
          <w:tab w:val="left" w:pos="2319"/>
        </w:tabs>
        <w:rPr>
          <w:lang w:val="en-US"/>
        </w:rPr>
      </w:pPr>
      <w:r w:rsidRPr="003D512B">
        <w:rPr>
          <w:lang w:val="en-US"/>
        </w:rPr>
        <w:t xml:space="preserve">    50px 50px;</w:t>
      </w:r>
    </w:p>
    <w:p w14:paraId="64AE28AC" w14:textId="77777777" w:rsidR="003D512B" w:rsidRPr="003D512B" w:rsidRDefault="003D512B" w:rsidP="003D512B">
      <w:pPr>
        <w:tabs>
          <w:tab w:val="left" w:pos="2319"/>
        </w:tabs>
        <w:rPr>
          <w:lang w:val="en-US"/>
        </w:rPr>
      </w:pPr>
      <w:r w:rsidRPr="003D512B">
        <w:rPr>
          <w:lang w:val="en-US"/>
        </w:rPr>
        <w:t xml:space="preserve">    background-repeat: repeat-x;</w:t>
      </w:r>
    </w:p>
    <w:p w14:paraId="085B2987" w14:textId="77777777" w:rsidR="003D512B" w:rsidRPr="003D512B" w:rsidRDefault="003D512B" w:rsidP="003D512B">
      <w:pPr>
        <w:tabs>
          <w:tab w:val="left" w:pos="2319"/>
        </w:tabs>
        <w:rPr>
          <w:lang w:val="en-US"/>
        </w:rPr>
      </w:pPr>
      <w:r w:rsidRPr="003D512B">
        <w:rPr>
          <w:lang w:val="en-US"/>
        </w:rPr>
        <w:t xml:space="preserve">    background-color: #333333;</w:t>
      </w:r>
    </w:p>
    <w:p w14:paraId="544182B6" w14:textId="2C54C7C2" w:rsidR="00065B8C" w:rsidRPr="0042792E" w:rsidRDefault="003D512B" w:rsidP="003D512B">
      <w:pPr>
        <w:tabs>
          <w:tab w:val="left" w:pos="2319"/>
        </w:tabs>
      </w:pPr>
      <w:r>
        <w:t>}</w:t>
      </w:r>
    </w:p>
    <w:p w14:paraId="44257557" w14:textId="77777777" w:rsidR="003D512B" w:rsidRDefault="003D512B" w:rsidP="003D512B">
      <w:pPr>
        <w:pStyle w:val="2"/>
      </w:pPr>
      <w:r>
        <w:t>Кнопки — часть 1 </w:t>
      </w:r>
      <w:r>
        <w:rPr>
          <w:bCs/>
          <w:color w:val="999999"/>
          <w:sz w:val="37"/>
          <w:szCs w:val="37"/>
        </w:rPr>
        <w:t>[19/23]</w:t>
      </w:r>
    </w:p>
    <w:p w14:paraId="6C135262" w14:textId="77777777" w:rsidR="003D512B" w:rsidRDefault="003D512B" w:rsidP="003D51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могут применяться и в более прикладном плане. Например, для создания красивых кнопок.</w:t>
      </w:r>
    </w:p>
    <w:p w14:paraId="3C4C7A41" w14:textId="77777777" w:rsidR="003D512B" w:rsidRDefault="003D512B" w:rsidP="003D51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с помощью градиентов создадим красивые фоны для нескольких кнопок.</w:t>
      </w:r>
    </w:p>
    <w:p w14:paraId="5CFAE4CE" w14:textId="77777777" w:rsidR="003D512B" w:rsidRPr="0042792E" w:rsidRDefault="003D512B" w:rsidP="003D51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начнём с простейшей кнопки.</w:t>
      </w:r>
    </w:p>
    <w:p w14:paraId="0BEA0903" w14:textId="77777777" w:rsidR="00C46BA4" w:rsidRPr="00C46BA4" w:rsidRDefault="00C46BA4" w:rsidP="00C46BA4">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.simple-gray {</w:t>
      </w:r>
    </w:p>
    <w:p w14:paraId="2C68735C" w14:textId="77777777" w:rsidR="00C46BA4" w:rsidRPr="00C46BA4" w:rsidRDefault="00C46BA4" w:rsidP="00C46BA4">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#333333;</w:t>
      </w:r>
    </w:p>
    <w:p w14:paraId="3E1E5DE6" w14:textId="77777777" w:rsidR="00C46BA4" w:rsidRPr="00C46BA4" w:rsidRDefault="00C46BA4" w:rsidP="00C46BA4">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linear-gradient(#ffffff, #dddddd);</w:t>
      </w:r>
    </w:p>
    <w:p w14:paraId="3A486369" w14:textId="2E05135A" w:rsidR="00C46BA4" w:rsidRPr="0042792E" w:rsidRDefault="00C46BA4" w:rsidP="00C46BA4">
      <w:pPr>
        <w:pStyle w:val="a3"/>
        <w:shd w:val="clear" w:color="auto" w:fill="FFFFFF"/>
        <w:spacing w:before="0" w:beforeAutospacing="0" w:after="135" w:afterAutospacing="0"/>
        <w:rPr>
          <w:rFonts w:ascii="Helvetica" w:hAnsi="Helvetica" w:cs="Helvetica"/>
          <w:color w:val="333333"/>
          <w:sz w:val="20"/>
          <w:szCs w:val="20"/>
        </w:rPr>
      </w:pPr>
      <w:r w:rsidRPr="0042792E">
        <w:rPr>
          <w:rFonts w:ascii="Helvetica" w:hAnsi="Helvetica" w:cs="Helvetica"/>
          <w:color w:val="333333"/>
          <w:sz w:val="20"/>
          <w:szCs w:val="20"/>
        </w:rPr>
        <w:t>}</w:t>
      </w:r>
    </w:p>
    <w:p w14:paraId="6B2755D4" w14:textId="77777777" w:rsidR="00C46BA4" w:rsidRDefault="00C46BA4" w:rsidP="00C46BA4">
      <w:pPr>
        <w:pStyle w:val="2"/>
      </w:pPr>
      <w:r>
        <w:t>Кнопки — часть 2 </w:t>
      </w:r>
      <w:r>
        <w:rPr>
          <w:bCs/>
          <w:color w:val="999999"/>
          <w:sz w:val="37"/>
          <w:szCs w:val="37"/>
        </w:rPr>
        <w:t>[20/23]</w:t>
      </w:r>
    </w:p>
    <w:p w14:paraId="5F14A072" w14:textId="77777777" w:rsidR="00C46BA4" w:rsidRDefault="00C46BA4" w:rsidP="00C46B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Построим ещё одну кнопку с фоновым линейным градиентом.</w:t>
      </w:r>
    </w:p>
    <w:p w14:paraId="355C2E20" w14:textId="77777777" w:rsidR="00C46BA4" w:rsidRPr="0042792E" w:rsidRDefault="00C46BA4" w:rsidP="00C46B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будет стильная, почти плоская тёмно-красная кнопка. В этот раз будем использовать и колорстопы.</w:t>
      </w:r>
    </w:p>
    <w:p w14:paraId="509F2BFA" w14:textId="77777777" w:rsidR="00C46BA4" w:rsidRPr="00C46BA4" w:rsidRDefault="00C46BA4" w:rsidP="00C46BA4">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.strong-brown {</w:t>
      </w:r>
    </w:p>
    <w:p w14:paraId="0566EB18" w14:textId="77777777" w:rsidR="00C46BA4" w:rsidRPr="00C46BA4" w:rsidRDefault="00C46BA4" w:rsidP="00C46BA4">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#ffffff;</w:t>
      </w:r>
    </w:p>
    <w:p w14:paraId="13C43286" w14:textId="58559FF4" w:rsidR="00C46BA4" w:rsidRPr="00C46BA4" w:rsidRDefault="00C46BA4" w:rsidP="00C46BA4">
      <w:pPr>
        <w:pStyle w:val="a3"/>
        <w:shd w:val="clear" w:color="auto" w:fill="FFFFFF"/>
        <w:spacing w:before="0" w:beforeAutospacing="0" w:after="135" w:afterAutospacing="0"/>
        <w:rPr>
          <w:rFonts w:ascii="Helvetica" w:hAnsi="Helvetica" w:cs="Helvetica"/>
          <w:color w:val="333333"/>
          <w:sz w:val="20"/>
          <w:szCs w:val="20"/>
          <w:lang w:val="en-US"/>
        </w:rPr>
      </w:pPr>
      <w:r w:rsidRPr="00C46BA4">
        <w:rPr>
          <w:rFonts w:ascii="Helvetica" w:hAnsi="Helvetica" w:cs="Helvetica"/>
          <w:color w:val="333333"/>
          <w:sz w:val="20"/>
          <w:szCs w:val="20"/>
          <w:lang w:val="en-US"/>
        </w:rPr>
        <w:lastRenderedPageBreak/>
        <w:t xml:space="preserve">    background-image: linear-gradient(#cc0630 0%, #8f0222 75%, #6d0019 100%);</w:t>
      </w:r>
    </w:p>
    <w:p w14:paraId="0945E779" w14:textId="77777777" w:rsidR="00C46BA4" w:rsidRDefault="00C46BA4" w:rsidP="00C46BA4">
      <w:pPr>
        <w:pStyle w:val="2"/>
      </w:pPr>
      <w:r>
        <w:t>Кнопки — часть 3 </w:t>
      </w:r>
      <w:r>
        <w:rPr>
          <w:bCs/>
          <w:color w:val="999999"/>
          <w:sz w:val="37"/>
          <w:szCs w:val="37"/>
        </w:rPr>
        <w:t>[21/23]</w:t>
      </w:r>
    </w:p>
    <w:p w14:paraId="59CDC650" w14:textId="77777777" w:rsidR="00C46BA4" w:rsidRDefault="00C46BA4" w:rsidP="00C46B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создадим более сложную «блестящую и бликующую» псевдотрёхмерную кнопку.</w:t>
      </w:r>
    </w:p>
    <w:p w14:paraId="463DD9D8" w14:textId="77777777" w:rsidR="00C46BA4" w:rsidRPr="0042792E" w:rsidRDefault="00C46BA4" w:rsidP="00C46B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понадобится чуть больше цветов, заданных вручную колорстопов и один резкий переход.</w:t>
      </w:r>
    </w:p>
    <w:p w14:paraId="2C05D33F" w14:textId="77777777" w:rsidR="006C2549" w:rsidRPr="0042792E" w:rsidRDefault="006C2549" w:rsidP="00C46BA4">
      <w:pPr>
        <w:pStyle w:val="a3"/>
        <w:shd w:val="clear" w:color="auto" w:fill="FFFFFF"/>
        <w:spacing w:before="0" w:beforeAutospacing="0" w:after="135" w:afterAutospacing="0"/>
        <w:rPr>
          <w:rFonts w:ascii="Helvetica" w:hAnsi="Helvetica" w:cs="Helvetica"/>
          <w:color w:val="333333"/>
          <w:sz w:val="20"/>
          <w:szCs w:val="20"/>
        </w:rPr>
      </w:pPr>
    </w:p>
    <w:p w14:paraId="63953133" w14:textId="77777777" w:rsidR="006C2549" w:rsidRPr="006C2549" w:rsidRDefault="006C2549" w:rsidP="006C2549">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.glossy-blue {</w:t>
      </w:r>
    </w:p>
    <w:p w14:paraId="6D8D5A0D" w14:textId="77777777" w:rsidR="006C2549" w:rsidRPr="006C2549" w:rsidRDefault="006C2549" w:rsidP="006C2549">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color: #ffffff;</w:t>
      </w:r>
    </w:p>
    <w:p w14:paraId="62C48D78" w14:textId="77777777" w:rsidR="006C2549" w:rsidRPr="006C2549" w:rsidRDefault="006C2549" w:rsidP="006C2549">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background-image:linear-gradient(#b8e1fc 0%, #90bcea 35%, #90bff0 50%, #6ba8e5 51%, #bdf3fd 100%);</w:t>
      </w:r>
    </w:p>
    <w:p w14:paraId="7685E609" w14:textId="29743266" w:rsidR="006C2549" w:rsidRPr="006C2549" w:rsidRDefault="006C2549" w:rsidP="006C2549">
      <w:pPr>
        <w:pStyle w:val="a3"/>
        <w:shd w:val="clear" w:color="auto" w:fill="FFFFFF"/>
        <w:spacing w:before="0" w:beforeAutospacing="0" w:after="135" w:afterAutospacing="0"/>
        <w:rPr>
          <w:rFonts w:ascii="Helvetica" w:hAnsi="Helvetica" w:cs="Helvetica"/>
          <w:color w:val="333333"/>
          <w:sz w:val="20"/>
          <w:szCs w:val="20"/>
          <w:lang w:val="en-US"/>
        </w:rPr>
      </w:pPr>
      <w:r w:rsidRPr="006C2549">
        <w:rPr>
          <w:rFonts w:ascii="Helvetica" w:hAnsi="Helvetica" w:cs="Helvetica"/>
          <w:color w:val="333333"/>
          <w:sz w:val="20"/>
          <w:szCs w:val="20"/>
          <w:lang w:val="en-US"/>
        </w:rPr>
        <w:t>}</w:t>
      </w:r>
    </w:p>
    <w:p w14:paraId="0EEA378C" w14:textId="77777777" w:rsidR="00953E75" w:rsidRPr="00F16B70" w:rsidRDefault="006D2894" w:rsidP="00953E75">
      <w:pPr>
        <w:pStyle w:val="2"/>
        <w:rPr>
          <w:lang w:val="en-US"/>
        </w:rPr>
      </w:pPr>
      <w:hyperlink r:id="rId232" w:history="1">
        <w:r w:rsidR="00953E75" w:rsidRPr="00953E75">
          <w:rPr>
            <w:rStyle w:val="a6"/>
            <w:color w:val="auto"/>
            <w:u w:val="none"/>
          </w:rPr>
          <w:t>Испытание</w:t>
        </w:r>
        <w:r w:rsidR="00953E75" w:rsidRPr="00F16B70">
          <w:rPr>
            <w:rStyle w:val="a6"/>
            <w:color w:val="auto"/>
            <w:u w:val="none"/>
            <w:lang w:val="en-US"/>
          </w:rPr>
          <w:t xml:space="preserve">: </w:t>
        </w:r>
        <w:r w:rsidR="00953E75" w:rsidRPr="00953E75">
          <w:rPr>
            <w:rStyle w:val="a6"/>
            <w:color w:val="auto"/>
            <w:u w:val="none"/>
          </w:rPr>
          <w:t>орнамент</w:t>
        </w:r>
        <w:r w:rsidR="00953E75" w:rsidRPr="00F16B70">
          <w:rPr>
            <w:rStyle w:val="a6"/>
            <w:color w:val="auto"/>
            <w:u w:val="none"/>
            <w:lang w:val="en-US"/>
          </w:rPr>
          <w:t xml:space="preserve"> </w:t>
        </w:r>
        <w:r w:rsidR="00953E75" w:rsidRPr="00953E75">
          <w:rPr>
            <w:rStyle w:val="a6"/>
            <w:color w:val="auto"/>
            <w:u w:val="none"/>
          </w:rPr>
          <w:t>из</w:t>
        </w:r>
        <w:r w:rsidR="00953E75" w:rsidRPr="00F16B70">
          <w:rPr>
            <w:rStyle w:val="a6"/>
            <w:color w:val="auto"/>
            <w:u w:val="none"/>
            <w:lang w:val="en-US"/>
          </w:rPr>
          <w:t xml:space="preserve"> </w:t>
        </w:r>
        <w:r w:rsidR="00953E75" w:rsidRPr="00953E75">
          <w:rPr>
            <w:rStyle w:val="a6"/>
            <w:color w:val="auto"/>
            <w:u w:val="none"/>
          </w:rPr>
          <w:t>сюрикенов</w:t>
        </w:r>
        <w:r w:rsidR="00953E75" w:rsidRPr="00F16B70">
          <w:rPr>
            <w:rStyle w:val="a6"/>
            <w:color w:val="auto"/>
            <w:u w:val="none"/>
            <w:lang w:val="en-US"/>
          </w:rPr>
          <w:t xml:space="preserve"> [22/23]</w:t>
        </w:r>
      </w:hyperlink>
    </w:p>
    <w:p w14:paraId="3E12271D" w14:textId="77777777" w:rsidR="003D512B" w:rsidRDefault="003D512B" w:rsidP="003D512B">
      <w:pPr>
        <w:tabs>
          <w:tab w:val="left" w:pos="2319"/>
        </w:tabs>
        <w:rPr>
          <w:lang w:val="en-US"/>
        </w:rPr>
      </w:pPr>
    </w:p>
    <w:p w14:paraId="4CCDD89A" w14:textId="77777777" w:rsidR="00953E75" w:rsidRDefault="00953E75" w:rsidP="003D512B">
      <w:pPr>
        <w:tabs>
          <w:tab w:val="left" w:pos="2319"/>
        </w:tabs>
        <w:rPr>
          <w:lang w:val="en-US"/>
        </w:rPr>
      </w:pPr>
    </w:p>
    <w:p w14:paraId="0FFB5F32" w14:textId="22796C2E" w:rsidR="00953E75" w:rsidRDefault="00F16B70" w:rsidP="00F16B70">
      <w:pPr>
        <w:tabs>
          <w:tab w:val="left" w:pos="2319"/>
        </w:tabs>
        <w:rPr>
          <w:rFonts w:ascii="Helvetica" w:hAnsi="Helvetica" w:cs="Helvetica"/>
          <w:color w:val="222222"/>
          <w:sz w:val="21"/>
          <w:szCs w:val="21"/>
          <w:shd w:val="clear" w:color="auto" w:fill="FFFFFF"/>
          <w:lang w:val="en-US"/>
        </w:rPr>
      </w:pPr>
      <w:r w:rsidRPr="00F16B70">
        <w:rPr>
          <w:rFonts w:ascii="Helvetica" w:hAnsi="Helvetica" w:cs="Helvetica"/>
          <w:color w:val="222222"/>
          <w:sz w:val="21"/>
          <w:szCs w:val="21"/>
          <w:shd w:val="clear" w:color="auto" w:fill="FFFFFF"/>
          <w:lang w:val="en-US"/>
        </w:rPr>
        <w:t>pattern {</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height: 100%;</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background-size: 115px 115px;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background-image:</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linear-gradient(315deg,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linear-gradient(135deg,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background-repeat: repeat;</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background-position:</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70px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-80px,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70px,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-80px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w:t>
      </w:r>
    </w:p>
    <w:p w14:paraId="2737D457" w14:textId="23D9C6DA" w:rsidR="00576B18" w:rsidRDefault="00576B18" w:rsidP="00F16B70">
      <w:pPr>
        <w:tabs>
          <w:tab w:val="left" w:pos="2319"/>
        </w:tabs>
        <w:rPr>
          <w:lang w:val="en-US"/>
        </w:rPr>
      </w:pPr>
    </w:p>
    <w:p w14:paraId="05DB30F3" w14:textId="77777777" w:rsidR="00576B18" w:rsidRPr="00576B18" w:rsidRDefault="00576B18" w:rsidP="00576B18">
      <w:pPr>
        <w:pStyle w:val="1"/>
      </w:pPr>
      <w:r w:rsidRPr="00576B18">
        <w:t>Двумерные трансформации</w:t>
      </w:r>
    </w:p>
    <w:p w14:paraId="6FC4DDA6" w14:textId="77777777" w:rsidR="0042792E" w:rsidRDefault="0042792E" w:rsidP="0042792E">
      <w:pPr>
        <w:pStyle w:val="2"/>
      </w:pPr>
      <w:r>
        <w:t>Перемещение по горизонтали </w:t>
      </w:r>
      <w:r>
        <w:rPr>
          <w:bCs/>
          <w:color w:val="999999"/>
          <w:sz w:val="37"/>
          <w:szCs w:val="37"/>
        </w:rPr>
        <w:t>[1/32]</w:t>
      </w:r>
    </w:p>
    <w:p w14:paraId="6E7813C6"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рассмотрим возможности двухмерных трансформаций в CSS.</w:t>
      </w:r>
    </w:p>
    <w:p w14:paraId="0F9B977B"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что раньше можно было сделать в окне браузера только с помощью JavaScript — плавное перемещение и масштабирование блоков, повороты и наклоны — теперь с лёгкостью реализуется на чистом CSS.</w:t>
      </w:r>
    </w:p>
    <w:p w14:paraId="5F0F0999"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разберёмся с системой координат, в которой перемещается объект:</w:t>
      </w:r>
    </w:p>
    <w:p w14:paraId="5EF00A19" w14:textId="1E4984EB" w:rsidR="0042792E" w:rsidRDefault="0042792E" w:rsidP="0042792E">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5C8EDD19" wp14:editId="74954A1F">
            <wp:extent cx="2202815" cy="2172970"/>
            <wp:effectExtent l="0" t="0" r="6985" b="0"/>
            <wp:docPr id="61" name="Рисунок 61" descr="https://htmlacademy.ru/assets/course71/theory/coordinates-tri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1/theory/coordinates-trimed.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202815" cy="2172970"/>
                    </a:xfrm>
                    <a:prstGeom prst="rect">
                      <a:avLst/>
                    </a:prstGeom>
                    <a:noFill/>
                    <a:ln>
                      <a:noFill/>
                    </a:ln>
                  </pic:spPr>
                </pic:pic>
              </a:graphicData>
            </a:graphic>
          </wp:inline>
        </w:drawing>
      </w:r>
    </w:p>
    <w:p w14:paraId="39C040EB"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её ключевой особенностью является то, что ось Y направлена вниз, а не вверх, так как веб-страница начинается с левого верхнего угла и идет вниз, а в CSS используется </w:t>
      </w:r>
      <w:hyperlink r:id="rId234" w:tgtFrame="_blank" w:history="1">
        <w:r>
          <w:rPr>
            <w:rStyle w:val="a6"/>
            <w:rFonts w:ascii="Helvetica" w:hAnsi="Helvetica" w:cs="Helvetica"/>
            <w:color w:val="0088CC"/>
            <w:sz w:val="20"/>
            <w:szCs w:val="20"/>
          </w:rPr>
          <w:t>обратная система координат</w:t>
        </w:r>
      </w:hyperlink>
      <w:r>
        <w:rPr>
          <w:rFonts w:ascii="Helvetica" w:hAnsi="Helvetica" w:cs="Helvetica"/>
          <w:color w:val="333333"/>
          <w:sz w:val="20"/>
          <w:szCs w:val="20"/>
        </w:rPr>
        <w:t>.</w:t>
      </w:r>
    </w:p>
    <w:p w14:paraId="1F873710"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перемещение, которое мы осуществим — горизонтальное. Мы будем двигать объекты влево и вправо.</w:t>
      </w:r>
    </w:p>
    <w:p w14:paraId="2158236D"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этой и других трансформаций используется следующий синтаксис:</w:t>
      </w:r>
    </w:p>
    <w:p w14:paraId="4D53D26E" w14:textId="77777777" w:rsidR="0042792E" w:rsidRDefault="0042792E" w:rsidP="0042792E">
      <w:pPr>
        <w:pStyle w:val="HTML0"/>
        <w:shd w:val="clear" w:color="auto" w:fill="F5F5F5"/>
        <w:wordWrap w:val="0"/>
        <w:spacing w:after="150" w:line="300" w:lineRule="atLeast"/>
        <w:rPr>
          <w:rFonts w:ascii="Consolas" w:hAnsi="Consolas"/>
          <w:color w:val="333333"/>
        </w:rPr>
      </w:pPr>
      <w:r>
        <w:rPr>
          <w:rFonts w:ascii="Consolas" w:hAnsi="Consolas"/>
          <w:color w:val="333333"/>
        </w:rPr>
        <w:t>transform: [функция трансформации]([значение трансформации])</w:t>
      </w:r>
    </w:p>
    <w:p w14:paraId="23BCAAE4"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Горизонтальное перемещение осуществляется функцией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Значение функции трансформации численное, а возможные единицы измерения —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w:t>
      </w:r>
      <w:r>
        <w:rPr>
          <w:rFonts w:ascii="Helvetica" w:hAnsi="Helvetica" w:cs="Helvetica"/>
          <w:color w:val="333333"/>
          <w:sz w:val="20"/>
          <w:szCs w:val="20"/>
        </w:rPr>
        <w:t>. </w:t>
      </w:r>
      <w:r>
        <w:rPr>
          <w:rFonts w:ascii="Helvetica" w:hAnsi="Helvetica" w:cs="Helvetica"/>
          <w:color w:val="333333"/>
          <w:sz w:val="20"/>
          <w:szCs w:val="20"/>
        </w:rPr>
        <w:br/>
        <w:t>Например, такая функция переместит объект на 100 пикселей вправо по оси X:</w:t>
      </w:r>
    </w:p>
    <w:p w14:paraId="17F4BA02" w14:textId="77777777" w:rsidR="0042792E" w:rsidRPr="00AA642B" w:rsidRDefault="0042792E" w:rsidP="0042792E">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translateX(100px)</w:t>
      </w:r>
    </w:p>
    <w:p w14:paraId="229095A7"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знакомьтесь</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Главного героя, которым вам предстоит управлять и трансформировать его заклинаниями окружающий мир, зовут Пендальф Синий. Вместе с ним вас ждёт увлекательное приключение…</w:t>
      </w:r>
    </w:p>
    <w:p w14:paraId="0313C9EA" w14:textId="77777777" w:rsidR="00AA642B" w:rsidRPr="00AA642B" w:rsidRDefault="00AA642B" w:rsidP="00AA642B">
      <w:pPr>
        <w:tabs>
          <w:tab w:val="left" w:pos="2319"/>
        </w:tabs>
      </w:pPr>
      <w:r w:rsidRPr="00AA642B">
        <w:t>.</w:t>
      </w:r>
      <w:r w:rsidRPr="00AA642B">
        <w:rPr>
          <w:lang w:val="en-US"/>
        </w:rPr>
        <w:t>wizard</w:t>
      </w:r>
      <w:r w:rsidRPr="00AA642B">
        <w:t xml:space="preserve"> {</w:t>
      </w:r>
    </w:p>
    <w:p w14:paraId="2935D8C5" w14:textId="77777777" w:rsidR="00AA642B" w:rsidRPr="00AA642B" w:rsidRDefault="00AA642B" w:rsidP="00AA642B">
      <w:pPr>
        <w:tabs>
          <w:tab w:val="left" w:pos="2319"/>
        </w:tabs>
      </w:pPr>
      <w:r w:rsidRPr="00AA642B">
        <w:t xml:space="preserve">    </w:t>
      </w:r>
      <w:r w:rsidRPr="00AA642B">
        <w:rPr>
          <w:lang w:val="en-US"/>
        </w:rPr>
        <w:t>top</w:t>
      </w:r>
      <w:r w:rsidRPr="00AA642B">
        <w:t>: 244</w:t>
      </w:r>
      <w:r w:rsidRPr="00AA642B">
        <w:rPr>
          <w:lang w:val="en-US"/>
        </w:rPr>
        <w:t>px</w:t>
      </w:r>
      <w:r w:rsidRPr="00AA642B">
        <w:t>;</w:t>
      </w:r>
    </w:p>
    <w:p w14:paraId="11C9D157" w14:textId="77777777" w:rsidR="00AA642B" w:rsidRPr="00AA642B" w:rsidRDefault="00AA642B" w:rsidP="00AA642B">
      <w:pPr>
        <w:tabs>
          <w:tab w:val="left" w:pos="2319"/>
        </w:tabs>
        <w:rPr>
          <w:lang w:val="en-US"/>
        </w:rPr>
      </w:pPr>
      <w:r w:rsidRPr="00AA642B">
        <w:t xml:space="preserve">    </w:t>
      </w:r>
      <w:r w:rsidRPr="00AA642B">
        <w:rPr>
          <w:lang w:val="en-US"/>
        </w:rPr>
        <w:t>left: 30px;</w:t>
      </w:r>
    </w:p>
    <w:p w14:paraId="0670C3EF" w14:textId="77777777" w:rsidR="00AA642B" w:rsidRPr="00AA642B" w:rsidRDefault="00AA642B" w:rsidP="00AA642B">
      <w:pPr>
        <w:tabs>
          <w:tab w:val="left" w:pos="2319"/>
        </w:tabs>
        <w:rPr>
          <w:lang w:val="en-US"/>
        </w:rPr>
      </w:pPr>
      <w:r w:rsidRPr="00AA642B">
        <w:rPr>
          <w:lang w:val="en-US"/>
        </w:rPr>
        <w:t xml:space="preserve">    transform:translateX(250px) translateX(-250px);</w:t>
      </w:r>
    </w:p>
    <w:p w14:paraId="74AE6A57" w14:textId="7D6B4CA3" w:rsidR="00576B18" w:rsidRPr="003A4959" w:rsidRDefault="00AA642B" w:rsidP="00AA642B">
      <w:pPr>
        <w:tabs>
          <w:tab w:val="left" w:pos="2319"/>
        </w:tabs>
      </w:pPr>
      <w:r w:rsidRPr="003A4959">
        <w:t>}</w:t>
      </w:r>
    </w:p>
    <w:p w14:paraId="7D653A12" w14:textId="77777777" w:rsidR="00AA642B" w:rsidRDefault="00AA642B" w:rsidP="00AA642B">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35" w:history="1">
        <w:r>
          <w:rPr>
            <w:rStyle w:val="a6"/>
            <w:rFonts w:ascii="Helvetica" w:hAnsi="Helvetica" w:cs="Helvetica"/>
            <w:color w:val="666666"/>
            <w:sz w:val="20"/>
            <w:szCs w:val="20"/>
          </w:rPr>
          <w:t>Двумерные трансформации</w:t>
        </w:r>
      </w:hyperlink>
      <w:r>
        <w:rPr>
          <w:rFonts w:ascii="Helvetica" w:hAnsi="Helvetica" w:cs="Helvetica"/>
          <w:color w:val="666666"/>
          <w:sz w:val="20"/>
          <w:szCs w:val="20"/>
        </w:rPr>
        <w:t>»</w:t>
      </w:r>
    </w:p>
    <w:p w14:paraId="2F71B861" w14:textId="77777777" w:rsidR="00AA642B" w:rsidRDefault="00AA642B" w:rsidP="00AA642B">
      <w:pPr>
        <w:pStyle w:val="2"/>
      </w:pPr>
      <w:r>
        <w:t>Перемещение по вертикали </w:t>
      </w:r>
      <w:r>
        <w:rPr>
          <w:bCs/>
          <w:color w:val="999999"/>
          <w:sz w:val="37"/>
          <w:szCs w:val="37"/>
        </w:rPr>
        <w:t>[2/32]</w:t>
      </w:r>
    </w:p>
    <w:p w14:paraId="38BB342F"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попробуем перемещать объекты по вертикали.</w:t>
      </w:r>
    </w:p>
    <w:p w14:paraId="00CDCBD7"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воспользуемся похожей на «горизонтальную» функцией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w:t>
      </w:r>
    </w:p>
    <w:p w14:paraId="7211A5A2" w14:textId="77777777" w:rsidR="00AA642B" w:rsidRDefault="00AA642B" w:rsidP="00AA642B">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translateY(-100px)</w:t>
      </w:r>
    </w:p>
    <w:p w14:paraId="2A0C3057"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функция переместит объект на 100 пикселей вертикально вверх. Заметьте, что для движения вверх используется отрицательное значение трансформации.</w:t>
      </w:r>
    </w:p>
    <w:p w14:paraId="30A73B9E"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увидели в предыдущем задании, к объекту может быть одновременно применено несколько функций трансформации. При этом функции просто перечисляются через пробел после имени свойства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например:</w:t>
      </w:r>
    </w:p>
    <w:p w14:paraId="1AA6F737" w14:textId="77777777" w:rsidR="00AA642B" w:rsidRPr="00AA642B" w:rsidRDefault="00AA642B" w:rsidP="00AA642B">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translateY(-100px) translateX(100px)</w:t>
      </w:r>
    </w:p>
    <w:p w14:paraId="1266B227"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трансформация переместит объект на 100 пикселей вправо и вверх по оси координат.</w:t>
      </w:r>
    </w:p>
    <w:p w14:paraId="08CD4C5A"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перенести мага по воздуху с помощью функций горизонтальных и вертикальных перемещений.</w:t>
      </w:r>
    </w:p>
    <w:p w14:paraId="46F6C56D"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конечно же надо не забыть прочитать заклинание левитации, чтобы волшебник мог лететь!</w:t>
      </w:r>
    </w:p>
    <w:p w14:paraId="3CD71429" w14:textId="77777777" w:rsidR="00F042EA" w:rsidRDefault="00F042EA" w:rsidP="00F042EA">
      <w:pPr>
        <w:pStyle w:val="2"/>
      </w:pPr>
      <w:r>
        <w:t>Тренировка фаерболов </w:t>
      </w:r>
      <w:r>
        <w:rPr>
          <w:bCs/>
          <w:color w:val="999999"/>
          <w:sz w:val="37"/>
          <w:szCs w:val="37"/>
        </w:rPr>
        <w:t>[3/32]</w:t>
      </w:r>
    </w:p>
    <w:p w14:paraId="222D40B6" w14:textId="77777777" w:rsidR="00F042EA" w:rsidRDefault="00F042EA" w:rsidP="00F042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опасном мире фэнтези, где за каждым углом поджидает тролль или оборотень, Пендальф должен уметь постоять за себя. А лучшее средство атаки и защиты для любого уважающего себя боевого мага — это, как известно, фаерболы.</w:t>
      </w:r>
    </w:p>
    <w:p w14:paraId="3D185B76" w14:textId="77777777" w:rsidR="00F042EA" w:rsidRDefault="00F042EA" w:rsidP="00F042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Давайте научимся бросать фаерболы по мишеням, чтобы в случае необходимости защитить Пендальфа от врагов.</w:t>
      </w:r>
    </w:p>
    <w:p w14:paraId="6A79936F" w14:textId="77777777" w:rsidR="00F042EA" w:rsidRDefault="00F042EA" w:rsidP="00F042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изученные ранее заклинания перемещения: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также новое более лаконичное заклинание, объединяющее перемещение сразу по двум осям в одну функцию —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w:t>
      </w:r>
    </w:p>
    <w:p w14:paraId="5519F3CC" w14:textId="77777777" w:rsidR="00F042EA" w:rsidRDefault="00F042EA" w:rsidP="00F042EA">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translate(перемещение по оси X [, перемещение по оси Y])</w:t>
      </w:r>
    </w:p>
    <w:p w14:paraId="5FAAB738" w14:textId="77777777" w:rsidR="00F042EA" w:rsidRDefault="00F042EA" w:rsidP="00F042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два значения перемещения просто перечисляются через запятую, причём у них могут быть разные единицы измерения.</w:t>
      </w:r>
    </w:p>
    <w:p w14:paraId="3343BE94" w14:textId="77777777" w:rsidR="00F042EA" w:rsidRDefault="00F042EA" w:rsidP="00F042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перемещения по оси Y является необязательным аргументом, то есть если его не указать, а написать </w:t>
      </w:r>
      <w:r>
        <w:rPr>
          <w:rStyle w:val="HTML"/>
          <w:rFonts w:ascii="Consolas" w:hAnsi="Consolas"/>
          <w:color w:val="DD1144"/>
          <w:sz w:val="18"/>
          <w:szCs w:val="18"/>
          <w:bdr w:val="single" w:sz="6" w:space="2" w:color="E1E1E8" w:frame="1"/>
          <w:shd w:val="clear" w:color="auto" w:fill="F7F7F9"/>
        </w:rPr>
        <w:t>translate(перемещение по оси X)</w:t>
      </w:r>
      <w:r>
        <w:rPr>
          <w:rFonts w:ascii="Helvetica" w:hAnsi="Helvetica" w:cs="Helvetica"/>
          <w:color w:val="333333"/>
          <w:sz w:val="20"/>
          <w:szCs w:val="20"/>
        </w:rPr>
        <w:t>, то значение перемещения по Y будет считаться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функция будет работать аналогично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48F3086F" w14:textId="77777777" w:rsidR="00F042EA" w:rsidRDefault="00F042EA" w:rsidP="00F042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Приступим же наконец к огненным процедурам!</w:t>
      </w:r>
    </w:p>
    <w:p w14:paraId="770ED6A4" w14:textId="77777777" w:rsidR="00BC38C1" w:rsidRPr="00BC38C1" w:rsidRDefault="00BC38C1" w:rsidP="00BC38C1">
      <w:pPr>
        <w:tabs>
          <w:tab w:val="left" w:pos="2319"/>
        </w:tabs>
        <w:rPr>
          <w:lang w:val="en-US"/>
        </w:rPr>
      </w:pPr>
      <w:r w:rsidRPr="00BC38C1">
        <w:rPr>
          <w:lang w:val="en-US"/>
        </w:rPr>
        <w:t>.fireball-1 {</w:t>
      </w:r>
    </w:p>
    <w:p w14:paraId="0F4D53F5" w14:textId="77777777" w:rsidR="00BC38C1" w:rsidRPr="00BC38C1" w:rsidRDefault="00BC38C1" w:rsidP="00BC38C1">
      <w:pPr>
        <w:tabs>
          <w:tab w:val="left" w:pos="2319"/>
        </w:tabs>
        <w:rPr>
          <w:lang w:val="en-US"/>
        </w:rPr>
      </w:pPr>
      <w:r w:rsidRPr="00BC38C1">
        <w:rPr>
          <w:lang w:val="en-US"/>
        </w:rPr>
        <w:t xml:space="preserve">    transform:translate(310px);</w:t>
      </w:r>
    </w:p>
    <w:p w14:paraId="249A9394" w14:textId="77777777" w:rsidR="00BC38C1" w:rsidRPr="00BC38C1" w:rsidRDefault="00BC38C1" w:rsidP="00BC38C1">
      <w:pPr>
        <w:tabs>
          <w:tab w:val="left" w:pos="2319"/>
        </w:tabs>
        <w:rPr>
          <w:lang w:val="en-US"/>
        </w:rPr>
      </w:pPr>
      <w:r w:rsidRPr="00BC38C1">
        <w:rPr>
          <w:lang w:val="en-US"/>
        </w:rPr>
        <w:t>}</w:t>
      </w:r>
    </w:p>
    <w:p w14:paraId="591C69BC" w14:textId="77777777" w:rsidR="00BC38C1" w:rsidRPr="00BC38C1" w:rsidRDefault="00BC38C1" w:rsidP="00BC38C1">
      <w:pPr>
        <w:tabs>
          <w:tab w:val="left" w:pos="2319"/>
        </w:tabs>
        <w:rPr>
          <w:lang w:val="en-US"/>
        </w:rPr>
      </w:pPr>
    </w:p>
    <w:p w14:paraId="32112A63" w14:textId="77777777" w:rsidR="00BC38C1" w:rsidRPr="00BC38C1" w:rsidRDefault="00BC38C1" w:rsidP="00BC38C1">
      <w:pPr>
        <w:tabs>
          <w:tab w:val="left" w:pos="2319"/>
        </w:tabs>
        <w:rPr>
          <w:lang w:val="en-US"/>
        </w:rPr>
      </w:pPr>
      <w:r w:rsidRPr="00BC38C1">
        <w:rPr>
          <w:lang w:val="en-US"/>
        </w:rPr>
        <w:t>.fireball-2 {</w:t>
      </w:r>
    </w:p>
    <w:p w14:paraId="5793F0AE" w14:textId="77777777" w:rsidR="00BC38C1" w:rsidRPr="00BC38C1" w:rsidRDefault="00BC38C1" w:rsidP="00BC38C1">
      <w:pPr>
        <w:tabs>
          <w:tab w:val="left" w:pos="2319"/>
        </w:tabs>
        <w:rPr>
          <w:lang w:val="en-US"/>
        </w:rPr>
      </w:pPr>
      <w:r w:rsidRPr="00BC38C1">
        <w:rPr>
          <w:lang w:val="en-US"/>
        </w:rPr>
        <w:t xml:space="preserve">    transform:translate(0,-190px);</w:t>
      </w:r>
    </w:p>
    <w:p w14:paraId="61851F72" w14:textId="77777777" w:rsidR="00BC38C1" w:rsidRPr="00BC38C1" w:rsidRDefault="00BC38C1" w:rsidP="00BC38C1">
      <w:pPr>
        <w:tabs>
          <w:tab w:val="left" w:pos="2319"/>
        </w:tabs>
        <w:rPr>
          <w:lang w:val="en-US"/>
        </w:rPr>
      </w:pPr>
      <w:r w:rsidRPr="00BC38C1">
        <w:rPr>
          <w:lang w:val="en-US"/>
        </w:rPr>
        <w:t>}</w:t>
      </w:r>
    </w:p>
    <w:p w14:paraId="4B144941" w14:textId="77777777" w:rsidR="00BC38C1" w:rsidRPr="00BC38C1" w:rsidRDefault="00BC38C1" w:rsidP="00BC38C1">
      <w:pPr>
        <w:tabs>
          <w:tab w:val="left" w:pos="2319"/>
        </w:tabs>
        <w:rPr>
          <w:lang w:val="en-US"/>
        </w:rPr>
      </w:pPr>
    </w:p>
    <w:p w14:paraId="644B3195" w14:textId="77777777" w:rsidR="00BC38C1" w:rsidRPr="00BC38C1" w:rsidRDefault="00BC38C1" w:rsidP="00BC38C1">
      <w:pPr>
        <w:tabs>
          <w:tab w:val="left" w:pos="2319"/>
        </w:tabs>
        <w:rPr>
          <w:lang w:val="en-US"/>
        </w:rPr>
      </w:pPr>
      <w:r w:rsidRPr="00BC38C1">
        <w:rPr>
          <w:lang w:val="en-US"/>
        </w:rPr>
        <w:t>.fireball-3 {</w:t>
      </w:r>
    </w:p>
    <w:p w14:paraId="33B9FB58" w14:textId="77777777" w:rsidR="00BC38C1" w:rsidRPr="00BC38C1" w:rsidRDefault="00BC38C1" w:rsidP="00BC38C1">
      <w:pPr>
        <w:tabs>
          <w:tab w:val="left" w:pos="2319"/>
        </w:tabs>
        <w:rPr>
          <w:lang w:val="en-US"/>
        </w:rPr>
      </w:pPr>
      <w:r w:rsidRPr="00BC38C1">
        <w:rPr>
          <w:lang w:val="en-US"/>
        </w:rPr>
        <w:t xml:space="preserve">    transform:translate(290px,-190px);</w:t>
      </w:r>
    </w:p>
    <w:p w14:paraId="18680BF8" w14:textId="7F8BC30B" w:rsidR="00AA642B" w:rsidRDefault="00BC38C1" w:rsidP="00BC38C1">
      <w:pPr>
        <w:tabs>
          <w:tab w:val="left" w:pos="2319"/>
        </w:tabs>
      </w:pPr>
      <w:r>
        <w:t>}</w:t>
      </w:r>
    </w:p>
    <w:p w14:paraId="2FC67376" w14:textId="6B483BA0" w:rsidR="00BC38C1" w:rsidRDefault="00BC38C1" w:rsidP="00BC38C1">
      <w:pPr>
        <w:tabs>
          <w:tab w:val="left" w:pos="2319"/>
        </w:tabs>
      </w:pPr>
    </w:p>
    <w:p w14:paraId="76379841" w14:textId="77777777" w:rsidR="00BC38C1" w:rsidRDefault="00BC38C1" w:rsidP="0034475D">
      <w:pPr>
        <w:pStyle w:val="2"/>
      </w:pPr>
      <w:r>
        <w:t>Увеличение, уменьшение </w:t>
      </w:r>
      <w:r>
        <w:rPr>
          <w:bCs/>
          <w:color w:val="999999"/>
          <w:sz w:val="37"/>
          <w:szCs w:val="37"/>
        </w:rPr>
        <w:t>[4/32]</w:t>
      </w:r>
    </w:p>
    <w:p w14:paraId="4DD8E688" w14:textId="77777777" w:rsidR="00BC38C1" w:rsidRDefault="00BC38C1" w:rsidP="00BC38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возможностью CSS-трансформаций является масштабирование блоков. С помощью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можно увеличивать или уменьшать элементы.</w:t>
      </w:r>
    </w:p>
    <w:p w14:paraId="1510BF0F" w14:textId="77777777" w:rsidR="00BC38C1" w:rsidRDefault="00BC38C1" w:rsidP="00BC38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Значением этой функции может быть любое число. При этом значение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считается точкой отсчёта, когда блок имеет оригинальные размеры. Рассмотрим примеры:</w:t>
      </w:r>
    </w:p>
    <w:p w14:paraId="3E7E5926" w14:textId="77777777" w:rsidR="00BC38C1" w:rsidRDefault="00BC38C1" w:rsidP="00BC38C1">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scale(0.5)</w:t>
      </w:r>
      <w:r>
        <w:rPr>
          <w:rFonts w:ascii="Helvetica" w:hAnsi="Helvetica" w:cs="Helvetica"/>
          <w:color w:val="333333"/>
          <w:sz w:val="20"/>
          <w:szCs w:val="20"/>
        </w:rPr>
        <w:t> уменьшит объект в 2 раза;</w:t>
      </w:r>
    </w:p>
    <w:p w14:paraId="102ED136" w14:textId="77777777" w:rsidR="00BC38C1" w:rsidRDefault="00BC38C1" w:rsidP="00BC38C1">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scale(2)</w:t>
      </w:r>
      <w:r>
        <w:rPr>
          <w:rFonts w:ascii="Helvetica" w:hAnsi="Helvetica" w:cs="Helvetica"/>
          <w:color w:val="333333"/>
          <w:sz w:val="20"/>
          <w:szCs w:val="20"/>
        </w:rPr>
        <w:t> увеличит объект в 2 раза;</w:t>
      </w:r>
    </w:p>
    <w:p w14:paraId="6F1CC640" w14:textId="77777777" w:rsidR="00BC38C1" w:rsidRDefault="00BC38C1" w:rsidP="00BC38C1">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w:t>
      </w:r>
      <w:r>
        <w:rPr>
          <w:rFonts w:ascii="Helvetica" w:hAnsi="Helvetica" w:cs="Helvetica"/>
          <w:color w:val="333333"/>
          <w:sz w:val="20"/>
          <w:szCs w:val="20"/>
        </w:rPr>
        <w:t> полностью «схлопнет» объект, и его не будет видно;</w:t>
      </w:r>
    </w:p>
    <w:p w14:paraId="3DEE89F3" w14:textId="77777777" w:rsidR="00BC38C1" w:rsidRDefault="00BC38C1" w:rsidP="00BC38C1">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scale(1)</w:t>
      </w:r>
      <w:r>
        <w:rPr>
          <w:rFonts w:ascii="Helvetica" w:hAnsi="Helvetica" w:cs="Helvetica"/>
          <w:color w:val="333333"/>
          <w:sz w:val="20"/>
          <w:szCs w:val="20"/>
        </w:rPr>
        <w:t> оставит объект без изменений.</w:t>
      </w:r>
    </w:p>
    <w:p w14:paraId="032EFD22" w14:textId="60AE98A3" w:rsidR="00BC38C1" w:rsidRDefault="00BC38C1" w:rsidP="00BC38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6C532B9" wp14:editId="7D0FC2BC">
            <wp:extent cx="3811905" cy="1816735"/>
            <wp:effectExtent l="0" t="0" r="0" b="0"/>
            <wp:docPr id="62" name="Рисунок 62" descr="https://htmlacademy.ru/assets/course71/theor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1/theory/scale.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811905" cy="1816735"/>
                    </a:xfrm>
                    <a:prstGeom prst="rect">
                      <a:avLst/>
                    </a:prstGeom>
                    <a:noFill/>
                    <a:ln>
                      <a:noFill/>
                    </a:ln>
                  </pic:spPr>
                </pic:pic>
              </a:graphicData>
            </a:graphic>
          </wp:inline>
        </w:drawing>
      </w:r>
    </w:p>
    <w:p w14:paraId="3CB1AA43" w14:textId="77777777" w:rsidR="00BC38C1" w:rsidRDefault="00BC38C1" w:rsidP="00BC38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Вообще функция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и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 принимает 2 аргумента:</w:t>
      </w:r>
    </w:p>
    <w:p w14:paraId="06DDACEE" w14:textId="77777777" w:rsidR="00BC38C1" w:rsidRDefault="00BC38C1" w:rsidP="00BC38C1">
      <w:pPr>
        <w:pStyle w:val="HTML0"/>
        <w:shd w:val="clear" w:color="auto" w:fill="F5F5F5"/>
        <w:wordWrap w:val="0"/>
        <w:spacing w:after="150" w:line="300" w:lineRule="atLeast"/>
        <w:rPr>
          <w:rFonts w:ascii="Consolas" w:hAnsi="Consolas"/>
          <w:color w:val="333333"/>
        </w:rPr>
      </w:pPr>
      <w:r>
        <w:rPr>
          <w:rFonts w:ascii="Consolas" w:hAnsi="Consolas"/>
          <w:color w:val="333333"/>
        </w:rPr>
        <w:t>scale(масштаб-по-X [, масштаб-по-Y])</w:t>
      </w:r>
    </w:p>
    <w:p w14:paraId="013FCFC0" w14:textId="77777777" w:rsidR="00BC38C1" w:rsidRDefault="00BC38C1" w:rsidP="00BC38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масштаб-по-Y</w:t>
      </w:r>
      <w:r>
        <w:rPr>
          <w:rFonts w:ascii="Helvetica" w:hAnsi="Helvetica" w:cs="Helvetica"/>
          <w:color w:val="333333"/>
          <w:sz w:val="20"/>
          <w:szCs w:val="20"/>
        </w:rPr>
        <w:t> не задан, то считается, что он такой же, как </w:t>
      </w:r>
      <w:r>
        <w:rPr>
          <w:rStyle w:val="HTML"/>
          <w:rFonts w:ascii="Consolas" w:hAnsi="Consolas"/>
          <w:color w:val="DD1144"/>
          <w:sz w:val="18"/>
          <w:szCs w:val="18"/>
          <w:bdr w:val="single" w:sz="6" w:space="2" w:color="E1E1E8" w:frame="1"/>
          <w:shd w:val="clear" w:color="auto" w:fill="F7F7F9"/>
        </w:rPr>
        <w:t>масштаб-по-X</w:t>
      </w:r>
      <w:r>
        <w:rPr>
          <w:rFonts w:ascii="Helvetica" w:hAnsi="Helvetica" w:cs="Helvetica"/>
          <w:color w:val="333333"/>
          <w:sz w:val="20"/>
          <w:szCs w:val="20"/>
        </w:rPr>
        <w:t>:</w:t>
      </w:r>
    </w:p>
    <w:p w14:paraId="0811AF74" w14:textId="77777777" w:rsidR="00BC38C1" w:rsidRPr="00BC38C1" w:rsidRDefault="00BC38C1" w:rsidP="00BC38C1">
      <w:pPr>
        <w:pStyle w:val="HTML0"/>
        <w:shd w:val="clear" w:color="auto" w:fill="F5F5F5"/>
        <w:wordWrap w:val="0"/>
        <w:spacing w:after="150" w:line="300" w:lineRule="atLeast"/>
        <w:rPr>
          <w:rFonts w:ascii="Consolas" w:hAnsi="Consolas"/>
          <w:color w:val="333333"/>
          <w:lang w:val="en-US"/>
        </w:rPr>
      </w:pPr>
      <w:r w:rsidRPr="00BC38C1">
        <w:rPr>
          <w:rFonts w:ascii="Consolas" w:hAnsi="Consolas"/>
          <w:color w:val="333333"/>
          <w:lang w:val="en-US"/>
        </w:rPr>
        <w:t xml:space="preserve">transform: scale(2) </w:t>
      </w:r>
      <w:r>
        <w:rPr>
          <w:rFonts w:ascii="Consolas" w:hAnsi="Consolas"/>
          <w:color w:val="333333"/>
        </w:rPr>
        <w:t>то</w:t>
      </w:r>
      <w:r w:rsidRPr="00BC38C1">
        <w:rPr>
          <w:rFonts w:ascii="Consolas" w:hAnsi="Consolas"/>
          <w:color w:val="333333"/>
          <w:lang w:val="en-US"/>
        </w:rPr>
        <w:t xml:space="preserve"> </w:t>
      </w:r>
      <w:r>
        <w:rPr>
          <w:rFonts w:ascii="Consolas" w:hAnsi="Consolas"/>
          <w:color w:val="333333"/>
        </w:rPr>
        <w:t>же</w:t>
      </w:r>
      <w:r w:rsidRPr="00BC38C1">
        <w:rPr>
          <w:rFonts w:ascii="Consolas" w:hAnsi="Consolas"/>
          <w:color w:val="333333"/>
          <w:lang w:val="en-US"/>
        </w:rPr>
        <w:t xml:space="preserve"> </w:t>
      </w:r>
      <w:r>
        <w:rPr>
          <w:rFonts w:ascii="Consolas" w:hAnsi="Consolas"/>
          <w:color w:val="333333"/>
        </w:rPr>
        <w:t>самое</w:t>
      </w:r>
      <w:r w:rsidRPr="00BC38C1">
        <w:rPr>
          <w:rFonts w:ascii="Consolas" w:hAnsi="Consolas"/>
          <w:color w:val="333333"/>
          <w:lang w:val="en-US"/>
        </w:rPr>
        <w:t xml:space="preserve">, </w:t>
      </w:r>
      <w:r>
        <w:rPr>
          <w:rFonts w:ascii="Consolas" w:hAnsi="Consolas"/>
          <w:color w:val="333333"/>
        </w:rPr>
        <w:t>что</w:t>
      </w:r>
      <w:r w:rsidRPr="00BC38C1">
        <w:rPr>
          <w:rFonts w:ascii="Consolas" w:hAnsi="Consolas"/>
          <w:color w:val="333333"/>
          <w:lang w:val="en-US"/>
        </w:rPr>
        <w:t xml:space="preserve"> transform: scale(2, 2)</w:t>
      </w:r>
    </w:p>
    <w:p w14:paraId="2984992F" w14:textId="77777777" w:rsidR="00BC38C1" w:rsidRDefault="00BC38C1" w:rsidP="00BC38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Также в случае, когда необходимо масштабировать объект только по одной оси независимо от другой, существуют функции </w:t>
      </w:r>
      <w:r>
        <w:rPr>
          <w:rStyle w:val="HTML"/>
          <w:rFonts w:ascii="Consolas" w:hAnsi="Consolas"/>
          <w:color w:val="DD1144"/>
          <w:sz w:val="18"/>
          <w:szCs w:val="18"/>
          <w:bdr w:val="single" w:sz="6" w:space="2" w:color="E1E1E8" w:frame="1"/>
          <w:shd w:val="clear" w:color="auto" w:fill="F7F7F9"/>
        </w:rPr>
        <w:t>scaleX(масштаб-по-Х)</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scaleY(масштаб-по-Y)</w:t>
      </w:r>
      <w:r>
        <w:rPr>
          <w:rFonts w:ascii="Helvetica" w:hAnsi="Helvetica" w:cs="Helvetica"/>
          <w:color w:val="333333"/>
          <w:sz w:val="20"/>
          <w:szCs w:val="20"/>
        </w:rPr>
        <w:t>.</w:t>
      </w:r>
    </w:p>
    <w:p w14:paraId="720D42B8" w14:textId="77777777" w:rsidR="00902044" w:rsidRPr="00902044" w:rsidRDefault="00902044" w:rsidP="00902044">
      <w:pPr>
        <w:tabs>
          <w:tab w:val="left" w:pos="2319"/>
        </w:tabs>
        <w:rPr>
          <w:lang w:val="en-US"/>
        </w:rPr>
      </w:pPr>
      <w:r w:rsidRPr="00902044">
        <w:rPr>
          <w:lang w:val="en-US"/>
        </w:rPr>
        <w:t>.hippo {</w:t>
      </w:r>
    </w:p>
    <w:p w14:paraId="01C58C00" w14:textId="77777777" w:rsidR="00902044" w:rsidRPr="00902044" w:rsidRDefault="00902044" w:rsidP="00902044">
      <w:pPr>
        <w:tabs>
          <w:tab w:val="left" w:pos="2319"/>
        </w:tabs>
        <w:rPr>
          <w:lang w:val="en-US"/>
        </w:rPr>
      </w:pPr>
      <w:r w:rsidRPr="00902044">
        <w:rPr>
          <w:lang w:val="en-US"/>
        </w:rPr>
        <w:t xml:space="preserve">    transform:scale(0.25);</w:t>
      </w:r>
    </w:p>
    <w:p w14:paraId="129898EB" w14:textId="77777777" w:rsidR="00902044" w:rsidRPr="00902044" w:rsidRDefault="00902044" w:rsidP="00902044">
      <w:pPr>
        <w:tabs>
          <w:tab w:val="left" w:pos="2319"/>
        </w:tabs>
        <w:rPr>
          <w:lang w:val="en-US"/>
        </w:rPr>
      </w:pPr>
      <w:r w:rsidRPr="00902044">
        <w:rPr>
          <w:lang w:val="en-US"/>
        </w:rPr>
        <w:t>}</w:t>
      </w:r>
    </w:p>
    <w:p w14:paraId="032F3CB4" w14:textId="77777777" w:rsidR="00902044" w:rsidRPr="00902044" w:rsidRDefault="00902044" w:rsidP="00902044">
      <w:pPr>
        <w:tabs>
          <w:tab w:val="left" w:pos="2319"/>
        </w:tabs>
        <w:rPr>
          <w:lang w:val="en-US"/>
        </w:rPr>
      </w:pPr>
    </w:p>
    <w:p w14:paraId="46387AE4" w14:textId="77777777" w:rsidR="00902044" w:rsidRPr="00902044" w:rsidRDefault="00902044" w:rsidP="00902044">
      <w:pPr>
        <w:tabs>
          <w:tab w:val="left" w:pos="2319"/>
        </w:tabs>
        <w:rPr>
          <w:lang w:val="en-US"/>
        </w:rPr>
      </w:pPr>
      <w:r w:rsidRPr="00902044">
        <w:rPr>
          <w:lang w:val="en-US"/>
        </w:rPr>
        <w:t>.mouse {</w:t>
      </w:r>
    </w:p>
    <w:p w14:paraId="7FCF4AD4" w14:textId="77777777" w:rsidR="00902044" w:rsidRPr="00902044" w:rsidRDefault="00902044" w:rsidP="00902044">
      <w:pPr>
        <w:tabs>
          <w:tab w:val="left" w:pos="2319"/>
        </w:tabs>
        <w:rPr>
          <w:lang w:val="en-US"/>
        </w:rPr>
      </w:pPr>
      <w:r w:rsidRPr="00902044">
        <w:rPr>
          <w:lang w:val="en-US"/>
        </w:rPr>
        <w:t xml:space="preserve">    transform:scale(3);</w:t>
      </w:r>
    </w:p>
    <w:p w14:paraId="4D244716" w14:textId="372DF5C9" w:rsidR="00BC38C1" w:rsidRDefault="00902044" w:rsidP="00902044">
      <w:pPr>
        <w:tabs>
          <w:tab w:val="left" w:pos="2319"/>
        </w:tabs>
      </w:pPr>
      <w:r>
        <w:t>}</w:t>
      </w:r>
    </w:p>
    <w:p w14:paraId="793AE134" w14:textId="62DE8924" w:rsidR="00902044" w:rsidRDefault="00902044" w:rsidP="00902044">
      <w:pPr>
        <w:tabs>
          <w:tab w:val="left" w:pos="2319"/>
        </w:tabs>
      </w:pPr>
    </w:p>
    <w:p w14:paraId="0FD0398D" w14:textId="77777777" w:rsidR="00902044" w:rsidRDefault="00902044" w:rsidP="0034475D">
      <w:pPr>
        <w:pStyle w:val="2"/>
      </w:pPr>
      <w:r>
        <w:t>Защита города </w:t>
      </w:r>
      <w:r>
        <w:rPr>
          <w:bCs/>
          <w:color w:val="999999"/>
          <w:sz w:val="37"/>
          <w:szCs w:val="37"/>
        </w:rPr>
        <w:t>[5/32]</w:t>
      </w:r>
    </w:p>
    <w:p w14:paraId="423C8D72"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пришла пора впервые с пользой применить полученные знания: рано утром на город, где живёт Пендальф, напал волк!</w:t>
      </w:r>
    </w:p>
    <w:p w14:paraId="280B233C"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суматохе наш волшебник не успел наколдовать фаерболы, поэтому придётся в срочном порядке починить развалившуюся ограду.</w:t>
      </w:r>
    </w:p>
    <w:p w14:paraId="4E537FF3"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нужно собраться и быстро вспомнить всё, а также освоить пару новых приёмов.</w:t>
      </w:r>
    </w:p>
    <w:p w14:paraId="74606E3B" w14:textId="7BAE1413" w:rsidR="00902044" w:rsidRDefault="00902044" w:rsidP="00902044">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05374FB" wp14:editId="2F8E2855">
            <wp:extent cx="932180" cy="932180"/>
            <wp:effectExtent l="0" t="0" r="1270" b="1270"/>
            <wp:docPr id="64" name="Рисунок 64" descr="https://htmlacademy.ru/assets/course71/theory/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71/theory/rotate.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932180" cy="932180"/>
                    </a:xfrm>
                    <a:prstGeom prst="rect">
                      <a:avLst/>
                    </a:prstGeom>
                    <a:noFill/>
                    <a:ln>
                      <a:noFill/>
                    </a:ln>
                  </pic:spPr>
                </pic:pic>
              </a:graphicData>
            </a:graphic>
          </wp:inline>
        </w:drawing>
      </w:r>
    </w:p>
    <w:p w14:paraId="3271CF49"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нам понадобится трансформация c функцией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Её синтаксис: </w:t>
      </w:r>
      <w:r>
        <w:rPr>
          <w:rStyle w:val="HTML"/>
          <w:rFonts w:ascii="Consolas" w:hAnsi="Consolas"/>
          <w:color w:val="DD1144"/>
          <w:sz w:val="18"/>
          <w:szCs w:val="18"/>
          <w:bdr w:val="single" w:sz="6" w:space="2" w:color="E1E1E8" w:frame="1"/>
          <w:shd w:val="clear" w:color="auto" w:fill="F7F7F9"/>
        </w:rPr>
        <w:t>transform: rotate(угол наклона)</w:t>
      </w:r>
      <w:r>
        <w:rPr>
          <w:rFonts w:ascii="Helvetica" w:hAnsi="Helvetica" w:cs="Helvetica"/>
          <w:color w:val="333333"/>
          <w:sz w:val="20"/>
          <w:szCs w:val="20"/>
        </w:rPr>
        <w:t>.</w:t>
      </w:r>
    </w:p>
    <w:p w14:paraId="5329F51E"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значение угла повернёт объект по часовой стрелке, а отрицательное — против. Единица измерения поворота — градусы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transform: rotate(180deg)</w:t>
      </w:r>
      <w:r>
        <w:rPr>
          <w:rFonts w:ascii="Helvetica" w:hAnsi="Helvetica" w:cs="Helvetica"/>
          <w:color w:val="333333"/>
          <w:sz w:val="20"/>
          <w:szCs w:val="20"/>
        </w:rPr>
        <w:t> повернёт объект на </w:t>
      </w:r>
      <w:r>
        <w:rPr>
          <w:rStyle w:val="HTML"/>
          <w:rFonts w:ascii="Consolas" w:hAnsi="Consolas"/>
          <w:color w:val="DD1144"/>
          <w:sz w:val="18"/>
          <w:szCs w:val="18"/>
          <w:bdr w:val="single" w:sz="6" w:space="2" w:color="E1E1E8" w:frame="1"/>
          <w:shd w:val="clear" w:color="auto" w:fill="F7F7F9"/>
        </w:rPr>
        <w:t>180°</w:t>
      </w:r>
      <w:r>
        <w:rPr>
          <w:rFonts w:ascii="Helvetica" w:hAnsi="Helvetica" w:cs="Helvetica"/>
          <w:color w:val="333333"/>
          <w:sz w:val="20"/>
          <w:szCs w:val="20"/>
        </w:rPr>
        <w:t> по часовой стрелке, то есть перевернёт его.</w:t>
      </w:r>
    </w:p>
    <w:p w14:paraId="0BAD5253"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совместном применении трансформации поворота и перемещения есть небольшая тонкость. При повороте вместе с объектом на заданный угол поворачивается и вся его система координат:</w:t>
      </w:r>
    </w:p>
    <w:p w14:paraId="133BE623" w14:textId="6D964DCC"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CBB7DA7" wp14:editId="391B764E">
            <wp:extent cx="5711825" cy="2571115"/>
            <wp:effectExtent l="0" t="0" r="3175" b="635"/>
            <wp:docPr id="63" name="Рисунок 63" descr="https://htmlacademy.ru/assets/course71/theory/rotate-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71/theory/rotate-direction.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11825" cy="2571115"/>
                    </a:xfrm>
                    <a:prstGeom prst="rect">
                      <a:avLst/>
                    </a:prstGeom>
                    <a:noFill/>
                    <a:ln>
                      <a:noFill/>
                    </a:ln>
                  </pic:spPr>
                </pic:pic>
              </a:graphicData>
            </a:graphic>
          </wp:inline>
        </w:drawing>
      </w:r>
    </w:p>
    <w:p w14:paraId="7BF89817"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чтобы повёрнутый на </w:t>
      </w:r>
      <w:r>
        <w:rPr>
          <w:rStyle w:val="HTML"/>
          <w:rFonts w:ascii="Consolas" w:hAnsi="Consolas"/>
          <w:color w:val="DD1144"/>
          <w:sz w:val="18"/>
          <w:szCs w:val="18"/>
          <w:bdr w:val="single" w:sz="6" w:space="2" w:color="E1E1E8" w:frame="1"/>
          <w:shd w:val="clear" w:color="auto" w:fill="F7F7F9"/>
        </w:rPr>
        <w:t>90°</w:t>
      </w:r>
      <w:r>
        <w:rPr>
          <w:rFonts w:ascii="Helvetica" w:hAnsi="Helvetica" w:cs="Helvetica"/>
          <w:color w:val="333333"/>
          <w:sz w:val="20"/>
          <w:szCs w:val="20"/>
        </w:rPr>
        <w:t> блок двигать по горизонтали, нужно применять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по вертикали —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76E79D66" w14:textId="77777777" w:rsidR="00E66D9F" w:rsidRPr="00E66D9F" w:rsidRDefault="00E66D9F" w:rsidP="00E66D9F">
      <w:pPr>
        <w:spacing w:after="135"/>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color w:val="333333"/>
          <w:sz w:val="20"/>
          <w:szCs w:val="20"/>
          <w:lang w:eastAsia="ru-RU"/>
        </w:rPr>
        <w:t>Перемещайте блок </w:t>
      </w:r>
      <w:r w:rsidRPr="00E66D9F">
        <w:rPr>
          <w:rFonts w:ascii="Consolas" w:eastAsia="Times New Roman" w:hAnsi="Consolas" w:cs="Courier New"/>
          <w:color w:val="DD1144"/>
          <w:sz w:val="18"/>
          <w:szCs w:val="18"/>
          <w:bdr w:val="single" w:sz="6" w:space="2" w:color="E1E1E8" w:frame="1"/>
          <w:shd w:val="clear" w:color="auto" w:fill="F7F7F9"/>
          <w:lang w:eastAsia="ru-RU"/>
        </w:rPr>
        <w:t>.fence-1</w:t>
      </w:r>
      <w:r w:rsidRPr="00E66D9F">
        <w:rPr>
          <w:rFonts w:ascii="Helvetica" w:eastAsia="Times New Roman" w:hAnsi="Helvetica" w:cs="Helvetica"/>
          <w:color w:val="333333"/>
          <w:sz w:val="20"/>
          <w:szCs w:val="20"/>
          <w:lang w:eastAsia="ru-RU"/>
        </w:rPr>
        <w:t>:</w:t>
      </w:r>
    </w:p>
    <w:p w14:paraId="2E8E43CC" w14:textId="77777777" w:rsidR="00E66D9F" w:rsidRPr="00E66D9F" w:rsidRDefault="00E66D9F" w:rsidP="00E66D9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1</w:t>
      </w:r>
      <w:r w:rsidRPr="00E66D9F">
        <w:rPr>
          <w:rFonts w:ascii="Helvetica" w:eastAsia="Times New Roman" w:hAnsi="Helvetica" w:cs="Helvetica"/>
          <w:color w:val="333333"/>
          <w:sz w:val="20"/>
          <w:szCs w:val="20"/>
          <w:lang w:eastAsia="ru-RU"/>
        </w:rPr>
        <w:t>Поверните по часовой стрелке на </w:t>
      </w:r>
      <w:r w:rsidRPr="00E66D9F">
        <w:rPr>
          <w:rFonts w:ascii="Consolas" w:eastAsia="Times New Roman" w:hAnsi="Consolas" w:cs="Courier New"/>
          <w:color w:val="DD1144"/>
          <w:sz w:val="18"/>
          <w:szCs w:val="18"/>
          <w:bdr w:val="single" w:sz="6" w:space="2" w:color="E1E1E8" w:frame="1"/>
          <w:shd w:val="clear" w:color="auto" w:fill="F7F7F9"/>
          <w:lang w:eastAsia="ru-RU"/>
        </w:rPr>
        <w:t>90°</w:t>
      </w:r>
      <w:r w:rsidRPr="00E66D9F">
        <w:rPr>
          <w:rFonts w:ascii="Helvetica" w:eastAsia="Times New Roman" w:hAnsi="Helvetica" w:cs="Helvetica"/>
          <w:color w:val="333333"/>
          <w:sz w:val="20"/>
          <w:szCs w:val="20"/>
          <w:lang w:eastAsia="ru-RU"/>
        </w:rPr>
        <w:t>: </w:t>
      </w:r>
      <w:r w:rsidRPr="00E66D9F">
        <w:rPr>
          <w:rFonts w:ascii="Helvetica" w:eastAsia="Times New Roman" w:hAnsi="Helvetica" w:cs="Helvetica"/>
          <w:color w:val="333333"/>
          <w:sz w:val="20"/>
          <w:szCs w:val="20"/>
          <w:lang w:eastAsia="ru-RU"/>
        </w:rPr>
        <w:br/>
      </w:r>
      <w:r w:rsidRPr="00E66D9F">
        <w:rPr>
          <w:rFonts w:ascii="Consolas" w:eastAsia="Times New Roman" w:hAnsi="Consolas" w:cs="Courier New"/>
          <w:color w:val="DD1144"/>
          <w:sz w:val="18"/>
          <w:szCs w:val="18"/>
          <w:bdr w:val="single" w:sz="6" w:space="2" w:color="E1E1E8" w:frame="1"/>
          <w:shd w:val="clear" w:color="auto" w:fill="F7F7F9"/>
          <w:lang w:eastAsia="ru-RU"/>
        </w:rPr>
        <w:t>transform: rotate(90deg)</w:t>
      </w:r>
      <w:r w:rsidRPr="00E66D9F">
        <w:rPr>
          <w:rFonts w:ascii="Helvetica" w:eastAsia="Times New Roman" w:hAnsi="Helvetica" w:cs="Helvetica"/>
          <w:color w:val="333333"/>
          <w:sz w:val="20"/>
          <w:szCs w:val="20"/>
          <w:lang w:eastAsia="ru-RU"/>
        </w:rPr>
        <w:t>.</w:t>
      </w:r>
    </w:p>
    <w:p w14:paraId="22CBB8C3" w14:textId="77777777" w:rsidR="00E66D9F" w:rsidRPr="00E66D9F" w:rsidRDefault="00E66D9F" w:rsidP="00E66D9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2</w:t>
      </w:r>
      <w:r w:rsidRPr="00E66D9F">
        <w:rPr>
          <w:rFonts w:ascii="Helvetica" w:eastAsia="Times New Roman" w:hAnsi="Helvetica" w:cs="Helvetica"/>
          <w:color w:val="333333"/>
          <w:sz w:val="20"/>
          <w:szCs w:val="20"/>
          <w:lang w:eastAsia="ru-RU"/>
        </w:rPr>
        <w:t>Переместите вверх на </w:t>
      </w:r>
      <w:r w:rsidRPr="00E66D9F">
        <w:rPr>
          <w:rFonts w:ascii="Consolas" w:eastAsia="Times New Roman" w:hAnsi="Consolas" w:cs="Courier New"/>
          <w:color w:val="DD1144"/>
          <w:sz w:val="18"/>
          <w:szCs w:val="18"/>
          <w:bdr w:val="single" w:sz="6" w:space="2" w:color="E1E1E8" w:frame="1"/>
          <w:shd w:val="clear" w:color="auto" w:fill="F7F7F9"/>
          <w:lang w:eastAsia="ru-RU"/>
        </w:rPr>
        <w:t>25px</w:t>
      </w:r>
      <w:r w:rsidRPr="00E66D9F">
        <w:rPr>
          <w:rFonts w:ascii="Helvetica" w:eastAsia="Times New Roman" w:hAnsi="Helvetica" w:cs="Helvetica"/>
          <w:color w:val="333333"/>
          <w:sz w:val="20"/>
          <w:szCs w:val="20"/>
          <w:lang w:eastAsia="ru-RU"/>
        </w:rPr>
        <w:t>.</w:t>
      </w:r>
    </w:p>
    <w:p w14:paraId="7C7BC789" w14:textId="77777777" w:rsidR="00E66D9F" w:rsidRPr="00E66D9F" w:rsidRDefault="00E66D9F" w:rsidP="00E66D9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3</w:t>
      </w:r>
      <w:r w:rsidRPr="00E66D9F">
        <w:rPr>
          <w:rFonts w:ascii="Helvetica" w:eastAsia="Times New Roman" w:hAnsi="Helvetica" w:cs="Helvetica"/>
          <w:color w:val="333333"/>
          <w:sz w:val="20"/>
          <w:szCs w:val="20"/>
          <w:lang w:eastAsia="ru-RU"/>
        </w:rPr>
        <w:t>И подвиньте вправо на </w:t>
      </w:r>
      <w:r w:rsidRPr="00E66D9F">
        <w:rPr>
          <w:rFonts w:ascii="Consolas" w:eastAsia="Times New Roman" w:hAnsi="Consolas" w:cs="Courier New"/>
          <w:color w:val="DD1144"/>
          <w:sz w:val="18"/>
          <w:szCs w:val="18"/>
          <w:bdr w:val="single" w:sz="6" w:space="2" w:color="E1E1E8" w:frame="1"/>
          <w:shd w:val="clear" w:color="auto" w:fill="F7F7F9"/>
          <w:lang w:eastAsia="ru-RU"/>
        </w:rPr>
        <w:t>50px</w:t>
      </w:r>
      <w:r w:rsidRPr="00E66D9F">
        <w:rPr>
          <w:rFonts w:ascii="Helvetica" w:eastAsia="Times New Roman" w:hAnsi="Helvetica" w:cs="Helvetica"/>
          <w:color w:val="333333"/>
          <w:sz w:val="20"/>
          <w:szCs w:val="20"/>
          <w:lang w:eastAsia="ru-RU"/>
        </w:rPr>
        <w:t>, совместив с первой частью ограды.</w:t>
      </w:r>
    </w:p>
    <w:p w14:paraId="1E8EB1C6" w14:textId="77777777" w:rsidR="00E66D9F" w:rsidRPr="00E66D9F" w:rsidRDefault="00E66D9F" w:rsidP="00E66D9F">
      <w:pPr>
        <w:tabs>
          <w:tab w:val="left" w:pos="2319"/>
        </w:tabs>
        <w:rPr>
          <w:lang w:val="en-US"/>
        </w:rPr>
      </w:pPr>
      <w:r w:rsidRPr="00E66D9F">
        <w:rPr>
          <w:lang w:val="en-US"/>
        </w:rPr>
        <w:t>.fence-1 {</w:t>
      </w:r>
    </w:p>
    <w:p w14:paraId="0E4010A9" w14:textId="79534D97" w:rsidR="00902044" w:rsidRDefault="00E66D9F" w:rsidP="00E66D9F">
      <w:pPr>
        <w:tabs>
          <w:tab w:val="left" w:pos="2319"/>
        </w:tabs>
        <w:rPr>
          <w:lang w:val="en-US"/>
        </w:rPr>
      </w:pPr>
      <w:r w:rsidRPr="00E66D9F">
        <w:rPr>
          <w:lang w:val="en-US"/>
        </w:rPr>
        <w:t xml:space="preserve">    transform:rotate(90deg) translate(-25px, -50px);</w:t>
      </w:r>
    </w:p>
    <w:p w14:paraId="5F87D952" w14:textId="77777777" w:rsidR="0034475D" w:rsidRDefault="0034475D" w:rsidP="0034475D">
      <w:pPr>
        <w:pStyle w:val="2"/>
      </w:pPr>
      <w:r>
        <w:lastRenderedPageBreak/>
        <w:t>Начало путешествия </w:t>
      </w:r>
      <w:r>
        <w:rPr>
          <w:bCs/>
          <w:color w:val="999999"/>
          <w:sz w:val="37"/>
          <w:szCs w:val="37"/>
        </w:rPr>
        <w:t>[6/32]</w:t>
      </w:r>
    </w:p>
    <w:p w14:paraId="79A90882" w14:textId="77777777" w:rsidR="0034475D" w:rsidRDefault="0034475D" w:rsidP="003447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Тревожные вести приходят с дальних рубежей королевства. Древнее зло проснулось в подземных пещерах. Выбора нет, кто-то должен остановить надвигающуюся опасность. И Пендальф отправляется в путь, вспоминая изученные заклинания, которые пригодятся в опасном путешествии.</w:t>
      </w:r>
    </w:p>
    <w:p w14:paraId="64B86EBE" w14:textId="77777777" w:rsidR="0034475D" w:rsidRDefault="0034475D" w:rsidP="003447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Долгие дни дороги и безуспешные поиски приводят к большой горе, где он находит неприметный вход в подземные пещеры, где таится древнее зло. «Эх, была не была», — думает Пендальф и устремляется внутрь горы.</w:t>
      </w:r>
    </w:p>
    <w:p w14:paraId="127D5142" w14:textId="77777777" w:rsidR="0034475D" w:rsidRDefault="0034475D" w:rsidP="003447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Впрочем, полученные знания пригождаются ему сразу же.</w:t>
      </w:r>
    </w:p>
    <w:p w14:paraId="0BD48C20" w14:textId="4D2FDBAD" w:rsidR="0034475D" w:rsidRDefault="0015496E" w:rsidP="00E66D9F">
      <w:pPr>
        <w:tabs>
          <w:tab w:val="left" w:pos="2319"/>
        </w:tabs>
        <w:rPr>
          <w:lang w:val="en-US"/>
        </w:rPr>
      </w:pPr>
      <w:r w:rsidRPr="003A4959">
        <w:t xml:space="preserve">    </w:t>
      </w:r>
      <w:r w:rsidRPr="0015496E">
        <w:rPr>
          <w:lang w:val="en-US"/>
        </w:rPr>
        <w:t>transform:translate(100px) scale(0.5) translate(540px);</w:t>
      </w:r>
    </w:p>
    <w:p w14:paraId="42B93751" w14:textId="77777777" w:rsidR="0015496E" w:rsidRDefault="0015496E" w:rsidP="0015496E">
      <w:pPr>
        <w:pStyle w:val="2"/>
      </w:pPr>
      <w:r>
        <w:t>Лабиринт </w:t>
      </w:r>
      <w:r>
        <w:rPr>
          <w:bCs/>
          <w:color w:val="999999"/>
          <w:sz w:val="37"/>
          <w:szCs w:val="37"/>
        </w:rPr>
        <w:t>[7/32]</w:t>
      </w:r>
    </w:p>
    <w:p w14:paraId="568BF438" w14:textId="77777777" w:rsidR="0015496E" w:rsidRDefault="0015496E" w:rsidP="001549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глубин пещеры доносятся страшные звуки, но пути к отступлению уже нет.</w:t>
      </w:r>
    </w:p>
    <w:p w14:paraId="5224E15C" w14:textId="77777777" w:rsidR="0015496E" w:rsidRDefault="0015496E" w:rsidP="001549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нашему герою нужно бесстрашно пробраться через каменные проходы навстречу ужасным звукам.</w:t>
      </w:r>
    </w:p>
    <w:p w14:paraId="6BE6582B" w14:textId="77777777" w:rsidR="0015496E" w:rsidRDefault="0015496E" w:rsidP="001549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Пендальф произносит заклинание левитации и начинает движение вперёд.</w:t>
      </w:r>
    </w:p>
    <w:p w14:paraId="7ED149FA" w14:textId="77777777" w:rsidR="0015496E" w:rsidRDefault="0015496E" w:rsidP="0015496E">
      <w:pPr>
        <w:shd w:val="clear" w:color="auto" w:fill="FCF8E3"/>
        <w:rPr>
          <w:rFonts w:ascii="Helvetica" w:hAnsi="Helvetica" w:cs="Helvetica"/>
          <w:color w:val="C09853"/>
          <w:sz w:val="20"/>
          <w:szCs w:val="20"/>
        </w:rPr>
      </w:pPr>
      <w:r>
        <w:rPr>
          <w:rFonts w:ascii="Helvetica" w:hAnsi="Helvetica" w:cs="Helvetica"/>
          <w:color w:val="C09853"/>
          <w:sz w:val="20"/>
          <w:szCs w:val="20"/>
        </w:rPr>
        <w:t>Подсказка: координаты ключевых точек задания кратны </w:t>
      </w:r>
      <w:r>
        <w:rPr>
          <w:rStyle w:val="HTML"/>
          <w:rFonts w:ascii="Consolas" w:eastAsiaTheme="minorHAnsi" w:hAnsi="Consolas"/>
          <w:color w:val="DD1144"/>
          <w:sz w:val="18"/>
          <w:szCs w:val="18"/>
          <w:bdr w:val="single" w:sz="6" w:space="2" w:color="E1E1E8" w:frame="1"/>
          <w:shd w:val="clear" w:color="auto" w:fill="F7F7F9"/>
        </w:rPr>
        <w:t>10</w:t>
      </w:r>
      <w:r>
        <w:rPr>
          <w:rFonts w:ascii="Helvetica" w:hAnsi="Helvetica" w:cs="Helvetica"/>
          <w:color w:val="C09853"/>
          <w:sz w:val="20"/>
          <w:szCs w:val="20"/>
        </w:rPr>
        <w:t>.</w:t>
      </w:r>
    </w:p>
    <w:p w14:paraId="437DDC24" w14:textId="14E27AE1" w:rsidR="00B74A98" w:rsidRDefault="00B74A98" w:rsidP="00B74A98">
      <w:pPr>
        <w:pStyle w:val="2"/>
      </w:pPr>
      <w:r>
        <w:t>Битва — часть 1 </w:t>
      </w:r>
      <w:r>
        <w:rPr>
          <w:bCs/>
          <w:color w:val="999999"/>
          <w:sz w:val="37"/>
          <w:szCs w:val="37"/>
        </w:rPr>
        <w:t>[8/32]</w:t>
      </w:r>
    </w:p>
    <w:p w14:paraId="4E731749" w14:textId="77777777" w:rsidR="00B74A98" w:rsidRDefault="00B74A98" w:rsidP="00B74A9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Пройдя лабиринт Пендальф выходит в пещеру с высоким сводом. Из темноты на него глядят две красные точки. «Кажется это не к добру», — думает Пендальф и зажигает фаербол…</w:t>
      </w:r>
    </w:p>
    <w:p w14:paraId="30512CED" w14:textId="77777777" w:rsidR="00B74A98" w:rsidRDefault="00B74A98" w:rsidP="00B74A9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свете загоревшегося огня он видит страшное волосатое чудище, которое явно не обедало и заинтересованно смотрит на волшебника. Что делать — придётся защищаться!</w:t>
      </w:r>
    </w:p>
    <w:p w14:paraId="4C55A49D" w14:textId="77777777" w:rsidR="0016624E" w:rsidRDefault="0016624E" w:rsidP="0016624E">
      <w:pPr>
        <w:tabs>
          <w:tab w:val="left" w:pos="2319"/>
        </w:tabs>
      </w:pPr>
      <w:r>
        <w:t>.fireball {</w:t>
      </w:r>
    </w:p>
    <w:p w14:paraId="0C98F8C6" w14:textId="77777777" w:rsidR="0016624E" w:rsidRDefault="0016624E" w:rsidP="0016624E">
      <w:pPr>
        <w:tabs>
          <w:tab w:val="left" w:pos="2319"/>
        </w:tabs>
      </w:pPr>
      <w:r>
        <w:t xml:space="preserve">    transform:translate(250px, 90px);</w:t>
      </w:r>
    </w:p>
    <w:p w14:paraId="638C8052" w14:textId="77777777" w:rsidR="0016624E" w:rsidRDefault="0016624E" w:rsidP="0016624E">
      <w:pPr>
        <w:tabs>
          <w:tab w:val="left" w:pos="2319"/>
        </w:tabs>
      </w:pPr>
      <w:r>
        <w:t>}</w:t>
      </w:r>
    </w:p>
    <w:p w14:paraId="2023B311" w14:textId="77777777" w:rsidR="0016624E" w:rsidRDefault="0016624E" w:rsidP="0016624E">
      <w:pPr>
        <w:tabs>
          <w:tab w:val="left" w:pos="2319"/>
        </w:tabs>
      </w:pPr>
    </w:p>
    <w:p w14:paraId="14994E86" w14:textId="77777777" w:rsidR="0016624E" w:rsidRDefault="0016624E" w:rsidP="0016624E">
      <w:pPr>
        <w:tabs>
          <w:tab w:val="left" w:pos="2319"/>
        </w:tabs>
      </w:pPr>
      <w:r>
        <w:t>.werewolf {</w:t>
      </w:r>
    </w:p>
    <w:p w14:paraId="586618C2" w14:textId="77777777" w:rsidR="0016624E" w:rsidRPr="003A4959" w:rsidRDefault="0016624E" w:rsidP="0016624E">
      <w:pPr>
        <w:tabs>
          <w:tab w:val="left" w:pos="2319"/>
        </w:tabs>
        <w:rPr>
          <w:lang w:val="en-US"/>
        </w:rPr>
      </w:pPr>
      <w:r>
        <w:t xml:space="preserve">    </w:t>
      </w:r>
      <w:r w:rsidRPr="003A4959">
        <w:rPr>
          <w:lang w:val="en-US"/>
        </w:rPr>
        <w:t>transform:rotate(90deg);</w:t>
      </w:r>
    </w:p>
    <w:p w14:paraId="400B55FD" w14:textId="664FFA26" w:rsidR="0015496E" w:rsidRPr="003A4959" w:rsidRDefault="0016624E" w:rsidP="0016624E">
      <w:pPr>
        <w:tabs>
          <w:tab w:val="left" w:pos="2319"/>
        </w:tabs>
        <w:rPr>
          <w:lang w:val="en-US"/>
        </w:rPr>
      </w:pPr>
      <w:r w:rsidRPr="003A4959">
        <w:rPr>
          <w:lang w:val="en-US"/>
        </w:rPr>
        <w:t>}</w:t>
      </w:r>
    </w:p>
    <w:p w14:paraId="7093C3E2" w14:textId="77777777" w:rsidR="0016624E" w:rsidRPr="003A4959" w:rsidRDefault="0016624E" w:rsidP="0016624E">
      <w:pPr>
        <w:pStyle w:val="2"/>
        <w:rPr>
          <w:lang w:val="en-US"/>
        </w:rPr>
      </w:pPr>
      <w:r>
        <w:t>Битва</w:t>
      </w:r>
      <w:r w:rsidRPr="003A4959">
        <w:rPr>
          <w:lang w:val="en-US"/>
        </w:rPr>
        <w:t xml:space="preserve"> — </w:t>
      </w:r>
      <w:r>
        <w:t>часть</w:t>
      </w:r>
      <w:r w:rsidRPr="003A4959">
        <w:rPr>
          <w:lang w:val="en-US"/>
        </w:rPr>
        <w:t xml:space="preserve"> 2 </w:t>
      </w:r>
      <w:r w:rsidRPr="003A4959">
        <w:rPr>
          <w:bCs/>
          <w:color w:val="999999"/>
          <w:sz w:val="37"/>
          <w:szCs w:val="37"/>
          <w:lang w:val="en-US"/>
        </w:rPr>
        <w:t>[9/32]</w:t>
      </w:r>
    </w:p>
    <w:p w14:paraId="6FCEAEB5" w14:textId="77777777" w:rsidR="0016624E" w:rsidRDefault="0016624E" w:rsidP="0016624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время ночлега в неуютной пещере Пендальф решает скоротать время и поучиться CSS-магии ещё немного.</w:t>
      </w:r>
    </w:p>
    <w:p w14:paraId="67114E76" w14:textId="77777777" w:rsidR="0016624E" w:rsidRDefault="0016624E" w:rsidP="0016624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возможность CSS-трансформаций — наклон объекта по осям X и Y под заданным углом. Наклоны создаются с помощью функций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1DFBF6B0" w14:textId="77777777" w:rsidR="0016624E" w:rsidRPr="0016624E" w:rsidRDefault="0016624E" w:rsidP="0016624E">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Угол наклона задаётся в градусах —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w:t>
      </w:r>
      <w:r w:rsidRPr="0016624E">
        <w:rPr>
          <w:rFonts w:ascii="Helvetica" w:hAnsi="Helvetica" w:cs="Helvetica"/>
          <w:color w:val="333333"/>
          <w:sz w:val="20"/>
          <w:szCs w:val="20"/>
          <w:lang w:val="en-US"/>
        </w:rPr>
        <w:t>:</w:t>
      </w:r>
    </w:p>
    <w:p w14:paraId="66336E0A" w14:textId="77777777" w:rsidR="0016624E" w:rsidRPr="0016624E" w:rsidRDefault="0016624E" w:rsidP="0016624E">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skewX(45deg)</w:t>
      </w:r>
    </w:p>
    <w:p w14:paraId="5E1166FF" w14:textId="77777777" w:rsidR="0016624E" w:rsidRPr="0016624E" w:rsidRDefault="0016624E" w:rsidP="0016624E">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skewY(30deg)</w:t>
      </w:r>
    </w:p>
    <w:p w14:paraId="5CA93E05" w14:textId="77777777" w:rsidR="0016624E" w:rsidRDefault="0016624E" w:rsidP="0016624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оси X положительное значение угла наклоняет объект влево, а отрицательное — вправо. Для оси Y — вниз и вверх соответственно.</w:t>
      </w:r>
    </w:p>
    <w:p w14:paraId="63BD298B" w14:textId="77777777" w:rsidR="0016624E" w:rsidRDefault="0016624E" w:rsidP="0016624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первый блок наклонён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влево, а второй —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вниз:</w:t>
      </w:r>
    </w:p>
    <w:p w14:paraId="6AEFB0A1" w14:textId="77777777" w:rsidR="0016624E" w:rsidRPr="0016624E" w:rsidRDefault="0016624E" w:rsidP="0016624E">
      <w:pPr>
        <w:pStyle w:val="a3"/>
        <w:shd w:val="clear" w:color="auto" w:fill="FFFFFF"/>
        <w:spacing w:before="0" w:beforeAutospacing="0" w:after="0" w:afterAutospacing="0"/>
        <w:rPr>
          <w:rFonts w:ascii="Helvetica" w:hAnsi="Helvetica" w:cs="Helvetica"/>
          <w:color w:val="333333"/>
          <w:sz w:val="20"/>
          <w:szCs w:val="20"/>
          <w:lang w:val="en-US"/>
        </w:rPr>
      </w:pPr>
      <w:r w:rsidRPr="0016624E">
        <w:rPr>
          <w:rFonts w:ascii="Helvetica" w:hAnsi="Helvetica" w:cs="Helvetica"/>
          <w:color w:val="333333"/>
          <w:sz w:val="20"/>
          <w:szCs w:val="20"/>
          <w:bdr w:val="single" w:sz="18" w:space="8" w:color="000000" w:frame="1"/>
          <w:lang w:val="en-US"/>
        </w:rPr>
        <w:t>transform: skewX(25deg);</w:t>
      </w:r>
      <w:r w:rsidRPr="0016624E">
        <w:rPr>
          <w:rFonts w:ascii="Helvetica" w:hAnsi="Helvetica" w:cs="Helvetica"/>
          <w:color w:val="333333"/>
          <w:sz w:val="20"/>
          <w:szCs w:val="20"/>
          <w:lang w:val="en-US"/>
        </w:rPr>
        <w:t> </w:t>
      </w:r>
      <w:r w:rsidRPr="0016624E">
        <w:rPr>
          <w:rFonts w:ascii="Helvetica" w:hAnsi="Helvetica" w:cs="Helvetica"/>
          <w:color w:val="333333"/>
          <w:sz w:val="20"/>
          <w:szCs w:val="20"/>
          <w:bdr w:val="single" w:sz="18" w:space="8" w:color="000000" w:frame="1"/>
          <w:lang w:val="en-US"/>
        </w:rPr>
        <w:t>transform: skewY(25deg);</w:t>
      </w:r>
    </w:p>
    <w:p w14:paraId="0858095A" w14:textId="77777777" w:rsidR="0016624E" w:rsidRDefault="0016624E" w:rsidP="0016624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Заметим, что наряду со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существует обобщающая функция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которая принимает два аргумента: </w:t>
      </w:r>
      <w:r>
        <w:rPr>
          <w:rStyle w:val="HTML"/>
          <w:rFonts w:ascii="Consolas" w:hAnsi="Consolas"/>
          <w:color w:val="DD1144"/>
          <w:sz w:val="18"/>
          <w:szCs w:val="18"/>
          <w:bdr w:val="single" w:sz="6" w:space="2" w:color="E1E1E8" w:frame="1"/>
          <w:shd w:val="clear" w:color="auto" w:fill="F7F7F9"/>
        </w:rPr>
        <w:t>skew(наклон-по-Х [, наклон-по-Y])</w:t>
      </w:r>
      <w:r>
        <w:rPr>
          <w:rFonts w:ascii="Helvetica" w:hAnsi="Helvetica" w:cs="Helvetica"/>
          <w:color w:val="333333"/>
          <w:sz w:val="20"/>
          <w:szCs w:val="20"/>
        </w:rPr>
        <w:t>. Значение наклона по оси Y является необязательным аргументом и по умолчанию равно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Но при этом поведение функции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при трансформации отличается от одновременного применения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Исторически так сложилось, что реализация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в браузерах поддерживается сейчас только для совместимости прежнего контента, и даже исключалась из рабочего черновика спецификации CSS. В общем, вместо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лучше пользоваться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346B74B9" w14:textId="77777777" w:rsidR="0016624E" w:rsidRDefault="0016624E" w:rsidP="0016624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что бы вы думали? Как только Пендальф выучился новому заклинанию, к нему в гости пожаловал пещерный монстр, немного смахивающий на дракона. Что-то подсказало Пендальфу, что фаерболами убедить гостя уйти восвояси не выйдет…</w:t>
      </w:r>
    </w:p>
    <w:p w14:paraId="0E9E122F" w14:textId="77777777" w:rsidR="004A5BED" w:rsidRPr="004A5BED" w:rsidRDefault="004A5BED" w:rsidP="004A5BED">
      <w:pPr>
        <w:tabs>
          <w:tab w:val="left" w:pos="2319"/>
        </w:tabs>
        <w:rPr>
          <w:lang w:val="en-US"/>
        </w:rPr>
      </w:pPr>
      <w:r w:rsidRPr="004A5BED">
        <w:rPr>
          <w:lang w:val="en-US"/>
        </w:rPr>
        <w:lastRenderedPageBreak/>
        <w:t>.monster {</w:t>
      </w:r>
    </w:p>
    <w:p w14:paraId="612C4A32" w14:textId="77777777" w:rsidR="004A5BED" w:rsidRPr="004A5BED" w:rsidRDefault="004A5BED" w:rsidP="004A5BED">
      <w:pPr>
        <w:tabs>
          <w:tab w:val="left" w:pos="2319"/>
        </w:tabs>
        <w:rPr>
          <w:lang w:val="en-US"/>
        </w:rPr>
      </w:pPr>
      <w:r w:rsidRPr="004A5BED">
        <w:rPr>
          <w:lang w:val="en-US"/>
        </w:rPr>
        <w:t xml:space="preserve">    transform:skewX(30deg) skewY(30deg);</w:t>
      </w:r>
    </w:p>
    <w:p w14:paraId="253C83C9" w14:textId="486E819E" w:rsidR="0016624E" w:rsidRDefault="004A5BED" w:rsidP="004A5BED">
      <w:pPr>
        <w:tabs>
          <w:tab w:val="left" w:pos="2319"/>
        </w:tabs>
      </w:pPr>
      <w:r>
        <w:t>}</w:t>
      </w:r>
    </w:p>
    <w:p w14:paraId="526F57A6" w14:textId="14825F90" w:rsidR="00A01C88" w:rsidRDefault="00A01C88" w:rsidP="004A5BED">
      <w:pPr>
        <w:tabs>
          <w:tab w:val="left" w:pos="2319"/>
        </w:tabs>
      </w:pPr>
    </w:p>
    <w:p w14:paraId="6898CC23" w14:textId="48DC36BA" w:rsidR="00A01C88" w:rsidRDefault="00A01C88" w:rsidP="004A5BED">
      <w:pPr>
        <w:tabs>
          <w:tab w:val="left" w:pos="2319"/>
        </w:tabs>
      </w:pPr>
    </w:p>
    <w:p w14:paraId="2A69B4B1" w14:textId="77777777" w:rsidR="00A01C88" w:rsidRDefault="00A01C88" w:rsidP="00A01C88">
      <w:pPr>
        <w:pStyle w:val="2"/>
      </w:pPr>
      <w:r>
        <w:t>Битва — часть 3 </w:t>
      </w:r>
      <w:r>
        <w:rPr>
          <w:bCs/>
          <w:color w:val="999999"/>
          <w:sz w:val="37"/>
          <w:szCs w:val="37"/>
        </w:rPr>
        <w:t>[11/32]</w:t>
      </w:r>
    </w:p>
    <w:p w14:paraId="3445BA53" w14:textId="77777777" w:rsidR="00A01C88" w:rsidRDefault="00A01C88" w:rsidP="00A01C8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в штаб-квартире древнего зла. До победного конца остаётся самая малость — побороть главаря. Тут, к сожалению, фаерболами не обойдёшься и придётся призывать героя, который сможет навешать кренделей здоровяку…</w:t>
      </w:r>
    </w:p>
    <w:p w14:paraId="7209DBB0" w14:textId="77777777" w:rsidR="00A01C88" w:rsidRDefault="00A01C88" w:rsidP="00A01C8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не обойтись без изученных CSS-заклинаний!</w:t>
      </w:r>
    </w:p>
    <w:p w14:paraId="037A40BA" w14:textId="77777777" w:rsidR="006A42AF" w:rsidRPr="006A42AF" w:rsidRDefault="006A42AF" w:rsidP="006A42AF">
      <w:pPr>
        <w:tabs>
          <w:tab w:val="left" w:pos="2319"/>
        </w:tabs>
        <w:rPr>
          <w:lang w:val="en-US"/>
        </w:rPr>
      </w:pPr>
      <w:r w:rsidRPr="006A42AF">
        <w:rPr>
          <w:lang w:val="en-US"/>
        </w:rPr>
        <w:t>.hero {</w:t>
      </w:r>
    </w:p>
    <w:p w14:paraId="0411D6A6" w14:textId="77777777" w:rsidR="006A42AF" w:rsidRPr="006A42AF" w:rsidRDefault="006A42AF" w:rsidP="006A42AF">
      <w:pPr>
        <w:tabs>
          <w:tab w:val="left" w:pos="2319"/>
        </w:tabs>
        <w:rPr>
          <w:lang w:val="en-US"/>
        </w:rPr>
      </w:pPr>
      <w:r w:rsidRPr="006A42AF">
        <w:rPr>
          <w:lang w:val="en-US"/>
        </w:rPr>
        <w:t xml:space="preserve">    transform:scale(1.5) translate(40px);</w:t>
      </w:r>
    </w:p>
    <w:p w14:paraId="3B643ED3" w14:textId="77777777" w:rsidR="006A42AF" w:rsidRPr="003A4959" w:rsidRDefault="006A42AF" w:rsidP="006A42AF">
      <w:pPr>
        <w:tabs>
          <w:tab w:val="left" w:pos="2319"/>
        </w:tabs>
        <w:rPr>
          <w:lang w:val="en-US"/>
        </w:rPr>
      </w:pPr>
      <w:r w:rsidRPr="003A4959">
        <w:rPr>
          <w:lang w:val="en-US"/>
        </w:rPr>
        <w:t>}</w:t>
      </w:r>
    </w:p>
    <w:p w14:paraId="0FCAF80D" w14:textId="77777777" w:rsidR="006A42AF" w:rsidRPr="003A4959" w:rsidRDefault="006A42AF" w:rsidP="006A42AF">
      <w:pPr>
        <w:tabs>
          <w:tab w:val="left" w:pos="2319"/>
        </w:tabs>
        <w:rPr>
          <w:lang w:val="en-US"/>
        </w:rPr>
      </w:pPr>
    </w:p>
    <w:p w14:paraId="789AC490" w14:textId="77777777" w:rsidR="006A42AF" w:rsidRPr="003A4959" w:rsidRDefault="006A42AF" w:rsidP="006A42AF">
      <w:pPr>
        <w:tabs>
          <w:tab w:val="left" w:pos="2319"/>
        </w:tabs>
        <w:rPr>
          <w:lang w:val="en-US"/>
        </w:rPr>
      </w:pPr>
      <w:r w:rsidRPr="003A4959">
        <w:rPr>
          <w:lang w:val="en-US"/>
        </w:rPr>
        <w:t>.overlord {</w:t>
      </w:r>
    </w:p>
    <w:p w14:paraId="6473D134" w14:textId="77777777" w:rsidR="006A42AF" w:rsidRPr="003A4959" w:rsidRDefault="006A42AF" w:rsidP="006A42AF">
      <w:pPr>
        <w:tabs>
          <w:tab w:val="left" w:pos="2319"/>
        </w:tabs>
        <w:rPr>
          <w:lang w:val="en-US"/>
        </w:rPr>
      </w:pPr>
      <w:r w:rsidRPr="003A4959">
        <w:rPr>
          <w:lang w:val="en-US"/>
        </w:rPr>
        <w:t xml:space="preserve">    transform:rotate(90deg);</w:t>
      </w:r>
    </w:p>
    <w:p w14:paraId="432C5982" w14:textId="786E3208" w:rsidR="00A01C88" w:rsidRPr="003A4959" w:rsidRDefault="006A42AF" w:rsidP="006A42AF">
      <w:pPr>
        <w:tabs>
          <w:tab w:val="left" w:pos="2319"/>
        </w:tabs>
        <w:rPr>
          <w:lang w:val="en-US"/>
        </w:rPr>
      </w:pPr>
      <w:r w:rsidRPr="003A4959">
        <w:rPr>
          <w:lang w:val="en-US"/>
        </w:rPr>
        <w:t>}</w:t>
      </w:r>
    </w:p>
    <w:p w14:paraId="36825757" w14:textId="415D76F4" w:rsidR="0035067C" w:rsidRPr="003A4959" w:rsidRDefault="0035067C" w:rsidP="006A42AF">
      <w:pPr>
        <w:tabs>
          <w:tab w:val="left" w:pos="2319"/>
        </w:tabs>
        <w:rPr>
          <w:lang w:val="en-US"/>
        </w:rPr>
      </w:pPr>
    </w:p>
    <w:p w14:paraId="67C86D8D" w14:textId="77777777" w:rsidR="0035067C" w:rsidRPr="003A4959" w:rsidRDefault="0035067C" w:rsidP="0035067C">
      <w:pPr>
        <w:pStyle w:val="2"/>
        <w:rPr>
          <w:lang w:val="en-US"/>
        </w:rPr>
      </w:pPr>
      <w:r>
        <w:t>Финальная</w:t>
      </w:r>
      <w:r w:rsidRPr="003A4959">
        <w:rPr>
          <w:lang w:val="en-US"/>
        </w:rPr>
        <w:t xml:space="preserve"> </w:t>
      </w:r>
      <w:r>
        <w:t>битва</w:t>
      </w:r>
      <w:r w:rsidRPr="003A4959">
        <w:rPr>
          <w:lang w:val="en-US"/>
        </w:rPr>
        <w:t> </w:t>
      </w:r>
      <w:r w:rsidRPr="003A4959">
        <w:rPr>
          <w:bCs/>
          <w:color w:val="999999"/>
          <w:sz w:val="37"/>
          <w:szCs w:val="37"/>
          <w:lang w:val="en-US"/>
        </w:rPr>
        <w:t>[13/32]</w:t>
      </w:r>
    </w:p>
    <w:p w14:paraId="0F1FAB71" w14:textId="77777777" w:rsidR="0035067C" w:rsidRDefault="0035067C" w:rsidP="00350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Перфекционизм никогда до добра не доводил. Не довёл и сейчас — собранный кристалл оказался ловушкой. Дух побеждённого злодея вселился в душу Пендальфа и телепортировал его в непонятную и неизвестную комнату.</w:t>
      </w:r>
    </w:p>
    <w:p w14:paraId="4D00D322" w14:textId="77777777" w:rsidR="0035067C" w:rsidRDefault="0035067C" w:rsidP="00350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 время телепортации он успел изучить ещё одну интересную особенность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 А именно то, как ведёт себя объект при задании отрицательных числовых значений: при </w:t>
      </w:r>
      <w:r>
        <w:rPr>
          <w:rStyle w:val="HTML"/>
          <w:rFonts w:ascii="Consolas" w:hAnsi="Consolas"/>
          <w:color w:val="DD1144"/>
          <w:sz w:val="18"/>
          <w:szCs w:val="18"/>
          <w:bdr w:val="single" w:sz="6" w:space="2" w:color="E1E1E8" w:frame="1"/>
          <w:shd w:val="clear" w:color="auto" w:fill="F7F7F9"/>
        </w:rPr>
        <w:t>scaleX(-1)</w:t>
      </w:r>
      <w:r>
        <w:rPr>
          <w:rFonts w:ascii="Helvetica" w:hAnsi="Helvetica" w:cs="Helvetica"/>
          <w:color w:val="333333"/>
          <w:sz w:val="20"/>
          <w:szCs w:val="20"/>
        </w:rPr>
        <w:t>, например, оригинальный объект зеркально отражается по горизонтали, а при </w:t>
      </w:r>
      <w:r>
        <w:rPr>
          <w:rStyle w:val="HTML"/>
          <w:rFonts w:ascii="Consolas" w:hAnsi="Consolas"/>
          <w:color w:val="DD1144"/>
          <w:sz w:val="18"/>
          <w:szCs w:val="18"/>
          <w:bdr w:val="single" w:sz="6" w:space="2" w:color="E1E1E8" w:frame="1"/>
          <w:shd w:val="clear" w:color="auto" w:fill="F7F7F9"/>
        </w:rPr>
        <w:t>scale(-1, -1)</w:t>
      </w:r>
      <w:r>
        <w:rPr>
          <w:rFonts w:ascii="Helvetica" w:hAnsi="Helvetica" w:cs="Helvetica"/>
          <w:color w:val="333333"/>
          <w:sz w:val="20"/>
          <w:szCs w:val="20"/>
        </w:rPr>
        <w:t> — отражается и по оси X, и Y. Большее, чем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значение ещё шире растянет отзеркалированный объект.</w:t>
      </w:r>
    </w:p>
    <w:p w14:paraId="33B0AB53" w14:textId="77777777" w:rsidR="0035067C" w:rsidRDefault="0035067C" w:rsidP="00350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представлены примеры подобных трансформаций:</w:t>
      </w:r>
    </w:p>
    <w:p w14:paraId="1BA95F2E" w14:textId="77777777" w:rsidR="0035067C" w:rsidRPr="0035067C" w:rsidRDefault="0035067C" w:rsidP="0035067C">
      <w:pPr>
        <w:shd w:val="clear" w:color="auto" w:fill="FFFFFF"/>
        <w:jc w:val="center"/>
        <w:rPr>
          <w:rFonts w:ascii="Helvetica" w:hAnsi="Helvetica" w:cs="Helvetica"/>
          <w:color w:val="333333"/>
          <w:sz w:val="20"/>
          <w:szCs w:val="20"/>
          <w:lang w:val="en-US"/>
        </w:rPr>
      </w:pP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scale(-1);</w:t>
      </w:r>
      <w:r w:rsidRPr="0035067C">
        <w:rPr>
          <w:rFonts w:ascii="Helvetica" w:hAnsi="Helvetica" w:cs="Helvetica"/>
          <w:color w:val="333333"/>
          <w:sz w:val="20"/>
          <w:szCs w:val="20"/>
          <w:lang w:val="en-US"/>
        </w:rPr>
        <w:br/>
        <w:t>transform: scale(-1); </w:t>
      </w:r>
      <w:r w:rsidRPr="0035067C">
        <w:rPr>
          <w:rFonts w:ascii="Helvetica" w:hAnsi="Helvetica" w:cs="Helvetica"/>
          <w:color w:val="333333"/>
          <w:sz w:val="20"/>
          <w:szCs w:val="20"/>
          <w:bdr w:val="single" w:sz="18" w:space="8" w:color="000000" w:frame="1"/>
          <w:lang w:val="en-US"/>
        </w:rPr>
        <w:t>transform: scaleX(-1.5);</w:t>
      </w:r>
      <w:r w:rsidRPr="0035067C">
        <w:rPr>
          <w:rFonts w:ascii="Helvetica" w:hAnsi="Helvetica" w:cs="Helvetica"/>
          <w:color w:val="333333"/>
          <w:sz w:val="20"/>
          <w:szCs w:val="20"/>
          <w:lang w:val="en-US"/>
        </w:rPr>
        <w:br/>
        <w:t>transform: scaleX(-1.5);</w:t>
      </w:r>
    </w:p>
    <w:p w14:paraId="4BB51AE3" w14:textId="77777777" w:rsidR="0035067C" w:rsidRDefault="0035067C" w:rsidP="00350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пути Пендальф успел прочитать брошюру «Битва с самим собой» и понял, что ему надо вызвать на дуэль своего двойника, но при этом никоим образом нельзя повреждать его, ведь тем самым он поразит себя. Как одолеть его — неизвестно, но пути назад уже не было, он решил искоренить древнее зло раз и навсегда…</w:t>
      </w:r>
    </w:p>
    <w:p w14:paraId="211A4D0B" w14:textId="77777777" w:rsidR="0052309E" w:rsidRPr="0052309E" w:rsidRDefault="0052309E" w:rsidP="0052309E">
      <w:pPr>
        <w:tabs>
          <w:tab w:val="left" w:pos="2319"/>
        </w:tabs>
        <w:rPr>
          <w:lang w:val="en-US"/>
        </w:rPr>
      </w:pPr>
      <w:r w:rsidRPr="0052309E">
        <w:rPr>
          <w:lang w:val="en-US"/>
        </w:rPr>
        <w:t>.doppelganger {</w:t>
      </w:r>
    </w:p>
    <w:p w14:paraId="090A5CD1" w14:textId="77777777" w:rsidR="0052309E" w:rsidRPr="0052309E" w:rsidRDefault="0052309E" w:rsidP="0052309E">
      <w:pPr>
        <w:tabs>
          <w:tab w:val="left" w:pos="2319"/>
        </w:tabs>
        <w:rPr>
          <w:lang w:val="en-US"/>
        </w:rPr>
      </w:pPr>
      <w:r w:rsidRPr="0052309E">
        <w:rPr>
          <w:lang w:val="en-US"/>
        </w:rPr>
        <w:t xml:space="preserve">    visibility: visible;</w:t>
      </w:r>
    </w:p>
    <w:p w14:paraId="6D976BC8" w14:textId="77777777" w:rsidR="0052309E" w:rsidRPr="0052309E" w:rsidRDefault="0052309E" w:rsidP="0052309E">
      <w:pPr>
        <w:tabs>
          <w:tab w:val="left" w:pos="2319"/>
        </w:tabs>
        <w:rPr>
          <w:lang w:val="en-US"/>
        </w:rPr>
      </w:pPr>
      <w:r w:rsidRPr="0052309E">
        <w:rPr>
          <w:lang w:val="en-US"/>
        </w:rPr>
        <w:t xml:space="preserve">    transform: scaleX(-1);</w:t>
      </w:r>
    </w:p>
    <w:p w14:paraId="650EB7CA" w14:textId="77777777" w:rsidR="0052309E" w:rsidRPr="0052309E" w:rsidRDefault="0052309E" w:rsidP="0052309E">
      <w:pPr>
        <w:tabs>
          <w:tab w:val="left" w:pos="2319"/>
        </w:tabs>
        <w:rPr>
          <w:lang w:val="en-US"/>
        </w:rPr>
      </w:pPr>
      <w:r w:rsidRPr="0052309E">
        <w:rPr>
          <w:lang w:val="en-US"/>
        </w:rPr>
        <w:t>}</w:t>
      </w:r>
    </w:p>
    <w:p w14:paraId="00AD9C06" w14:textId="77777777" w:rsidR="0052309E" w:rsidRPr="0052309E" w:rsidRDefault="0052309E" w:rsidP="0052309E">
      <w:pPr>
        <w:tabs>
          <w:tab w:val="left" w:pos="2319"/>
        </w:tabs>
        <w:rPr>
          <w:lang w:val="en-US"/>
        </w:rPr>
      </w:pPr>
    </w:p>
    <w:p w14:paraId="1F474B47" w14:textId="77777777" w:rsidR="0052309E" w:rsidRPr="0052309E" w:rsidRDefault="0052309E" w:rsidP="0052309E">
      <w:pPr>
        <w:tabs>
          <w:tab w:val="left" w:pos="2319"/>
        </w:tabs>
        <w:rPr>
          <w:lang w:val="en-US"/>
        </w:rPr>
      </w:pPr>
      <w:r w:rsidRPr="0052309E">
        <w:rPr>
          <w:lang w:val="en-US"/>
        </w:rPr>
        <w:t>.diamond {</w:t>
      </w:r>
    </w:p>
    <w:p w14:paraId="0D1FA602" w14:textId="77777777" w:rsidR="0052309E" w:rsidRPr="0052309E" w:rsidRDefault="0052309E" w:rsidP="0052309E">
      <w:pPr>
        <w:tabs>
          <w:tab w:val="left" w:pos="2319"/>
        </w:tabs>
        <w:rPr>
          <w:lang w:val="en-US"/>
        </w:rPr>
      </w:pPr>
      <w:r w:rsidRPr="0052309E">
        <w:rPr>
          <w:lang w:val="en-US"/>
        </w:rPr>
        <w:t xml:space="preserve">    transform: scale(0.6, -0.6) translate(-330px, 350px);</w:t>
      </w:r>
    </w:p>
    <w:p w14:paraId="39A93A05" w14:textId="550D4E9D" w:rsidR="0035067C" w:rsidRDefault="0052309E" w:rsidP="0052309E">
      <w:pPr>
        <w:tabs>
          <w:tab w:val="left" w:pos="2319"/>
        </w:tabs>
      </w:pPr>
      <w:r>
        <w:t>}</w:t>
      </w:r>
    </w:p>
    <w:p w14:paraId="7A8DB586" w14:textId="2979C360" w:rsidR="00E63B2C" w:rsidRDefault="00E63B2C" w:rsidP="0052309E">
      <w:pPr>
        <w:tabs>
          <w:tab w:val="left" w:pos="2319"/>
        </w:tabs>
      </w:pPr>
    </w:p>
    <w:p w14:paraId="749DBF9B" w14:textId="77777777" w:rsidR="00E63B2C" w:rsidRDefault="00E63B2C" w:rsidP="00E63B2C">
      <w:pPr>
        <w:pStyle w:val="2"/>
      </w:pPr>
      <w:r>
        <w:t>Особенности transform-origin — часть 1 </w:t>
      </w:r>
      <w:r>
        <w:rPr>
          <w:bCs/>
          <w:color w:val="999999"/>
          <w:sz w:val="37"/>
          <w:szCs w:val="37"/>
        </w:rPr>
        <w:t>[14/32]</w:t>
      </w:r>
    </w:p>
    <w:p w14:paraId="62CC8FDF" w14:textId="77777777" w:rsidR="00E63B2C" w:rsidRDefault="00E63B2C" w:rsidP="00E63B2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древнее зло побеждено, а Пендальф добрался обратно домой, самое время разобраться с ещё одной тонкостью трансформаций, а именно со свойством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(а также повесить памятную фотокарточку на стену).</w:t>
      </w:r>
    </w:p>
    <w:p w14:paraId="5CB853DF" w14:textId="77777777" w:rsidR="00E63B2C" w:rsidRDefault="00E63B2C" w:rsidP="00E63B2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используется совместно со свойством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задаёт точку отсчёта системы координат, в рамках которой будет работать трансформация.</w:t>
      </w:r>
    </w:p>
    <w:p w14:paraId="26768780" w14:textId="77777777" w:rsidR="00E63B2C" w:rsidRDefault="00E63B2C" w:rsidP="00E63B2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Синтаксис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для двухмерных трансформаций следующий:</w:t>
      </w:r>
    </w:p>
    <w:p w14:paraId="2C390C26" w14:textId="77777777" w:rsidR="00E63B2C" w:rsidRDefault="00E63B2C" w:rsidP="00E63B2C">
      <w:pPr>
        <w:pStyle w:val="HTML0"/>
        <w:shd w:val="clear" w:color="auto" w:fill="F5F5F5"/>
        <w:wordWrap w:val="0"/>
        <w:spacing w:after="150" w:line="300" w:lineRule="atLeast"/>
        <w:rPr>
          <w:rFonts w:ascii="Consolas" w:hAnsi="Consolas"/>
          <w:color w:val="333333"/>
        </w:rPr>
      </w:pPr>
      <w:r>
        <w:rPr>
          <w:rFonts w:ascii="Consolas" w:hAnsi="Consolas"/>
          <w:color w:val="333333"/>
        </w:rPr>
        <w:t>transform-origin: точка-отсчёта-по-X [, точка-отсчёта-по-Y]</w:t>
      </w:r>
    </w:p>
    <w:p w14:paraId="2393CEB2" w14:textId="77777777" w:rsidR="00E63B2C" w:rsidRDefault="00E63B2C" w:rsidP="00E63B2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задаётся в единицах измерения ширины в браузере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а также ключевыми словами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86D41AD" w14:textId="77777777" w:rsidR="00E63B2C" w:rsidRDefault="00E63B2C" w:rsidP="00E63B2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значение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равно </w:t>
      </w:r>
      <w:r>
        <w:rPr>
          <w:rStyle w:val="HTML"/>
          <w:rFonts w:ascii="Consolas" w:hAnsi="Consolas"/>
          <w:color w:val="DD1144"/>
          <w:sz w:val="18"/>
          <w:szCs w:val="18"/>
          <w:bdr w:val="single" w:sz="6" w:space="2" w:color="E1E1E8" w:frame="1"/>
          <w:shd w:val="clear" w:color="auto" w:fill="F7F7F9"/>
        </w:rPr>
        <w:t>50% 50%</w:t>
      </w:r>
      <w:r>
        <w:rPr>
          <w:rFonts w:ascii="Helvetica" w:hAnsi="Helvetica" w:cs="Helvetica"/>
          <w:color w:val="333333"/>
          <w:sz w:val="20"/>
          <w:szCs w:val="20"/>
        </w:rPr>
        <w:t>, то есть начало системы координат находится в центре объекта. Если не указывать значение </w:t>
      </w:r>
      <w:r>
        <w:rPr>
          <w:rStyle w:val="HTML"/>
          <w:rFonts w:ascii="Consolas" w:hAnsi="Consolas"/>
          <w:color w:val="DD1144"/>
          <w:sz w:val="18"/>
          <w:szCs w:val="18"/>
          <w:bdr w:val="single" w:sz="6" w:space="2" w:color="E1E1E8" w:frame="1"/>
          <w:shd w:val="clear" w:color="auto" w:fill="F7F7F9"/>
        </w:rPr>
        <w:t>точка-отсчёта-по-Y</w:t>
      </w:r>
      <w:r>
        <w:rPr>
          <w:rFonts w:ascii="Helvetica" w:hAnsi="Helvetica" w:cs="Helvetica"/>
          <w:color w:val="333333"/>
          <w:sz w:val="20"/>
          <w:szCs w:val="20"/>
        </w:rPr>
        <w:t>, то оно считается равным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w:t>
      </w:r>
    </w:p>
    <w:p w14:paraId="127D80D6" w14:textId="77777777" w:rsidR="00E63B2C" w:rsidRDefault="00E63B2C" w:rsidP="00E63B2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на примере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ведёт себя трансформация при различных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в данном случае блок будет менять размер относительно заданной точки.</w:t>
      </w:r>
    </w:p>
    <w:p w14:paraId="3F4910B8" w14:textId="6236FD54" w:rsidR="00E63B2C" w:rsidRDefault="00E63B2C" w:rsidP="0052309E">
      <w:pPr>
        <w:tabs>
          <w:tab w:val="left" w:pos="2319"/>
        </w:tabs>
      </w:pPr>
    </w:p>
    <w:p w14:paraId="02EB16CB" w14:textId="77777777" w:rsidR="00870C3B" w:rsidRDefault="00870C3B" w:rsidP="00870C3B">
      <w:pPr>
        <w:pStyle w:val="2"/>
      </w:pPr>
      <w:r>
        <w:t>Особенности transform-origin — часть 2 </w:t>
      </w:r>
      <w:r>
        <w:rPr>
          <w:bCs/>
          <w:color w:val="999999"/>
          <w:sz w:val="37"/>
          <w:szCs w:val="37"/>
        </w:rPr>
        <w:t>[15/32]</w:t>
      </w:r>
    </w:p>
    <w:p w14:paraId="0FD6295D" w14:textId="77777777" w:rsidR="00870C3B" w:rsidRDefault="00870C3B" w:rsidP="00870C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попробуем сделать трансформацию плавной. Для этого в CSS предусмотрено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Не будем пока вдаваться в подробности, как именно работает и применяется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это будет подробно рассмотрено в ближайшем курсе.</w:t>
      </w:r>
    </w:p>
    <w:p w14:paraId="25FD906F" w14:textId="77777777" w:rsidR="00870C3B" w:rsidRDefault="00870C3B" w:rsidP="00870C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двух словах,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позволяет изменить значение какого-либо свойства плавно. В нашем случае плавно будет меняться свойство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 функцией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а переход между двумя значениями будет длиться полсекунды.</w:t>
      </w:r>
    </w:p>
    <w:p w14:paraId="0B9AACEC" w14:textId="77777777" w:rsidR="00870C3B" w:rsidRDefault="00870C3B" w:rsidP="00870C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это наглядно покажет, как при разных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меняется точка начала системы координат. Для демонстрации этого давайте задавать значения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нажимать кнопку «Запустить», по которой для блока </w:t>
      </w:r>
      <w:r>
        <w:rPr>
          <w:rStyle w:val="HTML"/>
          <w:rFonts w:ascii="Consolas" w:hAnsi="Consolas"/>
          <w:color w:val="DD1144"/>
          <w:sz w:val="18"/>
          <w:szCs w:val="18"/>
          <w:bdr w:val="single" w:sz="6" w:space="2" w:color="E1E1E8" w:frame="1"/>
          <w:shd w:val="clear" w:color="auto" w:fill="F7F7F9"/>
        </w:rPr>
        <w:t>.picture</w:t>
      </w:r>
      <w:r>
        <w:rPr>
          <w:rFonts w:ascii="Helvetica" w:hAnsi="Helvetica" w:cs="Helvetica"/>
          <w:color w:val="333333"/>
          <w:sz w:val="20"/>
          <w:szCs w:val="20"/>
        </w:rPr>
        <w:t> переключается класс </w:t>
      </w:r>
      <w:r>
        <w:rPr>
          <w:rStyle w:val="HTML"/>
          <w:rFonts w:ascii="Consolas" w:hAnsi="Consolas"/>
          <w:color w:val="DD1144"/>
          <w:sz w:val="18"/>
          <w:szCs w:val="18"/>
          <w:bdr w:val="single" w:sz="6" w:space="2" w:color="E1E1E8" w:frame="1"/>
          <w:shd w:val="clear" w:color="auto" w:fill="F7F7F9"/>
        </w:rPr>
        <w:t>active</w:t>
      </w:r>
    </w:p>
    <w:p w14:paraId="4C555B36" w14:textId="77777777" w:rsidR="0002201A" w:rsidRDefault="0002201A" w:rsidP="0002201A">
      <w:pPr>
        <w:pStyle w:val="2"/>
      </w:pPr>
      <w:r>
        <w:t>Особенности transform-origin — часть 3 </w:t>
      </w:r>
      <w:r>
        <w:rPr>
          <w:bCs/>
          <w:color w:val="999999"/>
          <w:sz w:val="37"/>
          <w:szCs w:val="37"/>
        </w:rPr>
        <w:t>[16/32]</w:t>
      </w:r>
    </w:p>
    <w:p w14:paraId="0198F931" w14:textId="77777777" w:rsidR="0002201A" w:rsidRDefault="0002201A" w:rsidP="0002201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посмотрим, как меняется поведение трансформации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в зависимости от разных значений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649C86B8" w14:textId="77777777" w:rsidR="0002201A" w:rsidRDefault="0002201A" w:rsidP="0002201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будет изменяться расположение оси вращения элемента.</w:t>
      </w:r>
    </w:p>
    <w:p w14:paraId="7DF03330" w14:textId="77777777" w:rsidR="00523232" w:rsidRDefault="00523232" w:rsidP="00523232">
      <w:pPr>
        <w:pStyle w:val="2"/>
      </w:pPr>
      <w:r>
        <w:t>Особенности transform-origin — часть 4 </w:t>
      </w:r>
      <w:r>
        <w:rPr>
          <w:bCs/>
          <w:color w:val="999999"/>
          <w:sz w:val="37"/>
          <w:szCs w:val="37"/>
        </w:rPr>
        <w:t>[17/32]</w:t>
      </w:r>
    </w:p>
    <w:p w14:paraId="02E8BA4B" w14:textId="77777777" w:rsidR="00523232" w:rsidRDefault="00523232" w:rsidP="0052323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статичном примере не так хорошо видно, как изменяется ось вращения элемента, когда мы изменяем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353F7A7B" w14:textId="77777777" w:rsidR="00523232" w:rsidRDefault="00523232" w:rsidP="0052323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сделали ещё одно задание, где элемент будет прокручиваться на </w:t>
      </w:r>
      <w:r>
        <w:rPr>
          <w:rStyle w:val="HTML"/>
          <w:rFonts w:ascii="Consolas" w:hAnsi="Consolas"/>
          <w:color w:val="DD1144"/>
          <w:sz w:val="18"/>
          <w:szCs w:val="18"/>
          <w:bdr w:val="single" w:sz="6" w:space="2" w:color="E1E1E8" w:frame="1"/>
          <w:shd w:val="clear" w:color="auto" w:fill="F7F7F9"/>
        </w:rPr>
        <w:t>360°</w:t>
      </w:r>
      <w:r>
        <w:rPr>
          <w:rFonts w:ascii="Helvetica" w:hAnsi="Helvetica" w:cs="Helvetica"/>
          <w:color w:val="333333"/>
          <w:sz w:val="20"/>
          <w:szCs w:val="20"/>
        </w:rPr>
        <w:t> при нажатии кнопки. И здесь будет отлично видно, как изменяется ось вращения.</w:t>
      </w:r>
    </w:p>
    <w:p w14:paraId="025B77D6" w14:textId="77777777" w:rsidR="00AE17BA" w:rsidRDefault="00AE17BA" w:rsidP="00AE17BA">
      <w:pPr>
        <w:tabs>
          <w:tab w:val="left" w:pos="2319"/>
        </w:tabs>
      </w:pPr>
      <w:r>
        <w:t>.picture {</w:t>
      </w:r>
    </w:p>
    <w:p w14:paraId="0A10FD26" w14:textId="77777777" w:rsidR="00AE17BA" w:rsidRPr="00AE17BA" w:rsidRDefault="00AE17BA" w:rsidP="00AE17BA">
      <w:pPr>
        <w:tabs>
          <w:tab w:val="left" w:pos="2319"/>
        </w:tabs>
        <w:rPr>
          <w:lang w:val="en-US"/>
        </w:rPr>
      </w:pPr>
      <w:r>
        <w:t xml:space="preserve">    </w:t>
      </w:r>
      <w:r w:rsidRPr="00AE17BA">
        <w:rPr>
          <w:lang w:val="en-US"/>
        </w:rPr>
        <w:t>transition: transform 1s ease;</w:t>
      </w:r>
    </w:p>
    <w:p w14:paraId="48CC5B52" w14:textId="77777777" w:rsidR="00AE17BA" w:rsidRPr="00AE17BA" w:rsidRDefault="00AE17BA" w:rsidP="00AE17BA">
      <w:pPr>
        <w:tabs>
          <w:tab w:val="left" w:pos="2319"/>
        </w:tabs>
        <w:rPr>
          <w:lang w:val="en-US"/>
        </w:rPr>
      </w:pPr>
      <w:r w:rsidRPr="00AE17BA">
        <w:rPr>
          <w:lang w:val="en-US"/>
        </w:rPr>
        <w:t xml:space="preserve">    transform: rotate(0deg);</w:t>
      </w:r>
    </w:p>
    <w:p w14:paraId="62D83251" w14:textId="77777777" w:rsidR="00AE17BA" w:rsidRPr="00AE17BA" w:rsidRDefault="00AE17BA" w:rsidP="00AE17BA">
      <w:pPr>
        <w:tabs>
          <w:tab w:val="left" w:pos="2319"/>
        </w:tabs>
        <w:rPr>
          <w:lang w:val="en-US"/>
        </w:rPr>
      </w:pPr>
      <w:r w:rsidRPr="00AE17BA">
        <w:rPr>
          <w:lang w:val="en-US"/>
        </w:rPr>
        <w:t xml:space="preserve">    transform-origin:50% 100%;</w:t>
      </w:r>
    </w:p>
    <w:p w14:paraId="1B0F40AB" w14:textId="77777777" w:rsidR="00AE17BA" w:rsidRPr="00AE17BA" w:rsidRDefault="00AE17BA" w:rsidP="00AE17BA">
      <w:pPr>
        <w:tabs>
          <w:tab w:val="left" w:pos="2319"/>
        </w:tabs>
        <w:rPr>
          <w:lang w:val="en-US"/>
        </w:rPr>
      </w:pPr>
      <w:r w:rsidRPr="00AE17BA">
        <w:rPr>
          <w:lang w:val="en-US"/>
        </w:rPr>
        <w:t>}</w:t>
      </w:r>
    </w:p>
    <w:p w14:paraId="3330A189" w14:textId="77777777" w:rsidR="00AE17BA" w:rsidRPr="00AE17BA" w:rsidRDefault="00AE17BA" w:rsidP="00AE17BA">
      <w:pPr>
        <w:tabs>
          <w:tab w:val="left" w:pos="2319"/>
        </w:tabs>
        <w:rPr>
          <w:lang w:val="en-US"/>
        </w:rPr>
      </w:pPr>
    </w:p>
    <w:p w14:paraId="6BB1CE32" w14:textId="77777777" w:rsidR="00AE17BA" w:rsidRPr="00AE17BA" w:rsidRDefault="00AE17BA" w:rsidP="00AE17BA">
      <w:pPr>
        <w:tabs>
          <w:tab w:val="left" w:pos="2319"/>
        </w:tabs>
        <w:rPr>
          <w:lang w:val="en-US"/>
        </w:rPr>
      </w:pPr>
      <w:r w:rsidRPr="00AE17BA">
        <w:rPr>
          <w:lang w:val="en-US"/>
        </w:rPr>
        <w:t>.picture.active {</w:t>
      </w:r>
    </w:p>
    <w:p w14:paraId="1F4054AB" w14:textId="77777777" w:rsidR="00AE17BA" w:rsidRPr="00AE17BA" w:rsidRDefault="00AE17BA" w:rsidP="00AE17BA">
      <w:pPr>
        <w:tabs>
          <w:tab w:val="left" w:pos="2319"/>
        </w:tabs>
        <w:rPr>
          <w:lang w:val="en-US"/>
        </w:rPr>
      </w:pPr>
      <w:r w:rsidRPr="00AE17BA">
        <w:rPr>
          <w:lang w:val="en-US"/>
        </w:rPr>
        <w:t xml:space="preserve">    transform: rotate(360deg);</w:t>
      </w:r>
    </w:p>
    <w:p w14:paraId="72A160EB" w14:textId="2DA7E562" w:rsidR="00870C3B" w:rsidRDefault="00AE17BA" w:rsidP="00AE17BA">
      <w:pPr>
        <w:tabs>
          <w:tab w:val="left" w:pos="2319"/>
        </w:tabs>
      </w:pPr>
      <w:r>
        <w:t>}</w:t>
      </w:r>
    </w:p>
    <w:p w14:paraId="1D17BD4A" w14:textId="32C58DCF" w:rsidR="005A6B6E" w:rsidRDefault="005A6B6E" w:rsidP="00AE17BA">
      <w:pPr>
        <w:tabs>
          <w:tab w:val="left" w:pos="2319"/>
        </w:tabs>
      </w:pPr>
    </w:p>
    <w:p w14:paraId="1F1DA362" w14:textId="77777777" w:rsidR="005A6B6E" w:rsidRDefault="005A6B6E" w:rsidP="005A6B6E">
      <w:pPr>
        <w:pStyle w:val="2"/>
      </w:pPr>
      <w:r>
        <w:t>Центровка с помощью transform: translate </w:t>
      </w:r>
      <w:r>
        <w:rPr>
          <w:bCs/>
          <w:color w:val="999999"/>
          <w:sz w:val="37"/>
          <w:szCs w:val="37"/>
        </w:rPr>
        <w:t>[18/32]</w:t>
      </w:r>
    </w:p>
    <w:p w14:paraId="4F11B174" w14:textId="77777777" w:rsidR="005A6B6E" w:rsidRDefault="005A6B6E" w:rsidP="005A6B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центровки одного блока внутри другого блока обычно используют </w:t>
      </w:r>
      <w:hyperlink r:id="rId239" w:tgtFrame="_blank" w:history="1">
        <w:r>
          <w:rPr>
            <w:rStyle w:val="a6"/>
            <w:rFonts w:ascii="Helvetica" w:hAnsi="Helvetica" w:cs="Helvetica"/>
            <w:color w:val="0088CC"/>
            <w:sz w:val="20"/>
            <w:szCs w:val="20"/>
          </w:rPr>
          <w:t>классический трюк</w:t>
        </w:r>
      </w:hyperlink>
      <w:r>
        <w:rPr>
          <w:rFonts w:ascii="Helvetica" w:hAnsi="Helvetica" w:cs="Helvetica"/>
          <w:color w:val="333333"/>
          <w:sz w:val="20"/>
          <w:szCs w:val="20"/>
        </w:rPr>
        <w:t> с позиционированием, относительными координатами и отрицательными маргинами.</w:t>
      </w:r>
    </w:p>
    <w:p w14:paraId="74D19A96" w14:textId="77777777" w:rsidR="005A6B6E" w:rsidRDefault="005A6B6E" w:rsidP="005A6B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хорошо работает, когда центруемый блок имеет фиксированные размеры, но если его размеры могут изменяться, то возникают проблемы.</w:t>
      </w:r>
    </w:p>
    <w:p w14:paraId="28245877" w14:textId="77777777" w:rsidR="005A6B6E" w:rsidRPr="004D32B5" w:rsidRDefault="005A6B6E" w:rsidP="005A6B6E">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трансформаций можно решить эту проблему и центровать блоки с переменными размерами. Делается</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это</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с</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помощью</w:t>
      </w:r>
      <w:r w:rsidRPr="004D32B5">
        <w:rPr>
          <w:rFonts w:ascii="Helvetica" w:hAnsi="Helvetica" w:cs="Helvetica"/>
          <w:color w:val="333333"/>
          <w:sz w:val="20"/>
          <w:szCs w:val="20"/>
          <w:lang w:val="en-US"/>
        </w:rPr>
        <w:t> </w:t>
      </w:r>
      <w:r w:rsidRPr="004D32B5">
        <w:rPr>
          <w:rStyle w:val="HTML"/>
          <w:rFonts w:ascii="Consolas" w:hAnsi="Consolas"/>
          <w:color w:val="DD1144"/>
          <w:sz w:val="18"/>
          <w:szCs w:val="18"/>
          <w:bdr w:val="single" w:sz="6" w:space="2" w:color="E1E1E8" w:frame="1"/>
          <w:shd w:val="clear" w:color="auto" w:fill="F7F7F9"/>
          <w:lang w:val="en-US"/>
        </w:rPr>
        <w:t>translate</w:t>
      </w:r>
      <w:r w:rsidRPr="004D32B5">
        <w:rPr>
          <w:rFonts w:ascii="Helvetica" w:hAnsi="Helvetica" w:cs="Helvetica"/>
          <w:color w:val="333333"/>
          <w:sz w:val="20"/>
          <w:szCs w:val="20"/>
          <w:lang w:val="en-US"/>
        </w:rPr>
        <w:t>.</w:t>
      </w:r>
    </w:p>
    <w:p w14:paraId="7311963D" w14:textId="77777777" w:rsidR="004D32B5" w:rsidRPr="004D32B5" w:rsidRDefault="004D32B5" w:rsidP="004D32B5">
      <w:pPr>
        <w:tabs>
          <w:tab w:val="left" w:pos="2319"/>
        </w:tabs>
        <w:rPr>
          <w:lang w:val="en-US"/>
        </w:rPr>
      </w:pPr>
      <w:r w:rsidRPr="004D32B5">
        <w:rPr>
          <w:lang w:val="en-US"/>
        </w:rPr>
        <w:t>.picture {</w:t>
      </w:r>
    </w:p>
    <w:p w14:paraId="04BDA5D0" w14:textId="77777777" w:rsidR="004D32B5" w:rsidRPr="004D32B5" w:rsidRDefault="004D32B5" w:rsidP="004D32B5">
      <w:pPr>
        <w:tabs>
          <w:tab w:val="left" w:pos="2319"/>
        </w:tabs>
        <w:rPr>
          <w:lang w:val="en-US"/>
        </w:rPr>
      </w:pPr>
      <w:r w:rsidRPr="004D32B5">
        <w:rPr>
          <w:lang w:val="en-US"/>
        </w:rPr>
        <w:t xml:space="preserve">    position: relative;</w:t>
      </w:r>
    </w:p>
    <w:p w14:paraId="7A8ED594" w14:textId="77777777" w:rsidR="004D32B5" w:rsidRPr="004D32B5" w:rsidRDefault="004D32B5" w:rsidP="004D32B5">
      <w:pPr>
        <w:tabs>
          <w:tab w:val="left" w:pos="2319"/>
        </w:tabs>
        <w:rPr>
          <w:lang w:val="en-US"/>
        </w:rPr>
      </w:pPr>
      <w:r w:rsidRPr="004D32B5">
        <w:rPr>
          <w:lang w:val="en-US"/>
        </w:rPr>
        <w:lastRenderedPageBreak/>
        <w:t xml:space="preserve">    width: 50%;</w:t>
      </w:r>
    </w:p>
    <w:p w14:paraId="54A497BC" w14:textId="77777777" w:rsidR="004D32B5" w:rsidRPr="004D32B5" w:rsidRDefault="004D32B5" w:rsidP="004D32B5">
      <w:pPr>
        <w:tabs>
          <w:tab w:val="left" w:pos="2319"/>
        </w:tabs>
        <w:rPr>
          <w:lang w:val="en-US"/>
        </w:rPr>
      </w:pPr>
      <w:r w:rsidRPr="004D32B5">
        <w:rPr>
          <w:lang w:val="en-US"/>
        </w:rPr>
        <w:t xml:space="preserve">    height: 50%;</w:t>
      </w:r>
    </w:p>
    <w:p w14:paraId="495DE2A2" w14:textId="77777777" w:rsidR="004D32B5" w:rsidRPr="004D32B5" w:rsidRDefault="004D32B5" w:rsidP="004D32B5">
      <w:pPr>
        <w:tabs>
          <w:tab w:val="left" w:pos="2319"/>
        </w:tabs>
        <w:rPr>
          <w:lang w:val="en-US"/>
        </w:rPr>
      </w:pPr>
      <w:r w:rsidRPr="004D32B5">
        <w:rPr>
          <w:lang w:val="en-US"/>
        </w:rPr>
        <w:t xml:space="preserve">    left:50%;</w:t>
      </w:r>
    </w:p>
    <w:p w14:paraId="31CC4ACD" w14:textId="77777777" w:rsidR="004D32B5" w:rsidRPr="004D32B5" w:rsidRDefault="004D32B5" w:rsidP="004D32B5">
      <w:pPr>
        <w:tabs>
          <w:tab w:val="left" w:pos="2319"/>
        </w:tabs>
        <w:rPr>
          <w:lang w:val="en-US"/>
        </w:rPr>
      </w:pPr>
      <w:r w:rsidRPr="004D32B5">
        <w:rPr>
          <w:lang w:val="en-US"/>
        </w:rPr>
        <w:t xml:space="preserve">    top:50%;</w:t>
      </w:r>
    </w:p>
    <w:p w14:paraId="055E6E2C" w14:textId="77777777" w:rsidR="004D32B5" w:rsidRPr="004D32B5" w:rsidRDefault="004D32B5" w:rsidP="004D32B5">
      <w:pPr>
        <w:tabs>
          <w:tab w:val="left" w:pos="2319"/>
        </w:tabs>
        <w:rPr>
          <w:lang w:val="en-US"/>
        </w:rPr>
      </w:pPr>
      <w:r w:rsidRPr="004D32B5">
        <w:rPr>
          <w:lang w:val="en-US"/>
        </w:rPr>
        <w:t xml:space="preserve">    transform:translateX(-50%)  translateY(-50%);</w:t>
      </w:r>
    </w:p>
    <w:p w14:paraId="12B53D58" w14:textId="77777777" w:rsidR="004D32B5" w:rsidRPr="004D32B5" w:rsidRDefault="004D32B5" w:rsidP="004D32B5">
      <w:pPr>
        <w:tabs>
          <w:tab w:val="left" w:pos="2319"/>
        </w:tabs>
        <w:rPr>
          <w:lang w:val="en-US"/>
        </w:rPr>
      </w:pPr>
      <w:r w:rsidRPr="004D32B5">
        <w:rPr>
          <w:lang w:val="en-US"/>
        </w:rPr>
        <w:t xml:space="preserve">    </w:t>
      </w:r>
    </w:p>
    <w:p w14:paraId="5FDE1471" w14:textId="4B625089" w:rsidR="005A6B6E" w:rsidRDefault="004D32B5" w:rsidP="004D32B5">
      <w:pPr>
        <w:tabs>
          <w:tab w:val="left" w:pos="2319"/>
        </w:tabs>
      </w:pPr>
      <w:r>
        <w:t>}</w:t>
      </w:r>
    </w:p>
    <w:p w14:paraId="15B877C1" w14:textId="60D6F4BD" w:rsidR="004D32B5" w:rsidRDefault="004D32B5" w:rsidP="004D32B5">
      <w:pPr>
        <w:tabs>
          <w:tab w:val="left" w:pos="2319"/>
        </w:tabs>
      </w:pPr>
    </w:p>
    <w:p w14:paraId="38897649" w14:textId="77777777" w:rsidR="004D32B5" w:rsidRDefault="004D32B5" w:rsidP="004D32B5">
      <w:pPr>
        <w:pStyle w:val="2"/>
      </w:pPr>
      <w:r>
        <w:t>Поворот текста в блоках </w:t>
      </w:r>
      <w:r>
        <w:rPr>
          <w:bCs/>
          <w:color w:val="999999"/>
          <w:sz w:val="37"/>
          <w:szCs w:val="37"/>
        </w:rPr>
        <w:t>[19/32]</w:t>
      </w:r>
    </w:p>
    <w:p w14:paraId="0C8B8ED0" w14:textId="77777777" w:rsidR="004D32B5" w:rsidRDefault="004D32B5" w:rsidP="004D32B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приключения волшебника Пендальфа заканчиваются, поэтому давайте вернёмся в реальный мир и рассмотрим техники создания элементов интерфейсов и декоративных эффектов при помощи CSS-трансформаций.</w:t>
      </w:r>
    </w:p>
    <w:p w14:paraId="60F26F31" w14:textId="77777777" w:rsidR="004D32B5" w:rsidRDefault="004D32B5" w:rsidP="004D32B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перевернём заголовок статьи и поместим его сбоку. Для этого воспользуемся уже знакомыми свойствами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w:t>
      </w:r>
    </w:p>
    <w:p w14:paraId="652458A4" w14:textId="77777777" w:rsidR="0056649A" w:rsidRPr="0056649A" w:rsidRDefault="0056649A" w:rsidP="0056649A">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1</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абсолютное позиционирование, координаты </w:t>
      </w:r>
      <w:r w:rsidRPr="0056649A">
        <w:rPr>
          <w:rFonts w:ascii="Consolas" w:eastAsia="Times New Roman" w:hAnsi="Consolas" w:cs="Courier New"/>
          <w:color w:val="DD1144"/>
          <w:sz w:val="18"/>
          <w:szCs w:val="18"/>
          <w:bdr w:val="single" w:sz="6" w:space="2" w:color="E1E1E8" w:frame="1"/>
          <w:shd w:val="clear" w:color="auto" w:fill="F7F7F9"/>
          <w:lang w:eastAsia="ru-RU"/>
        </w:rPr>
        <w:t>top</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10px</w:t>
      </w:r>
      <w:r w:rsidRPr="0056649A">
        <w:rPr>
          <w:rFonts w:ascii="Helvetica" w:eastAsia="Times New Roman" w:hAnsi="Helvetica" w:cs="Helvetica"/>
          <w:color w:val="333333"/>
          <w:sz w:val="20"/>
          <w:szCs w:val="20"/>
          <w:lang w:eastAsia="ru-RU"/>
        </w:rPr>
        <w:t>, </w:t>
      </w:r>
      <w:r w:rsidRPr="0056649A">
        <w:rPr>
          <w:rFonts w:ascii="Consolas" w:eastAsia="Times New Roman" w:hAnsi="Consolas" w:cs="Courier New"/>
          <w:color w:val="DD1144"/>
          <w:sz w:val="18"/>
          <w:szCs w:val="18"/>
          <w:bdr w:val="single" w:sz="6" w:space="2" w:color="E1E1E8" w:frame="1"/>
          <w:shd w:val="clear" w:color="auto" w:fill="F7F7F9"/>
          <w:lang w:eastAsia="ru-RU"/>
        </w:rPr>
        <w:t>left</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0</w:t>
      </w:r>
      <w:r w:rsidRPr="0056649A">
        <w:rPr>
          <w:rFonts w:ascii="Helvetica" w:eastAsia="Times New Roman" w:hAnsi="Helvetica" w:cs="Helvetica"/>
          <w:color w:val="333333"/>
          <w:sz w:val="20"/>
          <w:szCs w:val="20"/>
          <w:lang w:eastAsia="ru-RU"/>
        </w:rPr>
        <w:t>.</w:t>
      </w:r>
    </w:p>
    <w:p w14:paraId="3E6989AF" w14:textId="77777777" w:rsidR="0056649A" w:rsidRPr="0056649A" w:rsidRDefault="0056649A" w:rsidP="0056649A">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2</w:t>
      </w:r>
      <w:r w:rsidRPr="0056649A">
        <w:rPr>
          <w:rFonts w:ascii="Helvetica" w:eastAsia="Times New Roman" w:hAnsi="Helvetica" w:cs="Helvetica"/>
          <w:color w:val="333333"/>
          <w:sz w:val="20"/>
          <w:szCs w:val="20"/>
          <w:lang w:eastAsia="ru-RU"/>
        </w:rPr>
        <w:t>Затем </w:t>
      </w:r>
      <w:r w:rsidRPr="0056649A">
        <w:rPr>
          <w:rFonts w:ascii="Consolas" w:eastAsia="Times New Roman" w:hAnsi="Consolas" w:cs="Courier New"/>
          <w:color w:val="DD1144"/>
          <w:sz w:val="18"/>
          <w:szCs w:val="18"/>
          <w:bdr w:val="single" w:sz="6" w:space="2" w:color="E1E1E8" w:frame="1"/>
          <w:shd w:val="clear" w:color="auto" w:fill="F7F7F9"/>
          <w:lang w:eastAsia="ru-RU"/>
        </w:rPr>
        <w:t>article</w:t>
      </w:r>
      <w:r w:rsidRPr="0056649A">
        <w:rPr>
          <w:rFonts w:ascii="Helvetica" w:eastAsia="Times New Roman" w:hAnsi="Helvetica" w:cs="Helvetica"/>
          <w:color w:val="333333"/>
          <w:sz w:val="20"/>
          <w:szCs w:val="20"/>
          <w:lang w:eastAsia="ru-RU"/>
        </w:rPr>
        <w:t> задайте сплошную рамку слева </w:t>
      </w:r>
      <w:r w:rsidRPr="0056649A">
        <w:rPr>
          <w:rFonts w:ascii="Consolas" w:eastAsia="Times New Roman" w:hAnsi="Consolas" w:cs="Courier New"/>
          <w:color w:val="DD1144"/>
          <w:sz w:val="18"/>
          <w:szCs w:val="18"/>
          <w:bdr w:val="single" w:sz="6" w:space="2" w:color="E1E1E8" w:frame="1"/>
          <w:shd w:val="clear" w:color="auto" w:fill="F7F7F9"/>
          <w:lang w:eastAsia="ru-RU"/>
        </w:rPr>
        <w:t>border-left</w:t>
      </w:r>
      <w:r w:rsidRPr="0056649A">
        <w:rPr>
          <w:rFonts w:ascii="Helvetica" w:eastAsia="Times New Roman" w:hAnsi="Helvetica" w:cs="Helvetica"/>
          <w:color w:val="333333"/>
          <w:sz w:val="20"/>
          <w:szCs w:val="20"/>
          <w:lang w:eastAsia="ru-RU"/>
        </w:rPr>
        <w:t>толщиной </w:t>
      </w:r>
      <w:r w:rsidRPr="0056649A">
        <w:rPr>
          <w:rFonts w:ascii="Consolas" w:eastAsia="Times New Roman" w:hAnsi="Consolas" w:cs="Courier New"/>
          <w:color w:val="DD1144"/>
          <w:sz w:val="18"/>
          <w:szCs w:val="18"/>
          <w:bdr w:val="single" w:sz="6" w:space="2" w:color="E1E1E8" w:frame="1"/>
          <w:shd w:val="clear" w:color="auto" w:fill="F7F7F9"/>
          <w:lang w:eastAsia="ru-RU"/>
        </w:rPr>
        <w:t>40px</w:t>
      </w:r>
      <w:r w:rsidRPr="0056649A">
        <w:rPr>
          <w:rFonts w:ascii="Helvetica" w:eastAsia="Times New Roman" w:hAnsi="Helvetica" w:cs="Helvetica"/>
          <w:color w:val="333333"/>
          <w:sz w:val="20"/>
          <w:szCs w:val="20"/>
          <w:lang w:eastAsia="ru-RU"/>
        </w:rPr>
        <w:t> цвета </w:t>
      </w:r>
      <w:r w:rsidRPr="0056649A">
        <w:rPr>
          <w:rFonts w:ascii="Consolas" w:eastAsia="Times New Roman" w:hAnsi="Consolas" w:cs="Courier New"/>
          <w:color w:val="7FDBFF"/>
          <w:sz w:val="18"/>
          <w:szCs w:val="18"/>
          <w:bdr w:val="single" w:sz="6" w:space="2" w:color="E1E1E8" w:frame="1"/>
          <w:shd w:val="clear" w:color="auto" w:fill="F7F7F9"/>
          <w:lang w:eastAsia="ru-RU"/>
        </w:rPr>
        <w:t>#7fdbff</w:t>
      </w:r>
      <w:r w:rsidRPr="0056649A">
        <w:rPr>
          <w:rFonts w:ascii="Helvetica" w:eastAsia="Times New Roman" w:hAnsi="Helvetica" w:cs="Helvetica"/>
          <w:color w:val="333333"/>
          <w:sz w:val="20"/>
          <w:szCs w:val="20"/>
          <w:lang w:eastAsia="ru-RU"/>
        </w:rPr>
        <w:t>.</w:t>
      </w:r>
    </w:p>
    <w:p w14:paraId="71D3CCF2" w14:textId="77777777" w:rsidR="0056649A" w:rsidRPr="0056649A" w:rsidRDefault="0056649A" w:rsidP="0056649A">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3</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w:t>
      </w:r>
      <w:r w:rsidRPr="0056649A">
        <w:rPr>
          <w:rFonts w:ascii="Consolas" w:eastAsia="Times New Roman" w:hAnsi="Consolas" w:cs="Courier New"/>
          <w:color w:val="DD1144"/>
          <w:sz w:val="18"/>
          <w:szCs w:val="18"/>
          <w:bdr w:val="single" w:sz="6" w:space="2" w:color="E1E1E8" w:frame="1"/>
          <w:shd w:val="clear" w:color="auto" w:fill="F7F7F9"/>
          <w:lang w:eastAsia="ru-RU"/>
        </w:rPr>
        <w:t>transform-origin</w:t>
      </w:r>
      <w:r w:rsidRPr="0056649A">
        <w:rPr>
          <w:rFonts w:ascii="Helvetica" w:eastAsia="Times New Roman" w:hAnsi="Helvetica" w:cs="Helvetica"/>
          <w:color w:val="333333"/>
          <w:sz w:val="20"/>
          <w:szCs w:val="20"/>
          <w:lang w:eastAsia="ru-RU"/>
        </w:rPr>
        <w:t> со значением </w:t>
      </w:r>
      <w:r w:rsidRPr="0056649A">
        <w:rPr>
          <w:rFonts w:ascii="Consolas" w:eastAsia="Times New Roman" w:hAnsi="Consolas" w:cs="Courier New"/>
          <w:color w:val="DD1144"/>
          <w:sz w:val="18"/>
          <w:szCs w:val="18"/>
          <w:bdr w:val="single" w:sz="6" w:space="2" w:color="E1E1E8" w:frame="1"/>
          <w:shd w:val="clear" w:color="auto" w:fill="F7F7F9"/>
          <w:lang w:eastAsia="ru-RU"/>
        </w:rPr>
        <w:t>0 0</w:t>
      </w:r>
      <w:r w:rsidRPr="0056649A">
        <w:rPr>
          <w:rFonts w:ascii="Helvetica" w:eastAsia="Times New Roman" w:hAnsi="Helvetica" w:cs="Helvetica"/>
          <w:color w:val="333333"/>
          <w:sz w:val="20"/>
          <w:szCs w:val="20"/>
          <w:lang w:eastAsia="ru-RU"/>
        </w:rPr>
        <w:t> и поверните его на </w:t>
      </w:r>
      <w:r w:rsidRPr="0056649A">
        <w:rPr>
          <w:rFonts w:ascii="Consolas" w:eastAsia="Times New Roman" w:hAnsi="Consolas" w:cs="Courier New"/>
          <w:color w:val="DD1144"/>
          <w:sz w:val="18"/>
          <w:szCs w:val="18"/>
          <w:bdr w:val="single" w:sz="6" w:space="2" w:color="E1E1E8" w:frame="1"/>
          <w:shd w:val="clear" w:color="auto" w:fill="F7F7F9"/>
          <w:lang w:eastAsia="ru-RU"/>
        </w:rPr>
        <w:t>90°</w:t>
      </w:r>
      <w:r w:rsidRPr="0056649A">
        <w:rPr>
          <w:rFonts w:ascii="Helvetica" w:eastAsia="Times New Roman" w:hAnsi="Helvetica" w:cs="Helvetica"/>
          <w:color w:val="333333"/>
          <w:sz w:val="20"/>
          <w:szCs w:val="20"/>
          <w:lang w:eastAsia="ru-RU"/>
        </w:rPr>
        <w:t> по часовой стрелке.</w:t>
      </w:r>
    </w:p>
    <w:p w14:paraId="32DB7245" w14:textId="77777777" w:rsidR="0056649A" w:rsidRDefault="0056649A" w:rsidP="0056649A">
      <w:pPr>
        <w:pStyle w:val="2"/>
      </w:pPr>
      <w:r>
        <w:t>Поворот текста в фоне </w:t>
      </w:r>
      <w:r>
        <w:rPr>
          <w:bCs/>
          <w:color w:val="999999"/>
          <w:sz w:val="37"/>
          <w:szCs w:val="37"/>
        </w:rPr>
        <w:t>[20/32]</w:t>
      </w:r>
    </w:p>
    <w:p w14:paraId="27BB9031" w14:textId="77777777" w:rsidR="0056649A" w:rsidRDefault="0056649A" w:rsidP="0056649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ещё один интересный эффект, создаваемый с помощью трансформации поворота.</w:t>
      </w:r>
    </w:p>
    <w:p w14:paraId="61977A72" w14:textId="77777777" w:rsidR="0056649A" w:rsidRDefault="0056649A" w:rsidP="0056649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этот раз мы будем поворачивать «фоновый» текст, а также немного наклоним блок с заголовком функцией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чтобы наклонным был только блок, но не текст внутри, — наклоним текст в обратную сторону на тот же угол.</w:t>
      </w:r>
    </w:p>
    <w:p w14:paraId="5E11FC6A" w14:textId="77777777" w:rsidR="00F72C5D" w:rsidRPr="00F72C5D" w:rsidRDefault="00F72C5D" w:rsidP="00F72C5D">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color w:val="333333"/>
          <w:sz w:val="20"/>
          <w:szCs w:val="20"/>
          <w:lang w:eastAsia="ru-RU"/>
        </w:rPr>
        <w:br/>
        <w:t>Заголовку </w:t>
      </w:r>
      <w:r w:rsidRPr="00F72C5D">
        <w:rPr>
          <w:rFonts w:ascii="Consolas" w:eastAsia="Times New Roman" w:hAnsi="Consolas" w:cs="Courier New"/>
          <w:color w:val="DD1144"/>
          <w:sz w:val="18"/>
          <w:szCs w:val="18"/>
          <w:bdr w:val="single" w:sz="6" w:space="2" w:color="E1E1E8" w:frame="1"/>
          <w:shd w:val="clear" w:color="auto" w:fill="F7F7F9"/>
          <w:lang w:eastAsia="ru-RU"/>
        </w:rPr>
        <w:t>h1</w:t>
      </w:r>
      <w:r w:rsidRPr="00F72C5D">
        <w:rPr>
          <w:rFonts w:ascii="Helvetica" w:eastAsia="Times New Roman" w:hAnsi="Helvetica" w:cs="Helvetica"/>
          <w:color w:val="333333"/>
          <w:sz w:val="20"/>
          <w:szCs w:val="20"/>
          <w:lang w:eastAsia="ru-RU"/>
        </w:rPr>
        <w:t> задайте наклон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вправо.</w:t>
      </w:r>
    </w:p>
    <w:p w14:paraId="730D56E1" w14:textId="77777777" w:rsidR="00F72C5D" w:rsidRPr="00F72C5D" w:rsidRDefault="00F72C5D" w:rsidP="00F72C5D">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2</w:t>
      </w:r>
      <w:r w:rsidRPr="00F72C5D">
        <w:rPr>
          <w:rFonts w:ascii="Helvetica" w:eastAsia="Times New Roman" w:hAnsi="Helvetica" w:cs="Helvetica"/>
          <w:color w:val="333333"/>
          <w:sz w:val="20"/>
          <w:szCs w:val="20"/>
          <w:lang w:eastAsia="ru-RU"/>
        </w:rPr>
        <w:t>А для </w:t>
      </w:r>
      <w:r w:rsidRPr="00F72C5D">
        <w:rPr>
          <w:rFonts w:ascii="Consolas" w:eastAsia="Times New Roman" w:hAnsi="Consolas" w:cs="Courier New"/>
          <w:color w:val="DD1144"/>
          <w:sz w:val="18"/>
          <w:szCs w:val="18"/>
          <w:bdr w:val="single" w:sz="6" w:space="2" w:color="E1E1E8" w:frame="1"/>
          <w:shd w:val="clear" w:color="auto" w:fill="F7F7F9"/>
          <w:lang w:eastAsia="ru-RU"/>
        </w:rPr>
        <w:t>span</w:t>
      </w:r>
      <w:r w:rsidRPr="00F72C5D">
        <w:rPr>
          <w:rFonts w:ascii="Helvetica" w:eastAsia="Times New Roman" w:hAnsi="Helvetica" w:cs="Helvetica"/>
          <w:color w:val="333333"/>
          <w:sz w:val="20"/>
          <w:szCs w:val="20"/>
          <w:lang w:eastAsia="ru-RU"/>
        </w:rPr>
        <w:t> внутри заголовка — наклон влево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w:t>
      </w:r>
    </w:p>
    <w:p w14:paraId="61CAF6EA" w14:textId="77777777" w:rsidR="00F72C5D" w:rsidRPr="00F72C5D" w:rsidRDefault="00F72C5D" w:rsidP="00F72C5D">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3</w:t>
      </w:r>
      <w:r w:rsidRPr="00F72C5D">
        <w:rPr>
          <w:rFonts w:ascii="Helvetica" w:eastAsia="Times New Roman" w:hAnsi="Helvetica" w:cs="Helvetica"/>
          <w:color w:val="333333"/>
          <w:sz w:val="20"/>
          <w:szCs w:val="20"/>
          <w:lang w:eastAsia="ru-RU"/>
        </w:rPr>
        <w:t>Поверните </w:t>
      </w:r>
      <w:r w:rsidRPr="00F72C5D">
        <w:rPr>
          <w:rFonts w:ascii="Consolas" w:eastAsia="Times New Roman" w:hAnsi="Consolas" w:cs="Courier New"/>
          <w:color w:val="DD1144"/>
          <w:sz w:val="18"/>
          <w:szCs w:val="18"/>
          <w:bdr w:val="single" w:sz="6" w:space="2" w:color="E1E1E8" w:frame="1"/>
          <w:shd w:val="clear" w:color="auto" w:fill="F7F7F9"/>
          <w:lang w:eastAsia="ru-RU"/>
        </w:rPr>
        <w:t>p</w:t>
      </w:r>
      <w:r w:rsidRPr="00F72C5D">
        <w:rPr>
          <w:rFonts w:ascii="Helvetica" w:eastAsia="Times New Roman" w:hAnsi="Helvetica" w:cs="Helvetica"/>
          <w:color w:val="333333"/>
          <w:sz w:val="20"/>
          <w:szCs w:val="20"/>
          <w:lang w:eastAsia="ru-RU"/>
        </w:rPr>
        <w:t> внутри </w:t>
      </w:r>
      <w:r w:rsidRPr="00F72C5D">
        <w:rPr>
          <w:rFonts w:ascii="Consolas" w:eastAsia="Times New Roman" w:hAnsi="Consolas" w:cs="Courier New"/>
          <w:color w:val="DD1144"/>
          <w:sz w:val="18"/>
          <w:szCs w:val="18"/>
          <w:bdr w:val="single" w:sz="6" w:space="2" w:color="E1E1E8" w:frame="1"/>
          <w:shd w:val="clear" w:color="auto" w:fill="F7F7F9"/>
          <w:lang w:eastAsia="ru-RU"/>
        </w:rPr>
        <w:t>article</w:t>
      </w:r>
      <w:r w:rsidRPr="00F72C5D">
        <w:rPr>
          <w:rFonts w:ascii="Helvetica" w:eastAsia="Times New Roman" w:hAnsi="Helvetica" w:cs="Helvetica"/>
          <w:color w:val="333333"/>
          <w:sz w:val="20"/>
          <w:szCs w:val="20"/>
          <w:lang w:eastAsia="ru-RU"/>
        </w:rPr>
        <w:t>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против часовой стрелки.</w:t>
      </w:r>
    </w:p>
    <w:p w14:paraId="3177D765" w14:textId="426F4E8B" w:rsidR="004D32B5" w:rsidRDefault="004D32B5" w:rsidP="004D32B5">
      <w:pPr>
        <w:tabs>
          <w:tab w:val="left" w:pos="2319"/>
        </w:tabs>
      </w:pPr>
    </w:p>
    <w:p w14:paraId="1EDA3353" w14:textId="77777777" w:rsidR="00F72C5D" w:rsidRDefault="00F72C5D" w:rsidP="00F72C5D">
      <w:pPr>
        <w:pStyle w:val="2"/>
      </w:pPr>
      <w:r>
        <w:t>Нестандартные тени </w:t>
      </w:r>
      <w:r>
        <w:rPr>
          <w:bCs/>
          <w:color w:val="999999"/>
          <w:sz w:val="37"/>
          <w:szCs w:val="37"/>
        </w:rPr>
        <w:t>[21/32]</w:t>
      </w:r>
    </w:p>
    <w:p w14:paraId="33EFC4A1" w14:textId="77777777" w:rsidR="00F72C5D" w:rsidRDefault="00F72C5D" w:rsidP="00F72C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реализовать тени, отличающиеся от стандартных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без применения картинок.</w:t>
      </w:r>
    </w:p>
    <w:p w14:paraId="1057274A" w14:textId="77777777" w:rsidR="00F72C5D" w:rsidRDefault="00F72C5D" w:rsidP="00F72C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тени, наклонённые в разные стороны.</w:t>
      </w:r>
    </w:p>
    <w:p w14:paraId="7A8AEA57" w14:textId="77777777" w:rsidR="00F72C5D" w:rsidRDefault="00F72C5D" w:rsidP="00F72C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Сделать это с помощью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невозможно. Поэтому нужно использовать более сложный приём:</w:t>
      </w:r>
    </w:p>
    <w:p w14:paraId="3E4D0F1B" w14:textId="77777777" w:rsidR="00F72C5D" w:rsidRDefault="00F72C5D" w:rsidP="00F72C5D">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c помощью псевдоэлементов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создаём два блока с обычными тенями;</w:t>
      </w:r>
    </w:p>
    <w:p w14:paraId="2D495042" w14:textId="77777777" w:rsidR="00F72C5D" w:rsidRDefault="00F72C5D" w:rsidP="00F72C5D">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эти блоки с помощью </w:t>
      </w:r>
      <w:r>
        <w:rPr>
          <w:rStyle w:val="HTML"/>
          <w:rFonts w:ascii="Consolas" w:eastAsiaTheme="minorHAnsi"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7098B875" w14:textId="77777777" w:rsidR="00F72C5D" w:rsidRDefault="00F72C5D" w:rsidP="00F72C5D">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задаём им отрицательный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2DE96175" w14:textId="77777777" w:rsidR="00F72C5D" w:rsidRDefault="00F72C5D" w:rsidP="00F72C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переместит блоки с тенями под родительский контейнер так, что наружу будут выглядывать только кусочки теней.</w:t>
      </w:r>
    </w:p>
    <w:p w14:paraId="46A317F1" w14:textId="77777777" w:rsidR="00B93079" w:rsidRPr="00B93079" w:rsidRDefault="00B93079" w:rsidP="00B93079">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color w:val="333333"/>
          <w:sz w:val="20"/>
          <w:szCs w:val="20"/>
          <w:lang w:eastAsia="ru-RU"/>
        </w:rPr>
        <w:t>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before</w:t>
      </w:r>
      <w:r w:rsidRPr="00B93079">
        <w:rPr>
          <w:rFonts w:ascii="Helvetica" w:eastAsia="Times New Roman" w:hAnsi="Helvetica" w:cs="Helvetica"/>
          <w:color w:val="333333"/>
          <w:sz w:val="20"/>
          <w:szCs w:val="20"/>
          <w:lang w:eastAsia="ru-RU"/>
        </w:rPr>
        <w:t> блока </w:t>
      </w:r>
      <w:r w:rsidRPr="00B93079">
        <w:rPr>
          <w:rFonts w:ascii="Consolas" w:eastAsia="Times New Roman" w:hAnsi="Consolas" w:cs="Courier New"/>
          <w:color w:val="DD1144"/>
          <w:sz w:val="18"/>
          <w:szCs w:val="18"/>
          <w:bdr w:val="single" w:sz="6" w:space="2" w:color="E1E1E8" w:frame="1"/>
          <w:shd w:val="clear" w:color="auto" w:fill="F7F7F9"/>
          <w:lang w:eastAsia="ru-RU"/>
        </w:rPr>
        <w:t>shadow-box</w:t>
      </w:r>
      <w:r w:rsidRPr="00B93079">
        <w:rPr>
          <w:rFonts w:ascii="Helvetica" w:eastAsia="Times New Roman" w:hAnsi="Helvetica" w:cs="Helvetica"/>
          <w:color w:val="333333"/>
          <w:sz w:val="20"/>
          <w:szCs w:val="20"/>
          <w:lang w:eastAsia="ru-RU"/>
        </w:rPr>
        <w:t> поверните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против часовой стрелки.</w:t>
      </w:r>
    </w:p>
    <w:p w14:paraId="79DA42F4" w14:textId="77777777" w:rsidR="00B93079" w:rsidRPr="00B93079" w:rsidRDefault="00B93079" w:rsidP="00B93079">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2</w:t>
      </w:r>
      <w:r w:rsidRPr="00B93079">
        <w:rPr>
          <w:rFonts w:ascii="Helvetica" w:eastAsia="Times New Roman" w:hAnsi="Helvetica" w:cs="Helvetica"/>
          <w:color w:val="333333"/>
          <w:sz w:val="20"/>
          <w:szCs w:val="20"/>
          <w:lang w:eastAsia="ru-RU"/>
        </w:rPr>
        <w:t>Затем 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after</w:t>
      </w:r>
      <w:r w:rsidRPr="00B93079">
        <w:rPr>
          <w:rFonts w:ascii="Helvetica" w:eastAsia="Times New Roman" w:hAnsi="Helvetica" w:cs="Helvetica"/>
          <w:color w:val="333333"/>
          <w:sz w:val="20"/>
          <w:szCs w:val="20"/>
          <w:lang w:eastAsia="ru-RU"/>
        </w:rPr>
        <w:t> — по часовой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w:t>
      </w:r>
    </w:p>
    <w:p w14:paraId="454772A4" w14:textId="77777777" w:rsidR="00B93079" w:rsidRPr="00B93079" w:rsidRDefault="00B93079" w:rsidP="00B93079">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3</w:t>
      </w:r>
      <w:r w:rsidRPr="00B93079">
        <w:rPr>
          <w:rFonts w:ascii="Helvetica" w:eastAsia="Times New Roman" w:hAnsi="Helvetica" w:cs="Helvetica"/>
          <w:color w:val="333333"/>
          <w:sz w:val="20"/>
          <w:szCs w:val="20"/>
          <w:lang w:eastAsia="ru-RU"/>
        </w:rPr>
        <w:t>Задайте обоим пседвоэлементам </w:t>
      </w:r>
      <w:r w:rsidRPr="00B93079">
        <w:rPr>
          <w:rFonts w:ascii="Consolas" w:eastAsia="Times New Roman" w:hAnsi="Consolas" w:cs="Courier New"/>
          <w:color w:val="DD1144"/>
          <w:sz w:val="18"/>
          <w:szCs w:val="18"/>
          <w:bdr w:val="single" w:sz="6" w:space="2" w:color="E1E1E8" w:frame="1"/>
          <w:shd w:val="clear" w:color="auto" w:fill="F7F7F9"/>
          <w:lang w:eastAsia="ru-RU"/>
        </w:rPr>
        <w:t>z-index</w:t>
      </w:r>
      <w:r w:rsidRPr="00B93079">
        <w:rPr>
          <w:rFonts w:ascii="Helvetica" w:eastAsia="Times New Roman" w:hAnsi="Helvetica" w:cs="Helvetica"/>
          <w:color w:val="333333"/>
          <w:sz w:val="20"/>
          <w:szCs w:val="20"/>
          <w:lang w:eastAsia="ru-RU"/>
        </w:rPr>
        <w:t> равный </w:t>
      </w:r>
      <w:r w:rsidRPr="00B93079">
        <w:rPr>
          <w:rFonts w:ascii="Consolas" w:eastAsia="Times New Roman" w:hAnsi="Consolas" w:cs="Courier New"/>
          <w:color w:val="DD1144"/>
          <w:sz w:val="18"/>
          <w:szCs w:val="18"/>
          <w:bdr w:val="single" w:sz="6" w:space="2" w:color="E1E1E8" w:frame="1"/>
          <w:shd w:val="clear" w:color="auto" w:fill="F7F7F9"/>
          <w:lang w:eastAsia="ru-RU"/>
        </w:rPr>
        <w:t>-1</w:t>
      </w:r>
      <w:r w:rsidRPr="00B93079">
        <w:rPr>
          <w:rFonts w:ascii="Helvetica" w:eastAsia="Times New Roman" w:hAnsi="Helvetica" w:cs="Helvetica"/>
          <w:color w:val="333333"/>
          <w:sz w:val="20"/>
          <w:szCs w:val="20"/>
          <w:lang w:eastAsia="ru-RU"/>
        </w:rPr>
        <w:t>.</w:t>
      </w:r>
    </w:p>
    <w:p w14:paraId="22463F2C" w14:textId="77777777" w:rsidR="00B93079" w:rsidRPr="00B93079" w:rsidRDefault="00B93079" w:rsidP="00B93079">
      <w:pPr>
        <w:tabs>
          <w:tab w:val="left" w:pos="2319"/>
        </w:tabs>
        <w:rPr>
          <w:lang w:val="en-US"/>
        </w:rPr>
      </w:pPr>
      <w:r w:rsidRPr="00B93079">
        <w:rPr>
          <w:lang w:val="en-US"/>
        </w:rPr>
        <w:t>.shadow-box::before,</w:t>
      </w:r>
    </w:p>
    <w:p w14:paraId="7BF246E2" w14:textId="77777777" w:rsidR="00B93079" w:rsidRPr="00B93079" w:rsidRDefault="00B93079" w:rsidP="00B93079">
      <w:pPr>
        <w:tabs>
          <w:tab w:val="left" w:pos="2319"/>
        </w:tabs>
        <w:rPr>
          <w:lang w:val="en-US"/>
        </w:rPr>
      </w:pPr>
      <w:r w:rsidRPr="00B93079">
        <w:rPr>
          <w:lang w:val="en-US"/>
        </w:rPr>
        <w:t>.shadow-box::after {</w:t>
      </w:r>
    </w:p>
    <w:p w14:paraId="189657E2" w14:textId="77777777" w:rsidR="00B93079" w:rsidRPr="00B93079" w:rsidRDefault="00B93079" w:rsidP="00B93079">
      <w:pPr>
        <w:tabs>
          <w:tab w:val="left" w:pos="2319"/>
        </w:tabs>
        <w:rPr>
          <w:lang w:val="en-US"/>
        </w:rPr>
      </w:pPr>
      <w:r w:rsidRPr="00B93079">
        <w:rPr>
          <w:lang w:val="en-US"/>
        </w:rPr>
        <w:t xml:space="preserve">    content: "";</w:t>
      </w:r>
    </w:p>
    <w:p w14:paraId="5AB63A10" w14:textId="77777777" w:rsidR="00B93079" w:rsidRPr="00B93079" w:rsidRDefault="00B93079" w:rsidP="00B93079">
      <w:pPr>
        <w:tabs>
          <w:tab w:val="left" w:pos="2319"/>
        </w:tabs>
        <w:rPr>
          <w:lang w:val="en-US"/>
        </w:rPr>
      </w:pPr>
      <w:r w:rsidRPr="00B93079">
        <w:rPr>
          <w:lang w:val="en-US"/>
        </w:rPr>
        <w:t xml:space="preserve">    position: absolute;</w:t>
      </w:r>
    </w:p>
    <w:p w14:paraId="1BDE6429" w14:textId="77777777" w:rsidR="00B93079" w:rsidRPr="00B93079" w:rsidRDefault="00B93079" w:rsidP="00B93079">
      <w:pPr>
        <w:tabs>
          <w:tab w:val="left" w:pos="2319"/>
        </w:tabs>
        <w:rPr>
          <w:lang w:val="en-US"/>
        </w:rPr>
      </w:pPr>
      <w:r w:rsidRPr="00B93079">
        <w:rPr>
          <w:lang w:val="en-US"/>
        </w:rPr>
        <w:t xml:space="preserve">    top: 80%;</w:t>
      </w:r>
    </w:p>
    <w:p w14:paraId="3DB54566" w14:textId="77777777" w:rsidR="00B93079" w:rsidRPr="00B93079" w:rsidRDefault="00B93079" w:rsidP="00B93079">
      <w:pPr>
        <w:tabs>
          <w:tab w:val="left" w:pos="2319"/>
        </w:tabs>
        <w:rPr>
          <w:lang w:val="en-US"/>
        </w:rPr>
      </w:pPr>
      <w:r w:rsidRPr="00B93079">
        <w:rPr>
          <w:lang w:val="en-US"/>
        </w:rPr>
        <w:lastRenderedPageBreak/>
        <w:t xml:space="preserve">    bottom: 15px;</w:t>
      </w:r>
    </w:p>
    <w:p w14:paraId="6E341EFC" w14:textId="77777777" w:rsidR="00B93079" w:rsidRPr="00B93079" w:rsidRDefault="00B93079" w:rsidP="00B93079">
      <w:pPr>
        <w:tabs>
          <w:tab w:val="left" w:pos="2319"/>
        </w:tabs>
        <w:rPr>
          <w:lang w:val="en-US"/>
        </w:rPr>
      </w:pPr>
      <w:r w:rsidRPr="00B93079">
        <w:rPr>
          <w:lang w:val="en-US"/>
        </w:rPr>
        <w:t xml:space="preserve">    width: 45%;</w:t>
      </w:r>
    </w:p>
    <w:p w14:paraId="6095ADF2" w14:textId="77777777" w:rsidR="00B93079" w:rsidRPr="00B93079" w:rsidRDefault="00B93079" w:rsidP="00B93079">
      <w:pPr>
        <w:tabs>
          <w:tab w:val="left" w:pos="2319"/>
        </w:tabs>
        <w:rPr>
          <w:lang w:val="en-US"/>
        </w:rPr>
      </w:pPr>
      <w:r w:rsidRPr="00B93079">
        <w:rPr>
          <w:lang w:val="en-US"/>
        </w:rPr>
        <w:t xml:space="preserve">    max-width: 300px;</w:t>
      </w:r>
    </w:p>
    <w:p w14:paraId="693EF541" w14:textId="77777777" w:rsidR="00B93079" w:rsidRPr="00B93079" w:rsidRDefault="00B93079" w:rsidP="00B93079">
      <w:pPr>
        <w:tabs>
          <w:tab w:val="left" w:pos="2319"/>
        </w:tabs>
        <w:rPr>
          <w:lang w:val="en-US"/>
        </w:rPr>
      </w:pPr>
      <w:r w:rsidRPr="00B93079">
        <w:rPr>
          <w:lang w:val="en-US"/>
        </w:rPr>
        <w:t xml:space="preserve">    background: #dddddd;</w:t>
      </w:r>
    </w:p>
    <w:p w14:paraId="2F539E5F" w14:textId="77777777" w:rsidR="00B93079" w:rsidRPr="00B93079" w:rsidRDefault="00B93079" w:rsidP="00B93079">
      <w:pPr>
        <w:tabs>
          <w:tab w:val="left" w:pos="2319"/>
        </w:tabs>
        <w:rPr>
          <w:lang w:val="en-US"/>
        </w:rPr>
      </w:pPr>
      <w:r w:rsidRPr="00B93079">
        <w:rPr>
          <w:lang w:val="en-US"/>
        </w:rPr>
        <w:t xml:space="preserve">    box-shadow: 0 15px 10px #555555;</w:t>
      </w:r>
    </w:p>
    <w:p w14:paraId="35EF8199" w14:textId="77777777" w:rsidR="00B93079" w:rsidRPr="00B93079" w:rsidRDefault="00B93079" w:rsidP="00B93079">
      <w:pPr>
        <w:tabs>
          <w:tab w:val="left" w:pos="2319"/>
        </w:tabs>
        <w:rPr>
          <w:lang w:val="en-US"/>
        </w:rPr>
      </w:pPr>
      <w:r w:rsidRPr="00B93079">
        <w:rPr>
          <w:lang w:val="en-US"/>
        </w:rPr>
        <w:t>}</w:t>
      </w:r>
    </w:p>
    <w:p w14:paraId="404B9151" w14:textId="77777777" w:rsidR="00B93079" w:rsidRPr="00B93079" w:rsidRDefault="00B93079" w:rsidP="00B93079">
      <w:pPr>
        <w:tabs>
          <w:tab w:val="left" w:pos="2319"/>
        </w:tabs>
        <w:rPr>
          <w:lang w:val="en-US"/>
        </w:rPr>
      </w:pPr>
    </w:p>
    <w:p w14:paraId="2E1295E3" w14:textId="77777777" w:rsidR="00B93079" w:rsidRPr="00B93079" w:rsidRDefault="00B93079" w:rsidP="00B93079">
      <w:pPr>
        <w:tabs>
          <w:tab w:val="left" w:pos="2319"/>
        </w:tabs>
        <w:rPr>
          <w:lang w:val="en-US"/>
        </w:rPr>
      </w:pPr>
      <w:r w:rsidRPr="00B93079">
        <w:rPr>
          <w:lang w:val="en-US"/>
        </w:rPr>
        <w:t>.shadow-box::before {</w:t>
      </w:r>
    </w:p>
    <w:p w14:paraId="1A0CE78E" w14:textId="77777777" w:rsidR="00B93079" w:rsidRPr="00B93079" w:rsidRDefault="00B93079" w:rsidP="00B93079">
      <w:pPr>
        <w:tabs>
          <w:tab w:val="left" w:pos="2319"/>
        </w:tabs>
        <w:rPr>
          <w:lang w:val="en-US"/>
        </w:rPr>
      </w:pPr>
      <w:r w:rsidRPr="00B93079">
        <w:rPr>
          <w:lang w:val="en-US"/>
        </w:rPr>
        <w:t xml:space="preserve">    z-index:-1;</w:t>
      </w:r>
    </w:p>
    <w:p w14:paraId="7C1BEE00" w14:textId="77777777" w:rsidR="00B93079" w:rsidRPr="00B93079" w:rsidRDefault="00B93079" w:rsidP="00B93079">
      <w:pPr>
        <w:tabs>
          <w:tab w:val="left" w:pos="2319"/>
        </w:tabs>
        <w:rPr>
          <w:lang w:val="en-US"/>
        </w:rPr>
      </w:pPr>
      <w:r w:rsidRPr="00B93079">
        <w:rPr>
          <w:lang w:val="en-US"/>
        </w:rPr>
        <w:t xml:space="preserve">    left: 10px;</w:t>
      </w:r>
    </w:p>
    <w:p w14:paraId="568677C6" w14:textId="77777777" w:rsidR="00B93079" w:rsidRPr="00B93079" w:rsidRDefault="00B93079" w:rsidP="00B93079">
      <w:pPr>
        <w:tabs>
          <w:tab w:val="left" w:pos="2319"/>
        </w:tabs>
        <w:rPr>
          <w:lang w:val="en-US"/>
        </w:rPr>
      </w:pPr>
      <w:r w:rsidRPr="00B93079">
        <w:rPr>
          <w:lang w:val="en-US"/>
        </w:rPr>
        <w:t xml:space="preserve">    transform:rotate(-3deg);</w:t>
      </w:r>
    </w:p>
    <w:p w14:paraId="7FADD7D8" w14:textId="77777777" w:rsidR="00B93079" w:rsidRPr="00B93079" w:rsidRDefault="00B93079" w:rsidP="00B93079">
      <w:pPr>
        <w:tabs>
          <w:tab w:val="left" w:pos="2319"/>
        </w:tabs>
        <w:rPr>
          <w:lang w:val="en-US"/>
        </w:rPr>
      </w:pPr>
      <w:r w:rsidRPr="00B93079">
        <w:rPr>
          <w:lang w:val="en-US"/>
        </w:rPr>
        <w:t>}</w:t>
      </w:r>
    </w:p>
    <w:p w14:paraId="4B3E6F68" w14:textId="77777777" w:rsidR="00B93079" w:rsidRPr="00B93079" w:rsidRDefault="00B93079" w:rsidP="00B93079">
      <w:pPr>
        <w:tabs>
          <w:tab w:val="left" w:pos="2319"/>
        </w:tabs>
        <w:rPr>
          <w:lang w:val="en-US"/>
        </w:rPr>
      </w:pPr>
    </w:p>
    <w:p w14:paraId="3544BF06" w14:textId="77777777" w:rsidR="00B93079" w:rsidRPr="00B93079" w:rsidRDefault="00B93079" w:rsidP="00B93079">
      <w:pPr>
        <w:tabs>
          <w:tab w:val="left" w:pos="2319"/>
        </w:tabs>
        <w:rPr>
          <w:lang w:val="en-US"/>
        </w:rPr>
      </w:pPr>
      <w:r w:rsidRPr="00B93079">
        <w:rPr>
          <w:lang w:val="en-US"/>
        </w:rPr>
        <w:t>.shadow-box::after {</w:t>
      </w:r>
    </w:p>
    <w:p w14:paraId="296125A5" w14:textId="77777777" w:rsidR="00B93079" w:rsidRPr="00B93079" w:rsidRDefault="00B93079" w:rsidP="00B93079">
      <w:pPr>
        <w:tabs>
          <w:tab w:val="left" w:pos="2319"/>
        </w:tabs>
        <w:rPr>
          <w:lang w:val="en-US"/>
        </w:rPr>
      </w:pPr>
      <w:r w:rsidRPr="00B93079">
        <w:rPr>
          <w:lang w:val="en-US"/>
        </w:rPr>
        <w:t xml:space="preserve">    z-index:-1;</w:t>
      </w:r>
    </w:p>
    <w:p w14:paraId="0EEDE3F7" w14:textId="77777777" w:rsidR="00B93079" w:rsidRPr="00B93079" w:rsidRDefault="00B93079" w:rsidP="00B93079">
      <w:pPr>
        <w:tabs>
          <w:tab w:val="left" w:pos="2319"/>
        </w:tabs>
        <w:rPr>
          <w:lang w:val="en-US"/>
        </w:rPr>
      </w:pPr>
      <w:r w:rsidRPr="00B93079">
        <w:rPr>
          <w:lang w:val="en-US"/>
        </w:rPr>
        <w:t xml:space="preserve">    right: 10px;</w:t>
      </w:r>
    </w:p>
    <w:p w14:paraId="574F36F9" w14:textId="77777777" w:rsidR="00B93079" w:rsidRPr="00B93079" w:rsidRDefault="00B93079" w:rsidP="00B93079">
      <w:pPr>
        <w:tabs>
          <w:tab w:val="left" w:pos="2319"/>
        </w:tabs>
        <w:rPr>
          <w:lang w:val="en-US"/>
        </w:rPr>
      </w:pPr>
      <w:r w:rsidRPr="00B93079">
        <w:rPr>
          <w:lang w:val="en-US"/>
        </w:rPr>
        <w:t xml:space="preserve">    transform:rotate(3deg);</w:t>
      </w:r>
    </w:p>
    <w:p w14:paraId="4324F4AD" w14:textId="4A360EBC" w:rsidR="00F72C5D" w:rsidRDefault="00B93079" w:rsidP="00B93079">
      <w:pPr>
        <w:tabs>
          <w:tab w:val="left" w:pos="2319"/>
        </w:tabs>
      </w:pPr>
      <w:r>
        <w:t>}</w:t>
      </w:r>
      <w:r>
        <w:rPr>
          <w:noProof/>
          <w:lang w:eastAsia="ru-RU"/>
        </w:rPr>
        <w:drawing>
          <wp:inline distT="0" distB="0" distL="0" distR="0" wp14:anchorId="4B5B3C20" wp14:editId="27B2D02E">
            <wp:extent cx="4933950" cy="3182620"/>
            <wp:effectExtent l="0" t="0" r="0" b="0"/>
            <wp:docPr id="65" name="Рисунок 65" descr="C:\Users\azubarev\Pictures\Screenpresso\2018-09-24_15h3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09-24_15h35_10.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933950" cy="3182620"/>
                    </a:xfrm>
                    <a:prstGeom prst="rect">
                      <a:avLst/>
                    </a:prstGeom>
                    <a:noFill/>
                    <a:ln>
                      <a:noFill/>
                    </a:ln>
                  </pic:spPr>
                </pic:pic>
              </a:graphicData>
            </a:graphic>
          </wp:inline>
        </w:drawing>
      </w:r>
    </w:p>
    <w:p w14:paraId="16E01C10" w14:textId="2EA15C84" w:rsidR="00B3470F" w:rsidRDefault="00B3470F" w:rsidP="00B93079">
      <w:pPr>
        <w:tabs>
          <w:tab w:val="left" w:pos="2319"/>
        </w:tabs>
      </w:pPr>
    </w:p>
    <w:p w14:paraId="7F671176" w14:textId="3015D015" w:rsidR="00B3470F" w:rsidRDefault="00B3470F" w:rsidP="00B93079">
      <w:pPr>
        <w:tabs>
          <w:tab w:val="left" w:pos="2319"/>
        </w:tabs>
      </w:pPr>
    </w:p>
    <w:p w14:paraId="01745E33" w14:textId="77777777" w:rsidR="00B3470F" w:rsidRDefault="00B3470F" w:rsidP="00B3470F">
      <w:pPr>
        <w:pStyle w:val="2"/>
      </w:pPr>
      <w:r>
        <w:t>Эффекты при наведении: кнопки — часть 1 </w:t>
      </w:r>
      <w:r>
        <w:rPr>
          <w:bCs/>
          <w:color w:val="999999"/>
          <w:sz w:val="37"/>
          <w:szCs w:val="37"/>
        </w:rPr>
        <w:t>[22/32]</w:t>
      </w:r>
    </w:p>
    <w:p w14:paraId="684E7F47" w14:textId="77777777" w:rsidR="00B3470F" w:rsidRDefault="00B3470F" w:rsidP="00B347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много интересных эффектов можно добиться с помощью трансформаций при реализации разных элементов интерфейса, например, кнопок. Им можно добавить немного динамики, используя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совместно с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создания простейшей плавной анимации.</w:t>
      </w:r>
    </w:p>
    <w:p w14:paraId="2675B2D6" w14:textId="77777777" w:rsidR="00B3470F" w:rsidRDefault="00B3470F" w:rsidP="00B347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нескольких примерах мы создадим эффекты при наведении на кнопку. Во всех случаях будет применяться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плавной смены значений трансформации или прозрачности. Детально тема плавных переходов будет разбираться в ближайших курсах.</w:t>
      </w:r>
    </w:p>
    <w:p w14:paraId="0C5A7FA1" w14:textId="77777777" w:rsidR="00B3470F" w:rsidRDefault="00B3470F" w:rsidP="00B347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при наведении на кнопку давайте будем динамически оборачивать вокруг своей оси иконку и одновременно немного её увеличивать.</w:t>
      </w:r>
    </w:p>
    <w:p w14:paraId="572EB36F" w14:textId="77777777" w:rsidR="00450780" w:rsidRPr="00450780" w:rsidRDefault="00450780" w:rsidP="00450780">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Добавьте для правила </w:t>
      </w:r>
      <w:r w:rsidRPr="00450780">
        <w:rPr>
          <w:rFonts w:ascii="Consolas" w:eastAsia="Times New Roman" w:hAnsi="Consolas" w:cs="Courier New"/>
          <w:color w:val="DD1144"/>
          <w:sz w:val="18"/>
          <w:szCs w:val="18"/>
          <w:bdr w:val="single" w:sz="6" w:space="2" w:color="E1E1E8" w:frame="1"/>
          <w:shd w:val="clear" w:color="auto" w:fill="F7F7F9"/>
          <w:lang w:eastAsia="ru-RU"/>
        </w:rPr>
        <w:t>.btn-green:hover .icon</w:t>
      </w:r>
      <w:r w:rsidRPr="00450780">
        <w:rPr>
          <w:rFonts w:ascii="Helvetica" w:eastAsia="Times New Roman" w:hAnsi="Helvetica" w:cs="Helvetica"/>
          <w:color w:val="333333"/>
          <w:sz w:val="20"/>
          <w:szCs w:val="20"/>
          <w:lang w:eastAsia="ru-RU"/>
        </w:rPr>
        <w:t>:</w:t>
      </w:r>
    </w:p>
    <w:p w14:paraId="35A67C92" w14:textId="77777777" w:rsidR="00450780" w:rsidRPr="00450780" w:rsidRDefault="00450780" w:rsidP="00450780">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1</w:t>
      </w:r>
      <w:r w:rsidRPr="00450780">
        <w:rPr>
          <w:rFonts w:ascii="Helvetica" w:eastAsia="Times New Roman" w:hAnsi="Helvetica" w:cs="Helvetica"/>
          <w:color w:val="333333"/>
          <w:sz w:val="20"/>
          <w:szCs w:val="20"/>
          <w:lang w:eastAsia="ru-RU"/>
        </w:rPr>
        <w:t>Трансформацию поворота на </w:t>
      </w:r>
      <w:r w:rsidRPr="00450780">
        <w:rPr>
          <w:rFonts w:ascii="Consolas" w:eastAsia="Times New Roman" w:hAnsi="Consolas" w:cs="Courier New"/>
          <w:color w:val="DD1144"/>
          <w:sz w:val="18"/>
          <w:szCs w:val="18"/>
          <w:bdr w:val="single" w:sz="6" w:space="2" w:color="E1E1E8" w:frame="1"/>
          <w:shd w:val="clear" w:color="auto" w:fill="F7F7F9"/>
          <w:lang w:eastAsia="ru-RU"/>
        </w:rPr>
        <w:t>360°</w:t>
      </w:r>
      <w:r w:rsidRPr="00450780">
        <w:rPr>
          <w:rFonts w:ascii="Helvetica" w:eastAsia="Times New Roman" w:hAnsi="Helvetica" w:cs="Helvetica"/>
          <w:color w:val="333333"/>
          <w:sz w:val="20"/>
          <w:szCs w:val="20"/>
          <w:lang w:eastAsia="ru-RU"/>
        </w:rPr>
        <w:t> по часовой стрелке.</w:t>
      </w:r>
    </w:p>
    <w:p w14:paraId="4F05BF4F" w14:textId="77777777" w:rsidR="00450780" w:rsidRPr="00450780" w:rsidRDefault="00450780" w:rsidP="00450780">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2</w:t>
      </w:r>
      <w:r w:rsidRPr="00450780">
        <w:rPr>
          <w:rFonts w:ascii="Helvetica" w:eastAsia="Times New Roman" w:hAnsi="Helvetica" w:cs="Helvetica"/>
          <w:color w:val="333333"/>
          <w:sz w:val="20"/>
          <w:szCs w:val="20"/>
          <w:lang w:eastAsia="ru-RU"/>
        </w:rPr>
        <w:t>И трансформацию масштабирования со значением </w:t>
      </w:r>
      <w:r w:rsidRPr="00450780">
        <w:rPr>
          <w:rFonts w:ascii="Consolas" w:eastAsia="Times New Roman" w:hAnsi="Consolas" w:cs="Courier New"/>
          <w:color w:val="DD1144"/>
          <w:sz w:val="18"/>
          <w:szCs w:val="18"/>
          <w:bdr w:val="single" w:sz="6" w:space="2" w:color="E1E1E8" w:frame="1"/>
          <w:shd w:val="clear" w:color="auto" w:fill="F7F7F9"/>
          <w:lang w:eastAsia="ru-RU"/>
        </w:rPr>
        <w:t>1.2</w:t>
      </w:r>
      <w:r w:rsidRPr="00450780">
        <w:rPr>
          <w:rFonts w:ascii="Helvetica" w:eastAsia="Times New Roman" w:hAnsi="Helvetica" w:cs="Helvetica"/>
          <w:color w:val="333333"/>
          <w:sz w:val="20"/>
          <w:szCs w:val="20"/>
          <w:lang w:eastAsia="ru-RU"/>
        </w:rPr>
        <w:t>.</w:t>
      </w:r>
    </w:p>
    <w:p w14:paraId="2A892479" w14:textId="77777777" w:rsidR="00450780" w:rsidRPr="00450780" w:rsidRDefault="00450780" w:rsidP="00450780">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После каждого изменения наводите курсор на зелёную кнопку для проверки.</w:t>
      </w:r>
    </w:p>
    <w:p w14:paraId="4FDC84FA" w14:textId="764D485B" w:rsidR="00B3470F" w:rsidRDefault="00B3470F" w:rsidP="00B93079">
      <w:pPr>
        <w:tabs>
          <w:tab w:val="left" w:pos="2319"/>
        </w:tabs>
      </w:pPr>
    </w:p>
    <w:p w14:paraId="78906539" w14:textId="77777777" w:rsidR="00450780" w:rsidRPr="00450780" w:rsidRDefault="00450780" w:rsidP="00450780">
      <w:pPr>
        <w:tabs>
          <w:tab w:val="left" w:pos="2319"/>
        </w:tabs>
        <w:rPr>
          <w:lang w:val="en-US"/>
        </w:rPr>
      </w:pPr>
      <w:r w:rsidRPr="00450780">
        <w:rPr>
          <w:lang w:val="en-US"/>
        </w:rPr>
        <w:t>.btn-green .icon {</w:t>
      </w:r>
    </w:p>
    <w:p w14:paraId="568838FC" w14:textId="77777777" w:rsidR="00450780" w:rsidRPr="00450780" w:rsidRDefault="00450780" w:rsidP="00450780">
      <w:pPr>
        <w:tabs>
          <w:tab w:val="left" w:pos="2319"/>
        </w:tabs>
        <w:rPr>
          <w:lang w:val="en-US"/>
        </w:rPr>
      </w:pPr>
      <w:r w:rsidRPr="00450780">
        <w:rPr>
          <w:lang w:val="en-US"/>
        </w:rPr>
        <w:t xml:space="preserve">    width: 24px;</w:t>
      </w:r>
    </w:p>
    <w:p w14:paraId="42FF105C" w14:textId="77777777" w:rsidR="00450780" w:rsidRPr="00450780" w:rsidRDefault="00450780" w:rsidP="00450780">
      <w:pPr>
        <w:tabs>
          <w:tab w:val="left" w:pos="2319"/>
        </w:tabs>
        <w:rPr>
          <w:lang w:val="en-US"/>
        </w:rPr>
      </w:pPr>
      <w:r w:rsidRPr="00450780">
        <w:rPr>
          <w:lang w:val="en-US"/>
        </w:rPr>
        <w:t xml:space="preserve">    height: 24px;</w:t>
      </w:r>
    </w:p>
    <w:p w14:paraId="4E237A14" w14:textId="77777777" w:rsidR="00450780" w:rsidRPr="00450780" w:rsidRDefault="00450780" w:rsidP="00450780">
      <w:pPr>
        <w:tabs>
          <w:tab w:val="left" w:pos="2319"/>
        </w:tabs>
        <w:rPr>
          <w:lang w:val="en-US"/>
        </w:rPr>
      </w:pPr>
      <w:r w:rsidRPr="00450780">
        <w:rPr>
          <w:lang w:val="en-US"/>
        </w:rPr>
        <w:t xml:space="preserve">    transition: all 0.4s ease-in-out;</w:t>
      </w:r>
    </w:p>
    <w:p w14:paraId="420F373E" w14:textId="772F27D6" w:rsidR="00450780" w:rsidRDefault="00450780" w:rsidP="00450780">
      <w:pPr>
        <w:tabs>
          <w:tab w:val="left" w:pos="2319"/>
        </w:tabs>
        <w:rPr>
          <w:lang w:val="en-US"/>
        </w:rPr>
      </w:pPr>
      <w:r w:rsidRPr="00450780">
        <w:rPr>
          <w:lang w:val="en-US"/>
        </w:rPr>
        <w:t>}</w:t>
      </w:r>
    </w:p>
    <w:p w14:paraId="2953F150" w14:textId="77777777" w:rsidR="00C94AA1" w:rsidRPr="00450780" w:rsidRDefault="00C94AA1" w:rsidP="00C94AA1">
      <w:pPr>
        <w:tabs>
          <w:tab w:val="left" w:pos="2319"/>
        </w:tabs>
        <w:rPr>
          <w:lang w:val="en-US"/>
        </w:rPr>
      </w:pPr>
      <w:r w:rsidRPr="00450780">
        <w:rPr>
          <w:lang w:val="en-US"/>
        </w:rPr>
        <w:t>.btn-green:hover .icon {</w:t>
      </w:r>
    </w:p>
    <w:p w14:paraId="145D58BD" w14:textId="77777777" w:rsidR="00C94AA1" w:rsidRPr="00450780" w:rsidRDefault="00C94AA1" w:rsidP="00C94AA1">
      <w:pPr>
        <w:tabs>
          <w:tab w:val="left" w:pos="2319"/>
        </w:tabs>
        <w:rPr>
          <w:lang w:val="en-US"/>
        </w:rPr>
      </w:pPr>
      <w:r w:rsidRPr="00450780">
        <w:rPr>
          <w:lang w:val="en-US"/>
        </w:rPr>
        <w:lastRenderedPageBreak/>
        <w:t xml:space="preserve">    transform: rotate(360deg) scale(1.2);</w:t>
      </w:r>
    </w:p>
    <w:p w14:paraId="5C2219DC" w14:textId="77777777" w:rsidR="00C94AA1" w:rsidRPr="0015496E" w:rsidRDefault="00C94AA1" w:rsidP="00C94AA1">
      <w:pPr>
        <w:tabs>
          <w:tab w:val="left" w:pos="2319"/>
        </w:tabs>
      </w:pPr>
      <w:r>
        <w:t>}</w:t>
      </w:r>
    </w:p>
    <w:p w14:paraId="67184675" w14:textId="77777777" w:rsidR="00C94AA1" w:rsidRPr="003A4959" w:rsidRDefault="00C94AA1" w:rsidP="00450780">
      <w:pPr>
        <w:tabs>
          <w:tab w:val="left" w:pos="2319"/>
        </w:tabs>
      </w:pPr>
    </w:p>
    <w:p w14:paraId="73F506EA" w14:textId="77777777" w:rsidR="003A0157" w:rsidRDefault="003A0157" w:rsidP="003A0157">
      <w:pPr>
        <w:pStyle w:val="2"/>
      </w:pPr>
      <w:r>
        <w:t>Эффекты при наведении: кнопки — часть 2 </w:t>
      </w:r>
      <w:r>
        <w:rPr>
          <w:bCs/>
          <w:color w:val="999999"/>
          <w:sz w:val="37"/>
          <w:szCs w:val="37"/>
        </w:rPr>
        <w:t>[23/32]</w:t>
      </w:r>
    </w:p>
    <w:p w14:paraId="1A173F36" w14:textId="77777777" w:rsidR="003A0157" w:rsidRDefault="003A0157" w:rsidP="003A01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создадим вторую кнопку с немного другим эффектом у иконки: при наведении иконка должна увеличиваться и одновременно становиться полностью прозрачной, а на её месте синхронно будет появляться дополнительный скрытый блок с ценой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08E0CC5E" w14:textId="77777777" w:rsidR="003A0157" w:rsidRDefault="003A0157" w:rsidP="003A01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будет использован плавный переход между двумя значениями прозрачности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19B3A1" w14:textId="77777777" w:rsidR="003A0157" w:rsidRPr="003A0157" w:rsidRDefault="003A0157" w:rsidP="00450780">
      <w:pPr>
        <w:tabs>
          <w:tab w:val="left" w:pos="2319"/>
        </w:tabs>
      </w:pPr>
    </w:p>
    <w:p w14:paraId="14CC4531" w14:textId="77777777" w:rsidR="00C94AA1" w:rsidRPr="00C94AA1" w:rsidRDefault="00C94AA1" w:rsidP="00C94AA1">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w:t>
      </w:r>
      <w:r w:rsidRPr="00C94AA1">
        <w:rPr>
          <w:rFonts w:ascii="Helvetica" w:eastAsia="Times New Roman" w:hAnsi="Helvetica" w:cs="Helvetica"/>
          <w:b/>
          <w:bCs/>
          <w:color w:val="FFFFFF"/>
          <w:sz w:val="18"/>
          <w:szCs w:val="18"/>
          <w:shd w:val="clear" w:color="auto" w:fill="F89406"/>
          <w:lang w:val="en-US" w:eastAsia="ru-RU"/>
        </w:rPr>
        <w:t xml:space="preserve"> 1</w:t>
      </w:r>
      <w:r w:rsidRPr="00C94AA1">
        <w:rPr>
          <w:rFonts w:ascii="Helvetica" w:eastAsia="Times New Roman" w:hAnsi="Helvetica" w:cs="Helvetica"/>
          <w:color w:val="333333"/>
          <w:sz w:val="20"/>
          <w:szCs w:val="20"/>
          <w:lang w:eastAsia="ru-RU"/>
        </w:rPr>
        <w:t>Для</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.btn-yellow:hover .hidden</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задайте</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opacity</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равную</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eastAsia="ru-RU"/>
        </w:rPr>
        <w:t>1</w:t>
      </w:r>
      <w:r w:rsidRPr="00C94AA1">
        <w:rPr>
          <w:rFonts w:ascii="Helvetica" w:eastAsia="Times New Roman" w:hAnsi="Helvetica" w:cs="Helvetica"/>
          <w:color w:val="333333"/>
          <w:sz w:val="20"/>
          <w:szCs w:val="20"/>
          <w:lang w:eastAsia="ru-RU"/>
        </w:rPr>
        <w:t>.</w:t>
      </w:r>
    </w:p>
    <w:p w14:paraId="7B873167" w14:textId="77777777" w:rsidR="00C94AA1" w:rsidRPr="00C94AA1" w:rsidRDefault="00C94AA1" w:rsidP="00C94AA1">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2</w:t>
      </w:r>
      <w:r w:rsidRPr="00C94AA1">
        <w:rPr>
          <w:rFonts w:ascii="Helvetica" w:eastAsia="Times New Roman" w:hAnsi="Helvetica" w:cs="Helvetica"/>
          <w:color w:val="333333"/>
          <w:sz w:val="20"/>
          <w:szCs w:val="20"/>
          <w:lang w:eastAsia="ru-RU"/>
        </w:rPr>
        <w:t>Для </w:t>
      </w:r>
      <w:r w:rsidRPr="00C94AA1">
        <w:rPr>
          <w:rFonts w:ascii="Consolas" w:eastAsia="Times New Roman" w:hAnsi="Consolas" w:cs="Courier New"/>
          <w:color w:val="DD1144"/>
          <w:sz w:val="18"/>
          <w:szCs w:val="18"/>
          <w:bdr w:val="single" w:sz="6" w:space="2" w:color="E1E1E8" w:frame="1"/>
          <w:shd w:val="clear" w:color="auto" w:fill="F7F7F9"/>
          <w:lang w:eastAsia="ru-RU"/>
        </w:rPr>
        <w:t>.btn-yellow:hover .icon</w:t>
      </w:r>
      <w:r w:rsidRPr="00C94AA1">
        <w:rPr>
          <w:rFonts w:ascii="Helvetica" w:eastAsia="Times New Roman" w:hAnsi="Helvetica" w:cs="Helvetica"/>
          <w:color w:val="333333"/>
          <w:sz w:val="20"/>
          <w:szCs w:val="20"/>
          <w:lang w:eastAsia="ru-RU"/>
        </w:rPr>
        <w:t> задайте трансформацию </w:t>
      </w:r>
      <w:r w:rsidRPr="00C94AA1">
        <w:rPr>
          <w:rFonts w:ascii="Consolas" w:eastAsia="Times New Roman" w:hAnsi="Consolas" w:cs="Courier New"/>
          <w:color w:val="DD1144"/>
          <w:sz w:val="18"/>
          <w:szCs w:val="18"/>
          <w:bdr w:val="single" w:sz="6" w:space="2" w:color="E1E1E8" w:frame="1"/>
          <w:shd w:val="clear" w:color="auto" w:fill="F7F7F9"/>
          <w:lang w:eastAsia="ru-RU"/>
        </w:rPr>
        <w:t>scale</w:t>
      </w:r>
      <w:r w:rsidRPr="00C94AA1">
        <w:rPr>
          <w:rFonts w:ascii="Helvetica" w:eastAsia="Times New Roman" w:hAnsi="Helvetica" w:cs="Helvetica"/>
          <w:color w:val="333333"/>
          <w:sz w:val="20"/>
          <w:szCs w:val="20"/>
          <w:lang w:eastAsia="ru-RU"/>
        </w:rPr>
        <w:t>со значением </w:t>
      </w:r>
      <w:r w:rsidRPr="00C94AA1">
        <w:rPr>
          <w:rFonts w:ascii="Consolas" w:eastAsia="Times New Roman" w:hAnsi="Consolas" w:cs="Courier New"/>
          <w:color w:val="DD1144"/>
          <w:sz w:val="18"/>
          <w:szCs w:val="18"/>
          <w:bdr w:val="single" w:sz="6" w:space="2" w:color="E1E1E8" w:frame="1"/>
          <w:shd w:val="clear" w:color="auto" w:fill="F7F7F9"/>
          <w:lang w:eastAsia="ru-RU"/>
        </w:rPr>
        <w:t>10</w:t>
      </w:r>
      <w:r w:rsidRPr="00C94AA1">
        <w:rPr>
          <w:rFonts w:ascii="Helvetica" w:eastAsia="Times New Roman" w:hAnsi="Helvetica" w:cs="Helvetica"/>
          <w:color w:val="333333"/>
          <w:sz w:val="20"/>
          <w:szCs w:val="20"/>
          <w:lang w:eastAsia="ru-RU"/>
        </w:rPr>
        <w:t>.</w:t>
      </w:r>
    </w:p>
    <w:p w14:paraId="0C7F3D00" w14:textId="77777777" w:rsidR="00C94AA1" w:rsidRPr="00C94AA1" w:rsidRDefault="00C94AA1" w:rsidP="00C94AA1">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3</w:t>
      </w:r>
      <w:r w:rsidRPr="00C94AA1">
        <w:rPr>
          <w:rFonts w:ascii="Helvetica" w:eastAsia="Times New Roman" w:hAnsi="Helvetica" w:cs="Helvetica"/>
          <w:color w:val="333333"/>
          <w:sz w:val="20"/>
          <w:szCs w:val="20"/>
          <w:lang w:eastAsia="ru-RU"/>
        </w:rPr>
        <w:t>А также </w:t>
      </w:r>
      <w:r w:rsidRPr="00C94AA1">
        <w:rPr>
          <w:rFonts w:ascii="Consolas" w:eastAsia="Times New Roman" w:hAnsi="Consolas" w:cs="Courier New"/>
          <w:color w:val="DD1144"/>
          <w:sz w:val="18"/>
          <w:szCs w:val="18"/>
          <w:bdr w:val="single" w:sz="6" w:space="2" w:color="E1E1E8" w:frame="1"/>
          <w:shd w:val="clear" w:color="auto" w:fill="F7F7F9"/>
          <w:lang w:eastAsia="ru-RU"/>
        </w:rPr>
        <w:t>opacity</w:t>
      </w:r>
      <w:r w:rsidRPr="00C94AA1">
        <w:rPr>
          <w:rFonts w:ascii="Helvetica" w:eastAsia="Times New Roman" w:hAnsi="Helvetica" w:cs="Helvetica"/>
          <w:color w:val="333333"/>
          <w:sz w:val="20"/>
          <w:szCs w:val="20"/>
          <w:lang w:eastAsia="ru-RU"/>
        </w:rPr>
        <w:t> равную </w:t>
      </w:r>
      <w:r w:rsidRPr="00C94AA1">
        <w:rPr>
          <w:rFonts w:ascii="Consolas" w:eastAsia="Times New Roman" w:hAnsi="Consolas" w:cs="Courier New"/>
          <w:color w:val="DD1144"/>
          <w:sz w:val="18"/>
          <w:szCs w:val="18"/>
          <w:bdr w:val="single" w:sz="6" w:space="2" w:color="E1E1E8" w:frame="1"/>
          <w:shd w:val="clear" w:color="auto" w:fill="F7F7F9"/>
          <w:lang w:eastAsia="ru-RU"/>
        </w:rPr>
        <w:t>0</w:t>
      </w:r>
      <w:r w:rsidRPr="00C94AA1">
        <w:rPr>
          <w:rFonts w:ascii="Helvetica" w:eastAsia="Times New Roman" w:hAnsi="Helvetica" w:cs="Helvetica"/>
          <w:color w:val="333333"/>
          <w:sz w:val="20"/>
          <w:szCs w:val="20"/>
          <w:lang w:eastAsia="ru-RU"/>
        </w:rPr>
        <w:t>.</w:t>
      </w:r>
    </w:p>
    <w:p w14:paraId="0853D0CA" w14:textId="77777777" w:rsidR="00C94AA1" w:rsidRPr="00C94AA1" w:rsidRDefault="00C94AA1" w:rsidP="00C94AA1">
      <w:pPr>
        <w:spacing w:after="135"/>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color w:val="333333"/>
          <w:sz w:val="20"/>
          <w:szCs w:val="20"/>
          <w:lang w:eastAsia="ru-RU"/>
        </w:rPr>
        <w:t>После каждого изменения наводите курсор на жёлтую кнопку для проверки.</w:t>
      </w:r>
    </w:p>
    <w:p w14:paraId="06C1028E" w14:textId="77777777" w:rsidR="00C94AA1" w:rsidRPr="00C94AA1" w:rsidRDefault="00C94AA1" w:rsidP="00C94AA1">
      <w:pPr>
        <w:tabs>
          <w:tab w:val="left" w:pos="2319"/>
        </w:tabs>
        <w:rPr>
          <w:lang w:val="en-US"/>
        </w:rPr>
      </w:pPr>
      <w:r w:rsidRPr="00C94AA1">
        <w:rPr>
          <w:lang w:val="en-US"/>
        </w:rPr>
        <w:t>.btn-yellow .icon {</w:t>
      </w:r>
    </w:p>
    <w:p w14:paraId="358BBC8E" w14:textId="77777777" w:rsidR="00C94AA1" w:rsidRPr="00C94AA1" w:rsidRDefault="00C94AA1" w:rsidP="00C94AA1">
      <w:pPr>
        <w:tabs>
          <w:tab w:val="left" w:pos="2319"/>
        </w:tabs>
        <w:rPr>
          <w:lang w:val="en-US"/>
        </w:rPr>
      </w:pPr>
      <w:r w:rsidRPr="00C94AA1">
        <w:rPr>
          <w:lang w:val="en-US"/>
        </w:rPr>
        <w:t xml:space="preserve">    width: 32px;</w:t>
      </w:r>
    </w:p>
    <w:p w14:paraId="4CCD6B8D" w14:textId="77777777" w:rsidR="00C94AA1" w:rsidRPr="00C94AA1" w:rsidRDefault="00C94AA1" w:rsidP="00C94AA1">
      <w:pPr>
        <w:tabs>
          <w:tab w:val="left" w:pos="2319"/>
        </w:tabs>
        <w:rPr>
          <w:lang w:val="en-US"/>
        </w:rPr>
      </w:pPr>
      <w:r w:rsidRPr="00C94AA1">
        <w:rPr>
          <w:lang w:val="en-US"/>
        </w:rPr>
        <w:t xml:space="preserve">    height: 32px;</w:t>
      </w:r>
    </w:p>
    <w:p w14:paraId="7FA3E380" w14:textId="77777777" w:rsidR="00C94AA1" w:rsidRPr="00C94AA1" w:rsidRDefault="00C94AA1" w:rsidP="00C94AA1">
      <w:pPr>
        <w:tabs>
          <w:tab w:val="left" w:pos="2319"/>
        </w:tabs>
        <w:rPr>
          <w:lang w:val="en-US"/>
        </w:rPr>
      </w:pPr>
      <w:r w:rsidRPr="00C94AA1">
        <w:rPr>
          <w:lang w:val="en-US"/>
        </w:rPr>
        <w:t xml:space="preserve">    transition: all 0.4s ease-in-out;</w:t>
      </w:r>
    </w:p>
    <w:p w14:paraId="4D5B9930" w14:textId="77777777" w:rsidR="00C94AA1" w:rsidRPr="00C94AA1" w:rsidRDefault="00C94AA1" w:rsidP="00C94AA1">
      <w:pPr>
        <w:tabs>
          <w:tab w:val="left" w:pos="2319"/>
        </w:tabs>
        <w:rPr>
          <w:lang w:val="en-US"/>
        </w:rPr>
      </w:pPr>
      <w:r w:rsidRPr="00C94AA1">
        <w:rPr>
          <w:lang w:val="en-US"/>
        </w:rPr>
        <w:t>}</w:t>
      </w:r>
    </w:p>
    <w:p w14:paraId="4E10B1A9" w14:textId="77777777" w:rsidR="00C94AA1" w:rsidRPr="00C94AA1" w:rsidRDefault="00C94AA1" w:rsidP="00C94AA1">
      <w:pPr>
        <w:tabs>
          <w:tab w:val="left" w:pos="2319"/>
        </w:tabs>
        <w:rPr>
          <w:lang w:val="en-US"/>
        </w:rPr>
      </w:pPr>
    </w:p>
    <w:p w14:paraId="717C7775" w14:textId="77777777" w:rsidR="00C94AA1" w:rsidRPr="00C94AA1" w:rsidRDefault="00C94AA1" w:rsidP="00C94AA1">
      <w:pPr>
        <w:tabs>
          <w:tab w:val="left" w:pos="2319"/>
        </w:tabs>
        <w:rPr>
          <w:lang w:val="en-US"/>
        </w:rPr>
      </w:pPr>
      <w:r w:rsidRPr="00C94AA1">
        <w:rPr>
          <w:lang w:val="en-US"/>
        </w:rPr>
        <w:t>.btn-yellow:hover .hidden {</w:t>
      </w:r>
    </w:p>
    <w:p w14:paraId="4EFFC641" w14:textId="77777777" w:rsidR="00C94AA1" w:rsidRPr="00C94AA1" w:rsidRDefault="00C94AA1" w:rsidP="00C94AA1">
      <w:pPr>
        <w:tabs>
          <w:tab w:val="left" w:pos="2319"/>
        </w:tabs>
        <w:rPr>
          <w:lang w:val="en-US"/>
        </w:rPr>
      </w:pPr>
      <w:r w:rsidRPr="00C94AA1">
        <w:rPr>
          <w:lang w:val="en-US"/>
        </w:rPr>
        <w:t xml:space="preserve">    left: 20px;</w:t>
      </w:r>
    </w:p>
    <w:p w14:paraId="4565841B" w14:textId="77777777" w:rsidR="00C94AA1" w:rsidRPr="00C94AA1" w:rsidRDefault="00C94AA1" w:rsidP="00C94AA1">
      <w:pPr>
        <w:tabs>
          <w:tab w:val="left" w:pos="2319"/>
        </w:tabs>
        <w:rPr>
          <w:lang w:val="en-US"/>
        </w:rPr>
      </w:pPr>
      <w:r w:rsidRPr="00C94AA1">
        <w:rPr>
          <w:lang w:val="en-US"/>
        </w:rPr>
        <w:t xml:space="preserve">    transition: opacity 0.2s ease-in-out;</w:t>
      </w:r>
    </w:p>
    <w:p w14:paraId="6289C723" w14:textId="77777777" w:rsidR="00C94AA1" w:rsidRPr="00C94AA1" w:rsidRDefault="00C94AA1" w:rsidP="00C94AA1">
      <w:pPr>
        <w:tabs>
          <w:tab w:val="left" w:pos="2319"/>
        </w:tabs>
        <w:rPr>
          <w:lang w:val="en-US"/>
        </w:rPr>
      </w:pPr>
      <w:r w:rsidRPr="00C94AA1">
        <w:rPr>
          <w:lang w:val="en-US"/>
        </w:rPr>
        <w:t xml:space="preserve">    opacity:1;</w:t>
      </w:r>
    </w:p>
    <w:p w14:paraId="5AA986EB" w14:textId="77777777" w:rsidR="00C94AA1" w:rsidRPr="00C94AA1" w:rsidRDefault="00C94AA1" w:rsidP="00C94AA1">
      <w:pPr>
        <w:tabs>
          <w:tab w:val="left" w:pos="2319"/>
        </w:tabs>
        <w:rPr>
          <w:lang w:val="en-US"/>
        </w:rPr>
      </w:pPr>
      <w:r w:rsidRPr="00C94AA1">
        <w:rPr>
          <w:lang w:val="en-US"/>
        </w:rPr>
        <w:t>}</w:t>
      </w:r>
    </w:p>
    <w:p w14:paraId="34A9D338" w14:textId="77777777" w:rsidR="00C94AA1" w:rsidRPr="00C94AA1" w:rsidRDefault="00C94AA1" w:rsidP="00C94AA1">
      <w:pPr>
        <w:tabs>
          <w:tab w:val="left" w:pos="2319"/>
        </w:tabs>
        <w:rPr>
          <w:lang w:val="en-US"/>
        </w:rPr>
      </w:pPr>
    </w:p>
    <w:p w14:paraId="7218C9C2" w14:textId="77777777" w:rsidR="00C94AA1" w:rsidRPr="00C94AA1" w:rsidRDefault="00C94AA1" w:rsidP="00C94AA1">
      <w:pPr>
        <w:tabs>
          <w:tab w:val="left" w:pos="2319"/>
        </w:tabs>
        <w:rPr>
          <w:lang w:val="en-US"/>
        </w:rPr>
      </w:pPr>
      <w:r w:rsidRPr="00C94AA1">
        <w:rPr>
          <w:lang w:val="en-US"/>
        </w:rPr>
        <w:t>.btn-yellow:hover .icon {</w:t>
      </w:r>
    </w:p>
    <w:p w14:paraId="3C00FD14" w14:textId="77777777" w:rsidR="00C94AA1" w:rsidRDefault="00C94AA1" w:rsidP="00C94AA1">
      <w:pPr>
        <w:tabs>
          <w:tab w:val="left" w:pos="2319"/>
        </w:tabs>
      </w:pPr>
      <w:r w:rsidRPr="00C94AA1">
        <w:rPr>
          <w:lang w:val="en-US"/>
        </w:rPr>
        <w:t xml:space="preserve">    </w:t>
      </w:r>
      <w:r>
        <w:t>transform:scale(10);</w:t>
      </w:r>
    </w:p>
    <w:p w14:paraId="0CF9CDCC" w14:textId="77777777" w:rsidR="00C94AA1" w:rsidRDefault="00C94AA1" w:rsidP="00C94AA1">
      <w:pPr>
        <w:tabs>
          <w:tab w:val="left" w:pos="2319"/>
        </w:tabs>
      </w:pPr>
      <w:r>
        <w:t xml:space="preserve">    opacity:0;</w:t>
      </w:r>
    </w:p>
    <w:p w14:paraId="5CC72787" w14:textId="3A9BE4D9" w:rsidR="00450780" w:rsidRDefault="00C94AA1" w:rsidP="00C94AA1">
      <w:pPr>
        <w:tabs>
          <w:tab w:val="left" w:pos="2319"/>
        </w:tabs>
      </w:pPr>
      <w:r>
        <w:t>}</w:t>
      </w:r>
    </w:p>
    <w:p w14:paraId="09A73885" w14:textId="6F2FF811" w:rsidR="003732CA" w:rsidRDefault="003732CA" w:rsidP="00C94AA1">
      <w:pPr>
        <w:tabs>
          <w:tab w:val="left" w:pos="2319"/>
        </w:tabs>
      </w:pPr>
    </w:p>
    <w:p w14:paraId="5EF1A899" w14:textId="77777777" w:rsidR="003732CA" w:rsidRDefault="003732CA" w:rsidP="003732CA">
      <w:pPr>
        <w:pStyle w:val="2"/>
      </w:pPr>
      <w:r>
        <w:t>Эффекты при наведении: кнопки — часть 3 </w:t>
      </w:r>
      <w:r>
        <w:rPr>
          <w:bCs/>
          <w:color w:val="999999"/>
          <w:sz w:val="37"/>
          <w:szCs w:val="37"/>
        </w:rPr>
        <w:t>[24/32]</w:t>
      </w:r>
    </w:p>
    <w:p w14:paraId="77DDD710" w14:textId="4292ECB3" w:rsidR="003732CA" w:rsidRDefault="003732CA" w:rsidP="003732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кнопка и ещё один эффект, похожий на предыдущие: при наведении давайте будем плавно скрывать иконку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одновременно показывать скрытый блок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При этом можно ещё дополнить эффект тем, что скрытый блок будет изначально «схлопнут» свойством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до нуля, и при появлении он будет увеличиваться вместе с увеличением непрозрачности.</w:t>
      </w:r>
    </w:p>
    <w:p w14:paraId="58412BF7" w14:textId="77777777" w:rsidR="00CE7D4A" w:rsidRPr="00CE7D4A" w:rsidRDefault="00CE7D4A" w:rsidP="00CE7D4A">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1</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.icon</w:t>
      </w:r>
      <w:r w:rsidRPr="00CE7D4A">
        <w:rPr>
          <w:rFonts w:ascii="Helvetica" w:eastAsia="Times New Roman" w:hAnsi="Helvetica" w:cs="Helvetica"/>
          <w:color w:val="333333"/>
          <w:sz w:val="20"/>
          <w:szCs w:val="20"/>
          <w:lang w:eastAsia="ru-RU"/>
        </w:rPr>
        <w:t> задайте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57408B1B" w14:textId="77777777" w:rsidR="00CE7D4A" w:rsidRPr="00CE7D4A" w:rsidRDefault="00CE7D4A" w:rsidP="00CE7D4A">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2</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 и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w:t>
      </w:r>
    </w:p>
    <w:p w14:paraId="6225659F" w14:textId="77777777" w:rsidR="00CE7D4A" w:rsidRPr="00CE7D4A" w:rsidRDefault="00CE7D4A" w:rsidP="00CE7D4A">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3</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 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4FB8644B" w14:textId="77777777" w:rsidR="00CE7D4A" w:rsidRPr="00CE7D4A" w:rsidRDefault="00CE7D4A" w:rsidP="00CE7D4A">
      <w:pPr>
        <w:spacing w:after="135"/>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color w:val="333333"/>
          <w:sz w:val="20"/>
          <w:szCs w:val="20"/>
          <w:lang w:eastAsia="ru-RU"/>
        </w:rPr>
        <w:t>После каждого изменения наводите курсор на синюю кнопку для проверки.</w:t>
      </w:r>
    </w:p>
    <w:p w14:paraId="198F57C9" w14:textId="77777777" w:rsidR="00CE7D4A" w:rsidRDefault="00CE7D4A" w:rsidP="003732CA">
      <w:pPr>
        <w:pStyle w:val="a3"/>
        <w:shd w:val="clear" w:color="auto" w:fill="FFFFFF"/>
        <w:spacing w:before="0" w:beforeAutospacing="0" w:after="135" w:afterAutospacing="0"/>
        <w:rPr>
          <w:rFonts w:ascii="Helvetica" w:hAnsi="Helvetica" w:cs="Helvetica"/>
          <w:color w:val="333333"/>
          <w:sz w:val="20"/>
          <w:szCs w:val="20"/>
        </w:rPr>
      </w:pPr>
    </w:p>
    <w:p w14:paraId="6C8467B8" w14:textId="77777777" w:rsidR="00FA2274" w:rsidRPr="00603AE3" w:rsidRDefault="00FA2274" w:rsidP="00FA2274">
      <w:pPr>
        <w:tabs>
          <w:tab w:val="left" w:pos="2319"/>
        </w:tabs>
        <w:rPr>
          <w:lang w:val="en-US"/>
        </w:rPr>
      </w:pPr>
      <w:r w:rsidRPr="00603AE3">
        <w:rPr>
          <w:lang w:val="en-US"/>
        </w:rPr>
        <w:t>.</w:t>
      </w:r>
      <w:r w:rsidRPr="00FA2274">
        <w:rPr>
          <w:lang w:val="en-US"/>
        </w:rPr>
        <w:t>btn</w:t>
      </w:r>
      <w:r w:rsidRPr="00603AE3">
        <w:rPr>
          <w:lang w:val="en-US"/>
        </w:rPr>
        <w:t>-</w:t>
      </w:r>
      <w:r w:rsidRPr="00FA2274">
        <w:rPr>
          <w:lang w:val="en-US"/>
        </w:rPr>
        <w:t>blue</w:t>
      </w:r>
      <w:r w:rsidRPr="00603AE3">
        <w:rPr>
          <w:lang w:val="en-US"/>
        </w:rPr>
        <w:t xml:space="preserve"> .</w:t>
      </w:r>
      <w:r w:rsidRPr="00FA2274">
        <w:rPr>
          <w:lang w:val="en-US"/>
        </w:rPr>
        <w:t>icon</w:t>
      </w:r>
      <w:r w:rsidRPr="00603AE3">
        <w:rPr>
          <w:lang w:val="en-US"/>
        </w:rPr>
        <w:t xml:space="preserve"> {</w:t>
      </w:r>
    </w:p>
    <w:p w14:paraId="2E8BE519" w14:textId="77777777" w:rsidR="00FA2274" w:rsidRPr="00FA2274" w:rsidRDefault="00FA2274" w:rsidP="00FA2274">
      <w:pPr>
        <w:tabs>
          <w:tab w:val="left" w:pos="2319"/>
        </w:tabs>
        <w:rPr>
          <w:lang w:val="en-US"/>
        </w:rPr>
      </w:pPr>
      <w:r w:rsidRPr="00603AE3">
        <w:rPr>
          <w:lang w:val="en-US"/>
        </w:rPr>
        <w:t xml:space="preserve">    </w:t>
      </w:r>
      <w:r w:rsidRPr="00FA2274">
        <w:rPr>
          <w:lang w:val="en-US"/>
        </w:rPr>
        <w:t>width: 28px;</w:t>
      </w:r>
    </w:p>
    <w:p w14:paraId="47E0AF3F" w14:textId="77777777" w:rsidR="00FA2274" w:rsidRPr="00FA2274" w:rsidRDefault="00FA2274" w:rsidP="00FA2274">
      <w:pPr>
        <w:tabs>
          <w:tab w:val="left" w:pos="2319"/>
        </w:tabs>
        <w:rPr>
          <w:lang w:val="en-US"/>
        </w:rPr>
      </w:pPr>
      <w:r w:rsidRPr="00FA2274">
        <w:rPr>
          <w:lang w:val="en-US"/>
        </w:rPr>
        <w:t xml:space="preserve">    height: 28px;</w:t>
      </w:r>
    </w:p>
    <w:p w14:paraId="11AFE273" w14:textId="77777777" w:rsidR="00FA2274" w:rsidRPr="00FA2274" w:rsidRDefault="00FA2274" w:rsidP="00FA2274">
      <w:pPr>
        <w:tabs>
          <w:tab w:val="left" w:pos="2319"/>
        </w:tabs>
        <w:rPr>
          <w:lang w:val="en-US"/>
        </w:rPr>
      </w:pPr>
      <w:r w:rsidRPr="00FA2274">
        <w:rPr>
          <w:lang w:val="en-US"/>
        </w:rPr>
        <w:t xml:space="preserve">    transition: all 0.2s ease-in-out;</w:t>
      </w:r>
    </w:p>
    <w:p w14:paraId="238F1219" w14:textId="77777777" w:rsidR="00FA2274" w:rsidRPr="00FA2274" w:rsidRDefault="00FA2274" w:rsidP="00FA2274">
      <w:pPr>
        <w:tabs>
          <w:tab w:val="left" w:pos="2319"/>
        </w:tabs>
        <w:rPr>
          <w:lang w:val="en-US"/>
        </w:rPr>
      </w:pPr>
      <w:r w:rsidRPr="00FA2274">
        <w:rPr>
          <w:lang w:val="en-US"/>
        </w:rPr>
        <w:t>}</w:t>
      </w:r>
    </w:p>
    <w:p w14:paraId="42B60506" w14:textId="77777777" w:rsidR="00FA2274" w:rsidRPr="00FA2274" w:rsidRDefault="00FA2274" w:rsidP="00FA2274">
      <w:pPr>
        <w:tabs>
          <w:tab w:val="left" w:pos="2319"/>
        </w:tabs>
        <w:rPr>
          <w:lang w:val="en-US"/>
        </w:rPr>
      </w:pPr>
    </w:p>
    <w:p w14:paraId="5BEB9D01" w14:textId="77777777" w:rsidR="00FA2274" w:rsidRPr="00FA2274" w:rsidRDefault="00FA2274" w:rsidP="00FA2274">
      <w:pPr>
        <w:tabs>
          <w:tab w:val="left" w:pos="2319"/>
        </w:tabs>
        <w:rPr>
          <w:lang w:val="en-US"/>
        </w:rPr>
      </w:pPr>
      <w:r w:rsidRPr="00FA2274">
        <w:rPr>
          <w:lang w:val="en-US"/>
        </w:rPr>
        <w:t>.btn-blue .hidden {</w:t>
      </w:r>
    </w:p>
    <w:p w14:paraId="78F329CB" w14:textId="77777777" w:rsidR="00FA2274" w:rsidRPr="00FA2274" w:rsidRDefault="00FA2274" w:rsidP="00FA2274">
      <w:pPr>
        <w:tabs>
          <w:tab w:val="left" w:pos="2319"/>
        </w:tabs>
        <w:rPr>
          <w:lang w:val="en-US"/>
        </w:rPr>
      </w:pPr>
      <w:r w:rsidRPr="00FA2274">
        <w:rPr>
          <w:lang w:val="en-US"/>
        </w:rPr>
        <w:t xml:space="preserve">    left: 15px;</w:t>
      </w:r>
    </w:p>
    <w:p w14:paraId="2397494F" w14:textId="77777777" w:rsidR="00FA2274" w:rsidRPr="00FA2274" w:rsidRDefault="00FA2274" w:rsidP="00FA2274">
      <w:pPr>
        <w:tabs>
          <w:tab w:val="left" w:pos="2319"/>
        </w:tabs>
        <w:rPr>
          <w:lang w:val="en-US"/>
        </w:rPr>
      </w:pPr>
      <w:r w:rsidRPr="00FA2274">
        <w:rPr>
          <w:lang w:val="en-US"/>
        </w:rPr>
        <w:t xml:space="preserve">    top: 12px;</w:t>
      </w:r>
    </w:p>
    <w:p w14:paraId="7DE41936" w14:textId="77777777" w:rsidR="00FA2274" w:rsidRPr="00FA2274" w:rsidRDefault="00FA2274" w:rsidP="00FA2274">
      <w:pPr>
        <w:tabs>
          <w:tab w:val="left" w:pos="2319"/>
        </w:tabs>
        <w:rPr>
          <w:lang w:val="en-US"/>
        </w:rPr>
      </w:pPr>
      <w:r w:rsidRPr="00FA2274">
        <w:rPr>
          <w:lang w:val="en-US"/>
        </w:rPr>
        <w:t xml:space="preserve">    opacity: 0;</w:t>
      </w:r>
    </w:p>
    <w:p w14:paraId="32A831B1" w14:textId="77777777" w:rsidR="00FA2274" w:rsidRPr="00FA2274" w:rsidRDefault="00FA2274" w:rsidP="00FA2274">
      <w:pPr>
        <w:tabs>
          <w:tab w:val="left" w:pos="2319"/>
        </w:tabs>
        <w:rPr>
          <w:lang w:val="en-US"/>
        </w:rPr>
      </w:pPr>
      <w:r w:rsidRPr="00FA2274">
        <w:rPr>
          <w:lang w:val="en-US"/>
        </w:rPr>
        <w:t xml:space="preserve">    transform:scale(0);</w:t>
      </w:r>
    </w:p>
    <w:p w14:paraId="79871D8D" w14:textId="77777777" w:rsidR="00FA2274" w:rsidRPr="00FA2274" w:rsidRDefault="00FA2274" w:rsidP="00FA2274">
      <w:pPr>
        <w:tabs>
          <w:tab w:val="left" w:pos="2319"/>
        </w:tabs>
        <w:rPr>
          <w:lang w:val="en-US"/>
        </w:rPr>
      </w:pPr>
      <w:r w:rsidRPr="00FA2274">
        <w:rPr>
          <w:lang w:val="en-US"/>
        </w:rPr>
        <w:t>}</w:t>
      </w:r>
    </w:p>
    <w:p w14:paraId="4F85AAA6" w14:textId="77777777" w:rsidR="00FA2274" w:rsidRPr="00FA2274" w:rsidRDefault="00FA2274" w:rsidP="00FA2274">
      <w:pPr>
        <w:tabs>
          <w:tab w:val="left" w:pos="2319"/>
        </w:tabs>
        <w:rPr>
          <w:lang w:val="en-US"/>
        </w:rPr>
      </w:pPr>
    </w:p>
    <w:p w14:paraId="55F08908" w14:textId="77777777" w:rsidR="00FA2274" w:rsidRPr="00FA2274" w:rsidRDefault="00FA2274" w:rsidP="00FA2274">
      <w:pPr>
        <w:tabs>
          <w:tab w:val="left" w:pos="2319"/>
        </w:tabs>
        <w:rPr>
          <w:lang w:val="en-US"/>
        </w:rPr>
      </w:pPr>
      <w:r w:rsidRPr="00FA2274">
        <w:rPr>
          <w:lang w:val="en-US"/>
        </w:rPr>
        <w:lastRenderedPageBreak/>
        <w:t>.btn-blue .hidden img {</w:t>
      </w:r>
    </w:p>
    <w:p w14:paraId="07C5D2DF" w14:textId="77777777" w:rsidR="00FA2274" w:rsidRPr="00FA2274" w:rsidRDefault="00FA2274" w:rsidP="00FA2274">
      <w:pPr>
        <w:tabs>
          <w:tab w:val="left" w:pos="2319"/>
        </w:tabs>
        <w:rPr>
          <w:lang w:val="en-US"/>
        </w:rPr>
      </w:pPr>
      <w:r w:rsidRPr="00FA2274">
        <w:rPr>
          <w:lang w:val="en-US"/>
        </w:rPr>
        <w:t xml:space="preserve">    width: 28px;</w:t>
      </w:r>
    </w:p>
    <w:p w14:paraId="4B377C1E" w14:textId="77777777" w:rsidR="00FA2274" w:rsidRPr="00FA2274" w:rsidRDefault="00FA2274" w:rsidP="00FA2274">
      <w:pPr>
        <w:tabs>
          <w:tab w:val="left" w:pos="2319"/>
        </w:tabs>
        <w:rPr>
          <w:lang w:val="en-US"/>
        </w:rPr>
      </w:pPr>
      <w:r w:rsidRPr="00FA2274">
        <w:rPr>
          <w:lang w:val="en-US"/>
        </w:rPr>
        <w:t xml:space="preserve">    height: 28px;</w:t>
      </w:r>
    </w:p>
    <w:p w14:paraId="2AA17333" w14:textId="77777777" w:rsidR="00FA2274" w:rsidRPr="00FA2274" w:rsidRDefault="00FA2274" w:rsidP="00FA2274">
      <w:pPr>
        <w:tabs>
          <w:tab w:val="left" w:pos="2319"/>
        </w:tabs>
        <w:rPr>
          <w:lang w:val="en-US"/>
        </w:rPr>
      </w:pPr>
      <w:r w:rsidRPr="00FA2274">
        <w:rPr>
          <w:lang w:val="en-US"/>
        </w:rPr>
        <w:t>}</w:t>
      </w:r>
    </w:p>
    <w:p w14:paraId="0ECD3F60" w14:textId="77777777" w:rsidR="00FA2274" w:rsidRPr="00FA2274" w:rsidRDefault="00FA2274" w:rsidP="00FA2274">
      <w:pPr>
        <w:tabs>
          <w:tab w:val="left" w:pos="2319"/>
        </w:tabs>
        <w:rPr>
          <w:lang w:val="en-US"/>
        </w:rPr>
      </w:pPr>
    </w:p>
    <w:p w14:paraId="7305032A" w14:textId="77777777" w:rsidR="00FA2274" w:rsidRPr="00FA2274" w:rsidRDefault="00FA2274" w:rsidP="00FA2274">
      <w:pPr>
        <w:tabs>
          <w:tab w:val="left" w:pos="2319"/>
        </w:tabs>
        <w:rPr>
          <w:lang w:val="en-US"/>
        </w:rPr>
      </w:pPr>
      <w:r w:rsidRPr="00FA2274">
        <w:rPr>
          <w:lang w:val="en-US"/>
        </w:rPr>
        <w:t>.btn-blue:hover .hidden {</w:t>
      </w:r>
    </w:p>
    <w:p w14:paraId="2257526D" w14:textId="77777777" w:rsidR="00FA2274" w:rsidRPr="00FA2274" w:rsidRDefault="00FA2274" w:rsidP="00FA2274">
      <w:pPr>
        <w:tabs>
          <w:tab w:val="left" w:pos="2319"/>
        </w:tabs>
        <w:rPr>
          <w:lang w:val="en-US"/>
        </w:rPr>
      </w:pPr>
      <w:r w:rsidRPr="00FA2274">
        <w:rPr>
          <w:lang w:val="en-US"/>
        </w:rPr>
        <w:t xml:space="preserve">    transition:</w:t>
      </w:r>
    </w:p>
    <w:p w14:paraId="0B01F64B" w14:textId="77777777" w:rsidR="00FA2274" w:rsidRPr="00FA2274" w:rsidRDefault="00FA2274" w:rsidP="00FA2274">
      <w:pPr>
        <w:tabs>
          <w:tab w:val="left" w:pos="2319"/>
        </w:tabs>
        <w:rPr>
          <w:lang w:val="en-US"/>
        </w:rPr>
      </w:pPr>
      <w:r w:rsidRPr="00FA2274">
        <w:rPr>
          <w:lang w:val="en-US"/>
        </w:rPr>
        <w:t xml:space="preserve">        opacity 0.2s ease-in-out,</w:t>
      </w:r>
    </w:p>
    <w:p w14:paraId="655254CA" w14:textId="77777777" w:rsidR="00FA2274" w:rsidRPr="00FA2274" w:rsidRDefault="00FA2274" w:rsidP="00FA2274">
      <w:pPr>
        <w:tabs>
          <w:tab w:val="left" w:pos="2319"/>
        </w:tabs>
        <w:rPr>
          <w:lang w:val="en-US"/>
        </w:rPr>
      </w:pPr>
      <w:r w:rsidRPr="00FA2274">
        <w:rPr>
          <w:lang w:val="en-US"/>
        </w:rPr>
        <w:t xml:space="preserve">        transform 0.2s ease-in-out 0.1s;</w:t>
      </w:r>
    </w:p>
    <w:p w14:paraId="228BB668" w14:textId="77777777" w:rsidR="00FA2274" w:rsidRPr="00FA2274" w:rsidRDefault="00FA2274" w:rsidP="00FA2274">
      <w:pPr>
        <w:tabs>
          <w:tab w:val="left" w:pos="2319"/>
        </w:tabs>
        <w:rPr>
          <w:lang w:val="en-US"/>
        </w:rPr>
      </w:pPr>
      <w:r w:rsidRPr="00FA2274">
        <w:rPr>
          <w:lang w:val="en-US"/>
        </w:rPr>
        <w:t xml:space="preserve">    transform:scale(1);</w:t>
      </w:r>
    </w:p>
    <w:p w14:paraId="64E17245" w14:textId="77777777" w:rsidR="00FA2274" w:rsidRPr="00FA2274" w:rsidRDefault="00FA2274" w:rsidP="00FA2274">
      <w:pPr>
        <w:tabs>
          <w:tab w:val="left" w:pos="2319"/>
        </w:tabs>
        <w:rPr>
          <w:lang w:val="en-US"/>
        </w:rPr>
      </w:pPr>
      <w:r w:rsidRPr="00FA2274">
        <w:rPr>
          <w:lang w:val="en-US"/>
        </w:rPr>
        <w:t xml:space="preserve">    opacity:1;</w:t>
      </w:r>
    </w:p>
    <w:p w14:paraId="37E9ADA3" w14:textId="77777777" w:rsidR="00FA2274" w:rsidRPr="00FA2274" w:rsidRDefault="00FA2274" w:rsidP="00FA2274">
      <w:pPr>
        <w:tabs>
          <w:tab w:val="left" w:pos="2319"/>
        </w:tabs>
        <w:rPr>
          <w:lang w:val="en-US"/>
        </w:rPr>
      </w:pPr>
      <w:r w:rsidRPr="00FA2274">
        <w:rPr>
          <w:lang w:val="en-US"/>
        </w:rPr>
        <w:t>}</w:t>
      </w:r>
    </w:p>
    <w:p w14:paraId="1AB727A0" w14:textId="77777777" w:rsidR="00FA2274" w:rsidRPr="00FA2274" w:rsidRDefault="00FA2274" w:rsidP="00FA2274">
      <w:pPr>
        <w:tabs>
          <w:tab w:val="left" w:pos="2319"/>
        </w:tabs>
        <w:rPr>
          <w:lang w:val="en-US"/>
        </w:rPr>
      </w:pPr>
    </w:p>
    <w:p w14:paraId="7F77DDB1" w14:textId="77777777" w:rsidR="00FA2274" w:rsidRPr="00FA2274" w:rsidRDefault="00FA2274" w:rsidP="00FA2274">
      <w:pPr>
        <w:tabs>
          <w:tab w:val="left" w:pos="2319"/>
        </w:tabs>
        <w:rPr>
          <w:lang w:val="en-US"/>
        </w:rPr>
      </w:pPr>
      <w:r w:rsidRPr="00FA2274">
        <w:rPr>
          <w:lang w:val="en-US"/>
        </w:rPr>
        <w:t>.btn-blue:hover .icon {</w:t>
      </w:r>
    </w:p>
    <w:p w14:paraId="3480D4D3" w14:textId="77777777" w:rsidR="00FA2274" w:rsidRDefault="00FA2274" w:rsidP="00FA2274">
      <w:pPr>
        <w:tabs>
          <w:tab w:val="left" w:pos="2319"/>
        </w:tabs>
      </w:pPr>
      <w:r w:rsidRPr="00FA2274">
        <w:rPr>
          <w:lang w:val="en-US"/>
        </w:rPr>
        <w:t xml:space="preserve">    </w:t>
      </w:r>
      <w:r>
        <w:t>opacity:0;</w:t>
      </w:r>
    </w:p>
    <w:p w14:paraId="1E4C9565" w14:textId="63D2E85A" w:rsidR="003732CA" w:rsidRDefault="00FA2274" w:rsidP="00FA2274">
      <w:pPr>
        <w:tabs>
          <w:tab w:val="left" w:pos="2319"/>
        </w:tabs>
      </w:pPr>
      <w:r>
        <w:t>}</w:t>
      </w:r>
    </w:p>
    <w:p w14:paraId="2D28C14D" w14:textId="0F8C8370" w:rsidR="00446BEB" w:rsidRDefault="00446BEB" w:rsidP="00FA2274">
      <w:pPr>
        <w:tabs>
          <w:tab w:val="left" w:pos="2319"/>
        </w:tabs>
      </w:pPr>
    </w:p>
    <w:p w14:paraId="23147B1C" w14:textId="77777777" w:rsidR="00446BEB" w:rsidRDefault="00446BEB" w:rsidP="00446BEB">
      <w:pPr>
        <w:pStyle w:val="2"/>
      </w:pPr>
      <w:r>
        <w:t>Эффекты при наведении: галерея </w:t>
      </w:r>
      <w:r>
        <w:rPr>
          <w:bCs/>
          <w:color w:val="999999"/>
          <w:sz w:val="37"/>
          <w:szCs w:val="37"/>
        </w:rPr>
        <w:t>[25/32]</w:t>
      </w:r>
    </w:p>
    <w:p w14:paraId="63C3934C" w14:textId="77777777" w:rsidR="00446BEB" w:rsidRDefault="00446BEB" w:rsidP="00446B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любой ситуации, когда стоит задача плавно менять позицию или размеры блока, а также каким-либо способом менять его внешний вид, встаёт выбор: пользоваться связкой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или же задействовать javascript и динамически менять ширину/высоту, координаты объектов в скрипте.</w:t>
      </w:r>
    </w:p>
    <w:p w14:paraId="60F6B84D" w14:textId="77777777" w:rsidR="00446BEB" w:rsidRDefault="00446BEB" w:rsidP="00446B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Зачастую выбор падает на js-реализацию с помощью библиотеки jQuery, но в большинстве случаев «чистая» CSS-реализация простых визуальных эффектов намного производительнее аналогичных jQuery-функций. Кроме того, в ряде случаев определённые трансформации в CSS могут для повышения производительности задействовать не только центральный процессор компьютера или мобильного девайса, но и ресурсы графического адаптера, что позволяет разгрузить процессор и избавиться от «тормознутости» эффектов.</w:t>
      </w:r>
    </w:p>
    <w:p w14:paraId="74095F2D" w14:textId="77777777" w:rsidR="00446BEB" w:rsidRDefault="00446BEB" w:rsidP="00446B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 помощью трансформации и плавных переходов давайте реализуем простую мини-галерею картинок, которые увеличиваются и становятся полупрозрачными при наведении.</w:t>
      </w:r>
    </w:p>
    <w:p w14:paraId="08A639D4" w14:textId="77777777" w:rsidR="003E0A08" w:rsidRPr="003E0A08" w:rsidRDefault="003E0A08" w:rsidP="003E0A08">
      <w:pPr>
        <w:tabs>
          <w:tab w:val="left" w:pos="2319"/>
        </w:tabs>
        <w:rPr>
          <w:lang w:val="en-US"/>
        </w:rPr>
      </w:pPr>
      <w:r w:rsidRPr="003E0A08">
        <w:rPr>
          <w:lang w:val="en-US"/>
        </w:rPr>
        <w:t>.deck img {</w:t>
      </w:r>
    </w:p>
    <w:p w14:paraId="6C053462" w14:textId="77777777" w:rsidR="003E0A08" w:rsidRPr="003E0A08" w:rsidRDefault="003E0A08" w:rsidP="003E0A08">
      <w:pPr>
        <w:tabs>
          <w:tab w:val="left" w:pos="2319"/>
        </w:tabs>
        <w:rPr>
          <w:lang w:val="en-US"/>
        </w:rPr>
      </w:pPr>
      <w:r w:rsidRPr="003E0A08">
        <w:rPr>
          <w:lang w:val="en-US"/>
        </w:rPr>
        <w:t xml:space="preserve">    width: 100px;</w:t>
      </w:r>
    </w:p>
    <w:p w14:paraId="1EB7808D" w14:textId="77777777" w:rsidR="003E0A08" w:rsidRPr="003E0A08" w:rsidRDefault="003E0A08" w:rsidP="003E0A08">
      <w:pPr>
        <w:tabs>
          <w:tab w:val="left" w:pos="2319"/>
        </w:tabs>
        <w:rPr>
          <w:lang w:val="en-US"/>
        </w:rPr>
      </w:pPr>
      <w:r w:rsidRPr="003E0A08">
        <w:rPr>
          <w:lang w:val="en-US"/>
        </w:rPr>
        <w:t xml:space="preserve">    transition: all 0.1s linear;</w:t>
      </w:r>
    </w:p>
    <w:p w14:paraId="00CB58E6" w14:textId="77777777" w:rsidR="003E0A08" w:rsidRPr="003E0A08" w:rsidRDefault="003E0A08" w:rsidP="003E0A08">
      <w:pPr>
        <w:tabs>
          <w:tab w:val="left" w:pos="2319"/>
        </w:tabs>
        <w:rPr>
          <w:lang w:val="en-US"/>
        </w:rPr>
      </w:pPr>
      <w:r w:rsidRPr="003E0A08">
        <w:rPr>
          <w:lang w:val="en-US"/>
        </w:rPr>
        <w:t>}</w:t>
      </w:r>
    </w:p>
    <w:p w14:paraId="141E2176" w14:textId="77777777" w:rsidR="003E0A08" w:rsidRPr="003E0A08" w:rsidRDefault="003E0A08" w:rsidP="003E0A08">
      <w:pPr>
        <w:tabs>
          <w:tab w:val="left" w:pos="2319"/>
        </w:tabs>
        <w:rPr>
          <w:lang w:val="en-US"/>
        </w:rPr>
      </w:pPr>
    </w:p>
    <w:p w14:paraId="62F65E4B" w14:textId="77777777" w:rsidR="003E0A08" w:rsidRPr="003E0A08" w:rsidRDefault="003E0A08" w:rsidP="003E0A08">
      <w:pPr>
        <w:tabs>
          <w:tab w:val="left" w:pos="2319"/>
        </w:tabs>
        <w:rPr>
          <w:lang w:val="en-US"/>
        </w:rPr>
      </w:pPr>
      <w:r w:rsidRPr="003E0A08">
        <w:rPr>
          <w:lang w:val="en-US"/>
        </w:rPr>
        <w:t>.deck img:hover {</w:t>
      </w:r>
    </w:p>
    <w:p w14:paraId="208C51F4" w14:textId="77777777" w:rsidR="003E0A08" w:rsidRPr="003E0A08" w:rsidRDefault="003E0A08" w:rsidP="003E0A08">
      <w:pPr>
        <w:tabs>
          <w:tab w:val="left" w:pos="2319"/>
        </w:tabs>
        <w:rPr>
          <w:lang w:val="en-US"/>
        </w:rPr>
      </w:pPr>
      <w:r w:rsidRPr="003E0A08">
        <w:rPr>
          <w:lang w:val="en-US"/>
        </w:rPr>
        <w:t xml:space="preserve">    opacity:0.6;</w:t>
      </w:r>
    </w:p>
    <w:p w14:paraId="4230D29C" w14:textId="77777777" w:rsidR="003E0A08" w:rsidRPr="003E0A08" w:rsidRDefault="003E0A08" w:rsidP="003E0A08">
      <w:pPr>
        <w:tabs>
          <w:tab w:val="left" w:pos="2319"/>
        </w:tabs>
        <w:rPr>
          <w:lang w:val="en-US"/>
        </w:rPr>
      </w:pPr>
      <w:r w:rsidRPr="003E0A08">
        <w:rPr>
          <w:lang w:val="en-US"/>
        </w:rPr>
        <w:t xml:space="preserve">    transform:scale(1.1);</w:t>
      </w:r>
    </w:p>
    <w:p w14:paraId="1C9B18B6" w14:textId="0927A88F" w:rsidR="00446BEB" w:rsidRDefault="003E0A08" w:rsidP="003E0A08">
      <w:pPr>
        <w:tabs>
          <w:tab w:val="left" w:pos="2319"/>
        </w:tabs>
      </w:pPr>
      <w:r>
        <w:t>}</w:t>
      </w:r>
    </w:p>
    <w:p w14:paraId="517A2BD2" w14:textId="56F00821" w:rsidR="003E0A08" w:rsidRDefault="003E0A08" w:rsidP="003E0A08">
      <w:pPr>
        <w:tabs>
          <w:tab w:val="left" w:pos="2319"/>
        </w:tabs>
      </w:pPr>
    </w:p>
    <w:p w14:paraId="2733DFBE" w14:textId="77777777" w:rsidR="003E0A08" w:rsidRDefault="003E0A08" w:rsidP="003E0A08">
      <w:pPr>
        <w:pStyle w:val="2"/>
      </w:pPr>
      <w:r>
        <w:t>«Стопка» карт </w:t>
      </w:r>
      <w:r>
        <w:rPr>
          <w:bCs/>
          <w:color w:val="999999"/>
          <w:sz w:val="37"/>
          <w:szCs w:val="37"/>
        </w:rPr>
        <w:t>[26/32]</w:t>
      </w:r>
    </w:p>
    <w:p w14:paraId="0C1B4143" w14:textId="77777777" w:rsidR="003E0A08" w:rsidRPr="00F74589" w:rsidRDefault="003E0A08" w:rsidP="003E0A08">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этом задании давайте создадим «стопку» карт. Без эффектов эти картинки абсолютно спозиционированы и располагаются слоями друг под другом. Наша задача — немного повернуть нижележащие карты, чтобы они выглядывали из-под верхних. Как</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обычно</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воспользуемся</w:t>
      </w:r>
      <w:r w:rsidRPr="00F74589">
        <w:rPr>
          <w:rFonts w:ascii="Helvetica" w:hAnsi="Helvetica" w:cs="Helvetica"/>
          <w:color w:val="333333"/>
          <w:sz w:val="20"/>
          <w:szCs w:val="20"/>
          <w:lang w:val="en-US"/>
        </w:rPr>
        <w:t> </w:t>
      </w:r>
      <w:r w:rsidRPr="00F74589">
        <w:rPr>
          <w:rStyle w:val="HTML"/>
          <w:rFonts w:ascii="Consolas" w:hAnsi="Consolas"/>
          <w:color w:val="DD1144"/>
          <w:sz w:val="18"/>
          <w:szCs w:val="18"/>
          <w:bdr w:val="single" w:sz="6" w:space="2" w:color="E1E1E8" w:frame="1"/>
          <w:shd w:val="clear" w:color="auto" w:fill="F7F7F9"/>
          <w:lang w:val="en-US"/>
        </w:rPr>
        <w:t>transform: rotate</w:t>
      </w:r>
      <w:r w:rsidRPr="00F74589">
        <w:rPr>
          <w:rFonts w:ascii="Helvetica" w:hAnsi="Helvetica" w:cs="Helvetica"/>
          <w:color w:val="333333"/>
          <w:sz w:val="20"/>
          <w:szCs w:val="20"/>
          <w:lang w:val="en-US"/>
        </w:rPr>
        <w:t>.</w:t>
      </w:r>
    </w:p>
    <w:p w14:paraId="2BE56CCB" w14:textId="77777777" w:rsidR="00F74589" w:rsidRPr="00F74589" w:rsidRDefault="00F74589" w:rsidP="00F74589">
      <w:pPr>
        <w:tabs>
          <w:tab w:val="left" w:pos="2319"/>
        </w:tabs>
        <w:rPr>
          <w:lang w:val="en-US"/>
        </w:rPr>
      </w:pPr>
      <w:r w:rsidRPr="00F74589">
        <w:rPr>
          <w:lang w:val="en-US"/>
        </w:rPr>
        <w:t>.deck img {</w:t>
      </w:r>
    </w:p>
    <w:p w14:paraId="1B8B6557" w14:textId="77777777" w:rsidR="00F74589" w:rsidRPr="00F74589" w:rsidRDefault="00F74589" w:rsidP="00F74589">
      <w:pPr>
        <w:tabs>
          <w:tab w:val="left" w:pos="2319"/>
        </w:tabs>
        <w:rPr>
          <w:lang w:val="en-US"/>
        </w:rPr>
      </w:pPr>
      <w:r w:rsidRPr="00F74589">
        <w:rPr>
          <w:lang w:val="en-US"/>
        </w:rPr>
        <w:t xml:space="preserve">    position: absolute;</w:t>
      </w:r>
    </w:p>
    <w:p w14:paraId="4DBB79EB" w14:textId="77777777" w:rsidR="00F74589" w:rsidRPr="00F74589" w:rsidRDefault="00F74589" w:rsidP="00F74589">
      <w:pPr>
        <w:tabs>
          <w:tab w:val="left" w:pos="2319"/>
        </w:tabs>
        <w:rPr>
          <w:lang w:val="en-US"/>
        </w:rPr>
      </w:pPr>
      <w:r w:rsidRPr="00F74589">
        <w:rPr>
          <w:lang w:val="en-US"/>
        </w:rPr>
        <w:t xml:space="preserve">    transition: all 0.1s linear;</w:t>
      </w:r>
    </w:p>
    <w:p w14:paraId="2C4118DE" w14:textId="77777777" w:rsidR="00F74589" w:rsidRPr="00F74589" w:rsidRDefault="00F74589" w:rsidP="00F74589">
      <w:pPr>
        <w:tabs>
          <w:tab w:val="left" w:pos="2319"/>
        </w:tabs>
        <w:rPr>
          <w:lang w:val="en-US"/>
        </w:rPr>
      </w:pPr>
      <w:r w:rsidRPr="00F74589">
        <w:rPr>
          <w:lang w:val="en-US"/>
        </w:rPr>
        <w:t xml:space="preserve">    transform-origin: 0 0;</w:t>
      </w:r>
    </w:p>
    <w:p w14:paraId="5863D716" w14:textId="77777777" w:rsidR="00F74589" w:rsidRPr="00F74589" w:rsidRDefault="00F74589" w:rsidP="00F74589">
      <w:pPr>
        <w:tabs>
          <w:tab w:val="left" w:pos="2319"/>
        </w:tabs>
        <w:rPr>
          <w:lang w:val="en-US"/>
        </w:rPr>
      </w:pPr>
      <w:r w:rsidRPr="00F74589">
        <w:rPr>
          <w:lang w:val="en-US"/>
        </w:rPr>
        <w:t>}</w:t>
      </w:r>
    </w:p>
    <w:p w14:paraId="093F4A0D" w14:textId="77777777" w:rsidR="00F74589" w:rsidRPr="00F74589" w:rsidRDefault="00F74589" w:rsidP="00F74589">
      <w:pPr>
        <w:tabs>
          <w:tab w:val="left" w:pos="2319"/>
        </w:tabs>
        <w:rPr>
          <w:lang w:val="en-US"/>
        </w:rPr>
      </w:pPr>
    </w:p>
    <w:p w14:paraId="5C088D24" w14:textId="77777777" w:rsidR="00F74589" w:rsidRPr="00F74589" w:rsidRDefault="00F74589" w:rsidP="00F74589">
      <w:pPr>
        <w:tabs>
          <w:tab w:val="left" w:pos="2319"/>
        </w:tabs>
        <w:rPr>
          <w:lang w:val="en-US"/>
        </w:rPr>
      </w:pPr>
      <w:r w:rsidRPr="00F74589">
        <w:rPr>
          <w:lang w:val="en-US"/>
        </w:rPr>
        <w:t>.queen {</w:t>
      </w:r>
    </w:p>
    <w:p w14:paraId="4F1B95AA" w14:textId="77777777" w:rsidR="00F74589" w:rsidRPr="00F74589" w:rsidRDefault="00F74589" w:rsidP="00F74589">
      <w:pPr>
        <w:tabs>
          <w:tab w:val="left" w:pos="2319"/>
        </w:tabs>
        <w:rPr>
          <w:lang w:val="en-US"/>
        </w:rPr>
      </w:pPr>
      <w:r w:rsidRPr="00F74589">
        <w:rPr>
          <w:lang w:val="en-US"/>
        </w:rPr>
        <w:t xml:space="preserve">    transform:rotate(-10deg);</w:t>
      </w:r>
    </w:p>
    <w:p w14:paraId="704970B3" w14:textId="77777777" w:rsidR="00F74589" w:rsidRPr="00F74589" w:rsidRDefault="00F74589" w:rsidP="00F74589">
      <w:pPr>
        <w:tabs>
          <w:tab w:val="left" w:pos="2319"/>
        </w:tabs>
        <w:rPr>
          <w:lang w:val="en-US"/>
        </w:rPr>
      </w:pPr>
      <w:r w:rsidRPr="00F74589">
        <w:rPr>
          <w:lang w:val="en-US"/>
        </w:rPr>
        <w:t>}</w:t>
      </w:r>
    </w:p>
    <w:p w14:paraId="4C7569FA" w14:textId="77777777" w:rsidR="00F74589" w:rsidRPr="00F74589" w:rsidRDefault="00F74589" w:rsidP="00F74589">
      <w:pPr>
        <w:tabs>
          <w:tab w:val="left" w:pos="2319"/>
        </w:tabs>
        <w:rPr>
          <w:lang w:val="en-US"/>
        </w:rPr>
      </w:pPr>
    </w:p>
    <w:p w14:paraId="4F6F8BD6" w14:textId="77777777" w:rsidR="00F74589" w:rsidRPr="00F74589" w:rsidRDefault="00F74589" w:rsidP="00F74589">
      <w:pPr>
        <w:tabs>
          <w:tab w:val="left" w:pos="2319"/>
        </w:tabs>
        <w:rPr>
          <w:lang w:val="en-US"/>
        </w:rPr>
      </w:pPr>
      <w:r w:rsidRPr="00F74589">
        <w:rPr>
          <w:lang w:val="en-US"/>
        </w:rPr>
        <w:t>.jack {</w:t>
      </w:r>
    </w:p>
    <w:p w14:paraId="05547FCA" w14:textId="77777777" w:rsidR="00F74589" w:rsidRPr="00F74589" w:rsidRDefault="00F74589" w:rsidP="00F74589">
      <w:pPr>
        <w:tabs>
          <w:tab w:val="left" w:pos="2319"/>
        </w:tabs>
        <w:rPr>
          <w:lang w:val="en-US"/>
        </w:rPr>
      </w:pPr>
      <w:r w:rsidRPr="00F74589">
        <w:rPr>
          <w:lang w:val="en-US"/>
        </w:rPr>
        <w:t xml:space="preserve">        transform:rotate(-20deg);</w:t>
      </w:r>
    </w:p>
    <w:p w14:paraId="15B72334" w14:textId="77777777" w:rsidR="00F74589" w:rsidRPr="00F74589" w:rsidRDefault="00F74589" w:rsidP="00F74589">
      <w:pPr>
        <w:tabs>
          <w:tab w:val="left" w:pos="2319"/>
        </w:tabs>
        <w:rPr>
          <w:lang w:val="en-US"/>
        </w:rPr>
      </w:pPr>
      <w:r w:rsidRPr="00F74589">
        <w:rPr>
          <w:lang w:val="en-US"/>
        </w:rPr>
        <w:t>}</w:t>
      </w:r>
    </w:p>
    <w:p w14:paraId="2DCE4BEC" w14:textId="77777777" w:rsidR="00F74589" w:rsidRPr="00F74589" w:rsidRDefault="00F74589" w:rsidP="00F74589">
      <w:pPr>
        <w:tabs>
          <w:tab w:val="left" w:pos="2319"/>
        </w:tabs>
        <w:rPr>
          <w:lang w:val="en-US"/>
        </w:rPr>
      </w:pPr>
    </w:p>
    <w:p w14:paraId="5E4361E4" w14:textId="77777777" w:rsidR="00F74589" w:rsidRPr="00F74589" w:rsidRDefault="00F74589" w:rsidP="00F74589">
      <w:pPr>
        <w:tabs>
          <w:tab w:val="left" w:pos="2319"/>
        </w:tabs>
        <w:rPr>
          <w:lang w:val="en-US"/>
        </w:rPr>
      </w:pPr>
      <w:r w:rsidRPr="00F74589">
        <w:rPr>
          <w:lang w:val="en-US"/>
        </w:rPr>
        <w:t>.ten {</w:t>
      </w:r>
    </w:p>
    <w:p w14:paraId="5A0F5AC4" w14:textId="77777777" w:rsidR="00F74589" w:rsidRDefault="00F74589" w:rsidP="00F74589">
      <w:pPr>
        <w:tabs>
          <w:tab w:val="left" w:pos="2319"/>
        </w:tabs>
      </w:pPr>
      <w:r w:rsidRPr="00F74589">
        <w:rPr>
          <w:lang w:val="en-US"/>
        </w:rPr>
        <w:t xml:space="preserve">        </w:t>
      </w:r>
      <w:r>
        <w:t>transform:rotate(-30deg);</w:t>
      </w:r>
    </w:p>
    <w:p w14:paraId="5174C8F5" w14:textId="7303EC81" w:rsidR="003E0A08" w:rsidRDefault="00F74589" w:rsidP="00F74589">
      <w:pPr>
        <w:tabs>
          <w:tab w:val="left" w:pos="2319"/>
        </w:tabs>
      </w:pPr>
      <w:r>
        <w:t>}</w:t>
      </w:r>
    </w:p>
    <w:p w14:paraId="78950FDD" w14:textId="098E8CFF" w:rsidR="00F74589" w:rsidRDefault="00F74589" w:rsidP="00F74589">
      <w:pPr>
        <w:tabs>
          <w:tab w:val="left" w:pos="2319"/>
        </w:tabs>
      </w:pPr>
    </w:p>
    <w:p w14:paraId="31F51E8E" w14:textId="77777777" w:rsidR="00F74589" w:rsidRDefault="00F74589" w:rsidP="00F74589">
      <w:pPr>
        <w:pStyle w:val="2"/>
      </w:pPr>
      <w:r>
        <w:t>Круговое меню, подготовка </w:t>
      </w:r>
      <w:r>
        <w:rPr>
          <w:bCs/>
          <w:color w:val="999999"/>
          <w:sz w:val="37"/>
          <w:szCs w:val="37"/>
        </w:rPr>
        <w:t>[27/32]</w:t>
      </w:r>
    </w:p>
    <w:p w14:paraId="23A1EC3A"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элемент интерфейса, в котором ключевую роль играют трансформации. Это круговое меню.</w:t>
      </w:r>
    </w:p>
    <w:p w14:paraId="15F04138"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Разметка меню не отличается от обычной. Внутри тэга </w:t>
      </w:r>
      <w:r>
        <w:rPr>
          <w:rStyle w:val="HTML"/>
          <w:rFonts w:ascii="Consolas" w:hAnsi="Consolas"/>
          <w:color w:val="DD1144"/>
          <w:sz w:val="18"/>
          <w:szCs w:val="18"/>
          <w:bdr w:val="single" w:sz="6" w:space="2" w:color="E1E1E8" w:frame="1"/>
          <w:shd w:val="clear" w:color="auto" w:fill="F7F7F9"/>
        </w:rPr>
        <w:t>&lt;nav&gt;</w:t>
      </w:r>
      <w:r>
        <w:rPr>
          <w:rFonts w:ascii="Helvetica" w:hAnsi="Helvetica" w:cs="Helvetica"/>
          <w:color w:val="333333"/>
          <w:sz w:val="20"/>
          <w:szCs w:val="20"/>
        </w:rPr>
        <w:t> расположен обычный список </w:t>
      </w:r>
      <w:r>
        <w:rPr>
          <w:rStyle w:val="HTML"/>
          <w:rFonts w:ascii="Consolas" w:hAnsi="Consolas"/>
          <w:color w:val="DD1144"/>
          <w:sz w:val="18"/>
          <w:szCs w:val="18"/>
          <w:bdr w:val="single" w:sz="6" w:space="2" w:color="E1E1E8" w:frame="1"/>
          <w:shd w:val="clear" w:color="auto" w:fill="F7F7F9"/>
        </w:rPr>
        <w:t>&lt;ul&gt;</w:t>
      </w:r>
      <w:r>
        <w:rPr>
          <w:rFonts w:ascii="Helvetica" w:hAnsi="Helvetica" w:cs="Helvetica"/>
          <w:color w:val="333333"/>
          <w:sz w:val="20"/>
          <w:szCs w:val="20"/>
        </w:rPr>
        <w:t>с несколькими элементами списка со ссылками.</w:t>
      </w:r>
    </w:p>
    <w:p w14:paraId="3D02B425"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разберём подход на двух пунктах меню, а потом добавим остальные по аналогии.</w:t>
      </w:r>
    </w:p>
    <w:p w14:paraId="2BC5CF20"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Исходные стили для списка и его пунктов уже подготовлены, а также создан элемент, который обозначает центр меню.</w:t>
      </w:r>
    </w:p>
    <w:p w14:paraId="5EA7D6BD"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того, чтобы вращать элементы списка в меню, нужно правильно расположить их и задать им ось вращения:</w:t>
      </w:r>
    </w:p>
    <w:p w14:paraId="67E601E0" w14:textId="77777777" w:rsidR="00F74589" w:rsidRDefault="00F74589" w:rsidP="00F74589">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ось должна находиться в правом нижнем углу элемента списка;</w:t>
      </w:r>
    </w:p>
    <w:p w14:paraId="7DE2D9D2" w14:textId="77777777" w:rsidR="00F74589" w:rsidRDefault="00F74589" w:rsidP="00F74589">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этот угол должен совпадать с центром меню.</w:t>
      </w:r>
    </w:p>
    <w:p w14:paraId="02CB3944"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используем свойство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а также свойства позиционирования.</w:t>
      </w:r>
    </w:p>
    <w:p w14:paraId="49608F70"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чтобы меню получилось ровным, его пункты должны немного выходить за границы контейнера.</w:t>
      </w:r>
    </w:p>
    <w:p w14:paraId="45F77E17" w14:textId="77777777" w:rsidR="00565355" w:rsidRPr="00565355" w:rsidRDefault="00565355" w:rsidP="00565355">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1</w:t>
      </w:r>
      <w:r w:rsidRPr="00565355">
        <w:rPr>
          <w:rFonts w:ascii="Helvetica" w:eastAsia="Times New Roman" w:hAnsi="Helvetica" w:cs="Helvetica"/>
          <w:color w:val="333333"/>
          <w:sz w:val="20"/>
          <w:szCs w:val="20"/>
          <w:lang w:eastAsia="ru-RU"/>
        </w:rPr>
        <w:t>Задайте элементам списка абсолютное позиционирование.</w:t>
      </w:r>
    </w:p>
    <w:p w14:paraId="42AD035C" w14:textId="77777777" w:rsidR="00565355" w:rsidRPr="00565355" w:rsidRDefault="00565355" w:rsidP="00565355">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2</w:t>
      </w:r>
      <w:r w:rsidRPr="00565355">
        <w:rPr>
          <w:rFonts w:ascii="Helvetica" w:eastAsia="Times New Roman" w:hAnsi="Helvetica" w:cs="Helvetica"/>
          <w:color w:val="333333"/>
          <w:sz w:val="20"/>
          <w:szCs w:val="20"/>
          <w:lang w:eastAsia="ru-RU"/>
        </w:rPr>
        <w:t>Свойства </w:t>
      </w:r>
      <w:r w:rsidRPr="00565355">
        <w:rPr>
          <w:rFonts w:ascii="Consolas" w:eastAsia="Times New Roman" w:hAnsi="Consolas" w:cs="Courier New"/>
          <w:color w:val="DD1144"/>
          <w:sz w:val="18"/>
          <w:szCs w:val="18"/>
          <w:bdr w:val="single" w:sz="6" w:space="2" w:color="E1E1E8" w:frame="1"/>
          <w:shd w:val="clear" w:color="auto" w:fill="F7F7F9"/>
          <w:lang w:eastAsia="ru-RU"/>
        </w:rPr>
        <w:t>top</w:t>
      </w:r>
      <w:r w:rsidRPr="00565355">
        <w:rPr>
          <w:rFonts w:ascii="Helvetica" w:eastAsia="Times New Roman" w:hAnsi="Helvetica" w:cs="Helvetica"/>
          <w:color w:val="333333"/>
          <w:sz w:val="20"/>
          <w:szCs w:val="20"/>
          <w:lang w:eastAsia="ru-RU"/>
        </w:rPr>
        <w:t> и </w:t>
      </w:r>
      <w:r w:rsidRPr="00565355">
        <w:rPr>
          <w:rFonts w:ascii="Consolas" w:eastAsia="Times New Roman" w:hAnsi="Consolas" w:cs="Courier New"/>
          <w:color w:val="DD1144"/>
          <w:sz w:val="18"/>
          <w:szCs w:val="18"/>
          <w:bdr w:val="single" w:sz="6" w:space="2" w:color="E1E1E8" w:frame="1"/>
          <w:shd w:val="clear" w:color="auto" w:fill="F7F7F9"/>
          <w:lang w:eastAsia="ru-RU"/>
        </w:rPr>
        <w:t>left</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-10px</w:t>
      </w:r>
      <w:r w:rsidRPr="00565355">
        <w:rPr>
          <w:rFonts w:ascii="Helvetica" w:eastAsia="Times New Roman" w:hAnsi="Helvetica" w:cs="Helvetica"/>
          <w:color w:val="333333"/>
          <w:sz w:val="20"/>
          <w:szCs w:val="20"/>
          <w:lang w:eastAsia="ru-RU"/>
        </w:rPr>
        <w:t>.</w:t>
      </w:r>
    </w:p>
    <w:p w14:paraId="0266B372" w14:textId="77777777" w:rsidR="00565355" w:rsidRPr="00565355" w:rsidRDefault="00565355" w:rsidP="00565355">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3</w:t>
      </w:r>
      <w:r w:rsidRPr="00565355">
        <w:rPr>
          <w:rFonts w:ascii="Helvetica" w:eastAsia="Times New Roman" w:hAnsi="Helvetica" w:cs="Helvetica"/>
          <w:color w:val="333333"/>
          <w:sz w:val="20"/>
          <w:szCs w:val="20"/>
          <w:lang w:eastAsia="ru-RU"/>
        </w:rPr>
        <w:t>А также </w:t>
      </w:r>
      <w:r w:rsidRPr="00565355">
        <w:rPr>
          <w:rFonts w:ascii="Consolas" w:eastAsia="Times New Roman" w:hAnsi="Consolas" w:cs="Courier New"/>
          <w:color w:val="DD1144"/>
          <w:sz w:val="18"/>
          <w:szCs w:val="18"/>
          <w:bdr w:val="single" w:sz="6" w:space="2" w:color="E1E1E8" w:frame="1"/>
          <w:shd w:val="clear" w:color="auto" w:fill="F7F7F9"/>
          <w:lang w:eastAsia="ru-RU"/>
        </w:rPr>
        <w:t>transform-origin</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100% 100%</w:t>
      </w:r>
      <w:r w:rsidRPr="00565355">
        <w:rPr>
          <w:rFonts w:ascii="Helvetica" w:eastAsia="Times New Roman" w:hAnsi="Helvetica" w:cs="Helvetica"/>
          <w:color w:val="333333"/>
          <w:sz w:val="20"/>
          <w:szCs w:val="20"/>
          <w:lang w:eastAsia="ru-RU"/>
        </w:rPr>
        <w:t>.</w:t>
      </w:r>
    </w:p>
    <w:p w14:paraId="395C88B6" w14:textId="77777777" w:rsidR="00565355" w:rsidRPr="00565355" w:rsidRDefault="00565355" w:rsidP="00565355">
      <w:pPr>
        <w:tabs>
          <w:tab w:val="left" w:pos="2319"/>
        </w:tabs>
        <w:rPr>
          <w:lang w:val="en-US"/>
        </w:rPr>
      </w:pPr>
      <w:r w:rsidRPr="00565355">
        <w:rPr>
          <w:lang w:val="en-US"/>
        </w:rPr>
        <w:t>&lt;!DOCTYPE html&gt;</w:t>
      </w:r>
    </w:p>
    <w:p w14:paraId="2DF57DEB" w14:textId="77777777" w:rsidR="00565355" w:rsidRPr="00565355" w:rsidRDefault="00565355" w:rsidP="00565355">
      <w:pPr>
        <w:tabs>
          <w:tab w:val="left" w:pos="2319"/>
        </w:tabs>
        <w:rPr>
          <w:lang w:val="en-US"/>
        </w:rPr>
      </w:pPr>
      <w:r w:rsidRPr="00565355">
        <w:rPr>
          <w:lang w:val="en-US"/>
        </w:rPr>
        <w:t>&lt;html lang="ru"&gt;</w:t>
      </w:r>
    </w:p>
    <w:p w14:paraId="3DEC6502" w14:textId="77777777" w:rsidR="00565355" w:rsidRDefault="00565355" w:rsidP="00565355">
      <w:pPr>
        <w:tabs>
          <w:tab w:val="left" w:pos="2319"/>
        </w:tabs>
      </w:pPr>
      <w:r w:rsidRPr="00565355">
        <w:rPr>
          <w:lang w:val="en-US"/>
        </w:rPr>
        <w:t xml:space="preserve">    </w:t>
      </w:r>
      <w:r>
        <w:t>&lt;head&gt;</w:t>
      </w:r>
    </w:p>
    <w:p w14:paraId="30EBBFE4" w14:textId="77777777" w:rsidR="00565355" w:rsidRDefault="00565355" w:rsidP="00565355">
      <w:pPr>
        <w:tabs>
          <w:tab w:val="left" w:pos="2319"/>
        </w:tabs>
      </w:pPr>
      <w:r>
        <w:t xml:space="preserve">        &lt;title&gt;Круговое меню, подготовка&lt;/title&gt;</w:t>
      </w:r>
    </w:p>
    <w:p w14:paraId="5F2D5037" w14:textId="77777777" w:rsidR="00565355" w:rsidRPr="00565355" w:rsidRDefault="00565355" w:rsidP="00565355">
      <w:pPr>
        <w:tabs>
          <w:tab w:val="left" w:pos="2319"/>
        </w:tabs>
        <w:rPr>
          <w:lang w:val="en-US"/>
        </w:rPr>
      </w:pPr>
      <w:r>
        <w:t xml:space="preserve">        </w:t>
      </w:r>
      <w:r w:rsidRPr="00565355">
        <w:rPr>
          <w:lang w:val="en-US"/>
        </w:rPr>
        <w:t>&lt;meta charset="utf-8"&gt;</w:t>
      </w:r>
    </w:p>
    <w:p w14:paraId="686B2545" w14:textId="77777777" w:rsidR="00565355" w:rsidRPr="00565355" w:rsidRDefault="00565355" w:rsidP="00565355">
      <w:pPr>
        <w:tabs>
          <w:tab w:val="left" w:pos="2319"/>
        </w:tabs>
        <w:rPr>
          <w:lang w:val="en-US"/>
        </w:rPr>
      </w:pPr>
      <w:r w:rsidRPr="00565355">
        <w:rPr>
          <w:lang w:val="en-US"/>
        </w:rPr>
        <w:t xml:space="preserve">        &lt;base href="/assets/icons/"&gt;</w:t>
      </w:r>
    </w:p>
    <w:p w14:paraId="7181B95B" w14:textId="77777777" w:rsidR="00565355" w:rsidRPr="00565355" w:rsidRDefault="00565355" w:rsidP="00565355">
      <w:pPr>
        <w:tabs>
          <w:tab w:val="left" w:pos="2319"/>
        </w:tabs>
        <w:rPr>
          <w:lang w:val="en-US"/>
        </w:rPr>
      </w:pPr>
      <w:r w:rsidRPr="00565355">
        <w:rPr>
          <w:lang w:val="en-US"/>
        </w:rPr>
        <w:t xml:space="preserve">    &lt;/head&gt;</w:t>
      </w:r>
    </w:p>
    <w:p w14:paraId="18B0CA7A" w14:textId="77777777" w:rsidR="00565355" w:rsidRPr="00565355" w:rsidRDefault="00565355" w:rsidP="00565355">
      <w:pPr>
        <w:tabs>
          <w:tab w:val="left" w:pos="2319"/>
        </w:tabs>
        <w:rPr>
          <w:lang w:val="en-US"/>
        </w:rPr>
      </w:pPr>
      <w:r w:rsidRPr="00565355">
        <w:rPr>
          <w:lang w:val="en-US"/>
        </w:rPr>
        <w:t xml:space="preserve">    &lt;body&gt;</w:t>
      </w:r>
    </w:p>
    <w:p w14:paraId="51546BE2" w14:textId="77777777" w:rsidR="00565355" w:rsidRPr="00565355" w:rsidRDefault="00565355" w:rsidP="00565355">
      <w:pPr>
        <w:tabs>
          <w:tab w:val="left" w:pos="2319"/>
        </w:tabs>
        <w:rPr>
          <w:lang w:val="en-US"/>
        </w:rPr>
      </w:pPr>
      <w:r w:rsidRPr="00565355">
        <w:rPr>
          <w:lang w:val="en-US"/>
        </w:rPr>
        <w:t xml:space="preserve">        &lt;nav class="circle-menu"&gt;</w:t>
      </w:r>
    </w:p>
    <w:p w14:paraId="2EBB9478" w14:textId="77777777" w:rsidR="00565355" w:rsidRPr="00565355" w:rsidRDefault="00565355" w:rsidP="00565355">
      <w:pPr>
        <w:tabs>
          <w:tab w:val="left" w:pos="2319"/>
        </w:tabs>
        <w:rPr>
          <w:lang w:val="en-US"/>
        </w:rPr>
      </w:pPr>
      <w:r w:rsidRPr="00565355">
        <w:rPr>
          <w:lang w:val="en-US"/>
        </w:rPr>
        <w:t xml:space="preserve">            &lt;div class="center"&gt;&lt;/div&gt;</w:t>
      </w:r>
    </w:p>
    <w:p w14:paraId="6D3B917D" w14:textId="77777777" w:rsidR="00565355" w:rsidRPr="00565355" w:rsidRDefault="00565355" w:rsidP="00565355">
      <w:pPr>
        <w:tabs>
          <w:tab w:val="left" w:pos="2319"/>
        </w:tabs>
        <w:rPr>
          <w:lang w:val="en-US"/>
        </w:rPr>
      </w:pPr>
      <w:r w:rsidRPr="00565355">
        <w:rPr>
          <w:lang w:val="en-US"/>
        </w:rPr>
        <w:t xml:space="preserve">            &lt;ul&gt;</w:t>
      </w:r>
    </w:p>
    <w:p w14:paraId="214956B5" w14:textId="77777777" w:rsidR="00565355" w:rsidRPr="00565355" w:rsidRDefault="00565355" w:rsidP="00565355">
      <w:pPr>
        <w:tabs>
          <w:tab w:val="left" w:pos="2319"/>
        </w:tabs>
        <w:rPr>
          <w:lang w:val="en-US"/>
        </w:rPr>
      </w:pPr>
      <w:r w:rsidRPr="00565355">
        <w:rPr>
          <w:lang w:val="en-US"/>
        </w:rPr>
        <w:t xml:space="preserve">                &lt;li&gt;&lt;a href="#"&gt;&lt;/a&gt;&lt;/li&gt;</w:t>
      </w:r>
    </w:p>
    <w:p w14:paraId="15901F9E" w14:textId="77777777" w:rsidR="00565355" w:rsidRPr="00565355" w:rsidRDefault="00565355" w:rsidP="00565355">
      <w:pPr>
        <w:tabs>
          <w:tab w:val="left" w:pos="2319"/>
        </w:tabs>
        <w:rPr>
          <w:lang w:val="en-US"/>
        </w:rPr>
      </w:pPr>
      <w:r w:rsidRPr="00565355">
        <w:rPr>
          <w:lang w:val="en-US"/>
        </w:rPr>
        <w:t xml:space="preserve">                &lt;li&gt;&lt;a href="#"&gt;&lt;/a&gt;&lt;/li&gt;</w:t>
      </w:r>
    </w:p>
    <w:p w14:paraId="5519BD46" w14:textId="77777777" w:rsidR="00565355" w:rsidRPr="003A4959" w:rsidRDefault="00565355" w:rsidP="00565355">
      <w:pPr>
        <w:tabs>
          <w:tab w:val="left" w:pos="2319"/>
        </w:tabs>
        <w:rPr>
          <w:lang w:val="en-US"/>
        </w:rPr>
      </w:pPr>
      <w:r w:rsidRPr="00565355">
        <w:rPr>
          <w:lang w:val="en-US"/>
        </w:rPr>
        <w:t xml:space="preserve">            </w:t>
      </w:r>
      <w:r w:rsidRPr="003A4959">
        <w:rPr>
          <w:lang w:val="en-US"/>
        </w:rPr>
        <w:t>&lt;/ul&gt;</w:t>
      </w:r>
    </w:p>
    <w:p w14:paraId="577F0E34" w14:textId="77777777" w:rsidR="00565355" w:rsidRPr="003A4959" w:rsidRDefault="00565355" w:rsidP="00565355">
      <w:pPr>
        <w:tabs>
          <w:tab w:val="left" w:pos="2319"/>
        </w:tabs>
        <w:rPr>
          <w:lang w:val="en-US"/>
        </w:rPr>
      </w:pPr>
      <w:r w:rsidRPr="003A4959">
        <w:rPr>
          <w:lang w:val="en-US"/>
        </w:rPr>
        <w:t xml:space="preserve">        &lt;/nav&gt;</w:t>
      </w:r>
    </w:p>
    <w:p w14:paraId="4050D0AF" w14:textId="77777777" w:rsidR="00565355" w:rsidRPr="003A4959" w:rsidRDefault="00565355" w:rsidP="00565355">
      <w:pPr>
        <w:tabs>
          <w:tab w:val="left" w:pos="2319"/>
        </w:tabs>
        <w:rPr>
          <w:lang w:val="en-US"/>
        </w:rPr>
      </w:pPr>
      <w:r w:rsidRPr="003A4959">
        <w:rPr>
          <w:lang w:val="en-US"/>
        </w:rPr>
        <w:t xml:space="preserve">    &lt;/body&gt;</w:t>
      </w:r>
    </w:p>
    <w:p w14:paraId="3CC3C1EB" w14:textId="1E2F6AAA" w:rsidR="00F74589" w:rsidRPr="003A4959" w:rsidRDefault="00565355" w:rsidP="00565355">
      <w:pPr>
        <w:tabs>
          <w:tab w:val="left" w:pos="2319"/>
        </w:tabs>
        <w:rPr>
          <w:lang w:val="en-US"/>
        </w:rPr>
      </w:pPr>
      <w:r w:rsidRPr="003A4959">
        <w:rPr>
          <w:lang w:val="en-US"/>
        </w:rPr>
        <w:t>&lt;/html&gt;</w:t>
      </w:r>
    </w:p>
    <w:p w14:paraId="1C1BC4D1" w14:textId="705A3D38" w:rsidR="00565355" w:rsidRPr="003A4959" w:rsidRDefault="00565355" w:rsidP="00565355">
      <w:pPr>
        <w:tabs>
          <w:tab w:val="left" w:pos="2319"/>
        </w:tabs>
        <w:rPr>
          <w:lang w:val="en-US"/>
        </w:rPr>
      </w:pPr>
    </w:p>
    <w:p w14:paraId="39E241C5" w14:textId="77777777" w:rsidR="00565355" w:rsidRPr="00565355" w:rsidRDefault="00565355" w:rsidP="00565355">
      <w:pPr>
        <w:tabs>
          <w:tab w:val="left" w:pos="2319"/>
        </w:tabs>
        <w:rPr>
          <w:lang w:val="en-US"/>
        </w:rPr>
      </w:pPr>
      <w:r w:rsidRPr="00565355">
        <w:rPr>
          <w:lang w:val="en-US"/>
        </w:rPr>
        <w:t>html,</w:t>
      </w:r>
    </w:p>
    <w:p w14:paraId="3801FF2E" w14:textId="77777777" w:rsidR="00565355" w:rsidRPr="00565355" w:rsidRDefault="00565355" w:rsidP="00565355">
      <w:pPr>
        <w:tabs>
          <w:tab w:val="left" w:pos="2319"/>
        </w:tabs>
        <w:rPr>
          <w:lang w:val="en-US"/>
        </w:rPr>
      </w:pPr>
      <w:r w:rsidRPr="00565355">
        <w:rPr>
          <w:lang w:val="en-US"/>
        </w:rPr>
        <w:t>body {</w:t>
      </w:r>
    </w:p>
    <w:p w14:paraId="3FA74EAB" w14:textId="77777777" w:rsidR="00565355" w:rsidRPr="00565355" w:rsidRDefault="00565355" w:rsidP="00565355">
      <w:pPr>
        <w:tabs>
          <w:tab w:val="left" w:pos="2319"/>
        </w:tabs>
        <w:rPr>
          <w:lang w:val="en-US"/>
        </w:rPr>
      </w:pPr>
      <w:r w:rsidRPr="00565355">
        <w:rPr>
          <w:lang w:val="en-US"/>
        </w:rPr>
        <w:t xml:space="preserve">    margin: 0;</w:t>
      </w:r>
    </w:p>
    <w:p w14:paraId="1081D07D" w14:textId="77777777" w:rsidR="00565355" w:rsidRPr="00565355" w:rsidRDefault="00565355" w:rsidP="00565355">
      <w:pPr>
        <w:tabs>
          <w:tab w:val="left" w:pos="2319"/>
        </w:tabs>
        <w:rPr>
          <w:lang w:val="en-US"/>
        </w:rPr>
      </w:pPr>
      <w:r w:rsidRPr="00565355">
        <w:rPr>
          <w:lang w:val="en-US"/>
        </w:rPr>
        <w:t xml:space="preserve">    padding: 0;</w:t>
      </w:r>
    </w:p>
    <w:p w14:paraId="5F280122" w14:textId="77777777" w:rsidR="00565355" w:rsidRPr="00565355" w:rsidRDefault="00565355" w:rsidP="00565355">
      <w:pPr>
        <w:tabs>
          <w:tab w:val="left" w:pos="2319"/>
        </w:tabs>
        <w:rPr>
          <w:lang w:val="en-US"/>
        </w:rPr>
      </w:pPr>
      <w:r w:rsidRPr="00565355">
        <w:rPr>
          <w:lang w:val="en-US"/>
        </w:rPr>
        <w:t xml:space="preserve">    background: #f5f5f5;</w:t>
      </w:r>
    </w:p>
    <w:p w14:paraId="1CC05842" w14:textId="77777777" w:rsidR="00565355" w:rsidRPr="00565355" w:rsidRDefault="00565355" w:rsidP="00565355">
      <w:pPr>
        <w:tabs>
          <w:tab w:val="left" w:pos="2319"/>
        </w:tabs>
        <w:rPr>
          <w:lang w:val="en-US"/>
        </w:rPr>
      </w:pPr>
      <w:r w:rsidRPr="00565355">
        <w:rPr>
          <w:lang w:val="en-US"/>
        </w:rPr>
        <w:t>}</w:t>
      </w:r>
    </w:p>
    <w:p w14:paraId="1A06ACD4" w14:textId="77777777" w:rsidR="00565355" w:rsidRPr="00565355" w:rsidRDefault="00565355" w:rsidP="00565355">
      <w:pPr>
        <w:tabs>
          <w:tab w:val="left" w:pos="2319"/>
        </w:tabs>
        <w:rPr>
          <w:lang w:val="en-US"/>
        </w:rPr>
      </w:pPr>
    </w:p>
    <w:p w14:paraId="0D20F41F" w14:textId="77777777" w:rsidR="00565355" w:rsidRPr="00565355" w:rsidRDefault="00565355" w:rsidP="00565355">
      <w:pPr>
        <w:tabs>
          <w:tab w:val="left" w:pos="2319"/>
        </w:tabs>
        <w:rPr>
          <w:lang w:val="en-US"/>
        </w:rPr>
      </w:pPr>
      <w:r w:rsidRPr="00565355">
        <w:rPr>
          <w:lang w:val="en-US"/>
        </w:rPr>
        <w:t>.circle-menu {</w:t>
      </w:r>
    </w:p>
    <w:p w14:paraId="4441F818" w14:textId="77777777" w:rsidR="00565355" w:rsidRPr="00565355" w:rsidRDefault="00565355" w:rsidP="00565355">
      <w:pPr>
        <w:tabs>
          <w:tab w:val="left" w:pos="2319"/>
        </w:tabs>
        <w:rPr>
          <w:lang w:val="en-US"/>
        </w:rPr>
      </w:pPr>
      <w:r w:rsidRPr="00565355">
        <w:rPr>
          <w:lang w:val="en-US"/>
        </w:rPr>
        <w:t xml:space="preserve">    position: relative;</w:t>
      </w:r>
    </w:p>
    <w:p w14:paraId="31D7785A" w14:textId="77777777" w:rsidR="00565355" w:rsidRPr="00565355" w:rsidRDefault="00565355" w:rsidP="00565355">
      <w:pPr>
        <w:tabs>
          <w:tab w:val="left" w:pos="2319"/>
        </w:tabs>
        <w:rPr>
          <w:lang w:val="en-US"/>
        </w:rPr>
      </w:pPr>
      <w:r w:rsidRPr="00565355">
        <w:rPr>
          <w:lang w:val="en-US"/>
        </w:rPr>
        <w:t xml:space="preserve">    width: 400px;</w:t>
      </w:r>
    </w:p>
    <w:p w14:paraId="3230E10C" w14:textId="77777777" w:rsidR="00565355" w:rsidRPr="00565355" w:rsidRDefault="00565355" w:rsidP="00565355">
      <w:pPr>
        <w:tabs>
          <w:tab w:val="left" w:pos="2319"/>
        </w:tabs>
        <w:rPr>
          <w:lang w:val="en-US"/>
        </w:rPr>
      </w:pPr>
      <w:r w:rsidRPr="00565355">
        <w:rPr>
          <w:lang w:val="en-US"/>
        </w:rPr>
        <w:t xml:space="preserve">    height: 400px;</w:t>
      </w:r>
    </w:p>
    <w:p w14:paraId="183666B9" w14:textId="77777777" w:rsidR="00565355" w:rsidRPr="00565355" w:rsidRDefault="00565355" w:rsidP="00565355">
      <w:pPr>
        <w:tabs>
          <w:tab w:val="left" w:pos="2319"/>
        </w:tabs>
        <w:rPr>
          <w:lang w:val="en-US"/>
        </w:rPr>
      </w:pPr>
      <w:r w:rsidRPr="00565355">
        <w:rPr>
          <w:lang w:val="en-US"/>
        </w:rPr>
        <w:t xml:space="preserve">    margin: 50px auto;   </w:t>
      </w:r>
    </w:p>
    <w:p w14:paraId="7A0F871E" w14:textId="77777777" w:rsidR="00565355" w:rsidRPr="00565355" w:rsidRDefault="00565355" w:rsidP="00565355">
      <w:pPr>
        <w:tabs>
          <w:tab w:val="left" w:pos="2319"/>
        </w:tabs>
        <w:rPr>
          <w:lang w:val="en-US"/>
        </w:rPr>
      </w:pPr>
      <w:r w:rsidRPr="00565355">
        <w:rPr>
          <w:lang w:val="en-US"/>
        </w:rPr>
        <w:t xml:space="preserve">    background: white;</w:t>
      </w:r>
    </w:p>
    <w:p w14:paraId="40BF87C7" w14:textId="77777777" w:rsidR="00565355" w:rsidRPr="00565355" w:rsidRDefault="00565355" w:rsidP="00565355">
      <w:pPr>
        <w:tabs>
          <w:tab w:val="left" w:pos="2319"/>
        </w:tabs>
        <w:rPr>
          <w:lang w:val="en-US"/>
        </w:rPr>
      </w:pPr>
      <w:r w:rsidRPr="00565355">
        <w:rPr>
          <w:lang w:val="en-US"/>
        </w:rPr>
        <w:t xml:space="preserve">    box-shadow: 0 0 3px #cccccc;</w:t>
      </w:r>
    </w:p>
    <w:p w14:paraId="0EC8BD21" w14:textId="77777777" w:rsidR="00565355" w:rsidRPr="00565355" w:rsidRDefault="00565355" w:rsidP="00565355">
      <w:pPr>
        <w:tabs>
          <w:tab w:val="left" w:pos="2319"/>
        </w:tabs>
        <w:rPr>
          <w:lang w:val="en-US"/>
        </w:rPr>
      </w:pPr>
      <w:r w:rsidRPr="00565355">
        <w:rPr>
          <w:lang w:val="en-US"/>
        </w:rPr>
        <w:t>}</w:t>
      </w:r>
    </w:p>
    <w:p w14:paraId="460C5AAD" w14:textId="77777777" w:rsidR="00565355" w:rsidRPr="00565355" w:rsidRDefault="00565355" w:rsidP="00565355">
      <w:pPr>
        <w:tabs>
          <w:tab w:val="left" w:pos="2319"/>
        </w:tabs>
        <w:rPr>
          <w:lang w:val="en-US"/>
        </w:rPr>
      </w:pPr>
    </w:p>
    <w:p w14:paraId="62FF87D2" w14:textId="77777777" w:rsidR="00565355" w:rsidRPr="00565355" w:rsidRDefault="00565355" w:rsidP="00565355">
      <w:pPr>
        <w:tabs>
          <w:tab w:val="left" w:pos="2319"/>
        </w:tabs>
        <w:rPr>
          <w:lang w:val="en-US"/>
        </w:rPr>
      </w:pPr>
      <w:r w:rsidRPr="00565355">
        <w:rPr>
          <w:lang w:val="en-US"/>
        </w:rPr>
        <w:t>.circle-menu ul {</w:t>
      </w:r>
    </w:p>
    <w:p w14:paraId="000A6F7D" w14:textId="77777777" w:rsidR="00565355" w:rsidRPr="00565355" w:rsidRDefault="00565355" w:rsidP="00565355">
      <w:pPr>
        <w:tabs>
          <w:tab w:val="left" w:pos="2319"/>
        </w:tabs>
        <w:rPr>
          <w:lang w:val="en-US"/>
        </w:rPr>
      </w:pPr>
      <w:r w:rsidRPr="00565355">
        <w:rPr>
          <w:lang w:val="en-US"/>
        </w:rPr>
        <w:t xml:space="preserve">    position: absolute;</w:t>
      </w:r>
    </w:p>
    <w:p w14:paraId="2B63CCFA" w14:textId="77777777" w:rsidR="00565355" w:rsidRPr="00565355" w:rsidRDefault="00565355" w:rsidP="00565355">
      <w:pPr>
        <w:tabs>
          <w:tab w:val="left" w:pos="2319"/>
        </w:tabs>
        <w:rPr>
          <w:lang w:val="en-US"/>
        </w:rPr>
      </w:pPr>
      <w:r w:rsidRPr="00565355">
        <w:rPr>
          <w:lang w:val="en-US"/>
        </w:rPr>
        <w:t xml:space="preserve">    width: 300px;</w:t>
      </w:r>
    </w:p>
    <w:p w14:paraId="2EBB6000" w14:textId="77777777" w:rsidR="00565355" w:rsidRPr="00565355" w:rsidRDefault="00565355" w:rsidP="00565355">
      <w:pPr>
        <w:tabs>
          <w:tab w:val="left" w:pos="2319"/>
        </w:tabs>
        <w:rPr>
          <w:lang w:val="en-US"/>
        </w:rPr>
      </w:pPr>
      <w:r w:rsidRPr="00565355">
        <w:rPr>
          <w:lang w:val="en-US"/>
        </w:rPr>
        <w:t xml:space="preserve">    height: 300px;</w:t>
      </w:r>
    </w:p>
    <w:p w14:paraId="655EA48F" w14:textId="77777777" w:rsidR="00565355" w:rsidRPr="00565355" w:rsidRDefault="00565355" w:rsidP="00565355">
      <w:pPr>
        <w:tabs>
          <w:tab w:val="left" w:pos="2319"/>
        </w:tabs>
        <w:rPr>
          <w:lang w:val="en-US"/>
        </w:rPr>
      </w:pPr>
      <w:r w:rsidRPr="00565355">
        <w:rPr>
          <w:lang w:val="en-US"/>
        </w:rPr>
        <w:t xml:space="preserve">    margin: 50px;</w:t>
      </w:r>
    </w:p>
    <w:p w14:paraId="7ADBE381" w14:textId="77777777" w:rsidR="00565355" w:rsidRPr="00565355" w:rsidRDefault="00565355" w:rsidP="00565355">
      <w:pPr>
        <w:tabs>
          <w:tab w:val="left" w:pos="2319"/>
        </w:tabs>
        <w:rPr>
          <w:lang w:val="en-US"/>
        </w:rPr>
      </w:pPr>
      <w:r w:rsidRPr="00565355">
        <w:rPr>
          <w:lang w:val="en-US"/>
        </w:rPr>
        <w:t xml:space="preserve">    padding: 0;</w:t>
      </w:r>
    </w:p>
    <w:p w14:paraId="60B3B8BC" w14:textId="77777777" w:rsidR="00565355" w:rsidRPr="00565355" w:rsidRDefault="00565355" w:rsidP="00565355">
      <w:pPr>
        <w:tabs>
          <w:tab w:val="left" w:pos="2319"/>
        </w:tabs>
        <w:rPr>
          <w:lang w:val="en-US"/>
        </w:rPr>
      </w:pPr>
      <w:r w:rsidRPr="00565355">
        <w:rPr>
          <w:lang w:val="en-US"/>
        </w:rPr>
        <w:t xml:space="preserve">    list-style: none;</w:t>
      </w:r>
    </w:p>
    <w:p w14:paraId="69C2DB49" w14:textId="77777777" w:rsidR="00565355" w:rsidRPr="00565355" w:rsidRDefault="00565355" w:rsidP="00565355">
      <w:pPr>
        <w:tabs>
          <w:tab w:val="left" w:pos="2319"/>
        </w:tabs>
        <w:rPr>
          <w:lang w:val="en-US"/>
        </w:rPr>
      </w:pPr>
      <w:r w:rsidRPr="00565355">
        <w:rPr>
          <w:lang w:val="en-US"/>
        </w:rPr>
        <w:t xml:space="preserve">    box-shadow: 0 0 0 1px #3498db;</w:t>
      </w:r>
    </w:p>
    <w:p w14:paraId="73637B4C" w14:textId="77777777" w:rsidR="00565355" w:rsidRPr="00565355" w:rsidRDefault="00565355" w:rsidP="00565355">
      <w:pPr>
        <w:tabs>
          <w:tab w:val="left" w:pos="2319"/>
        </w:tabs>
        <w:rPr>
          <w:lang w:val="en-US"/>
        </w:rPr>
      </w:pPr>
      <w:r w:rsidRPr="00565355">
        <w:rPr>
          <w:lang w:val="en-US"/>
        </w:rPr>
        <w:t>}</w:t>
      </w:r>
    </w:p>
    <w:p w14:paraId="4A7E1582" w14:textId="77777777" w:rsidR="00565355" w:rsidRPr="00565355" w:rsidRDefault="00565355" w:rsidP="00565355">
      <w:pPr>
        <w:tabs>
          <w:tab w:val="left" w:pos="2319"/>
        </w:tabs>
        <w:rPr>
          <w:lang w:val="en-US"/>
        </w:rPr>
      </w:pPr>
    </w:p>
    <w:p w14:paraId="620C02A7" w14:textId="77777777" w:rsidR="00565355" w:rsidRPr="00565355" w:rsidRDefault="00565355" w:rsidP="00565355">
      <w:pPr>
        <w:tabs>
          <w:tab w:val="left" w:pos="2319"/>
        </w:tabs>
        <w:rPr>
          <w:lang w:val="en-US"/>
        </w:rPr>
      </w:pPr>
      <w:r w:rsidRPr="00565355">
        <w:rPr>
          <w:lang w:val="en-US"/>
        </w:rPr>
        <w:t>.circle-menu .center{</w:t>
      </w:r>
    </w:p>
    <w:p w14:paraId="01CEA620" w14:textId="77777777" w:rsidR="00565355" w:rsidRPr="00565355" w:rsidRDefault="00565355" w:rsidP="00565355">
      <w:pPr>
        <w:tabs>
          <w:tab w:val="left" w:pos="2319"/>
        </w:tabs>
        <w:rPr>
          <w:lang w:val="en-US"/>
        </w:rPr>
      </w:pPr>
      <w:r w:rsidRPr="00565355">
        <w:rPr>
          <w:lang w:val="en-US"/>
        </w:rPr>
        <w:t xml:space="preserve">    position: absolute;</w:t>
      </w:r>
    </w:p>
    <w:p w14:paraId="6FC7CADA" w14:textId="77777777" w:rsidR="00565355" w:rsidRPr="00565355" w:rsidRDefault="00565355" w:rsidP="00565355">
      <w:pPr>
        <w:tabs>
          <w:tab w:val="left" w:pos="2319"/>
        </w:tabs>
        <w:rPr>
          <w:lang w:val="en-US"/>
        </w:rPr>
      </w:pPr>
      <w:r w:rsidRPr="00565355">
        <w:rPr>
          <w:lang w:val="en-US"/>
        </w:rPr>
        <w:t xml:space="preserve">    top: 195px;</w:t>
      </w:r>
    </w:p>
    <w:p w14:paraId="5EBDF3FF" w14:textId="77777777" w:rsidR="00565355" w:rsidRPr="00565355" w:rsidRDefault="00565355" w:rsidP="00565355">
      <w:pPr>
        <w:tabs>
          <w:tab w:val="left" w:pos="2319"/>
        </w:tabs>
        <w:rPr>
          <w:lang w:val="en-US"/>
        </w:rPr>
      </w:pPr>
      <w:r w:rsidRPr="00565355">
        <w:rPr>
          <w:lang w:val="en-US"/>
        </w:rPr>
        <w:t xml:space="preserve">    left: 195px;</w:t>
      </w:r>
    </w:p>
    <w:p w14:paraId="384676A6" w14:textId="77777777" w:rsidR="00565355" w:rsidRPr="00565355" w:rsidRDefault="00565355" w:rsidP="00565355">
      <w:pPr>
        <w:tabs>
          <w:tab w:val="left" w:pos="2319"/>
        </w:tabs>
        <w:rPr>
          <w:lang w:val="en-US"/>
        </w:rPr>
      </w:pPr>
      <w:r w:rsidRPr="00565355">
        <w:rPr>
          <w:lang w:val="en-US"/>
        </w:rPr>
        <w:t xml:space="preserve">    z-index: 1000;</w:t>
      </w:r>
    </w:p>
    <w:p w14:paraId="02427F32" w14:textId="77777777" w:rsidR="00565355" w:rsidRPr="00565355" w:rsidRDefault="00565355" w:rsidP="00565355">
      <w:pPr>
        <w:tabs>
          <w:tab w:val="left" w:pos="2319"/>
        </w:tabs>
        <w:rPr>
          <w:lang w:val="en-US"/>
        </w:rPr>
      </w:pPr>
      <w:r w:rsidRPr="00565355">
        <w:rPr>
          <w:lang w:val="en-US"/>
        </w:rPr>
        <w:t xml:space="preserve">    border: 5px solid #34495e;</w:t>
      </w:r>
    </w:p>
    <w:p w14:paraId="4C16602E" w14:textId="77777777" w:rsidR="00565355" w:rsidRPr="00565355" w:rsidRDefault="00565355" w:rsidP="00565355">
      <w:pPr>
        <w:tabs>
          <w:tab w:val="left" w:pos="2319"/>
        </w:tabs>
        <w:rPr>
          <w:lang w:val="en-US"/>
        </w:rPr>
      </w:pPr>
      <w:r w:rsidRPr="00565355">
        <w:rPr>
          <w:lang w:val="en-US"/>
        </w:rPr>
        <w:lastRenderedPageBreak/>
        <w:t xml:space="preserve">    border-radius: 50%;</w:t>
      </w:r>
    </w:p>
    <w:p w14:paraId="11749557" w14:textId="77777777" w:rsidR="00565355" w:rsidRPr="00565355" w:rsidRDefault="00565355" w:rsidP="00565355">
      <w:pPr>
        <w:tabs>
          <w:tab w:val="left" w:pos="2319"/>
        </w:tabs>
        <w:rPr>
          <w:lang w:val="en-US"/>
        </w:rPr>
      </w:pPr>
      <w:r w:rsidRPr="00565355">
        <w:rPr>
          <w:lang w:val="en-US"/>
        </w:rPr>
        <w:t xml:space="preserve">    box-shadow: 0 0 3px #cccccc;</w:t>
      </w:r>
    </w:p>
    <w:p w14:paraId="4091DFCE" w14:textId="77777777" w:rsidR="00565355" w:rsidRPr="00565355" w:rsidRDefault="00565355" w:rsidP="00565355">
      <w:pPr>
        <w:tabs>
          <w:tab w:val="left" w:pos="2319"/>
        </w:tabs>
        <w:rPr>
          <w:lang w:val="en-US"/>
        </w:rPr>
      </w:pPr>
      <w:r w:rsidRPr="00565355">
        <w:rPr>
          <w:lang w:val="en-US"/>
        </w:rPr>
        <w:t>}</w:t>
      </w:r>
    </w:p>
    <w:p w14:paraId="3743BA54" w14:textId="77777777" w:rsidR="00565355" w:rsidRPr="00565355" w:rsidRDefault="00565355" w:rsidP="00565355">
      <w:pPr>
        <w:tabs>
          <w:tab w:val="left" w:pos="2319"/>
        </w:tabs>
        <w:rPr>
          <w:lang w:val="en-US"/>
        </w:rPr>
      </w:pPr>
    </w:p>
    <w:p w14:paraId="3C4FEFD9" w14:textId="77777777" w:rsidR="00565355" w:rsidRPr="00565355" w:rsidRDefault="00565355" w:rsidP="00565355">
      <w:pPr>
        <w:tabs>
          <w:tab w:val="left" w:pos="2319"/>
        </w:tabs>
        <w:rPr>
          <w:lang w:val="en-US"/>
        </w:rPr>
      </w:pPr>
      <w:r w:rsidRPr="00565355">
        <w:rPr>
          <w:lang w:val="en-US"/>
        </w:rPr>
        <w:t>.circle-menu li {</w:t>
      </w:r>
    </w:p>
    <w:p w14:paraId="61B12EAC" w14:textId="77777777" w:rsidR="00565355" w:rsidRPr="00565355" w:rsidRDefault="00565355" w:rsidP="00565355">
      <w:pPr>
        <w:tabs>
          <w:tab w:val="left" w:pos="2319"/>
        </w:tabs>
        <w:rPr>
          <w:lang w:val="en-US"/>
        </w:rPr>
      </w:pPr>
      <w:r w:rsidRPr="00565355">
        <w:rPr>
          <w:lang w:val="en-US"/>
        </w:rPr>
        <w:t xml:space="preserve">    width: 160px;</w:t>
      </w:r>
    </w:p>
    <w:p w14:paraId="65586A54" w14:textId="77777777" w:rsidR="00565355" w:rsidRPr="00565355" w:rsidRDefault="00565355" w:rsidP="00565355">
      <w:pPr>
        <w:tabs>
          <w:tab w:val="left" w:pos="2319"/>
        </w:tabs>
        <w:rPr>
          <w:lang w:val="en-US"/>
        </w:rPr>
      </w:pPr>
      <w:r w:rsidRPr="00565355">
        <w:rPr>
          <w:lang w:val="en-US"/>
        </w:rPr>
        <w:t xml:space="preserve">    height: 160px;</w:t>
      </w:r>
    </w:p>
    <w:p w14:paraId="0BF3FD4C" w14:textId="77777777" w:rsidR="00565355" w:rsidRPr="00565355" w:rsidRDefault="00565355" w:rsidP="00565355">
      <w:pPr>
        <w:tabs>
          <w:tab w:val="left" w:pos="2319"/>
        </w:tabs>
        <w:rPr>
          <w:lang w:val="en-US"/>
        </w:rPr>
      </w:pPr>
      <w:r w:rsidRPr="00565355">
        <w:rPr>
          <w:lang w:val="en-US"/>
        </w:rPr>
        <w:t xml:space="preserve">    background: rgba(145, 145, 145, 0.1);</w:t>
      </w:r>
    </w:p>
    <w:p w14:paraId="2A490BDA" w14:textId="77777777" w:rsidR="00565355" w:rsidRPr="00565355" w:rsidRDefault="00565355" w:rsidP="00565355">
      <w:pPr>
        <w:tabs>
          <w:tab w:val="left" w:pos="2319"/>
        </w:tabs>
        <w:rPr>
          <w:lang w:val="en-US"/>
        </w:rPr>
      </w:pPr>
      <w:r w:rsidRPr="00565355">
        <w:rPr>
          <w:lang w:val="en-US"/>
        </w:rPr>
        <w:t xml:space="preserve">    box-shadow: inset 0 0 1px #cccccc;</w:t>
      </w:r>
    </w:p>
    <w:p w14:paraId="4F58695C" w14:textId="77777777" w:rsidR="00565355" w:rsidRPr="00565355" w:rsidRDefault="00565355" w:rsidP="00565355">
      <w:pPr>
        <w:tabs>
          <w:tab w:val="left" w:pos="2319"/>
        </w:tabs>
        <w:rPr>
          <w:lang w:val="en-US"/>
        </w:rPr>
      </w:pPr>
      <w:r w:rsidRPr="00565355">
        <w:rPr>
          <w:lang w:val="en-US"/>
        </w:rPr>
        <w:t xml:space="preserve">    position:absolute;</w:t>
      </w:r>
    </w:p>
    <w:p w14:paraId="0DCECCFC" w14:textId="77777777" w:rsidR="00565355" w:rsidRPr="00565355" w:rsidRDefault="00565355" w:rsidP="00565355">
      <w:pPr>
        <w:tabs>
          <w:tab w:val="left" w:pos="2319"/>
        </w:tabs>
        <w:rPr>
          <w:lang w:val="en-US"/>
        </w:rPr>
      </w:pPr>
      <w:r w:rsidRPr="00565355">
        <w:rPr>
          <w:lang w:val="en-US"/>
        </w:rPr>
        <w:t xml:space="preserve">    top:-10px;</w:t>
      </w:r>
    </w:p>
    <w:p w14:paraId="519A9BDD" w14:textId="77777777" w:rsidR="00565355" w:rsidRPr="00565355" w:rsidRDefault="00565355" w:rsidP="00565355">
      <w:pPr>
        <w:tabs>
          <w:tab w:val="left" w:pos="2319"/>
        </w:tabs>
        <w:rPr>
          <w:lang w:val="en-US"/>
        </w:rPr>
      </w:pPr>
      <w:r w:rsidRPr="00565355">
        <w:rPr>
          <w:lang w:val="en-US"/>
        </w:rPr>
        <w:t xml:space="preserve">    left:-10px;</w:t>
      </w:r>
    </w:p>
    <w:p w14:paraId="335A4F98" w14:textId="77777777" w:rsidR="00565355" w:rsidRPr="003A4959" w:rsidRDefault="00565355" w:rsidP="00565355">
      <w:pPr>
        <w:tabs>
          <w:tab w:val="left" w:pos="2319"/>
        </w:tabs>
        <w:rPr>
          <w:lang w:val="en-US"/>
        </w:rPr>
      </w:pPr>
      <w:r w:rsidRPr="00565355">
        <w:rPr>
          <w:lang w:val="en-US"/>
        </w:rPr>
        <w:t xml:space="preserve">    </w:t>
      </w:r>
      <w:r w:rsidRPr="003A4959">
        <w:rPr>
          <w:lang w:val="en-US"/>
        </w:rPr>
        <w:t>transform-origin:100% 100%;</w:t>
      </w:r>
    </w:p>
    <w:p w14:paraId="50EB8F7E" w14:textId="2C2DC2A5" w:rsidR="00565355" w:rsidRPr="003A4959" w:rsidRDefault="00565355" w:rsidP="00565355">
      <w:pPr>
        <w:tabs>
          <w:tab w:val="left" w:pos="2319"/>
        </w:tabs>
        <w:rPr>
          <w:lang w:val="en-US"/>
        </w:rPr>
      </w:pPr>
      <w:r w:rsidRPr="003A4959">
        <w:rPr>
          <w:lang w:val="en-US"/>
        </w:rPr>
        <w:t>}</w:t>
      </w:r>
    </w:p>
    <w:p w14:paraId="72910623" w14:textId="40A55085" w:rsidR="00565355" w:rsidRPr="003A4959" w:rsidRDefault="00565355" w:rsidP="00565355">
      <w:pPr>
        <w:tabs>
          <w:tab w:val="left" w:pos="2319"/>
        </w:tabs>
        <w:rPr>
          <w:lang w:val="en-US"/>
        </w:rPr>
      </w:pPr>
    </w:p>
    <w:p w14:paraId="2524C309" w14:textId="77777777" w:rsidR="00565355" w:rsidRPr="003A4959" w:rsidRDefault="00565355" w:rsidP="00565355">
      <w:pPr>
        <w:pStyle w:val="2"/>
        <w:rPr>
          <w:lang w:val="en-US"/>
        </w:rPr>
      </w:pPr>
      <w:r>
        <w:t>Круговое</w:t>
      </w:r>
      <w:r w:rsidRPr="003A4959">
        <w:rPr>
          <w:lang w:val="en-US"/>
        </w:rPr>
        <w:t xml:space="preserve"> </w:t>
      </w:r>
      <w:r>
        <w:t>меню</w:t>
      </w:r>
      <w:r w:rsidRPr="003A4959">
        <w:rPr>
          <w:lang w:val="en-US"/>
        </w:rPr>
        <w:t xml:space="preserve">, </w:t>
      </w:r>
      <w:r>
        <w:t>шаг</w:t>
      </w:r>
      <w:r w:rsidRPr="003A4959">
        <w:rPr>
          <w:lang w:val="en-US"/>
        </w:rPr>
        <w:t xml:space="preserve"> 1 </w:t>
      </w:r>
      <w:r w:rsidRPr="003A4959">
        <w:rPr>
          <w:bCs/>
          <w:color w:val="999999"/>
          <w:sz w:val="37"/>
          <w:szCs w:val="37"/>
          <w:lang w:val="en-US"/>
        </w:rPr>
        <w:t>[28/32]</w:t>
      </w:r>
    </w:p>
    <w:p w14:paraId="0E5AE80F"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раcсчитывать углы секторов меню и углы поворота пунктов. Используем такие формулы:</w:t>
      </w:r>
    </w:p>
    <w:p w14:paraId="5085309F"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[количество пунктов меню]</w:t>
      </w:r>
    </w:p>
    <w:p w14:paraId="20A7298E"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пункта n] = (n - 1) * [угол сектора]</w:t>
      </w:r>
    </w:p>
    <w:p w14:paraId="47F1EA07"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меню может быть максимум </w:t>
      </w:r>
      <w:r>
        <w:rPr>
          <w:rStyle w:val="HTML"/>
          <w:rFonts w:ascii="Consolas" w:hAnsi="Consolas"/>
          <w:color w:val="DD1144"/>
          <w:sz w:val="18"/>
          <w:szCs w:val="18"/>
          <w:bdr w:val="single" w:sz="6" w:space="2" w:color="E1E1E8" w:frame="1"/>
          <w:shd w:val="clear" w:color="auto" w:fill="F7F7F9"/>
        </w:rPr>
        <w:t>6</w:t>
      </w:r>
      <w:r>
        <w:rPr>
          <w:rFonts w:ascii="Helvetica" w:hAnsi="Helvetica" w:cs="Helvetica"/>
          <w:color w:val="333333"/>
          <w:sz w:val="20"/>
          <w:szCs w:val="20"/>
        </w:rPr>
        <w:t> пунктов, поэтому для него получатся такие значения:</w:t>
      </w:r>
    </w:p>
    <w:p w14:paraId="26ABE649"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6 = 60°</w:t>
      </w:r>
    </w:p>
    <w:p w14:paraId="2BAE4CE5"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1 пункта] = (1 - 1) * 60° = 0°</w:t>
      </w:r>
    </w:p>
    <w:p w14:paraId="58C8C6E1"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2 пункта] = (2 - 1) * 60° = 60°</w:t>
      </w:r>
    </w:p>
    <w:p w14:paraId="29828FD7" w14:textId="7C97D279" w:rsidR="00565355" w:rsidRDefault="00565355" w:rsidP="00565355">
      <w:pPr>
        <w:pStyle w:val="a3"/>
        <w:shd w:val="clear" w:color="auto" w:fill="FFFFFF"/>
        <w:spacing w:before="0" w:beforeAutospacing="0" w:after="135"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964367" wp14:editId="12A26F63">
            <wp:extent cx="1870075" cy="1276350"/>
            <wp:effectExtent l="0" t="0" r="0" b="0"/>
            <wp:docPr id="66" name="Рисунок 66" descr="https://htmlacademy.ru/assets/course71/theory/cross-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tmlacademy.ru/assets/course71/theory/cross-items.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870075" cy="1276350"/>
                    </a:xfrm>
                    <a:prstGeom prst="rect">
                      <a:avLst/>
                    </a:prstGeom>
                    <a:noFill/>
                    <a:ln>
                      <a:noFill/>
                    </a:ln>
                  </pic:spPr>
                </pic:pic>
              </a:graphicData>
            </a:graphic>
          </wp:inline>
        </w:drawing>
      </w:r>
    </w:p>
    <w:p w14:paraId="10D4E661"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вращения пунктов, мы используем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 Но одного вращения недостаточно, так как элементы списка будут пересекаться, ведь их угол больше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w:t>
      </w:r>
    </w:p>
    <w:p w14:paraId="5296BE5A"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это, мы искривим пункты с помощью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угол наклона посчитаем так:</w:t>
      </w:r>
    </w:p>
    <w:p w14:paraId="7C11557D"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[угол наклона] = 90° - [угол сектора]</w:t>
      </w:r>
    </w:p>
    <w:p w14:paraId="40099199"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A2377B8"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 первый элемент списка нужно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 а второй — повернуть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и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DB49F37"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возможны две записи:</w:t>
      </w:r>
    </w:p>
    <w:p w14:paraId="254CE4DD"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transform: rotate(60deg) skew(30deg); // 1 вариант</w:t>
      </w:r>
    </w:p>
    <w:p w14:paraId="11F4AAA2" w14:textId="77777777" w:rsidR="00565355" w:rsidRPr="00565355" w:rsidRDefault="00565355" w:rsidP="00565355">
      <w:pPr>
        <w:pStyle w:val="HTML0"/>
        <w:shd w:val="clear" w:color="auto" w:fill="F5F5F5"/>
        <w:wordWrap w:val="0"/>
        <w:spacing w:after="150" w:line="300" w:lineRule="atLeast"/>
        <w:rPr>
          <w:rFonts w:ascii="Consolas" w:hAnsi="Consolas"/>
          <w:color w:val="333333"/>
          <w:lang w:val="en-US"/>
        </w:rPr>
      </w:pPr>
      <w:r w:rsidRPr="00565355">
        <w:rPr>
          <w:rFonts w:ascii="Consolas" w:hAnsi="Consolas"/>
          <w:color w:val="333333"/>
          <w:lang w:val="en-US"/>
        </w:rPr>
        <w:t xml:space="preserve">transform: skew(30deg) rotate(60deg); // 2 </w:t>
      </w:r>
      <w:r>
        <w:rPr>
          <w:rFonts w:ascii="Consolas" w:hAnsi="Consolas"/>
          <w:color w:val="333333"/>
        </w:rPr>
        <w:t>вариант</w:t>
      </w:r>
    </w:p>
    <w:p w14:paraId="7242D31A"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Их эффект будет отличаться, так как порядок трансформаций важен. И нам нужен первый вариант.</w:t>
      </w:r>
    </w:p>
    <w:p w14:paraId="6E18C00B" w14:textId="77777777" w:rsidR="00DC4D56" w:rsidRPr="00DC4D56" w:rsidRDefault="00DC4D56" w:rsidP="00DC4D56">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1</w:t>
      </w:r>
      <w:r w:rsidRPr="00DC4D56">
        <w:rPr>
          <w:rFonts w:ascii="Helvetica" w:eastAsia="Times New Roman" w:hAnsi="Helvetica" w:cs="Helvetica"/>
          <w:color w:val="333333"/>
          <w:sz w:val="20"/>
          <w:szCs w:val="20"/>
          <w:lang w:eastAsia="ru-RU"/>
        </w:rPr>
        <w:t>Наклоните первый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468C5CD5" w14:textId="77777777" w:rsidR="00DC4D56" w:rsidRPr="00DC4D56" w:rsidRDefault="00DC4D56" w:rsidP="00DC4D56">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2</w:t>
      </w:r>
      <w:r w:rsidRPr="00DC4D56">
        <w:rPr>
          <w:rFonts w:ascii="Helvetica" w:eastAsia="Times New Roman" w:hAnsi="Helvetica" w:cs="Helvetica"/>
          <w:color w:val="333333"/>
          <w:sz w:val="20"/>
          <w:szCs w:val="20"/>
          <w:lang w:eastAsia="ru-RU"/>
        </w:rPr>
        <w:t>Поверните второй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60°</w:t>
      </w:r>
      <w:r w:rsidRPr="00DC4D56">
        <w:rPr>
          <w:rFonts w:ascii="Helvetica" w:eastAsia="Times New Roman" w:hAnsi="Helvetica" w:cs="Helvetica"/>
          <w:color w:val="333333"/>
          <w:sz w:val="20"/>
          <w:szCs w:val="20"/>
          <w:lang w:eastAsia="ru-RU"/>
        </w:rPr>
        <w:t> и наклоните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2810379E" w14:textId="77777777" w:rsidR="00DC4D56" w:rsidRPr="00DC4D56" w:rsidRDefault="00DC4D56" w:rsidP="00DC4D56">
      <w:pPr>
        <w:tabs>
          <w:tab w:val="left" w:pos="2319"/>
        </w:tabs>
        <w:rPr>
          <w:lang w:val="en-US"/>
        </w:rPr>
      </w:pPr>
      <w:r w:rsidRPr="00DC4D56">
        <w:rPr>
          <w:lang w:val="en-US"/>
        </w:rPr>
        <w:t>.circle-menu li:nth-child(1) {</w:t>
      </w:r>
    </w:p>
    <w:p w14:paraId="113277C0" w14:textId="77777777" w:rsidR="00DC4D56" w:rsidRPr="00DC4D56" w:rsidRDefault="00DC4D56" w:rsidP="00DC4D56">
      <w:pPr>
        <w:tabs>
          <w:tab w:val="left" w:pos="2319"/>
        </w:tabs>
        <w:rPr>
          <w:lang w:val="en-US"/>
        </w:rPr>
      </w:pPr>
      <w:r w:rsidRPr="00DC4D56">
        <w:rPr>
          <w:lang w:val="en-US"/>
        </w:rPr>
        <w:t xml:space="preserve">    transform: skew(30deg);</w:t>
      </w:r>
    </w:p>
    <w:p w14:paraId="5828C1F0" w14:textId="77777777" w:rsidR="00DC4D56" w:rsidRPr="00DC4D56" w:rsidRDefault="00DC4D56" w:rsidP="00DC4D56">
      <w:pPr>
        <w:tabs>
          <w:tab w:val="left" w:pos="2319"/>
        </w:tabs>
        <w:rPr>
          <w:lang w:val="en-US"/>
        </w:rPr>
      </w:pPr>
      <w:r w:rsidRPr="00DC4D56">
        <w:rPr>
          <w:lang w:val="en-US"/>
        </w:rPr>
        <w:t>}</w:t>
      </w:r>
    </w:p>
    <w:p w14:paraId="2EA4EF14" w14:textId="77777777" w:rsidR="00DC4D56" w:rsidRPr="00DC4D56" w:rsidRDefault="00DC4D56" w:rsidP="00DC4D56">
      <w:pPr>
        <w:tabs>
          <w:tab w:val="left" w:pos="2319"/>
        </w:tabs>
        <w:rPr>
          <w:lang w:val="en-US"/>
        </w:rPr>
      </w:pPr>
    </w:p>
    <w:p w14:paraId="08749268" w14:textId="77777777" w:rsidR="00DC4D56" w:rsidRPr="00DC4D56" w:rsidRDefault="00DC4D56" w:rsidP="00DC4D56">
      <w:pPr>
        <w:tabs>
          <w:tab w:val="left" w:pos="2319"/>
        </w:tabs>
        <w:rPr>
          <w:lang w:val="en-US"/>
        </w:rPr>
      </w:pPr>
      <w:r w:rsidRPr="00DC4D56">
        <w:rPr>
          <w:lang w:val="en-US"/>
        </w:rPr>
        <w:t>.circle-menu li:nth-child(2) {</w:t>
      </w:r>
    </w:p>
    <w:p w14:paraId="7B2165D6" w14:textId="77777777" w:rsidR="00DC4D56" w:rsidRPr="00DC4D56" w:rsidRDefault="00DC4D56" w:rsidP="00DC4D56">
      <w:pPr>
        <w:tabs>
          <w:tab w:val="left" w:pos="2319"/>
        </w:tabs>
        <w:rPr>
          <w:lang w:val="en-US"/>
        </w:rPr>
      </w:pPr>
      <w:r w:rsidRPr="00DC4D56">
        <w:rPr>
          <w:lang w:val="en-US"/>
        </w:rPr>
        <w:t xml:space="preserve">    transform: rotate(60deg) skew(30deg);</w:t>
      </w:r>
    </w:p>
    <w:p w14:paraId="210ED60F" w14:textId="59EB3ABA" w:rsidR="00565355" w:rsidRDefault="00DC4D56" w:rsidP="00DC4D56">
      <w:pPr>
        <w:tabs>
          <w:tab w:val="left" w:pos="2319"/>
        </w:tabs>
      </w:pPr>
      <w:r>
        <w:t>}</w:t>
      </w:r>
    </w:p>
    <w:p w14:paraId="3038DDEB" w14:textId="10A64CE0" w:rsidR="00DC4D56" w:rsidRDefault="00DC4D56" w:rsidP="00DC4D56">
      <w:pPr>
        <w:tabs>
          <w:tab w:val="left" w:pos="2319"/>
        </w:tabs>
      </w:pPr>
    </w:p>
    <w:p w14:paraId="0077F94A" w14:textId="77777777" w:rsidR="00DC4D56" w:rsidRDefault="00DC4D56" w:rsidP="00DC4D56">
      <w:pPr>
        <w:pStyle w:val="2"/>
      </w:pPr>
      <w:r>
        <w:t>Круговое меню, шаг 2 </w:t>
      </w:r>
      <w:r>
        <w:rPr>
          <w:bCs/>
          <w:color w:val="999999"/>
          <w:sz w:val="37"/>
          <w:szCs w:val="37"/>
        </w:rPr>
        <w:t>[29/32]</w:t>
      </w:r>
    </w:p>
    <w:p w14:paraId="15A33698"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пунктов меню расположены ссылки. Для них задан блочный тип, размеры и фон — эти исходные стили нужно просто раскомментировать.</w:t>
      </w:r>
    </w:p>
    <w:p w14:paraId="31722D3A"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предыдушем шаге мы повернули и скосили пункты меню, но при этом скосилось и их содержимое, то есть ссылки. Чтобы вернуть им нормальный вид, нужно их «разнаклонить» и развернуть обратно.</w:t>
      </w:r>
    </w:p>
    <w:p w14:paraId="043DDE68"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«Разнаклонять» будем на противоположный угол, то есть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5489ECD2"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Расчёт угла разворота сложнее, вот формула:</w:t>
      </w:r>
    </w:p>
    <w:p w14:paraId="4A4F1CDA" w14:textId="77777777" w:rsidR="00DC4D56" w:rsidRDefault="00DC4D56" w:rsidP="00DC4D56">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([угол сектора] / 2))</w:t>
      </w:r>
    </w:p>
    <w:p w14:paraId="5812B035"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w:t>
      </w:r>
    </w:p>
    <w:p w14:paraId="5FFED95D" w14:textId="77777777" w:rsidR="00DC4D56" w:rsidRDefault="00DC4D56" w:rsidP="00DC4D56">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(60° / 2)) = -60°</w:t>
      </w:r>
    </w:p>
    <w:p w14:paraId="4EE5A524"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порядок трансформаций для ссылок: сначала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потом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5AFD468B"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Нам нужно сместить ссылки так, чтобы они располагались во внутренней половине пунктов меню. Для этого используем маргины.</w:t>
      </w:r>
    </w:p>
    <w:p w14:paraId="278112C4" w14:textId="77777777" w:rsidR="004513ED" w:rsidRPr="004513ED" w:rsidRDefault="004513ED" w:rsidP="004513ED">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1</w:t>
      </w:r>
      <w:r w:rsidRPr="004513ED">
        <w:rPr>
          <w:rFonts w:ascii="Helvetica" w:eastAsia="Times New Roman" w:hAnsi="Helvetica" w:cs="Helvetica"/>
          <w:color w:val="333333"/>
          <w:sz w:val="20"/>
          <w:szCs w:val="20"/>
          <w:lang w:eastAsia="ru-RU"/>
        </w:rPr>
        <w:t>Раскомментируйте CSS-правило для ссылок в меню.</w:t>
      </w:r>
    </w:p>
    <w:p w14:paraId="1DB9BCD3" w14:textId="77777777" w:rsidR="004513ED" w:rsidRPr="004513ED" w:rsidRDefault="004513ED" w:rsidP="004513ED">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2</w:t>
      </w:r>
      <w:r w:rsidRPr="004513ED">
        <w:rPr>
          <w:rFonts w:ascii="Helvetica" w:eastAsia="Times New Roman" w:hAnsi="Helvetica" w:cs="Helvetica"/>
          <w:color w:val="333333"/>
          <w:sz w:val="20"/>
          <w:szCs w:val="20"/>
          <w:lang w:eastAsia="ru-RU"/>
        </w:rPr>
        <w:t>Наклоните ссылки на </w:t>
      </w:r>
      <w:r w:rsidRPr="004513ED">
        <w:rPr>
          <w:rFonts w:ascii="Consolas" w:eastAsia="Times New Roman" w:hAnsi="Consolas" w:cs="Courier New"/>
          <w:color w:val="DD1144"/>
          <w:sz w:val="18"/>
          <w:szCs w:val="18"/>
          <w:bdr w:val="single" w:sz="6" w:space="2" w:color="E1E1E8" w:frame="1"/>
          <w:shd w:val="clear" w:color="auto" w:fill="F7F7F9"/>
          <w:lang w:eastAsia="ru-RU"/>
        </w:rPr>
        <w:t>-30°</w:t>
      </w:r>
      <w:r w:rsidRPr="004513ED">
        <w:rPr>
          <w:rFonts w:ascii="Helvetica" w:eastAsia="Times New Roman" w:hAnsi="Helvetica" w:cs="Helvetica"/>
          <w:color w:val="333333"/>
          <w:sz w:val="20"/>
          <w:szCs w:val="20"/>
          <w:lang w:eastAsia="ru-RU"/>
        </w:rPr>
        <w:t>.</w:t>
      </w:r>
    </w:p>
    <w:p w14:paraId="798DB966" w14:textId="77777777" w:rsidR="004513ED" w:rsidRPr="004513ED" w:rsidRDefault="004513ED" w:rsidP="004513ED">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3</w:t>
      </w:r>
      <w:r w:rsidRPr="004513ED">
        <w:rPr>
          <w:rFonts w:ascii="Helvetica" w:eastAsia="Times New Roman" w:hAnsi="Helvetica" w:cs="Helvetica"/>
          <w:color w:val="333333"/>
          <w:sz w:val="20"/>
          <w:szCs w:val="20"/>
          <w:lang w:eastAsia="ru-RU"/>
        </w:rPr>
        <w:t>А затем дополнительно поверните их на </w:t>
      </w:r>
      <w:r w:rsidRPr="004513ED">
        <w:rPr>
          <w:rFonts w:ascii="Consolas" w:eastAsia="Times New Roman" w:hAnsi="Consolas" w:cs="Courier New"/>
          <w:color w:val="DD1144"/>
          <w:sz w:val="18"/>
          <w:szCs w:val="18"/>
          <w:bdr w:val="single" w:sz="6" w:space="2" w:color="E1E1E8" w:frame="1"/>
          <w:shd w:val="clear" w:color="auto" w:fill="F7F7F9"/>
          <w:lang w:eastAsia="ru-RU"/>
        </w:rPr>
        <w:t>-60°</w:t>
      </w:r>
      <w:r w:rsidRPr="004513ED">
        <w:rPr>
          <w:rFonts w:ascii="Helvetica" w:eastAsia="Times New Roman" w:hAnsi="Helvetica" w:cs="Helvetica"/>
          <w:color w:val="333333"/>
          <w:sz w:val="20"/>
          <w:szCs w:val="20"/>
          <w:lang w:eastAsia="ru-RU"/>
        </w:rPr>
        <w:t>.</w:t>
      </w:r>
    </w:p>
    <w:p w14:paraId="4D0E7A96" w14:textId="77777777" w:rsidR="004513ED" w:rsidRPr="004513ED" w:rsidRDefault="004513ED" w:rsidP="004513ED">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4</w:t>
      </w:r>
      <w:r w:rsidRPr="004513ED">
        <w:rPr>
          <w:rFonts w:ascii="Helvetica" w:eastAsia="Times New Roman" w:hAnsi="Helvetica" w:cs="Helvetica"/>
          <w:color w:val="333333"/>
          <w:sz w:val="20"/>
          <w:szCs w:val="20"/>
          <w:lang w:eastAsia="ru-RU"/>
        </w:rPr>
        <w:t>Добавьте ссылкам маргины сверху и слева </w:t>
      </w:r>
      <w:r w:rsidRPr="004513ED">
        <w:rPr>
          <w:rFonts w:ascii="Consolas" w:eastAsia="Times New Roman" w:hAnsi="Consolas" w:cs="Courier New"/>
          <w:color w:val="DD1144"/>
          <w:sz w:val="18"/>
          <w:szCs w:val="18"/>
          <w:bdr w:val="single" w:sz="6" w:space="2" w:color="E1E1E8" w:frame="1"/>
          <w:shd w:val="clear" w:color="auto" w:fill="F7F7F9"/>
          <w:lang w:eastAsia="ru-RU"/>
        </w:rPr>
        <w:t>40px</w:t>
      </w:r>
      <w:r w:rsidRPr="004513ED">
        <w:rPr>
          <w:rFonts w:ascii="Helvetica" w:eastAsia="Times New Roman" w:hAnsi="Helvetica" w:cs="Helvetica"/>
          <w:color w:val="333333"/>
          <w:sz w:val="20"/>
          <w:szCs w:val="20"/>
          <w:lang w:eastAsia="ru-RU"/>
        </w:rPr>
        <w:t>.</w:t>
      </w:r>
    </w:p>
    <w:p w14:paraId="2548B10B" w14:textId="77777777" w:rsidR="004513ED" w:rsidRPr="004513ED" w:rsidRDefault="004513ED" w:rsidP="004513ED">
      <w:pPr>
        <w:tabs>
          <w:tab w:val="left" w:pos="2319"/>
        </w:tabs>
        <w:rPr>
          <w:lang w:val="en-US"/>
        </w:rPr>
      </w:pPr>
      <w:r w:rsidRPr="004513ED">
        <w:rPr>
          <w:lang w:val="en-US"/>
        </w:rPr>
        <w:t>.circle-menu li a {</w:t>
      </w:r>
    </w:p>
    <w:p w14:paraId="70BCB2C2" w14:textId="77777777" w:rsidR="004513ED" w:rsidRPr="004513ED" w:rsidRDefault="004513ED" w:rsidP="004513ED">
      <w:pPr>
        <w:tabs>
          <w:tab w:val="left" w:pos="2319"/>
        </w:tabs>
        <w:rPr>
          <w:lang w:val="en-US"/>
        </w:rPr>
      </w:pPr>
      <w:r w:rsidRPr="004513ED">
        <w:rPr>
          <w:lang w:val="en-US"/>
        </w:rPr>
        <w:t xml:space="preserve">    display: block;</w:t>
      </w:r>
    </w:p>
    <w:p w14:paraId="1222AC6C" w14:textId="77777777" w:rsidR="004513ED" w:rsidRPr="004513ED" w:rsidRDefault="004513ED" w:rsidP="004513ED">
      <w:pPr>
        <w:tabs>
          <w:tab w:val="left" w:pos="2319"/>
        </w:tabs>
        <w:rPr>
          <w:lang w:val="en-US"/>
        </w:rPr>
      </w:pPr>
      <w:r w:rsidRPr="004513ED">
        <w:rPr>
          <w:lang w:val="en-US"/>
        </w:rPr>
        <w:t xml:space="preserve">    width: 160px;</w:t>
      </w:r>
    </w:p>
    <w:p w14:paraId="573D6D18" w14:textId="77777777" w:rsidR="004513ED" w:rsidRPr="004513ED" w:rsidRDefault="004513ED" w:rsidP="004513ED">
      <w:pPr>
        <w:tabs>
          <w:tab w:val="left" w:pos="2319"/>
        </w:tabs>
        <w:rPr>
          <w:lang w:val="en-US"/>
        </w:rPr>
      </w:pPr>
      <w:r w:rsidRPr="004513ED">
        <w:rPr>
          <w:lang w:val="en-US"/>
        </w:rPr>
        <w:t xml:space="preserve">    height: 160px;</w:t>
      </w:r>
    </w:p>
    <w:p w14:paraId="6A8F24F5" w14:textId="77777777" w:rsidR="004513ED" w:rsidRPr="004513ED" w:rsidRDefault="004513ED" w:rsidP="004513ED">
      <w:pPr>
        <w:tabs>
          <w:tab w:val="left" w:pos="2319"/>
        </w:tabs>
        <w:rPr>
          <w:lang w:val="en-US"/>
        </w:rPr>
      </w:pPr>
      <w:r w:rsidRPr="004513ED">
        <w:rPr>
          <w:lang w:val="en-US"/>
        </w:rPr>
        <w:t xml:space="preserve">    font-size: 0;</w:t>
      </w:r>
    </w:p>
    <w:p w14:paraId="1089B2C8" w14:textId="77777777" w:rsidR="004513ED" w:rsidRPr="004513ED" w:rsidRDefault="004513ED" w:rsidP="004513ED">
      <w:pPr>
        <w:tabs>
          <w:tab w:val="left" w:pos="2319"/>
        </w:tabs>
        <w:rPr>
          <w:lang w:val="en-US"/>
        </w:rPr>
      </w:pPr>
      <w:r w:rsidRPr="004513ED">
        <w:rPr>
          <w:lang w:val="en-US"/>
        </w:rPr>
        <w:t xml:space="preserve">    background: rgba(241, 196, 15, 0.5) url("monitor-4x.png") no-repeat 50% 40%;</w:t>
      </w:r>
    </w:p>
    <w:p w14:paraId="0D9C6C17" w14:textId="77777777" w:rsidR="004513ED" w:rsidRPr="004513ED" w:rsidRDefault="004513ED" w:rsidP="004513ED">
      <w:pPr>
        <w:tabs>
          <w:tab w:val="left" w:pos="2319"/>
        </w:tabs>
        <w:rPr>
          <w:lang w:val="en-US"/>
        </w:rPr>
      </w:pPr>
      <w:r w:rsidRPr="004513ED">
        <w:rPr>
          <w:lang w:val="en-US"/>
        </w:rPr>
        <w:t xml:space="preserve">    transform:skew(-30deg) rotate(-60deg);</w:t>
      </w:r>
    </w:p>
    <w:p w14:paraId="44EB6222" w14:textId="77777777" w:rsidR="004513ED" w:rsidRPr="004513ED" w:rsidRDefault="004513ED" w:rsidP="004513ED">
      <w:pPr>
        <w:tabs>
          <w:tab w:val="left" w:pos="2319"/>
        </w:tabs>
        <w:rPr>
          <w:lang w:val="en-US"/>
        </w:rPr>
      </w:pPr>
      <w:r w:rsidRPr="004513ED">
        <w:rPr>
          <w:lang w:val="en-US"/>
        </w:rPr>
        <w:t xml:space="preserve">    margin-top:40px;</w:t>
      </w:r>
    </w:p>
    <w:p w14:paraId="15207989" w14:textId="77777777" w:rsidR="004513ED" w:rsidRPr="004513ED" w:rsidRDefault="004513ED" w:rsidP="004513ED">
      <w:pPr>
        <w:tabs>
          <w:tab w:val="left" w:pos="2319"/>
        </w:tabs>
        <w:rPr>
          <w:lang w:val="en-US"/>
        </w:rPr>
      </w:pPr>
      <w:r w:rsidRPr="004513ED">
        <w:rPr>
          <w:lang w:val="en-US"/>
        </w:rPr>
        <w:t xml:space="preserve">    margin-left:40px;</w:t>
      </w:r>
    </w:p>
    <w:p w14:paraId="56DFF24F" w14:textId="3EF4CD92" w:rsidR="00DC4D56" w:rsidRDefault="004513ED" w:rsidP="004513ED">
      <w:pPr>
        <w:tabs>
          <w:tab w:val="left" w:pos="2319"/>
        </w:tabs>
      </w:pPr>
      <w:r>
        <w:t>}</w:t>
      </w:r>
    </w:p>
    <w:p w14:paraId="507F3E11" w14:textId="3C7CFED3" w:rsidR="004513ED" w:rsidRDefault="004513ED" w:rsidP="004513ED">
      <w:pPr>
        <w:tabs>
          <w:tab w:val="left" w:pos="2319"/>
        </w:tabs>
      </w:pPr>
    </w:p>
    <w:p w14:paraId="6F08DEB9" w14:textId="77777777" w:rsidR="004513ED" w:rsidRDefault="004513ED" w:rsidP="004513ED">
      <w:pPr>
        <w:pStyle w:val="2"/>
      </w:pPr>
      <w:r>
        <w:t>Круговое меню, шаг 3 </w:t>
      </w:r>
      <w:r>
        <w:rPr>
          <w:bCs/>
          <w:color w:val="999999"/>
          <w:sz w:val="37"/>
          <w:szCs w:val="37"/>
        </w:rPr>
        <w:t>[30/32]</w:t>
      </w:r>
    </w:p>
    <w:p w14:paraId="425545C9" w14:textId="77777777" w:rsidR="004513ED" w:rsidRDefault="004513ED" w:rsidP="004513E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Промежуточный результат не очень похож на круглое меню, но ещё несколько строчек CSS-кода и всё изменится.</w:t>
      </w:r>
    </w:p>
    <w:p w14:paraId="5C62FD1F" w14:textId="77777777" w:rsidR="004513ED" w:rsidRDefault="004513ED" w:rsidP="004513E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мы обрежем части ссылок, которые выходят за пределы пунктов меню, и избавимся от избыточных пересечений. Для этого зададим свойство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для элементов списка.</w:t>
      </w:r>
    </w:p>
    <w:p w14:paraId="5C956494" w14:textId="77777777" w:rsidR="004513ED" w:rsidRDefault="004513ED" w:rsidP="004513E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нужно будет придать меню круглую форму.</w:t>
      </w:r>
    </w:p>
    <w:p w14:paraId="6A406531" w14:textId="77777777" w:rsidR="004513ED" w:rsidRDefault="004513ED" w:rsidP="004513E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будем работать с самим списком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который сейчас выглядит как квадрат с синей рамкой. Добавим ему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 и квадрат превратится в круг.</w:t>
      </w:r>
    </w:p>
    <w:p w14:paraId="43770A6D" w14:textId="77777777" w:rsidR="004513ED" w:rsidRDefault="004513ED" w:rsidP="004513E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дальше останется только обрезать всё, выходящее за пределы круга. И снова используем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w:t>
      </w:r>
    </w:p>
    <w:p w14:paraId="48D7DA94" w14:textId="77777777" w:rsidR="004513ED" w:rsidRDefault="004513ED" w:rsidP="004513E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Круглое меню из двух пунктов готово, можно убрать вспомогательные фоны и рамки.</w:t>
      </w:r>
    </w:p>
    <w:p w14:paraId="4DFBBCC4" w14:textId="77777777" w:rsidR="00B17C70" w:rsidRPr="00B17C70" w:rsidRDefault="00B17C70" w:rsidP="00B17C70">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1</w:t>
      </w:r>
      <w:r w:rsidRPr="00B17C70">
        <w:rPr>
          <w:rFonts w:ascii="Helvetica" w:eastAsia="Times New Roman" w:hAnsi="Helvetica" w:cs="Helvetica"/>
          <w:color w:val="333333"/>
          <w:sz w:val="20"/>
          <w:szCs w:val="20"/>
          <w:lang w:eastAsia="ru-RU"/>
        </w:rPr>
        <w:t>Задайте для элементов списка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4D857D8C" w14:textId="77777777" w:rsidR="00B17C70" w:rsidRPr="00B17C70" w:rsidRDefault="00B17C70" w:rsidP="00B17C70">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2</w:t>
      </w:r>
      <w:r w:rsidRPr="00B17C70">
        <w:rPr>
          <w:rFonts w:ascii="Helvetica" w:eastAsia="Times New Roman" w:hAnsi="Helvetica" w:cs="Helvetica"/>
          <w:color w:val="333333"/>
          <w:sz w:val="20"/>
          <w:szCs w:val="20"/>
          <w:lang w:eastAsia="ru-RU"/>
        </w:rPr>
        <w:t>Задайте списку </w:t>
      </w:r>
      <w:r w:rsidRPr="00B17C70">
        <w:rPr>
          <w:rFonts w:ascii="Consolas" w:eastAsia="Times New Roman" w:hAnsi="Consolas" w:cs="Courier New"/>
          <w:color w:val="DD1144"/>
          <w:sz w:val="18"/>
          <w:szCs w:val="18"/>
          <w:bdr w:val="single" w:sz="6" w:space="2" w:color="E1E1E8" w:frame="1"/>
          <w:shd w:val="clear" w:color="auto" w:fill="F7F7F9"/>
          <w:lang w:eastAsia="ru-RU"/>
        </w:rPr>
        <w:t>border-radius: 50%</w:t>
      </w:r>
      <w:r w:rsidRPr="00B17C70">
        <w:rPr>
          <w:rFonts w:ascii="Helvetica" w:eastAsia="Times New Roman" w:hAnsi="Helvetica" w:cs="Helvetica"/>
          <w:color w:val="333333"/>
          <w:sz w:val="20"/>
          <w:szCs w:val="20"/>
          <w:lang w:eastAsia="ru-RU"/>
        </w:rPr>
        <w:t>.</w:t>
      </w:r>
    </w:p>
    <w:p w14:paraId="152E559A" w14:textId="77777777" w:rsidR="00B17C70" w:rsidRPr="00B17C70" w:rsidRDefault="00B17C70" w:rsidP="00B17C70">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3</w:t>
      </w:r>
      <w:r w:rsidRPr="00B17C70">
        <w:rPr>
          <w:rFonts w:ascii="Helvetica" w:eastAsia="Times New Roman" w:hAnsi="Helvetica" w:cs="Helvetica"/>
          <w:color w:val="333333"/>
          <w:sz w:val="20"/>
          <w:szCs w:val="20"/>
          <w:lang w:eastAsia="ru-RU"/>
        </w:rPr>
        <w:t>А затем тоже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2D96C472" w14:textId="77777777" w:rsidR="00B17C70" w:rsidRPr="00B17C70" w:rsidRDefault="00B17C70" w:rsidP="00B17C70">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4</w:t>
      </w:r>
      <w:r w:rsidRPr="00B17C70">
        <w:rPr>
          <w:rFonts w:ascii="Helvetica" w:eastAsia="Times New Roman" w:hAnsi="Helvetica" w:cs="Helvetica"/>
          <w:color w:val="333333"/>
          <w:sz w:val="20"/>
          <w:szCs w:val="20"/>
          <w:lang w:eastAsia="ru-RU"/>
        </w:rPr>
        <w:t>Удалите тени и фоны у списка и элементов списка.</w:t>
      </w:r>
    </w:p>
    <w:p w14:paraId="6F640A08" w14:textId="77777777" w:rsidR="00B17C70" w:rsidRPr="00B17C70" w:rsidRDefault="00B17C70" w:rsidP="00B17C70">
      <w:pPr>
        <w:tabs>
          <w:tab w:val="left" w:pos="2319"/>
        </w:tabs>
        <w:rPr>
          <w:lang w:val="en-US"/>
        </w:rPr>
      </w:pPr>
      <w:r w:rsidRPr="00B17C70">
        <w:rPr>
          <w:lang w:val="en-US"/>
        </w:rPr>
        <w:t>html,</w:t>
      </w:r>
    </w:p>
    <w:p w14:paraId="6BE1C453" w14:textId="77777777" w:rsidR="00B17C70" w:rsidRPr="00B17C70" w:rsidRDefault="00B17C70" w:rsidP="00B17C70">
      <w:pPr>
        <w:tabs>
          <w:tab w:val="left" w:pos="2319"/>
        </w:tabs>
        <w:rPr>
          <w:lang w:val="en-US"/>
        </w:rPr>
      </w:pPr>
      <w:r w:rsidRPr="00B17C70">
        <w:rPr>
          <w:lang w:val="en-US"/>
        </w:rPr>
        <w:t>body {</w:t>
      </w:r>
    </w:p>
    <w:p w14:paraId="4F3581E3" w14:textId="77777777" w:rsidR="00B17C70" w:rsidRPr="00B17C70" w:rsidRDefault="00B17C70" w:rsidP="00B17C70">
      <w:pPr>
        <w:tabs>
          <w:tab w:val="left" w:pos="2319"/>
        </w:tabs>
        <w:rPr>
          <w:lang w:val="en-US"/>
        </w:rPr>
      </w:pPr>
      <w:r w:rsidRPr="00B17C70">
        <w:rPr>
          <w:lang w:val="en-US"/>
        </w:rPr>
        <w:t xml:space="preserve">    margin: 0;</w:t>
      </w:r>
    </w:p>
    <w:p w14:paraId="52C4C44B" w14:textId="77777777" w:rsidR="00B17C70" w:rsidRPr="00B17C70" w:rsidRDefault="00B17C70" w:rsidP="00B17C70">
      <w:pPr>
        <w:tabs>
          <w:tab w:val="left" w:pos="2319"/>
        </w:tabs>
        <w:rPr>
          <w:lang w:val="en-US"/>
        </w:rPr>
      </w:pPr>
      <w:r w:rsidRPr="00B17C70">
        <w:rPr>
          <w:lang w:val="en-US"/>
        </w:rPr>
        <w:t xml:space="preserve">    padding: 0;</w:t>
      </w:r>
    </w:p>
    <w:p w14:paraId="61AB617D" w14:textId="77777777" w:rsidR="00B17C70" w:rsidRPr="00B17C70" w:rsidRDefault="00B17C70" w:rsidP="00B17C70">
      <w:pPr>
        <w:tabs>
          <w:tab w:val="left" w:pos="2319"/>
        </w:tabs>
        <w:rPr>
          <w:lang w:val="en-US"/>
        </w:rPr>
      </w:pPr>
      <w:r w:rsidRPr="00B17C70">
        <w:rPr>
          <w:lang w:val="en-US"/>
        </w:rPr>
        <w:lastRenderedPageBreak/>
        <w:t xml:space="preserve">    background: #f5f5f5;</w:t>
      </w:r>
    </w:p>
    <w:p w14:paraId="06C7D600" w14:textId="77777777" w:rsidR="00B17C70" w:rsidRPr="00B17C70" w:rsidRDefault="00B17C70" w:rsidP="00B17C70">
      <w:pPr>
        <w:tabs>
          <w:tab w:val="left" w:pos="2319"/>
        </w:tabs>
        <w:rPr>
          <w:lang w:val="en-US"/>
        </w:rPr>
      </w:pPr>
      <w:r w:rsidRPr="00B17C70">
        <w:rPr>
          <w:lang w:val="en-US"/>
        </w:rPr>
        <w:t>}</w:t>
      </w:r>
    </w:p>
    <w:p w14:paraId="3B696C75" w14:textId="77777777" w:rsidR="00B17C70" w:rsidRPr="00B17C70" w:rsidRDefault="00B17C70" w:rsidP="00B17C70">
      <w:pPr>
        <w:tabs>
          <w:tab w:val="left" w:pos="2319"/>
        </w:tabs>
        <w:rPr>
          <w:lang w:val="en-US"/>
        </w:rPr>
      </w:pPr>
    </w:p>
    <w:p w14:paraId="56728FA8" w14:textId="77777777" w:rsidR="00B17C70" w:rsidRPr="00B17C70" w:rsidRDefault="00B17C70" w:rsidP="00B17C70">
      <w:pPr>
        <w:tabs>
          <w:tab w:val="left" w:pos="2319"/>
        </w:tabs>
        <w:rPr>
          <w:lang w:val="en-US"/>
        </w:rPr>
      </w:pPr>
      <w:r w:rsidRPr="00B17C70">
        <w:rPr>
          <w:lang w:val="en-US"/>
        </w:rPr>
        <w:t>.circle-menu {</w:t>
      </w:r>
    </w:p>
    <w:p w14:paraId="03FE00FE" w14:textId="77777777" w:rsidR="00B17C70" w:rsidRPr="00B17C70" w:rsidRDefault="00B17C70" w:rsidP="00B17C70">
      <w:pPr>
        <w:tabs>
          <w:tab w:val="left" w:pos="2319"/>
        </w:tabs>
        <w:rPr>
          <w:lang w:val="en-US"/>
        </w:rPr>
      </w:pPr>
      <w:r w:rsidRPr="00B17C70">
        <w:rPr>
          <w:lang w:val="en-US"/>
        </w:rPr>
        <w:t xml:space="preserve">    position: relative;</w:t>
      </w:r>
    </w:p>
    <w:p w14:paraId="4278C566" w14:textId="77777777" w:rsidR="00B17C70" w:rsidRPr="00B17C70" w:rsidRDefault="00B17C70" w:rsidP="00B17C70">
      <w:pPr>
        <w:tabs>
          <w:tab w:val="left" w:pos="2319"/>
        </w:tabs>
        <w:rPr>
          <w:lang w:val="en-US"/>
        </w:rPr>
      </w:pPr>
      <w:r w:rsidRPr="00B17C70">
        <w:rPr>
          <w:lang w:val="en-US"/>
        </w:rPr>
        <w:t xml:space="preserve">    width: 400px;</w:t>
      </w:r>
    </w:p>
    <w:p w14:paraId="2E39AB94" w14:textId="77777777" w:rsidR="00B17C70" w:rsidRPr="00B17C70" w:rsidRDefault="00B17C70" w:rsidP="00B17C70">
      <w:pPr>
        <w:tabs>
          <w:tab w:val="left" w:pos="2319"/>
        </w:tabs>
        <w:rPr>
          <w:lang w:val="en-US"/>
        </w:rPr>
      </w:pPr>
      <w:r w:rsidRPr="00B17C70">
        <w:rPr>
          <w:lang w:val="en-US"/>
        </w:rPr>
        <w:t xml:space="preserve">    height: 400px;</w:t>
      </w:r>
    </w:p>
    <w:p w14:paraId="75781837" w14:textId="77777777" w:rsidR="00B17C70" w:rsidRPr="00B17C70" w:rsidRDefault="00B17C70" w:rsidP="00B17C70">
      <w:pPr>
        <w:tabs>
          <w:tab w:val="left" w:pos="2319"/>
        </w:tabs>
        <w:rPr>
          <w:lang w:val="en-US"/>
        </w:rPr>
      </w:pPr>
      <w:r w:rsidRPr="00B17C70">
        <w:rPr>
          <w:lang w:val="en-US"/>
        </w:rPr>
        <w:t xml:space="preserve">    margin: 50px auto;   </w:t>
      </w:r>
    </w:p>
    <w:p w14:paraId="1B45F2D0" w14:textId="77777777" w:rsidR="00B17C70" w:rsidRPr="00B17C70" w:rsidRDefault="00B17C70" w:rsidP="00B17C70">
      <w:pPr>
        <w:tabs>
          <w:tab w:val="left" w:pos="2319"/>
        </w:tabs>
        <w:rPr>
          <w:lang w:val="en-US"/>
        </w:rPr>
      </w:pPr>
      <w:r w:rsidRPr="00B17C70">
        <w:rPr>
          <w:lang w:val="en-US"/>
        </w:rPr>
        <w:t xml:space="preserve">    background: white;</w:t>
      </w:r>
    </w:p>
    <w:p w14:paraId="6580E0B7" w14:textId="77777777" w:rsidR="00B17C70" w:rsidRPr="00B17C70" w:rsidRDefault="00B17C70" w:rsidP="00B17C70">
      <w:pPr>
        <w:tabs>
          <w:tab w:val="left" w:pos="2319"/>
        </w:tabs>
        <w:rPr>
          <w:lang w:val="en-US"/>
        </w:rPr>
      </w:pPr>
      <w:r w:rsidRPr="00B17C70">
        <w:rPr>
          <w:lang w:val="en-US"/>
        </w:rPr>
        <w:t xml:space="preserve">    box-shadow: 0 0 3px #cccccc;</w:t>
      </w:r>
    </w:p>
    <w:p w14:paraId="1C39AD71" w14:textId="77777777" w:rsidR="00B17C70" w:rsidRPr="00B17C70" w:rsidRDefault="00B17C70" w:rsidP="00B17C70">
      <w:pPr>
        <w:tabs>
          <w:tab w:val="left" w:pos="2319"/>
        </w:tabs>
        <w:rPr>
          <w:lang w:val="en-US"/>
        </w:rPr>
      </w:pPr>
      <w:r w:rsidRPr="00B17C70">
        <w:rPr>
          <w:lang w:val="en-US"/>
        </w:rPr>
        <w:t>}</w:t>
      </w:r>
    </w:p>
    <w:p w14:paraId="6BBF7D2C" w14:textId="77777777" w:rsidR="00B17C70" w:rsidRPr="00B17C70" w:rsidRDefault="00B17C70" w:rsidP="00B17C70">
      <w:pPr>
        <w:tabs>
          <w:tab w:val="left" w:pos="2319"/>
        </w:tabs>
        <w:rPr>
          <w:lang w:val="en-US"/>
        </w:rPr>
      </w:pPr>
    </w:p>
    <w:p w14:paraId="2C31F8DF" w14:textId="77777777" w:rsidR="00B17C70" w:rsidRPr="00B17C70" w:rsidRDefault="00B17C70" w:rsidP="00B17C70">
      <w:pPr>
        <w:tabs>
          <w:tab w:val="left" w:pos="2319"/>
        </w:tabs>
        <w:rPr>
          <w:lang w:val="en-US"/>
        </w:rPr>
      </w:pPr>
      <w:r w:rsidRPr="00B17C70">
        <w:rPr>
          <w:lang w:val="en-US"/>
        </w:rPr>
        <w:t>.circle-menu ul {</w:t>
      </w:r>
    </w:p>
    <w:p w14:paraId="14254E78" w14:textId="77777777" w:rsidR="00B17C70" w:rsidRPr="00B17C70" w:rsidRDefault="00B17C70" w:rsidP="00B17C70">
      <w:pPr>
        <w:tabs>
          <w:tab w:val="left" w:pos="2319"/>
        </w:tabs>
        <w:rPr>
          <w:lang w:val="en-US"/>
        </w:rPr>
      </w:pPr>
      <w:r w:rsidRPr="00B17C70">
        <w:rPr>
          <w:lang w:val="en-US"/>
        </w:rPr>
        <w:t xml:space="preserve">    position: absolute;</w:t>
      </w:r>
    </w:p>
    <w:p w14:paraId="764001B2" w14:textId="77777777" w:rsidR="00B17C70" w:rsidRPr="00B17C70" w:rsidRDefault="00B17C70" w:rsidP="00B17C70">
      <w:pPr>
        <w:tabs>
          <w:tab w:val="left" w:pos="2319"/>
        </w:tabs>
        <w:rPr>
          <w:lang w:val="en-US"/>
        </w:rPr>
      </w:pPr>
      <w:r w:rsidRPr="00B17C70">
        <w:rPr>
          <w:lang w:val="en-US"/>
        </w:rPr>
        <w:t xml:space="preserve">    width: 300px;</w:t>
      </w:r>
    </w:p>
    <w:p w14:paraId="108DFB09" w14:textId="77777777" w:rsidR="00B17C70" w:rsidRPr="00B17C70" w:rsidRDefault="00B17C70" w:rsidP="00B17C70">
      <w:pPr>
        <w:tabs>
          <w:tab w:val="left" w:pos="2319"/>
        </w:tabs>
        <w:rPr>
          <w:lang w:val="en-US"/>
        </w:rPr>
      </w:pPr>
      <w:r w:rsidRPr="00B17C70">
        <w:rPr>
          <w:lang w:val="en-US"/>
        </w:rPr>
        <w:t xml:space="preserve">    height: 300px;</w:t>
      </w:r>
    </w:p>
    <w:p w14:paraId="31E43501" w14:textId="77777777" w:rsidR="00B17C70" w:rsidRPr="00B17C70" w:rsidRDefault="00B17C70" w:rsidP="00B17C70">
      <w:pPr>
        <w:tabs>
          <w:tab w:val="left" w:pos="2319"/>
        </w:tabs>
        <w:rPr>
          <w:lang w:val="en-US"/>
        </w:rPr>
      </w:pPr>
      <w:r w:rsidRPr="00B17C70">
        <w:rPr>
          <w:lang w:val="en-US"/>
        </w:rPr>
        <w:t xml:space="preserve">    margin: 50px;</w:t>
      </w:r>
    </w:p>
    <w:p w14:paraId="1AD22BB3" w14:textId="77777777" w:rsidR="00B17C70" w:rsidRPr="00B17C70" w:rsidRDefault="00B17C70" w:rsidP="00B17C70">
      <w:pPr>
        <w:tabs>
          <w:tab w:val="left" w:pos="2319"/>
        </w:tabs>
        <w:rPr>
          <w:lang w:val="en-US"/>
        </w:rPr>
      </w:pPr>
      <w:r w:rsidRPr="00B17C70">
        <w:rPr>
          <w:lang w:val="en-US"/>
        </w:rPr>
        <w:t xml:space="preserve">    padding: 0;</w:t>
      </w:r>
    </w:p>
    <w:p w14:paraId="0BE33EAF" w14:textId="77777777" w:rsidR="00B17C70" w:rsidRPr="00B17C70" w:rsidRDefault="00B17C70" w:rsidP="00B17C70">
      <w:pPr>
        <w:tabs>
          <w:tab w:val="left" w:pos="2319"/>
        </w:tabs>
        <w:rPr>
          <w:lang w:val="en-US"/>
        </w:rPr>
      </w:pPr>
      <w:r w:rsidRPr="00B17C70">
        <w:rPr>
          <w:lang w:val="en-US"/>
        </w:rPr>
        <w:t xml:space="preserve">    list-style: none;</w:t>
      </w:r>
    </w:p>
    <w:p w14:paraId="27E86C15" w14:textId="77777777" w:rsidR="00B17C70" w:rsidRPr="00B17C70" w:rsidRDefault="00B17C70" w:rsidP="00B17C70">
      <w:pPr>
        <w:tabs>
          <w:tab w:val="left" w:pos="2319"/>
        </w:tabs>
        <w:rPr>
          <w:lang w:val="en-US"/>
        </w:rPr>
      </w:pPr>
      <w:r w:rsidRPr="00B17C70">
        <w:rPr>
          <w:lang w:val="en-US"/>
        </w:rPr>
        <w:t xml:space="preserve">    border-radius:50%;</w:t>
      </w:r>
    </w:p>
    <w:p w14:paraId="1A87376D" w14:textId="77777777" w:rsidR="00B17C70" w:rsidRPr="00B17C70" w:rsidRDefault="00B17C70" w:rsidP="00B17C70">
      <w:pPr>
        <w:tabs>
          <w:tab w:val="left" w:pos="2319"/>
        </w:tabs>
        <w:rPr>
          <w:lang w:val="en-US"/>
        </w:rPr>
      </w:pPr>
      <w:r w:rsidRPr="00B17C70">
        <w:rPr>
          <w:lang w:val="en-US"/>
        </w:rPr>
        <w:t xml:space="preserve">    overflow:hidden;</w:t>
      </w:r>
    </w:p>
    <w:p w14:paraId="50660340" w14:textId="77777777" w:rsidR="00B17C70" w:rsidRPr="00B17C70" w:rsidRDefault="00B17C70" w:rsidP="00B17C70">
      <w:pPr>
        <w:tabs>
          <w:tab w:val="left" w:pos="2319"/>
        </w:tabs>
        <w:rPr>
          <w:lang w:val="en-US"/>
        </w:rPr>
      </w:pPr>
      <w:r w:rsidRPr="00B17C70">
        <w:rPr>
          <w:lang w:val="en-US"/>
        </w:rPr>
        <w:t>}</w:t>
      </w:r>
    </w:p>
    <w:p w14:paraId="74977FFE" w14:textId="77777777" w:rsidR="00B17C70" w:rsidRPr="00B17C70" w:rsidRDefault="00B17C70" w:rsidP="00B17C70">
      <w:pPr>
        <w:tabs>
          <w:tab w:val="left" w:pos="2319"/>
        </w:tabs>
        <w:rPr>
          <w:lang w:val="en-US"/>
        </w:rPr>
      </w:pPr>
    </w:p>
    <w:p w14:paraId="731639FE" w14:textId="77777777" w:rsidR="00B17C70" w:rsidRPr="00B17C70" w:rsidRDefault="00B17C70" w:rsidP="00B17C70">
      <w:pPr>
        <w:tabs>
          <w:tab w:val="left" w:pos="2319"/>
        </w:tabs>
        <w:rPr>
          <w:lang w:val="en-US"/>
        </w:rPr>
      </w:pPr>
      <w:r w:rsidRPr="00B17C70">
        <w:rPr>
          <w:lang w:val="en-US"/>
        </w:rPr>
        <w:t>.circle-menu .center {</w:t>
      </w:r>
    </w:p>
    <w:p w14:paraId="36BBB5E4" w14:textId="77777777" w:rsidR="00B17C70" w:rsidRPr="00B17C70" w:rsidRDefault="00B17C70" w:rsidP="00B17C70">
      <w:pPr>
        <w:tabs>
          <w:tab w:val="left" w:pos="2319"/>
        </w:tabs>
        <w:rPr>
          <w:lang w:val="en-US"/>
        </w:rPr>
      </w:pPr>
      <w:r w:rsidRPr="00B17C70">
        <w:rPr>
          <w:lang w:val="en-US"/>
        </w:rPr>
        <w:t xml:space="preserve">    position: absolute;</w:t>
      </w:r>
    </w:p>
    <w:p w14:paraId="5A3DC5F7" w14:textId="77777777" w:rsidR="00B17C70" w:rsidRPr="00B17C70" w:rsidRDefault="00B17C70" w:rsidP="00B17C70">
      <w:pPr>
        <w:tabs>
          <w:tab w:val="left" w:pos="2319"/>
        </w:tabs>
        <w:rPr>
          <w:lang w:val="en-US"/>
        </w:rPr>
      </w:pPr>
      <w:r w:rsidRPr="00B17C70">
        <w:rPr>
          <w:lang w:val="en-US"/>
        </w:rPr>
        <w:t xml:space="preserve">    top: 195px;</w:t>
      </w:r>
    </w:p>
    <w:p w14:paraId="0EE08247" w14:textId="77777777" w:rsidR="00B17C70" w:rsidRPr="00B17C70" w:rsidRDefault="00B17C70" w:rsidP="00B17C70">
      <w:pPr>
        <w:tabs>
          <w:tab w:val="left" w:pos="2319"/>
        </w:tabs>
        <w:rPr>
          <w:lang w:val="en-US"/>
        </w:rPr>
      </w:pPr>
      <w:r w:rsidRPr="00B17C70">
        <w:rPr>
          <w:lang w:val="en-US"/>
        </w:rPr>
        <w:t xml:space="preserve">    left: 195px;</w:t>
      </w:r>
    </w:p>
    <w:p w14:paraId="55F2A6B2" w14:textId="77777777" w:rsidR="00B17C70" w:rsidRPr="00B17C70" w:rsidRDefault="00B17C70" w:rsidP="00B17C70">
      <w:pPr>
        <w:tabs>
          <w:tab w:val="left" w:pos="2319"/>
        </w:tabs>
        <w:rPr>
          <w:lang w:val="en-US"/>
        </w:rPr>
      </w:pPr>
      <w:r w:rsidRPr="00B17C70">
        <w:rPr>
          <w:lang w:val="en-US"/>
        </w:rPr>
        <w:t xml:space="preserve">    z-index: 1000;</w:t>
      </w:r>
    </w:p>
    <w:p w14:paraId="58F1F0C0" w14:textId="77777777" w:rsidR="00B17C70" w:rsidRPr="00B17C70" w:rsidRDefault="00B17C70" w:rsidP="00B17C70">
      <w:pPr>
        <w:tabs>
          <w:tab w:val="left" w:pos="2319"/>
        </w:tabs>
        <w:rPr>
          <w:lang w:val="en-US"/>
        </w:rPr>
      </w:pPr>
      <w:r w:rsidRPr="00B17C70">
        <w:rPr>
          <w:lang w:val="en-US"/>
        </w:rPr>
        <w:t xml:space="preserve">    border: 5px solid #34495e;</w:t>
      </w:r>
    </w:p>
    <w:p w14:paraId="54ADD9C7" w14:textId="77777777" w:rsidR="00B17C70" w:rsidRPr="00B17C70" w:rsidRDefault="00B17C70" w:rsidP="00B17C70">
      <w:pPr>
        <w:tabs>
          <w:tab w:val="left" w:pos="2319"/>
        </w:tabs>
        <w:rPr>
          <w:lang w:val="en-US"/>
        </w:rPr>
      </w:pPr>
      <w:r w:rsidRPr="00B17C70">
        <w:rPr>
          <w:lang w:val="en-US"/>
        </w:rPr>
        <w:t xml:space="preserve">    border-radius: 50%;</w:t>
      </w:r>
    </w:p>
    <w:p w14:paraId="2C8893F1" w14:textId="77777777" w:rsidR="00B17C70" w:rsidRPr="00B17C70" w:rsidRDefault="00B17C70" w:rsidP="00B17C70">
      <w:pPr>
        <w:tabs>
          <w:tab w:val="left" w:pos="2319"/>
        </w:tabs>
        <w:rPr>
          <w:lang w:val="en-US"/>
        </w:rPr>
      </w:pPr>
      <w:r w:rsidRPr="00B17C70">
        <w:rPr>
          <w:lang w:val="en-US"/>
        </w:rPr>
        <w:t xml:space="preserve">    box-shadow: 0 0 3px #cccccc;</w:t>
      </w:r>
    </w:p>
    <w:p w14:paraId="0EA04691" w14:textId="77777777" w:rsidR="00B17C70" w:rsidRPr="00B17C70" w:rsidRDefault="00B17C70" w:rsidP="00B17C70">
      <w:pPr>
        <w:tabs>
          <w:tab w:val="left" w:pos="2319"/>
        </w:tabs>
        <w:rPr>
          <w:lang w:val="en-US"/>
        </w:rPr>
      </w:pPr>
      <w:r w:rsidRPr="00B17C70">
        <w:rPr>
          <w:lang w:val="en-US"/>
        </w:rPr>
        <w:t>}</w:t>
      </w:r>
    </w:p>
    <w:p w14:paraId="35BFDD20" w14:textId="77777777" w:rsidR="00B17C70" w:rsidRPr="00B17C70" w:rsidRDefault="00B17C70" w:rsidP="00B17C70">
      <w:pPr>
        <w:tabs>
          <w:tab w:val="left" w:pos="2319"/>
        </w:tabs>
        <w:rPr>
          <w:lang w:val="en-US"/>
        </w:rPr>
      </w:pPr>
    </w:p>
    <w:p w14:paraId="1C92F429" w14:textId="77777777" w:rsidR="00B17C70" w:rsidRPr="00B17C70" w:rsidRDefault="00B17C70" w:rsidP="00B17C70">
      <w:pPr>
        <w:tabs>
          <w:tab w:val="left" w:pos="2319"/>
        </w:tabs>
        <w:rPr>
          <w:lang w:val="en-US"/>
        </w:rPr>
      </w:pPr>
      <w:r w:rsidRPr="00B17C70">
        <w:rPr>
          <w:lang w:val="en-US"/>
        </w:rPr>
        <w:t>.circle-menu li {</w:t>
      </w:r>
    </w:p>
    <w:p w14:paraId="4CAD9313" w14:textId="77777777" w:rsidR="00B17C70" w:rsidRPr="00B17C70" w:rsidRDefault="00B17C70" w:rsidP="00B17C70">
      <w:pPr>
        <w:tabs>
          <w:tab w:val="left" w:pos="2319"/>
        </w:tabs>
        <w:rPr>
          <w:lang w:val="en-US"/>
        </w:rPr>
      </w:pPr>
      <w:r w:rsidRPr="00B17C70">
        <w:rPr>
          <w:lang w:val="en-US"/>
        </w:rPr>
        <w:t xml:space="preserve">    position: absolute;</w:t>
      </w:r>
    </w:p>
    <w:p w14:paraId="39F01300" w14:textId="77777777" w:rsidR="00B17C70" w:rsidRPr="00B17C70" w:rsidRDefault="00B17C70" w:rsidP="00B17C70">
      <w:pPr>
        <w:tabs>
          <w:tab w:val="left" w:pos="2319"/>
        </w:tabs>
        <w:rPr>
          <w:lang w:val="en-US"/>
        </w:rPr>
      </w:pPr>
      <w:r w:rsidRPr="00B17C70">
        <w:rPr>
          <w:lang w:val="en-US"/>
        </w:rPr>
        <w:t xml:space="preserve">    top: -10px;</w:t>
      </w:r>
    </w:p>
    <w:p w14:paraId="4A15AB56" w14:textId="77777777" w:rsidR="00B17C70" w:rsidRPr="00B17C70" w:rsidRDefault="00B17C70" w:rsidP="00B17C70">
      <w:pPr>
        <w:tabs>
          <w:tab w:val="left" w:pos="2319"/>
        </w:tabs>
        <w:rPr>
          <w:lang w:val="en-US"/>
        </w:rPr>
      </w:pPr>
      <w:r w:rsidRPr="00B17C70">
        <w:rPr>
          <w:lang w:val="en-US"/>
        </w:rPr>
        <w:t xml:space="preserve">    left: -10px; </w:t>
      </w:r>
    </w:p>
    <w:p w14:paraId="3C5ACEE5" w14:textId="77777777" w:rsidR="00B17C70" w:rsidRPr="00B17C70" w:rsidRDefault="00B17C70" w:rsidP="00B17C70">
      <w:pPr>
        <w:tabs>
          <w:tab w:val="left" w:pos="2319"/>
        </w:tabs>
        <w:rPr>
          <w:lang w:val="en-US"/>
        </w:rPr>
      </w:pPr>
      <w:r w:rsidRPr="00B17C70">
        <w:rPr>
          <w:lang w:val="en-US"/>
        </w:rPr>
        <w:t xml:space="preserve">    width: 160px;</w:t>
      </w:r>
    </w:p>
    <w:p w14:paraId="02BFFA11" w14:textId="77777777" w:rsidR="00B17C70" w:rsidRPr="00B17C70" w:rsidRDefault="00B17C70" w:rsidP="00B17C70">
      <w:pPr>
        <w:tabs>
          <w:tab w:val="left" w:pos="2319"/>
        </w:tabs>
        <w:rPr>
          <w:lang w:val="en-US"/>
        </w:rPr>
      </w:pPr>
      <w:r w:rsidRPr="00B17C70">
        <w:rPr>
          <w:lang w:val="en-US"/>
        </w:rPr>
        <w:t xml:space="preserve">    height: 160px;</w:t>
      </w:r>
    </w:p>
    <w:p w14:paraId="19E90D9C" w14:textId="77777777" w:rsidR="00B17C70" w:rsidRPr="00B17C70" w:rsidRDefault="00B17C70" w:rsidP="00B17C70">
      <w:pPr>
        <w:tabs>
          <w:tab w:val="left" w:pos="2319"/>
        </w:tabs>
        <w:rPr>
          <w:lang w:val="en-US"/>
        </w:rPr>
      </w:pPr>
      <w:r w:rsidRPr="00B17C70">
        <w:rPr>
          <w:lang w:val="en-US"/>
        </w:rPr>
        <w:t xml:space="preserve">    transform-origin: 100% 100%;</w:t>
      </w:r>
    </w:p>
    <w:p w14:paraId="1CBBCC54" w14:textId="77777777" w:rsidR="00B17C70" w:rsidRPr="00B17C70" w:rsidRDefault="00B17C70" w:rsidP="00B17C70">
      <w:pPr>
        <w:tabs>
          <w:tab w:val="left" w:pos="2319"/>
        </w:tabs>
        <w:rPr>
          <w:lang w:val="en-US"/>
        </w:rPr>
      </w:pPr>
      <w:r w:rsidRPr="00B17C70">
        <w:rPr>
          <w:lang w:val="en-US"/>
        </w:rPr>
        <w:t xml:space="preserve">    overflow:hidden;</w:t>
      </w:r>
    </w:p>
    <w:p w14:paraId="6B9A74E6" w14:textId="77777777" w:rsidR="00B17C70" w:rsidRPr="00B17C70" w:rsidRDefault="00B17C70" w:rsidP="00B17C70">
      <w:pPr>
        <w:tabs>
          <w:tab w:val="left" w:pos="2319"/>
        </w:tabs>
        <w:rPr>
          <w:lang w:val="en-US"/>
        </w:rPr>
      </w:pPr>
      <w:r w:rsidRPr="00B17C70">
        <w:rPr>
          <w:lang w:val="en-US"/>
        </w:rPr>
        <w:t>}</w:t>
      </w:r>
    </w:p>
    <w:p w14:paraId="1F839936" w14:textId="77777777" w:rsidR="00B17C70" w:rsidRPr="00B17C70" w:rsidRDefault="00B17C70" w:rsidP="00B17C70">
      <w:pPr>
        <w:tabs>
          <w:tab w:val="left" w:pos="2319"/>
        </w:tabs>
        <w:rPr>
          <w:lang w:val="en-US"/>
        </w:rPr>
      </w:pPr>
    </w:p>
    <w:p w14:paraId="169977A0" w14:textId="77777777" w:rsidR="00B17C70" w:rsidRPr="00B17C70" w:rsidRDefault="00B17C70" w:rsidP="00B17C70">
      <w:pPr>
        <w:tabs>
          <w:tab w:val="left" w:pos="2319"/>
        </w:tabs>
        <w:rPr>
          <w:lang w:val="en-US"/>
        </w:rPr>
      </w:pPr>
      <w:r w:rsidRPr="00B17C70">
        <w:rPr>
          <w:lang w:val="en-US"/>
        </w:rPr>
        <w:t>.circle-menu li:nth-child(1) {</w:t>
      </w:r>
    </w:p>
    <w:p w14:paraId="188EE1C9" w14:textId="77777777" w:rsidR="00B17C70" w:rsidRPr="00B17C70" w:rsidRDefault="00B17C70" w:rsidP="00B17C70">
      <w:pPr>
        <w:tabs>
          <w:tab w:val="left" w:pos="2319"/>
        </w:tabs>
        <w:rPr>
          <w:lang w:val="en-US"/>
        </w:rPr>
      </w:pPr>
      <w:r w:rsidRPr="00B17C70">
        <w:rPr>
          <w:lang w:val="en-US"/>
        </w:rPr>
        <w:t xml:space="preserve">    transform: rotate(0deg) skew(30deg);</w:t>
      </w:r>
    </w:p>
    <w:p w14:paraId="3C789963" w14:textId="77777777" w:rsidR="00B17C70" w:rsidRPr="00B17C70" w:rsidRDefault="00B17C70" w:rsidP="00B17C70">
      <w:pPr>
        <w:tabs>
          <w:tab w:val="left" w:pos="2319"/>
        </w:tabs>
        <w:rPr>
          <w:lang w:val="en-US"/>
        </w:rPr>
      </w:pPr>
      <w:r w:rsidRPr="00B17C70">
        <w:rPr>
          <w:lang w:val="en-US"/>
        </w:rPr>
        <w:t>}</w:t>
      </w:r>
    </w:p>
    <w:p w14:paraId="79A13BBC" w14:textId="77777777" w:rsidR="00B17C70" w:rsidRPr="00B17C70" w:rsidRDefault="00B17C70" w:rsidP="00B17C70">
      <w:pPr>
        <w:tabs>
          <w:tab w:val="left" w:pos="2319"/>
        </w:tabs>
        <w:rPr>
          <w:lang w:val="en-US"/>
        </w:rPr>
      </w:pPr>
    </w:p>
    <w:p w14:paraId="397D9428" w14:textId="77777777" w:rsidR="00B17C70" w:rsidRPr="00B17C70" w:rsidRDefault="00B17C70" w:rsidP="00B17C70">
      <w:pPr>
        <w:tabs>
          <w:tab w:val="left" w:pos="2319"/>
        </w:tabs>
        <w:rPr>
          <w:lang w:val="en-US"/>
        </w:rPr>
      </w:pPr>
      <w:r w:rsidRPr="00B17C70">
        <w:rPr>
          <w:lang w:val="en-US"/>
        </w:rPr>
        <w:t>.circle-menu li:nth-child(2) {</w:t>
      </w:r>
    </w:p>
    <w:p w14:paraId="21A99BEC" w14:textId="77777777" w:rsidR="00B17C70" w:rsidRPr="00B17C70" w:rsidRDefault="00B17C70" w:rsidP="00B17C70">
      <w:pPr>
        <w:tabs>
          <w:tab w:val="left" w:pos="2319"/>
        </w:tabs>
        <w:rPr>
          <w:lang w:val="en-US"/>
        </w:rPr>
      </w:pPr>
      <w:r w:rsidRPr="00B17C70">
        <w:rPr>
          <w:lang w:val="en-US"/>
        </w:rPr>
        <w:t xml:space="preserve">     transform: rotate(60deg) skew(30deg);</w:t>
      </w:r>
    </w:p>
    <w:p w14:paraId="02CF7AF7" w14:textId="77777777" w:rsidR="00B17C70" w:rsidRPr="00B17C70" w:rsidRDefault="00B17C70" w:rsidP="00B17C70">
      <w:pPr>
        <w:tabs>
          <w:tab w:val="left" w:pos="2319"/>
        </w:tabs>
        <w:rPr>
          <w:lang w:val="en-US"/>
        </w:rPr>
      </w:pPr>
      <w:r w:rsidRPr="00B17C70">
        <w:rPr>
          <w:lang w:val="en-US"/>
        </w:rPr>
        <w:t>}</w:t>
      </w:r>
    </w:p>
    <w:p w14:paraId="6CACFB1E" w14:textId="77777777" w:rsidR="00B17C70" w:rsidRPr="00B17C70" w:rsidRDefault="00B17C70" w:rsidP="00B17C70">
      <w:pPr>
        <w:tabs>
          <w:tab w:val="left" w:pos="2319"/>
        </w:tabs>
        <w:rPr>
          <w:lang w:val="en-US"/>
        </w:rPr>
      </w:pPr>
    </w:p>
    <w:p w14:paraId="432AA03E" w14:textId="77777777" w:rsidR="00B17C70" w:rsidRPr="00B17C70" w:rsidRDefault="00B17C70" w:rsidP="00B17C70">
      <w:pPr>
        <w:tabs>
          <w:tab w:val="left" w:pos="2319"/>
        </w:tabs>
        <w:rPr>
          <w:lang w:val="en-US"/>
        </w:rPr>
      </w:pPr>
      <w:r w:rsidRPr="00B17C70">
        <w:rPr>
          <w:lang w:val="en-US"/>
        </w:rPr>
        <w:t>.circle-menu li a {</w:t>
      </w:r>
    </w:p>
    <w:p w14:paraId="55523C1F" w14:textId="77777777" w:rsidR="00B17C70" w:rsidRPr="00B17C70" w:rsidRDefault="00B17C70" w:rsidP="00B17C70">
      <w:pPr>
        <w:tabs>
          <w:tab w:val="left" w:pos="2319"/>
        </w:tabs>
        <w:rPr>
          <w:lang w:val="en-US"/>
        </w:rPr>
      </w:pPr>
      <w:r w:rsidRPr="00B17C70">
        <w:rPr>
          <w:lang w:val="en-US"/>
        </w:rPr>
        <w:t xml:space="preserve">    display: block;</w:t>
      </w:r>
    </w:p>
    <w:p w14:paraId="4ED943AF" w14:textId="77777777" w:rsidR="00B17C70" w:rsidRPr="00B17C70" w:rsidRDefault="00B17C70" w:rsidP="00B17C70">
      <w:pPr>
        <w:tabs>
          <w:tab w:val="left" w:pos="2319"/>
        </w:tabs>
        <w:rPr>
          <w:lang w:val="en-US"/>
        </w:rPr>
      </w:pPr>
      <w:r w:rsidRPr="00B17C70">
        <w:rPr>
          <w:lang w:val="en-US"/>
        </w:rPr>
        <w:t xml:space="preserve">    width: 160px;</w:t>
      </w:r>
    </w:p>
    <w:p w14:paraId="000662ED" w14:textId="77777777" w:rsidR="00B17C70" w:rsidRPr="00B17C70" w:rsidRDefault="00B17C70" w:rsidP="00B17C70">
      <w:pPr>
        <w:tabs>
          <w:tab w:val="left" w:pos="2319"/>
        </w:tabs>
        <w:rPr>
          <w:lang w:val="en-US"/>
        </w:rPr>
      </w:pPr>
      <w:r w:rsidRPr="00B17C70">
        <w:rPr>
          <w:lang w:val="en-US"/>
        </w:rPr>
        <w:t xml:space="preserve">    height: 160px;</w:t>
      </w:r>
    </w:p>
    <w:p w14:paraId="100DC31E" w14:textId="77777777" w:rsidR="00B17C70" w:rsidRPr="00B17C70" w:rsidRDefault="00B17C70" w:rsidP="00B17C70">
      <w:pPr>
        <w:tabs>
          <w:tab w:val="left" w:pos="2319"/>
        </w:tabs>
        <w:rPr>
          <w:lang w:val="en-US"/>
        </w:rPr>
      </w:pPr>
      <w:r w:rsidRPr="00B17C70">
        <w:rPr>
          <w:lang w:val="en-US"/>
        </w:rPr>
        <w:t xml:space="preserve">    margin-top: 40px;</w:t>
      </w:r>
    </w:p>
    <w:p w14:paraId="7B02FF08" w14:textId="77777777" w:rsidR="00B17C70" w:rsidRPr="00B17C70" w:rsidRDefault="00B17C70" w:rsidP="00B17C70">
      <w:pPr>
        <w:tabs>
          <w:tab w:val="left" w:pos="2319"/>
        </w:tabs>
        <w:rPr>
          <w:lang w:val="en-US"/>
        </w:rPr>
      </w:pPr>
      <w:r w:rsidRPr="00B17C70">
        <w:rPr>
          <w:lang w:val="en-US"/>
        </w:rPr>
        <w:t xml:space="preserve">    margin-left: 40px;</w:t>
      </w:r>
    </w:p>
    <w:p w14:paraId="3CFED90D" w14:textId="77777777" w:rsidR="00B17C70" w:rsidRPr="00B17C70" w:rsidRDefault="00B17C70" w:rsidP="00B17C70">
      <w:pPr>
        <w:tabs>
          <w:tab w:val="left" w:pos="2319"/>
        </w:tabs>
        <w:rPr>
          <w:lang w:val="en-US"/>
        </w:rPr>
      </w:pPr>
      <w:r w:rsidRPr="00B17C70">
        <w:rPr>
          <w:lang w:val="en-US"/>
        </w:rPr>
        <w:t xml:space="preserve">    font-size: 0;</w:t>
      </w:r>
    </w:p>
    <w:p w14:paraId="17D994D4" w14:textId="77777777" w:rsidR="00B17C70" w:rsidRPr="00B17C70" w:rsidRDefault="00B17C70" w:rsidP="00B17C70">
      <w:pPr>
        <w:tabs>
          <w:tab w:val="left" w:pos="2319"/>
        </w:tabs>
        <w:rPr>
          <w:lang w:val="en-US"/>
        </w:rPr>
      </w:pPr>
      <w:r w:rsidRPr="00B17C70">
        <w:rPr>
          <w:lang w:val="en-US"/>
        </w:rPr>
        <w:t xml:space="preserve">    background: rgba(241, 196, 15, 0.5) url("monitor-4x.png") no-repeat 50% 40%;</w:t>
      </w:r>
    </w:p>
    <w:p w14:paraId="112F38F9" w14:textId="77777777" w:rsidR="00B17C70" w:rsidRPr="00B17C70" w:rsidRDefault="00B17C70" w:rsidP="00B17C70">
      <w:pPr>
        <w:tabs>
          <w:tab w:val="left" w:pos="2319"/>
        </w:tabs>
        <w:rPr>
          <w:lang w:val="en-US"/>
        </w:rPr>
      </w:pPr>
      <w:r w:rsidRPr="00B17C70">
        <w:rPr>
          <w:lang w:val="en-US"/>
        </w:rPr>
        <w:t xml:space="preserve">    transform: skew(-30deg) rotate(-60deg);</w:t>
      </w:r>
    </w:p>
    <w:p w14:paraId="2248A6AB" w14:textId="0CA8A0F2" w:rsidR="004513ED" w:rsidRDefault="00B17C70" w:rsidP="00B17C70">
      <w:pPr>
        <w:tabs>
          <w:tab w:val="left" w:pos="2319"/>
        </w:tabs>
      </w:pPr>
      <w:r>
        <w:t>}</w:t>
      </w:r>
    </w:p>
    <w:p w14:paraId="3C332088" w14:textId="1073D93A" w:rsidR="00B17C70" w:rsidRDefault="00B17C70" w:rsidP="00B17C70">
      <w:pPr>
        <w:tabs>
          <w:tab w:val="left" w:pos="2319"/>
        </w:tabs>
      </w:pPr>
    </w:p>
    <w:p w14:paraId="22656949" w14:textId="77777777" w:rsidR="00B17C70" w:rsidRDefault="00B17C70" w:rsidP="00B17C70">
      <w:pPr>
        <w:pStyle w:val="2"/>
      </w:pPr>
      <w:r>
        <w:t>Круговое меню, финал </w:t>
      </w:r>
      <w:r>
        <w:rPr>
          <w:bCs/>
          <w:color w:val="999999"/>
          <w:sz w:val="37"/>
          <w:szCs w:val="37"/>
        </w:rPr>
        <w:t>[31/32]</w:t>
      </w:r>
    </w:p>
    <w:p w14:paraId="2784E59F"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вся техника для создания круглого меню:</w:t>
      </w:r>
    </w:p>
    <w:p w14:paraId="3069BEE8"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Переносим ось вращения пунктов в угол с помощью </w:t>
      </w:r>
      <w:r>
        <w:rPr>
          <w:rStyle w:val="HTML"/>
          <w:rFonts w:ascii="Consolas" w:eastAsiaTheme="minorHAnsi"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совмещаем этот угол с центром меню.</w:t>
      </w:r>
    </w:p>
    <w:p w14:paraId="63CDA252"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и поворачиваем пункты меню, используя формулы:</w:t>
      </w:r>
    </w:p>
    <w:p w14:paraId="62D90E09"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сектора] = 360° / [количество пунктов меню]</w:t>
      </w:r>
    </w:p>
    <w:p w14:paraId="3BFC5ED7"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[поворот пункта n] = (n - 1) * [угол сектора]</w:t>
      </w:r>
    </w:p>
    <w:p w14:paraId="5BCF2356"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lastRenderedPageBreak/>
        <w:t>[угол наклона] = 90° - [угол сектора]</w:t>
      </w:r>
    </w:p>
    <w:p w14:paraId="348B9427"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«Разнаклоняем» и разворачиваем содержимое пунктов меню:</w:t>
      </w:r>
    </w:p>
    <w:p w14:paraId="69BF63F2"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наклона содержимого] = -1 * [угол наклона пункта]</w:t>
      </w:r>
    </w:p>
    <w:p w14:paraId="6E6A3B90"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разворота] = -1 * (90° – ([угол сектора] / 2))</w:t>
      </w:r>
    </w:p>
    <w:p w14:paraId="7C7BFECA"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Смещаем содержимое пунктов к центру круга.</w:t>
      </w:r>
    </w:p>
    <w:p w14:paraId="3BEA98C6"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Закругляем контейнер меню с помощью </w:t>
      </w:r>
      <w:r>
        <w:rPr>
          <w:rStyle w:val="HTML"/>
          <w:rFonts w:ascii="Consolas" w:eastAsiaTheme="minorHAnsi"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и обрезаем всё лишнее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w:t>
      </w:r>
    </w:p>
    <w:p w14:paraId="31F3B47B"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после этих шагов можно применять дополнительное оформление. Например, задавать разные фоны пунктов, рамку для контейнера меню и так далее.</w:t>
      </w:r>
    </w:p>
    <w:p w14:paraId="6D5F9046"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напоследок добавим третий пункт меню, чтобы у нас получился полукруг. Угол поворота третьего пункта будет равен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w:t>
      </w:r>
    </w:p>
    <w:p w14:paraId="062EB31C" w14:textId="77777777" w:rsidR="00B17C70" w:rsidRDefault="00B17C70" w:rsidP="00B17C70">
      <w:pPr>
        <w:shd w:val="clear" w:color="auto" w:fill="FCF8E3"/>
        <w:rPr>
          <w:rFonts w:ascii="Helvetica" w:hAnsi="Helvetica" w:cs="Helvetica"/>
          <w:color w:val="C09853"/>
          <w:sz w:val="20"/>
          <w:szCs w:val="20"/>
        </w:rPr>
      </w:pPr>
      <w:r>
        <w:rPr>
          <w:rFonts w:ascii="Helvetica" w:hAnsi="Helvetica" w:cs="Helvetica"/>
          <w:color w:val="C09853"/>
          <w:sz w:val="20"/>
          <w:szCs w:val="20"/>
        </w:rPr>
        <w:t>Серия заданий сделана по мотивам этой статьи </w:t>
      </w:r>
      <w:hyperlink r:id="rId242" w:history="1">
        <w:r>
          <w:rPr>
            <w:rStyle w:val="a6"/>
            <w:rFonts w:ascii="Helvetica" w:hAnsi="Helvetica" w:cs="Helvetica"/>
            <w:color w:val="0088CC"/>
            <w:sz w:val="20"/>
            <w:szCs w:val="20"/>
          </w:rPr>
          <w:t>Building a Circular Navigation with CSS Transforms</w:t>
        </w:r>
      </w:hyperlink>
      <w:r>
        <w:rPr>
          <w:rFonts w:ascii="Helvetica" w:hAnsi="Helvetica" w:cs="Helvetica"/>
          <w:color w:val="C09853"/>
          <w:sz w:val="20"/>
          <w:szCs w:val="20"/>
        </w:rPr>
        <w:t>. Примеры были адаптированы и упрощены для курса.</w:t>
      </w:r>
    </w:p>
    <w:p w14:paraId="4E937D22"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1</w:t>
      </w:r>
      <w:r w:rsidRPr="00020F68">
        <w:rPr>
          <w:rFonts w:ascii="Helvetica" w:eastAsia="Times New Roman" w:hAnsi="Helvetica" w:cs="Helvetica"/>
          <w:color w:val="333333"/>
          <w:sz w:val="20"/>
          <w:szCs w:val="20"/>
          <w:lang w:eastAsia="ru-RU"/>
        </w:rPr>
        <w:t>Добавьте в меню третий элемент списка со ссылкой внутри.</w:t>
      </w:r>
    </w:p>
    <w:p w14:paraId="0B346CE1"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2</w:t>
      </w:r>
      <w:r w:rsidRPr="00020F68">
        <w:rPr>
          <w:rFonts w:ascii="Helvetica" w:eastAsia="Times New Roman" w:hAnsi="Helvetica" w:cs="Helvetica"/>
          <w:color w:val="333333"/>
          <w:sz w:val="20"/>
          <w:szCs w:val="20"/>
          <w:lang w:eastAsia="ru-RU"/>
        </w:rPr>
        <w:t>Поверните третий элемент списка на </w:t>
      </w:r>
      <w:r w:rsidRPr="00020F68">
        <w:rPr>
          <w:rFonts w:ascii="Consolas" w:eastAsia="Times New Roman" w:hAnsi="Consolas" w:cs="Courier New"/>
          <w:color w:val="DD1144"/>
          <w:sz w:val="18"/>
          <w:szCs w:val="18"/>
          <w:bdr w:val="single" w:sz="6" w:space="2" w:color="E1E1E8" w:frame="1"/>
          <w:shd w:val="clear" w:color="auto" w:fill="F7F7F9"/>
          <w:lang w:eastAsia="ru-RU"/>
        </w:rPr>
        <w:t>120°</w:t>
      </w:r>
      <w:r w:rsidRPr="00020F68">
        <w:rPr>
          <w:rFonts w:ascii="Helvetica" w:eastAsia="Times New Roman" w:hAnsi="Helvetica" w:cs="Helvetica"/>
          <w:color w:val="333333"/>
          <w:sz w:val="20"/>
          <w:szCs w:val="20"/>
          <w:lang w:eastAsia="ru-RU"/>
        </w:rPr>
        <w:t>.</w:t>
      </w:r>
    </w:p>
    <w:p w14:paraId="754199F3"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3</w:t>
      </w:r>
      <w:r w:rsidRPr="00020F68">
        <w:rPr>
          <w:rFonts w:ascii="Helvetica" w:eastAsia="Times New Roman" w:hAnsi="Helvetica" w:cs="Helvetica"/>
          <w:color w:val="333333"/>
          <w:sz w:val="20"/>
          <w:szCs w:val="20"/>
          <w:lang w:eastAsia="ru-RU"/>
        </w:rPr>
        <w:t>А затем наклоните его на </w:t>
      </w:r>
      <w:r w:rsidRPr="00020F68">
        <w:rPr>
          <w:rFonts w:ascii="Consolas" w:eastAsia="Times New Roman" w:hAnsi="Consolas" w:cs="Courier New"/>
          <w:color w:val="DD1144"/>
          <w:sz w:val="18"/>
          <w:szCs w:val="18"/>
          <w:bdr w:val="single" w:sz="6" w:space="2" w:color="E1E1E8" w:frame="1"/>
          <w:shd w:val="clear" w:color="auto" w:fill="F7F7F9"/>
          <w:lang w:eastAsia="ru-RU"/>
        </w:rPr>
        <w:t>30°</w:t>
      </w:r>
      <w:r w:rsidRPr="00020F68">
        <w:rPr>
          <w:rFonts w:ascii="Helvetica" w:eastAsia="Times New Roman" w:hAnsi="Helvetica" w:cs="Helvetica"/>
          <w:color w:val="333333"/>
          <w:sz w:val="20"/>
          <w:szCs w:val="20"/>
          <w:lang w:eastAsia="ru-RU"/>
        </w:rPr>
        <w:t>.</w:t>
      </w:r>
    </w:p>
    <w:p w14:paraId="5462D925" w14:textId="77777777" w:rsidR="00837842" w:rsidRPr="00837842" w:rsidRDefault="00837842" w:rsidP="00837842">
      <w:pPr>
        <w:tabs>
          <w:tab w:val="left" w:pos="2319"/>
        </w:tabs>
        <w:rPr>
          <w:lang w:val="en-US"/>
        </w:rPr>
      </w:pPr>
      <w:r w:rsidRPr="00837842">
        <w:rPr>
          <w:lang w:val="en-US"/>
        </w:rPr>
        <w:t>&lt;!DOCTYPE html&gt;</w:t>
      </w:r>
    </w:p>
    <w:p w14:paraId="6F3150C2" w14:textId="77777777" w:rsidR="00837842" w:rsidRPr="00837842" w:rsidRDefault="00837842" w:rsidP="00837842">
      <w:pPr>
        <w:tabs>
          <w:tab w:val="left" w:pos="2319"/>
        </w:tabs>
        <w:rPr>
          <w:lang w:val="en-US"/>
        </w:rPr>
      </w:pPr>
      <w:r w:rsidRPr="00837842">
        <w:rPr>
          <w:lang w:val="en-US"/>
        </w:rPr>
        <w:t>&lt;html lang="ru"&gt;</w:t>
      </w:r>
    </w:p>
    <w:p w14:paraId="51F40708" w14:textId="77777777" w:rsidR="00837842" w:rsidRDefault="00837842" w:rsidP="00837842">
      <w:pPr>
        <w:tabs>
          <w:tab w:val="left" w:pos="2319"/>
        </w:tabs>
      </w:pPr>
      <w:r w:rsidRPr="00837842">
        <w:rPr>
          <w:lang w:val="en-US"/>
        </w:rPr>
        <w:t xml:space="preserve">    </w:t>
      </w:r>
      <w:r>
        <w:t>&lt;head&gt;</w:t>
      </w:r>
    </w:p>
    <w:p w14:paraId="19BE8EC2" w14:textId="77777777" w:rsidR="00837842" w:rsidRDefault="00837842" w:rsidP="00837842">
      <w:pPr>
        <w:tabs>
          <w:tab w:val="left" w:pos="2319"/>
        </w:tabs>
      </w:pPr>
      <w:r>
        <w:t xml:space="preserve">        &lt;title&gt;Круговое меню, финал&lt;/title&gt;</w:t>
      </w:r>
    </w:p>
    <w:p w14:paraId="3E775B94" w14:textId="77777777" w:rsidR="00837842" w:rsidRPr="00837842" w:rsidRDefault="00837842" w:rsidP="00837842">
      <w:pPr>
        <w:tabs>
          <w:tab w:val="left" w:pos="2319"/>
        </w:tabs>
        <w:rPr>
          <w:lang w:val="en-US"/>
        </w:rPr>
      </w:pPr>
      <w:r>
        <w:t xml:space="preserve">        </w:t>
      </w:r>
      <w:r w:rsidRPr="00837842">
        <w:rPr>
          <w:lang w:val="en-US"/>
        </w:rPr>
        <w:t>&lt;meta charset="utf-8"&gt;</w:t>
      </w:r>
    </w:p>
    <w:p w14:paraId="040111F7" w14:textId="77777777" w:rsidR="00837842" w:rsidRPr="00837842" w:rsidRDefault="00837842" w:rsidP="00837842">
      <w:pPr>
        <w:tabs>
          <w:tab w:val="left" w:pos="2319"/>
        </w:tabs>
        <w:rPr>
          <w:lang w:val="en-US"/>
        </w:rPr>
      </w:pPr>
      <w:r w:rsidRPr="00837842">
        <w:rPr>
          <w:lang w:val="en-US"/>
        </w:rPr>
        <w:t xml:space="preserve">        &lt;base href="/assets/icons/"&gt;</w:t>
      </w:r>
    </w:p>
    <w:p w14:paraId="381AD200" w14:textId="77777777" w:rsidR="00837842" w:rsidRPr="00837842" w:rsidRDefault="00837842" w:rsidP="00837842">
      <w:pPr>
        <w:tabs>
          <w:tab w:val="left" w:pos="2319"/>
        </w:tabs>
        <w:rPr>
          <w:lang w:val="en-US"/>
        </w:rPr>
      </w:pPr>
      <w:r w:rsidRPr="00837842">
        <w:rPr>
          <w:lang w:val="en-US"/>
        </w:rPr>
        <w:t xml:space="preserve">    &lt;/head&gt;</w:t>
      </w:r>
    </w:p>
    <w:p w14:paraId="77F71659" w14:textId="77777777" w:rsidR="00837842" w:rsidRPr="00837842" w:rsidRDefault="00837842" w:rsidP="00837842">
      <w:pPr>
        <w:tabs>
          <w:tab w:val="left" w:pos="2319"/>
        </w:tabs>
        <w:rPr>
          <w:lang w:val="en-US"/>
        </w:rPr>
      </w:pPr>
      <w:r w:rsidRPr="00837842">
        <w:rPr>
          <w:lang w:val="en-US"/>
        </w:rPr>
        <w:t xml:space="preserve">    &lt;body&gt;</w:t>
      </w:r>
    </w:p>
    <w:p w14:paraId="5D21580E" w14:textId="77777777" w:rsidR="00837842" w:rsidRPr="00837842" w:rsidRDefault="00837842" w:rsidP="00837842">
      <w:pPr>
        <w:tabs>
          <w:tab w:val="left" w:pos="2319"/>
        </w:tabs>
        <w:rPr>
          <w:lang w:val="en-US"/>
        </w:rPr>
      </w:pPr>
      <w:r w:rsidRPr="00837842">
        <w:rPr>
          <w:lang w:val="en-US"/>
        </w:rPr>
        <w:t xml:space="preserve">        &lt;nav class="circle-menu"&gt;</w:t>
      </w:r>
    </w:p>
    <w:p w14:paraId="633BF783" w14:textId="77777777" w:rsidR="00837842" w:rsidRPr="00837842" w:rsidRDefault="00837842" w:rsidP="00837842">
      <w:pPr>
        <w:tabs>
          <w:tab w:val="left" w:pos="2319"/>
        </w:tabs>
        <w:rPr>
          <w:lang w:val="en-US"/>
        </w:rPr>
      </w:pPr>
      <w:r w:rsidRPr="00837842">
        <w:rPr>
          <w:lang w:val="en-US"/>
        </w:rPr>
        <w:t xml:space="preserve">            &lt;div class="center"&gt;&lt;/div&gt;</w:t>
      </w:r>
    </w:p>
    <w:p w14:paraId="0E93420C" w14:textId="77777777" w:rsidR="00837842" w:rsidRPr="00837842" w:rsidRDefault="00837842" w:rsidP="00837842">
      <w:pPr>
        <w:tabs>
          <w:tab w:val="left" w:pos="2319"/>
        </w:tabs>
        <w:rPr>
          <w:lang w:val="en-US"/>
        </w:rPr>
      </w:pPr>
      <w:r w:rsidRPr="00837842">
        <w:rPr>
          <w:lang w:val="en-US"/>
        </w:rPr>
        <w:t xml:space="preserve">            &lt;ul&gt;</w:t>
      </w:r>
    </w:p>
    <w:p w14:paraId="42597796" w14:textId="77777777" w:rsidR="00837842" w:rsidRPr="00837842" w:rsidRDefault="00837842" w:rsidP="00837842">
      <w:pPr>
        <w:tabs>
          <w:tab w:val="left" w:pos="2319"/>
        </w:tabs>
        <w:rPr>
          <w:lang w:val="en-US"/>
        </w:rPr>
      </w:pPr>
      <w:r w:rsidRPr="00837842">
        <w:rPr>
          <w:lang w:val="en-US"/>
        </w:rPr>
        <w:t xml:space="preserve">                &lt;li&gt;&lt;a href="#"&gt;monitor&lt;/a&gt;&lt;/li&gt;</w:t>
      </w:r>
    </w:p>
    <w:p w14:paraId="7D4D9C4A" w14:textId="77777777" w:rsidR="00837842" w:rsidRPr="00837842" w:rsidRDefault="00837842" w:rsidP="00837842">
      <w:pPr>
        <w:tabs>
          <w:tab w:val="left" w:pos="2319"/>
        </w:tabs>
        <w:rPr>
          <w:lang w:val="en-US"/>
        </w:rPr>
      </w:pPr>
      <w:r w:rsidRPr="00837842">
        <w:rPr>
          <w:lang w:val="en-US"/>
        </w:rPr>
        <w:t xml:space="preserve">                &lt;li&gt;&lt;a href="#"&gt;aperture&lt;/a&gt;&lt;/li&gt;</w:t>
      </w:r>
    </w:p>
    <w:p w14:paraId="2571CB2E" w14:textId="77777777" w:rsidR="00837842" w:rsidRPr="00837842" w:rsidRDefault="00837842" w:rsidP="00837842">
      <w:pPr>
        <w:tabs>
          <w:tab w:val="left" w:pos="2319"/>
        </w:tabs>
        <w:rPr>
          <w:lang w:val="en-US"/>
        </w:rPr>
      </w:pPr>
      <w:r w:rsidRPr="00837842">
        <w:rPr>
          <w:lang w:val="en-US"/>
        </w:rPr>
        <w:t xml:space="preserve">                &lt;li&gt;&lt;a gref="#"&gt;audio&lt;/a&gt;&lt;/li&gt;</w:t>
      </w:r>
    </w:p>
    <w:p w14:paraId="198C66C6" w14:textId="77777777" w:rsidR="00837842" w:rsidRPr="003A4959" w:rsidRDefault="00837842" w:rsidP="00837842">
      <w:pPr>
        <w:tabs>
          <w:tab w:val="left" w:pos="2319"/>
        </w:tabs>
        <w:rPr>
          <w:lang w:val="en-US"/>
        </w:rPr>
      </w:pPr>
      <w:r w:rsidRPr="00837842">
        <w:rPr>
          <w:lang w:val="en-US"/>
        </w:rPr>
        <w:t xml:space="preserve">            </w:t>
      </w:r>
      <w:r w:rsidRPr="003A4959">
        <w:rPr>
          <w:lang w:val="en-US"/>
        </w:rPr>
        <w:t>&lt;/ul&gt;</w:t>
      </w:r>
    </w:p>
    <w:p w14:paraId="3A4F8336" w14:textId="77777777" w:rsidR="00837842" w:rsidRPr="003A4959" w:rsidRDefault="00837842" w:rsidP="00837842">
      <w:pPr>
        <w:tabs>
          <w:tab w:val="left" w:pos="2319"/>
        </w:tabs>
        <w:rPr>
          <w:lang w:val="en-US"/>
        </w:rPr>
      </w:pPr>
      <w:r w:rsidRPr="003A4959">
        <w:rPr>
          <w:lang w:val="en-US"/>
        </w:rPr>
        <w:t xml:space="preserve">        &lt;/nav&gt;</w:t>
      </w:r>
    </w:p>
    <w:p w14:paraId="17697AD2" w14:textId="77777777" w:rsidR="00837842" w:rsidRPr="003A4959" w:rsidRDefault="00837842" w:rsidP="00837842">
      <w:pPr>
        <w:tabs>
          <w:tab w:val="left" w:pos="2319"/>
        </w:tabs>
        <w:rPr>
          <w:lang w:val="en-US"/>
        </w:rPr>
      </w:pPr>
      <w:r w:rsidRPr="003A4959">
        <w:rPr>
          <w:lang w:val="en-US"/>
        </w:rPr>
        <w:t xml:space="preserve">    &lt;/body&gt;</w:t>
      </w:r>
    </w:p>
    <w:p w14:paraId="4761350D" w14:textId="53AAC9A3" w:rsidR="00B17C70" w:rsidRPr="003A4959" w:rsidRDefault="00837842" w:rsidP="00837842">
      <w:pPr>
        <w:tabs>
          <w:tab w:val="left" w:pos="2319"/>
        </w:tabs>
        <w:rPr>
          <w:lang w:val="en-US"/>
        </w:rPr>
      </w:pPr>
      <w:r w:rsidRPr="003A4959">
        <w:rPr>
          <w:lang w:val="en-US"/>
        </w:rPr>
        <w:t>&lt;/html&gt;</w:t>
      </w:r>
    </w:p>
    <w:p w14:paraId="5A0648FB" w14:textId="3E2AAC10" w:rsidR="00837842" w:rsidRPr="003A4959" w:rsidRDefault="00837842" w:rsidP="00837842">
      <w:pPr>
        <w:tabs>
          <w:tab w:val="left" w:pos="2319"/>
        </w:tabs>
        <w:rPr>
          <w:lang w:val="en-US"/>
        </w:rPr>
      </w:pPr>
    </w:p>
    <w:p w14:paraId="314A6D56" w14:textId="77777777" w:rsidR="00837842" w:rsidRPr="00837842" w:rsidRDefault="00837842" w:rsidP="00837842">
      <w:pPr>
        <w:tabs>
          <w:tab w:val="left" w:pos="2319"/>
        </w:tabs>
        <w:rPr>
          <w:lang w:val="en-US"/>
        </w:rPr>
      </w:pPr>
      <w:r w:rsidRPr="00837842">
        <w:rPr>
          <w:lang w:val="en-US"/>
        </w:rPr>
        <w:t>html,</w:t>
      </w:r>
    </w:p>
    <w:p w14:paraId="0F513CAF" w14:textId="77777777" w:rsidR="00837842" w:rsidRPr="00837842" w:rsidRDefault="00837842" w:rsidP="00837842">
      <w:pPr>
        <w:tabs>
          <w:tab w:val="left" w:pos="2319"/>
        </w:tabs>
        <w:rPr>
          <w:lang w:val="en-US"/>
        </w:rPr>
      </w:pPr>
      <w:r w:rsidRPr="00837842">
        <w:rPr>
          <w:lang w:val="en-US"/>
        </w:rPr>
        <w:t>body {</w:t>
      </w:r>
    </w:p>
    <w:p w14:paraId="3A91C125" w14:textId="77777777" w:rsidR="00837842" w:rsidRPr="00837842" w:rsidRDefault="00837842" w:rsidP="00837842">
      <w:pPr>
        <w:tabs>
          <w:tab w:val="left" w:pos="2319"/>
        </w:tabs>
        <w:rPr>
          <w:lang w:val="en-US"/>
        </w:rPr>
      </w:pPr>
      <w:r w:rsidRPr="00837842">
        <w:rPr>
          <w:lang w:val="en-US"/>
        </w:rPr>
        <w:t xml:space="preserve">    margin: 0;</w:t>
      </w:r>
    </w:p>
    <w:p w14:paraId="04AB6B6E" w14:textId="77777777" w:rsidR="00837842" w:rsidRPr="00837842" w:rsidRDefault="00837842" w:rsidP="00837842">
      <w:pPr>
        <w:tabs>
          <w:tab w:val="left" w:pos="2319"/>
        </w:tabs>
        <w:rPr>
          <w:lang w:val="en-US"/>
        </w:rPr>
      </w:pPr>
      <w:r w:rsidRPr="00837842">
        <w:rPr>
          <w:lang w:val="en-US"/>
        </w:rPr>
        <w:t xml:space="preserve">    padding: 0;</w:t>
      </w:r>
    </w:p>
    <w:p w14:paraId="3F451D46" w14:textId="77777777" w:rsidR="00837842" w:rsidRPr="00837842" w:rsidRDefault="00837842" w:rsidP="00837842">
      <w:pPr>
        <w:tabs>
          <w:tab w:val="left" w:pos="2319"/>
        </w:tabs>
        <w:rPr>
          <w:lang w:val="en-US"/>
        </w:rPr>
      </w:pPr>
      <w:r w:rsidRPr="00837842">
        <w:rPr>
          <w:lang w:val="en-US"/>
        </w:rPr>
        <w:t xml:space="preserve">    background: #f5f5f5;</w:t>
      </w:r>
    </w:p>
    <w:p w14:paraId="5980D6C0" w14:textId="77777777" w:rsidR="00837842" w:rsidRPr="00837842" w:rsidRDefault="00837842" w:rsidP="00837842">
      <w:pPr>
        <w:tabs>
          <w:tab w:val="left" w:pos="2319"/>
        </w:tabs>
        <w:rPr>
          <w:lang w:val="en-US"/>
        </w:rPr>
      </w:pPr>
      <w:r w:rsidRPr="00837842">
        <w:rPr>
          <w:lang w:val="en-US"/>
        </w:rPr>
        <w:t>}</w:t>
      </w:r>
    </w:p>
    <w:p w14:paraId="3EBB792A" w14:textId="77777777" w:rsidR="00837842" w:rsidRPr="00837842" w:rsidRDefault="00837842" w:rsidP="00837842">
      <w:pPr>
        <w:tabs>
          <w:tab w:val="left" w:pos="2319"/>
        </w:tabs>
        <w:rPr>
          <w:lang w:val="en-US"/>
        </w:rPr>
      </w:pPr>
    </w:p>
    <w:p w14:paraId="39240BF0" w14:textId="77777777" w:rsidR="00837842" w:rsidRPr="00837842" w:rsidRDefault="00837842" w:rsidP="00837842">
      <w:pPr>
        <w:tabs>
          <w:tab w:val="left" w:pos="2319"/>
        </w:tabs>
        <w:rPr>
          <w:lang w:val="en-US"/>
        </w:rPr>
      </w:pPr>
      <w:r w:rsidRPr="00837842">
        <w:rPr>
          <w:lang w:val="en-US"/>
        </w:rPr>
        <w:t>.circle-menu {</w:t>
      </w:r>
    </w:p>
    <w:p w14:paraId="36EABB33" w14:textId="77777777" w:rsidR="00837842" w:rsidRPr="00837842" w:rsidRDefault="00837842" w:rsidP="00837842">
      <w:pPr>
        <w:tabs>
          <w:tab w:val="left" w:pos="2319"/>
        </w:tabs>
        <w:rPr>
          <w:lang w:val="en-US"/>
        </w:rPr>
      </w:pPr>
      <w:r w:rsidRPr="00837842">
        <w:rPr>
          <w:lang w:val="en-US"/>
        </w:rPr>
        <w:t xml:space="preserve">    position: relative;</w:t>
      </w:r>
    </w:p>
    <w:p w14:paraId="661C522A" w14:textId="77777777" w:rsidR="00837842" w:rsidRPr="00837842" w:rsidRDefault="00837842" w:rsidP="00837842">
      <w:pPr>
        <w:tabs>
          <w:tab w:val="left" w:pos="2319"/>
        </w:tabs>
        <w:rPr>
          <w:lang w:val="en-US"/>
        </w:rPr>
      </w:pPr>
      <w:r w:rsidRPr="00837842">
        <w:rPr>
          <w:lang w:val="en-US"/>
        </w:rPr>
        <w:t xml:space="preserve">    width: 400px;</w:t>
      </w:r>
    </w:p>
    <w:p w14:paraId="67890FC3" w14:textId="77777777" w:rsidR="00837842" w:rsidRPr="00837842" w:rsidRDefault="00837842" w:rsidP="00837842">
      <w:pPr>
        <w:tabs>
          <w:tab w:val="left" w:pos="2319"/>
        </w:tabs>
        <w:rPr>
          <w:lang w:val="en-US"/>
        </w:rPr>
      </w:pPr>
      <w:r w:rsidRPr="00837842">
        <w:rPr>
          <w:lang w:val="en-US"/>
        </w:rPr>
        <w:t xml:space="preserve">    height: 400px;</w:t>
      </w:r>
    </w:p>
    <w:p w14:paraId="102EAB5F" w14:textId="77777777" w:rsidR="00837842" w:rsidRPr="00837842" w:rsidRDefault="00837842" w:rsidP="00837842">
      <w:pPr>
        <w:tabs>
          <w:tab w:val="left" w:pos="2319"/>
        </w:tabs>
        <w:rPr>
          <w:lang w:val="en-US"/>
        </w:rPr>
      </w:pPr>
      <w:r w:rsidRPr="00837842">
        <w:rPr>
          <w:lang w:val="en-US"/>
        </w:rPr>
        <w:t xml:space="preserve">    margin: 50px auto;   </w:t>
      </w:r>
    </w:p>
    <w:p w14:paraId="697114D4" w14:textId="77777777" w:rsidR="00837842" w:rsidRPr="00837842" w:rsidRDefault="00837842" w:rsidP="00837842">
      <w:pPr>
        <w:tabs>
          <w:tab w:val="left" w:pos="2319"/>
        </w:tabs>
        <w:rPr>
          <w:lang w:val="en-US"/>
        </w:rPr>
      </w:pPr>
      <w:r w:rsidRPr="00837842">
        <w:rPr>
          <w:lang w:val="en-US"/>
        </w:rPr>
        <w:t xml:space="preserve">    background: white;</w:t>
      </w:r>
    </w:p>
    <w:p w14:paraId="3239077F" w14:textId="77777777" w:rsidR="00837842" w:rsidRPr="00837842" w:rsidRDefault="00837842" w:rsidP="00837842">
      <w:pPr>
        <w:tabs>
          <w:tab w:val="left" w:pos="2319"/>
        </w:tabs>
        <w:rPr>
          <w:lang w:val="en-US"/>
        </w:rPr>
      </w:pPr>
      <w:r w:rsidRPr="00837842">
        <w:rPr>
          <w:lang w:val="en-US"/>
        </w:rPr>
        <w:t xml:space="preserve">    box-shadow: 0 0 3px #cccccc;</w:t>
      </w:r>
    </w:p>
    <w:p w14:paraId="50E15DFD" w14:textId="77777777" w:rsidR="00837842" w:rsidRPr="00837842" w:rsidRDefault="00837842" w:rsidP="00837842">
      <w:pPr>
        <w:tabs>
          <w:tab w:val="left" w:pos="2319"/>
        </w:tabs>
        <w:rPr>
          <w:lang w:val="en-US"/>
        </w:rPr>
      </w:pPr>
      <w:r w:rsidRPr="00837842">
        <w:rPr>
          <w:lang w:val="en-US"/>
        </w:rPr>
        <w:t>}</w:t>
      </w:r>
    </w:p>
    <w:p w14:paraId="70DF9E5B" w14:textId="77777777" w:rsidR="00837842" w:rsidRPr="00837842" w:rsidRDefault="00837842" w:rsidP="00837842">
      <w:pPr>
        <w:tabs>
          <w:tab w:val="left" w:pos="2319"/>
        </w:tabs>
        <w:rPr>
          <w:lang w:val="en-US"/>
        </w:rPr>
      </w:pPr>
    </w:p>
    <w:p w14:paraId="4DCAF508" w14:textId="77777777" w:rsidR="00837842" w:rsidRPr="00837842" w:rsidRDefault="00837842" w:rsidP="00837842">
      <w:pPr>
        <w:tabs>
          <w:tab w:val="left" w:pos="2319"/>
        </w:tabs>
        <w:rPr>
          <w:lang w:val="en-US"/>
        </w:rPr>
      </w:pPr>
      <w:r w:rsidRPr="00837842">
        <w:rPr>
          <w:lang w:val="en-US"/>
        </w:rPr>
        <w:t>.circle-menu ul {</w:t>
      </w:r>
    </w:p>
    <w:p w14:paraId="7E270400" w14:textId="77777777" w:rsidR="00837842" w:rsidRPr="00837842" w:rsidRDefault="00837842" w:rsidP="00837842">
      <w:pPr>
        <w:tabs>
          <w:tab w:val="left" w:pos="2319"/>
        </w:tabs>
        <w:rPr>
          <w:lang w:val="en-US"/>
        </w:rPr>
      </w:pPr>
      <w:r w:rsidRPr="00837842">
        <w:rPr>
          <w:lang w:val="en-US"/>
        </w:rPr>
        <w:t xml:space="preserve">    position: absolute;</w:t>
      </w:r>
    </w:p>
    <w:p w14:paraId="39D17ADF" w14:textId="77777777" w:rsidR="00837842" w:rsidRPr="00837842" w:rsidRDefault="00837842" w:rsidP="00837842">
      <w:pPr>
        <w:tabs>
          <w:tab w:val="left" w:pos="2319"/>
        </w:tabs>
        <w:rPr>
          <w:lang w:val="en-US"/>
        </w:rPr>
      </w:pPr>
      <w:r w:rsidRPr="00837842">
        <w:rPr>
          <w:lang w:val="en-US"/>
        </w:rPr>
        <w:t xml:space="preserve">    width: 300px;</w:t>
      </w:r>
    </w:p>
    <w:p w14:paraId="3463950E" w14:textId="77777777" w:rsidR="00837842" w:rsidRPr="00837842" w:rsidRDefault="00837842" w:rsidP="00837842">
      <w:pPr>
        <w:tabs>
          <w:tab w:val="left" w:pos="2319"/>
        </w:tabs>
        <w:rPr>
          <w:lang w:val="en-US"/>
        </w:rPr>
      </w:pPr>
      <w:r w:rsidRPr="00837842">
        <w:rPr>
          <w:lang w:val="en-US"/>
        </w:rPr>
        <w:t xml:space="preserve">    height: 300px;</w:t>
      </w:r>
    </w:p>
    <w:p w14:paraId="6B59FDF8" w14:textId="77777777" w:rsidR="00837842" w:rsidRPr="00837842" w:rsidRDefault="00837842" w:rsidP="00837842">
      <w:pPr>
        <w:tabs>
          <w:tab w:val="left" w:pos="2319"/>
        </w:tabs>
        <w:rPr>
          <w:lang w:val="en-US"/>
        </w:rPr>
      </w:pPr>
      <w:r w:rsidRPr="00837842">
        <w:rPr>
          <w:lang w:val="en-US"/>
        </w:rPr>
        <w:t xml:space="preserve">    margin: 50px;</w:t>
      </w:r>
    </w:p>
    <w:p w14:paraId="767102A9" w14:textId="77777777" w:rsidR="00837842" w:rsidRPr="00837842" w:rsidRDefault="00837842" w:rsidP="00837842">
      <w:pPr>
        <w:tabs>
          <w:tab w:val="left" w:pos="2319"/>
        </w:tabs>
        <w:rPr>
          <w:lang w:val="en-US"/>
        </w:rPr>
      </w:pPr>
      <w:r w:rsidRPr="00837842">
        <w:rPr>
          <w:lang w:val="en-US"/>
        </w:rPr>
        <w:t xml:space="preserve">    padding: 0;</w:t>
      </w:r>
    </w:p>
    <w:p w14:paraId="687FF910" w14:textId="77777777" w:rsidR="00837842" w:rsidRPr="00837842" w:rsidRDefault="00837842" w:rsidP="00837842">
      <w:pPr>
        <w:tabs>
          <w:tab w:val="left" w:pos="2319"/>
        </w:tabs>
        <w:rPr>
          <w:lang w:val="en-US"/>
        </w:rPr>
      </w:pPr>
      <w:r w:rsidRPr="00837842">
        <w:rPr>
          <w:lang w:val="en-US"/>
        </w:rPr>
        <w:t xml:space="preserve">    list-style: none;</w:t>
      </w:r>
    </w:p>
    <w:p w14:paraId="1082DBC4" w14:textId="77777777" w:rsidR="00837842" w:rsidRPr="00837842" w:rsidRDefault="00837842" w:rsidP="00837842">
      <w:pPr>
        <w:tabs>
          <w:tab w:val="left" w:pos="2319"/>
        </w:tabs>
        <w:rPr>
          <w:lang w:val="en-US"/>
        </w:rPr>
      </w:pPr>
      <w:r w:rsidRPr="00837842">
        <w:rPr>
          <w:lang w:val="en-US"/>
        </w:rPr>
        <w:t xml:space="preserve">    border-radius: 50%;</w:t>
      </w:r>
    </w:p>
    <w:p w14:paraId="0735B8D6" w14:textId="77777777" w:rsidR="00837842" w:rsidRPr="00837842" w:rsidRDefault="00837842" w:rsidP="00837842">
      <w:pPr>
        <w:tabs>
          <w:tab w:val="left" w:pos="2319"/>
        </w:tabs>
        <w:rPr>
          <w:lang w:val="en-US"/>
        </w:rPr>
      </w:pPr>
      <w:r w:rsidRPr="00837842">
        <w:rPr>
          <w:lang w:val="en-US"/>
        </w:rPr>
        <w:t xml:space="preserve">    overflow: hidden;</w:t>
      </w:r>
    </w:p>
    <w:p w14:paraId="330099EC" w14:textId="77777777" w:rsidR="00837842" w:rsidRPr="00837842" w:rsidRDefault="00837842" w:rsidP="00837842">
      <w:pPr>
        <w:tabs>
          <w:tab w:val="left" w:pos="2319"/>
        </w:tabs>
        <w:rPr>
          <w:lang w:val="en-US"/>
        </w:rPr>
      </w:pPr>
      <w:r w:rsidRPr="00837842">
        <w:rPr>
          <w:lang w:val="en-US"/>
        </w:rPr>
        <w:t>}</w:t>
      </w:r>
    </w:p>
    <w:p w14:paraId="391DC4B5" w14:textId="77777777" w:rsidR="00837842" w:rsidRPr="00837842" w:rsidRDefault="00837842" w:rsidP="00837842">
      <w:pPr>
        <w:tabs>
          <w:tab w:val="left" w:pos="2319"/>
        </w:tabs>
        <w:rPr>
          <w:lang w:val="en-US"/>
        </w:rPr>
      </w:pPr>
    </w:p>
    <w:p w14:paraId="461022A7" w14:textId="77777777" w:rsidR="00837842" w:rsidRPr="00837842" w:rsidRDefault="00837842" w:rsidP="00837842">
      <w:pPr>
        <w:tabs>
          <w:tab w:val="left" w:pos="2319"/>
        </w:tabs>
        <w:rPr>
          <w:lang w:val="en-US"/>
        </w:rPr>
      </w:pPr>
      <w:r w:rsidRPr="00837842">
        <w:rPr>
          <w:lang w:val="en-US"/>
        </w:rPr>
        <w:lastRenderedPageBreak/>
        <w:t>.circle-menu .center{</w:t>
      </w:r>
    </w:p>
    <w:p w14:paraId="740E44C5" w14:textId="77777777" w:rsidR="00837842" w:rsidRPr="00837842" w:rsidRDefault="00837842" w:rsidP="00837842">
      <w:pPr>
        <w:tabs>
          <w:tab w:val="left" w:pos="2319"/>
        </w:tabs>
        <w:rPr>
          <w:lang w:val="en-US"/>
        </w:rPr>
      </w:pPr>
      <w:r w:rsidRPr="00837842">
        <w:rPr>
          <w:lang w:val="en-US"/>
        </w:rPr>
        <w:t xml:space="preserve">    position: absolute;</w:t>
      </w:r>
    </w:p>
    <w:p w14:paraId="62712D2E" w14:textId="77777777" w:rsidR="00837842" w:rsidRPr="00837842" w:rsidRDefault="00837842" w:rsidP="00837842">
      <w:pPr>
        <w:tabs>
          <w:tab w:val="left" w:pos="2319"/>
        </w:tabs>
        <w:rPr>
          <w:lang w:val="en-US"/>
        </w:rPr>
      </w:pPr>
      <w:r w:rsidRPr="00837842">
        <w:rPr>
          <w:lang w:val="en-US"/>
        </w:rPr>
        <w:t xml:space="preserve">    top: 195px;</w:t>
      </w:r>
    </w:p>
    <w:p w14:paraId="2ADF220B" w14:textId="77777777" w:rsidR="00837842" w:rsidRPr="00837842" w:rsidRDefault="00837842" w:rsidP="00837842">
      <w:pPr>
        <w:tabs>
          <w:tab w:val="left" w:pos="2319"/>
        </w:tabs>
        <w:rPr>
          <w:lang w:val="en-US"/>
        </w:rPr>
      </w:pPr>
      <w:r w:rsidRPr="00837842">
        <w:rPr>
          <w:lang w:val="en-US"/>
        </w:rPr>
        <w:t xml:space="preserve">    left: 195px;</w:t>
      </w:r>
    </w:p>
    <w:p w14:paraId="4D29BBCA" w14:textId="77777777" w:rsidR="00837842" w:rsidRPr="00837842" w:rsidRDefault="00837842" w:rsidP="00837842">
      <w:pPr>
        <w:tabs>
          <w:tab w:val="left" w:pos="2319"/>
        </w:tabs>
        <w:rPr>
          <w:lang w:val="en-US"/>
        </w:rPr>
      </w:pPr>
      <w:r w:rsidRPr="00837842">
        <w:rPr>
          <w:lang w:val="en-US"/>
        </w:rPr>
        <w:t xml:space="preserve">    z-index: 1000;</w:t>
      </w:r>
    </w:p>
    <w:p w14:paraId="55160C46" w14:textId="77777777" w:rsidR="00837842" w:rsidRPr="00837842" w:rsidRDefault="00837842" w:rsidP="00837842">
      <w:pPr>
        <w:tabs>
          <w:tab w:val="left" w:pos="2319"/>
        </w:tabs>
        <w:rPr>
          <w:lang w:val="en-US"/>
        </w:rPr>
      </w:pPr>
      <w:r w:rsidRPr="00837842">
        <w:rPr>
          <w:lang w:val="en-US"/>
        </w:rPr>
        <w:t xml:space="preserve">    border: 5px solid #34495e;</w:t>
      </w:r>
    </w:p>
    <w:p w14:paraId="49E1B5BE" w14:textId="77777777" w:rsidR="00837842" w:rsidRPr="00837842" w:rsidRDefault="00837842" w:rsidP="00837842">
      <w:pPr>
        <w:tabs>
          <w:tab w:val="left" w:pos="2319"/>
        </w:tabs>
        <w:rPr>
          <w:lang w:val="en-US"/>
        </w:rPr>
      </w:pPr>
      <w:r w:rsidRPr="00837842">
        <w:rPr>
          <w:lang w:val="en-US"/>
        </w:rPr>
        <w:t xml:space="preserve">    border-radius: 50%;</w:t>
      </w:r>
    </w:p>
    <w:p w14:paraId="73060B78" w14:textId="77777777" w:rsidR="00837842" w:rsidRPr="00837842" w:rsidRDefault="00837842" w:rsidP="00837842">
      <w:pPr>
        <w:tabs>
          <w:tab w:val="left" w:pos="2319"/>
        </w:tabs>
        <w:rPr>
          <w:lang w:val="en-US"/>
        </w:rPr>
      </w:pPr>
      <w:r w:rsidRPr="00837842">
        <w:rPr>
          <w:lang w:val="en-US"/>
        </w:rPr>
        <w:t xml:space="preserve">    box-shadow: 0 0 3px #cccccc;</w:t>
      </w:r>
    </w:p>
    <w:p w14:paraId="49F2E571" w14:textId="77777777" w:rsidR="00837842" w:rsidRPr="00837842" w:rsidRDefault="00837842" w:rsidP="00837842">
      <w:pPr>
        <w:tabs>
          <w:tab w:val="left" w:pos="2319"/>
        </w:tabs>
        <w:rPr>
          <w:lang w:val="en-US"/>
        </w:rPr>
      </w:pPr>
      <w:r w:rsidRPr="00837842">
        <w:rPr>
          <w:lang w:val="en-US"/>
        </w:rPr>
        <w:t>}</w:t>
      </w:r>
    </w:p>
    <w:p w14:paraId="0658FACB" w14:textId="77777777" w:rsidR="00837842" w:rsidRPr="00837842" w:rsidRDefault="00837842" w:rsidP="00837842">
      <w:pPr>
        <w:tabs>
          <w:tab w:val="left" w:pos="2319"/>
        </w:tabs>
        <w:rPr>
          <w:lang w:val="en-US"/>
        </w:rPr>
      </w:pPr>
    </w:p>
    <w:p w14:paraId="1E99EFF3" w14:textId="77777777" w:rsidR="00837842" w:rsidRPr="00837842" w:rsidRDefault="00837842" w:rsidP="00837842">
      <w:pPr>
        <w:tabs>
          <w:tab w:val="left" w:pos="2319"/>
        </w:tabs>
        <w:rPr>
          <w:lang w:val="en-US"/>
        </w:rPr>
      </w:pPr>
      <w:r w:rsidRPr="00837842">
        <w:rPr>
          <w:lang w:val="en-US"/>
        </w:rPr>
        <w:t>.circle-menu li {</w:t>
      </w:r>
    </w:p>
    <w:p w14:paraId="12970B95" w14:textId="77777777" w:rsidR="00837842" w:rsidRPr="00837842" w:rsidRDefault="00837842" w:rsidP="00837842">
      <w:pPr>
        <w:tabs>
          <w:tab w:val="left" w:pos="2319"/>
        </w:tabs>
        <w:rPr>
          <w:lang w:val="en-US"/>
        </w:rPr>
      </w:pPr>
      <w:r w:rsidRPr="00837842">
        <w:rPr>
          <w:lang w:val="en-US"/>
        </w:rPr>
        <w:t xml:space="preserve">    position: absolute;</w:t>
      </w:r>
    </w:p>
    <w:p w14:paraId="47A3FF7C" w14:textId="77777777" w:rsidR="00837842" w:rsidRPr="00837842" w:rsidRDefault="00837842" w:rsidP="00837842">
      <w:pPr>
        <w:tabs>
          <w:tab w:val="left" w:pos="2319"/>
        </w:tabs>
        <w:rPr>
          <w:lang w:val="en-US"/>
        </w:rPr>
      </w:pPr>
      <w:r w:rsidRPr="00837842">
        <w:rPr>
          <w:lang w:val="en-US"/>
        </w:rPr>
        <w:t xml:space="preserve">    top: -10px;</w:t>
      </w:r>
    </w:p>
    <w:p w14:paraId="798D2643" w14:textId="77777777" w:rsidR="00837842" w:rsidRPr="00837842" w:rsidRDefault="00837842" w:rsidP="00837842">
      <w:pPr>
        <w:tabs>
          <w:tab w:val="left" w:pos="2319"/>
        </w:tabs>
        <w:rPr>
          <w:lang w:val="en-US"/>
        </w:rPr>
      </w:pPr>
      <w:r w:rsidRPr="00837842">
        <w:rPr>
          <w:lang w:val="en-US"/>
        </w:rPr>
        <w:t xml:space="preserve">    left: -10px; </w:t>
      </w:r>
    </w:p>
    <w:p w14:paraId="3701DFF6" w14:textId="77777777" w:rsidR="00837842" w:rsidRPr="00837842" w:rsidRDefault="00837842" w:rsidP="00837842">
      <w:pPr>
        <w:tabs>
          <w:tab w:val="left" w:pos="2319"/>
        </w:tabs>
        <w:rPr>
          <w:lang w:val="en-US"/>
        </w:rPr>
      </w:pPr>
      <w:r w:rsidRPr="00837842">
        <w:rPr>
          <w:lang w:val="en-US"/>
        </w:rPr>
        <w:t xml:space="preserve">    width: 160px;</w:t>
      </w:r>
    </w:p>
    <w:p w14:paraId="5DF9B183" w14:textId="77777777" w:rsidR="00837842" w:rsidRPr="00837842" w:rsidRDefault="00837842" w:rsidP="00837842">
      <w:pPr>
        <w:tabs>
          <w:tab w:val="left" w:pos="2319"/>
        </w:tabs>
        <w:rPr>
          <w:lang w:val="en-US"/>
        </w:rPr>
      </w:pPr>
      <w:r w:rsidRPr="00837842">
        <w:rPr>
          <w:lang w:val="en-US"/>
        </w:rPr>
        <w:t xml:space="preserve">    height: 160px;</w:t>
      </w:r>
    </w:p>
    <w:p w14:paraId="4F1BE3ED" w14:textId="77777777" w:rsidR="00837842" w:rsidRPr="00837842" w:rsidRDefault="00837842" w:rsidP="00837842">
      <w:pPr>
        <w:tabs>
          <w:tab w:val="left" w:pos="2319"/>
        </w:tabs>
        <w:rPr>
          <w:lang w:val="en-US"/>
        </w:rPr>
      </w:pPr>
      <w:r w:rsidRPr="00837842">
        <w:rPr>
          <w:lang w:val="en-US"/>
        </w:rPr>
        <w:t xml:space="preserve">    transform-origin: 100% 100%;</w:t>
      </w:r>
    </w:p>
    <w:p w14:paraId="7C03E62B" w14:textId="77777777" w:rsidR="00837842" w:rsidRPr="00837842" w:rsidRDefault="00837842" w:rsidP="00837842">
      <w:pPr>
        <w:tabs>
          <w:tab w:val="left" w:pos="2319"/>
        </w:tabs>
        <w:rPr>
          <w:lang w:val="en-US"/>
        </w:rPr>
      </w:pPr>
      <w:r w:rsidRPr="00837842">
        <w:rPr>
          <w:lang w:val="en-US"/>
        </w:rPr>
        <w:t xml:space="preserve">    overflow: hidden;</w:t>
      </w:r>
    </w:p>
    <w:p w14:paraId="3CA1EF1D" w14:textId="77777777" w:rsidR="00837842" w:rsidRPr="00837842" w:rsidRDefault="00837842" w:rsidP="00837842">
      <w:pPr>
        <w:tabs>
          <w:tab w:val="left" w:pos="2319"/>
        </w:tabs>
        <w:rPr>
          <w:lang w:val="en-US"/>
        </w:rPr>
      </w:pPr>
      <w:r w:rsidRPr="00837842">
        <w:rPr>
          <w:lang w:val="en-US"/>
        </w:rPr>
        <w:t>}</w:t>
      </w:r>
    </w:p>
    <w:p w14:paraId="2B5F102A" w14:textId="77777777" w:rsidR="00837842" w:rsidRPr="00837842" w:rsidRDefault="00837842" w:rsidP="00837842">
      <w:pPr>
        <w:tabs>
          <w:tab w:val="left" w:pos="2319"/>
        </w:tabs>
        <w:rPr>
          <w:lang w:val="en-US"/>
        </w:rPr>
      </w:pPr>
    </w:p>
    <w:p w14:paraId="78FBF2EC" w14:textId="77777777" w:rsidR="00837842" w:rsidRPr="00837842" w:rsidRDefault="00837842" w:rsidP="00837842">
      <w:pPr>
        <w:tabs>
          <w:tab w:val="left" w:pos="2319"/>
        </w:tabs>
        <w:rPr>
          <w:lang w:val="en-US"/>
        </w:rPr>
      </w:pPr>
      <w:r w:rsidRPr="00837842">
        <w:rPr>
          <w:lang w:val="en-US"/>
        </w:rPr>
        <w:t>.circle-menu li:nth-child(1) {</w:t>
      </w:r>
    </w:p>
    <w:p w14:paraId="74A33580" w14:textId="77777777" w:rsidR="00837842" w:rsidRPr="00837842" w:rsidRDefault="00837842" w:rsidP="00837842">
      <w:pPr>
        <w:tabs>
          <w:tab w:val="left" w:pos="2319"/>
        </w:tabs>
        <w:rPr>
          <w:lang w:val="en-US"/>
        </w:rPr>
      </w:pPr>
      <w:r w:rsidRPr="00837842">
        <w:rPr>
          <w:lang w:val="en-US"/>
        </w:rPr>
        <w:t xml:space="preserve">    transform: rotate(0deg) skew(30deg);</w:t>
      </w:r>
    </w:p>
    <w:p w14:paraId="344873C0" w14:textId="77777777" w:rsidR="00837842" w:rsidRPr="00837842" w:rsidRDefault="00837842" w:rsidP="00837842">
      <w:pPr>
        <w:tabs>
          <w:tab w:val="left" w:pos="2319"/>
        </w:tabs>
        <w:rPr>
          <w:lang w:val="en-US"/>
        </w:rPr>
      </w:pPr>
      <w:r w:rsidRPr="00837842">
        <w:rPr>
          <w:lang w:val="en-US"/>
        </w:rPr>
        <w:t>}</w:t>
      </w:r>
    </w:p>
    <w:p w14:paraId="5A8D5727" w14:textId="77777777" w:rsidR="00837842" w:rsidRPr="00837842" w:rsidRDefault="00837842" w:rsidP="00837842">
      <w:pPr>
        <w:tabs>
          <w:tab w:val="left" w:pos="2319"/>
        </w:tabs>
        <w:rPr>
          <w:lang w:val="en-US"/>
        </w:rPr>
      </w:pPr>
    </w:p>
    <w:p w14:paraId="7B555B2A" w14:textId="77777777" w:rsidR="00837842" w:rsidRPr="00837842" w:rsidRDefault="00837842" w:rsidP="00837842">
      <w:pPr>
        <w:tabs>
          <w:tab w:val="left" w:pos="2319"/>
        </w:tabs>
        <w:rPr>
          <w:lang w:val="en-US"/>
        </w:rPr>
      </w:pPr>
      <w:r w:rsidRPr="00837842">
        <w:rPr>
          <w:lang w:val="en-US"/>
        </w:rPr>
        <w:t>.circle-menu li:nth-child(2) {</w:t>
      </w:r>
    </w:p>
    <w:p w14:paraId="14975EF5" w14:textId="77777777" w:rsidR="00837842" w:rsidRPr="00837842" w:rsidRDefault="00837842" w:rsidP="00837842">
      <w:pPr>
        <w:tabs>
          <w:tab w:val="left" w:pos="2319"/>
        </w:tabs>
        <w:rPr>
          <w:lang w:val="en-US"/>
        </w:rPr>
      </w:pPr>
      <w:r w:rsidRPr="00837842">
        <w:rPr>
          <w:lang w:val="en-US"/>
        </w:rPr>
        <w:t xml:space="preserve">     transform: rotate(60deg) skew(30deg);</w:t>
      </w:r>
    </w:p>
    <w:p w14:paraId="0E22AADC" w14:textId="77777777" w:rsidR="00837842" w:rsidRPr="00837842" w:rsidRDefault="00837842" w:rsidP="00837842">
      <w:pPr>
        <w:tabs>
          <w:tab w:val="left" w:pos="2319"/>
        </w:tabs>
        <w:rPr>
          <w:lang w:val="en-US"/>
        </w:rPr>
      </w:pPr>
      <w:r w:rsidRPr="00837842">
        <w:rPr>
          <w:lang w:val="en-US"/>
        </w:rPr>
        <w:t>}</w:t>
      </w:r>
    </w:p>
    <w:p w14:paraId="630162D5" w14:textId="77777777" w:rsidR="00837842" w:rsidRPr="00837842" w:rsidRDefault="00837842" w:rsidP="00837842">
      <w:pPr>
        <w:tabs>
          <w:tab w:val="left" w:pos="2319"/>
        </w:tabs>
        <w:rPr>
          <w:lang w:val="en-US"/>
        </w:rPr>
      </w:pPr>
    </w:p>
    <w:p w14:paraId="473965F6" w14:textId="77777777" w:rsidR="00837842" w:rsidRPr="00837842" w:rsidRDefault="00837842" w:rsidP="00837842">
      <w:pPr>
        <w:tabs>
          <w:tab w:val="left" w:pos="2319"/>
        </w:tabs>
        <w:rPr>
          <w:lang w:val="en-US"/>
        </w:rPr>
      </w:pPr>
      <w:r w:rsidRPr="00837842">
        <w:rPr>
          <w:lang w:val="en-US"/>
        </w:rPr>
        <w:t>.circle-menu li:nth-child(3) {</w:t>
      </w:r>
    </w:p>
    <w:p w14:paraId="00096D61" w14:textId="77777777" w:rsidR="00837842" w:rsidRPr="00837842" w:rsidRDefault="00837842" w:rsidP="00837842">
      <w:pPr>
        <w:tabs>
          <w:tab w:val="left" w:pos="2319"/>
        </w:tabs>
        <w:rPr>
          <w:lang w:val="en-US"/>
        </w:rPr>
      </w:pPr>
      <w:r w:rsidRPr="00837842">
        <w:rPr>
          <w:lang w:val="en-US"/>
        </w:rPr>
        <w:t xml:space="preserve">     transform: rotate(120deg) skew(30deg);</w:t>
      </w:r>
    </w:p>
    <w:p w14:paraId="04B5E202" w14:textId="77777777" w:rsidR="00837842" w:rsidRPr="00837842" w:rsidRDefault="00837842" w:rsidP="00837842">
      <w:pPr>
        <w:tabs>
          <w:tab w:val="left" w:pos="2319"/>
        </w:tabs>
        <w:rPr>
          <w:lang w:val="en-US"/>
        </w:rPr>
      </w:pPr>
      <w:r w:rsidRPr="00837842">
        <w:rPr>
          <w:lang w:val="en-US"/>
        </w:rPr>
        <w:t>}</w:t>
      </w:r>
    </w:p>
    <w:p w14:paraId="50AC09F2" w14:textId="77777777" w:rsidR="00837842" w:rsidRPr="00837842" w:rsidRDefault="00837842" w:rsidP="00837842">
      <w:pPr>
        <w:tabs>
          <w:tab w:val="left" w:pos="2319"/>
        </w:tabs>
        <w:rPr>
          <w:lang w:val="en-US"/>
        </w:rPr>
      </w:pPr>
    </w:p>
    <w:p w14:paraId="73065847" w14:textId="77777777" w:rsidR="00837842" w:rsidRPr="00837842" w:rsidRDefault="00837842" w:rsidP="00837842">
      <w:pPr>
        <w:tabs>
          <w:tab w:val="left" w:pos="2319"/>
        </w:tabs>
        <w:rPr>
          <w:lang w:val="en-US"/>
        </w:rPr>
      </w:pPr>
      <w:r w:rsidRPr="00837842">
        <w:rPr>
          <w:lang w:val="en-US"/>
        </w:rPr>
        <w:t>.circle-menu li a {</w:t>
      </w:r>
    </w:p>
    <w:p w14:paraId="5575A1D7" w14:textId="77777777" w:rsidR="00837842" w:rsidRPr="00837842" w:rsidRDefault="00837842" w:rsidP="00837842">
      <w:pPr>
        <w:tabs>
          <w:tab w:val="left" w:pos="2319"/>
        </w:tabs>
        <w:rPr>
          <w:lang w:val="en-US"/>
        </w:rPr>
      </w:pPr>
      <w:r w:rsidRPr="00837842">
        <w:rPr>
          <w:lang w:val="en-US"/>
        </w:rPr>
        <w:t xml:space="preserve">    display: block;</w:t>
      </w:r>
    </w:p>
    <w:p w14:paraId="1CCE8D4C" w14:textId="77777777" w:rsidR="00837842" w:rsidRPr="00837842" w:rsidRDefault="00837842" w:rsidP="00837842">
      <w:pPr>
        <w:tabs>
          <w:tab w:val="left" w:pos="2319"/>
        </w:tabs>
        <w:rPr>
          <w:lang w:val="en-US"/>
        </w:rPr>
      </w:pPr>
      <w:r w:rsidRPr="00837842">
        <w:rPr>
          <w:lang w:val="en-US"/>
        </w:rPr>
        <w:t xml:space="preserve">    width: 160px;</w:t>
      </w:r>
    </w:p>
    <w:p w14:paraId="3B0F6E6F" w14:textId="77777777" w:rsidR="00837842" w:rsidRPr="00837842" w:rsidRDefault="00837842" w:rsidP="00837842">
      <w:pPr>
        <w:tabs>
          <w:tab w:val="left" w:pos="2319"/>
        </w:tabs>
        <w:rPr>
          <w:lang w:val="en-US"/>
        </w:rPr>
      </w:pPr>
      <w:r w:rsidRPr="00837842">
        <w:rPr>
          <w:lang w:val="en-US"/>
        </w:rPr>
        <w:t xml:space="preserve">    height: 160px;</w:t>
      </w:r>
    </w:p>
    <w:p w14:paraId="5A0C5949" w14:textId="77777777" w:rsidR="00837842" w:rsidRPr="00837842" w:rsidRDefault="00837842" w:rsidP="00837842">
      <w:pPr>
        <w:tabs>
          <w:tab w:val="left" w:pos="2319"/>
        </w:tabs>
        <w:rPr>
          <w:lang w:val="en-US"/>
        </w:rPr>
      </w:pPr>
      <w:r w:rsidRPr="00837842">
        <w:rPr>
          <w:lang w:val="en-US"/>
        </w:rPr>
        <w:t xml:space="preserve">    margin-top: 40px;</w:t>
      </w:r>
    </w:p>
    <w:p w14:paraId="26CA31DE" w14:textId="77777777" w:rsidR="00837842" w:rsidRPr="00837842" w:rsidRDefault="00837842" w:rsidP="00837842">
      <w:pPr>
        <w:tabs>
          <w:tab w:val="left" w:pos="2319"/>
        </w:tabs>
        <w:rPr>
          <w:lang w:val="en-US"/>
        </w:rPr>
      </w:pPr>
      <w:r w:rsidRPr="00837842">
        <w:rPr>
          <w:lang w:val="en-US"/>
        </w:rPr>
        <w:t xml:space="preserve">    margin-left: 40px;</w:t>
      </w:r>
    </w:p>
    <w:p w14:paraId="35E7DE27" w14:textId="77777777" w:rsidR="00837842" w:rsidRPr="00837842" w:rsidRDefault="00837842" w:rsidP="00837842">
      <w:pPr>
        <w:tabs>
          <w:tab w:val="left" w:pos="2319"/>
        </w:tabs>
        <w:rPr>
          <w:lang w:val="en-US"/>
        </w:rPr>
      </w:pPr>
      <w:r w:rsidRPr="00837842">
        <w:rPr>
          <w:lang w:val="en-US"/>
        </w:rPr>
        <w:t xml:space="preserve">    font-size: 0;</w:t>
      </w:r>
    </w:p>
    <w:p w14:paraId="1B42431B" w14:textId="77777777" w:rsidR="00837842" w:rsidRPr="00837842" w:rsidRDefault="00837842" w:rsidP="00837842">
      <w:pPr>
        <w:tabs>
          <w:tab w:val="left" w:pos="2319"/>
        </w:tabs>
        <w:rPr>
          <w:lang w:val="en-US"/>
        </w:rPr>
      </w:pPr>
      <w:r w:rsidRPr="00837842">
        <w:rPr>
          <w:lang w:val="en-US"/>
        </w:rPr>
        <w:t xml:space="preserve">    background: rgba(241, 196, 15, 0.5) url("monitor-4x.png") no-repeat 50% 40%;</w:t>
      </w:r>
    </w:p>
    <w:p w14:paraId="58151A7B" w14:textId="77777777" w:rsidR="00837842" w:rsidRPr="00837842" w:rsidRDefault="00837842" w:rsidP="00837842">
      <w:pPr>
        <w:tabs>
          <w:tab w:val="left" w:pos="2319"/>
        </w:tabs>
        <w:rPr>
          <w:lang w:val="en-US"/>
        </w:rPr>
      </w:pPr>
      <w:r w:rsidRPr="00837842">
        <w:rPr>
          <w:lang w:val="en-US"/>
        </w:rPr>
        <w:t xml:space="preserve">    transition: background-color 0.5s;</w:t>
      </w:r>
    </w:p>
    <w:p w14:paraId="3CA5B8F3" w14:textId="77777777" w:rsidR="00837842" w:rsidRPr="00837842" w:rsidRDefault="00837842" w:rsidP="00837842">
      <w:pPr>
        <w:tabs>
          <w:tab w:val="left" w:pos="2319"/>
        </w:tabs>
        <w:rPr>
          <w:lang w:val="en-US"/>
        </w:rPr>
      </w:pPr>
      <w:r w:rsidRPr="00837842">
        <w:rPr>
          <w:lang w:val="en-US"/>
        </w:rPr>
        <w:t xml:space="preserve">    transform: skew(-30deg) rotate(-60deg);</w:t>
      </w:r>
    </w:p>
    <w:p w14:paraId="3CB51B11" w14:textId="77777777" w:rsidR="00837842" w:rsidRPr="00837842" w:rsidRDefault="00837842" w:rsidP="00837842">
      <w:pPr>
        <w:tabs>
          <w:tab w:val="left" w:pos="2319"/>
        </w:tabs>
        <w:rPr>
          <w:lang w:val="en-US"/>
        </w:rPr>
      </w:pPr>
      <w:r w:rsidRPr="00837842">
        <w:rPr>
          <w:lang w:val="en-US"/>
        </w:rPr>
        <w:t>}</w:t>
      </w:r>
    </w:p>
    <w:p w14:paraId="0ADC3E62" w14:textId="77777777" w:rsidR="00837842" w:rsidRPr="00837842" w:rsidRDefault="00837842" w:rsidP="00837842">
      <w:pPr>
        <w:tabs>
          <w:tab w:val="left" w:pos="2319"/>
        </w:tabs>
        <w:rPr>
          <w:lang w:val="en-US"/>
        </w:rPr>
      </w:pPr>
    </w:p>
    <w:p w14:paraId="3E51FBF6" w14:textId="77777777" w:rsidR="00837842" w:rsidRPr="00837842" w:rsidRDefault="00837842" w:rsidP="00837842">
      <w:pPr>
        <w:tabs>
          <w:tab w:val="left" w:pos="2319"/>
        </w:tabs>
        <w:rPr>
          <w:lang w:val="en-US"/>
        </w:rPr>
      </w:pPr>
      <w:r w:rsidRPr="00837842">
        <w:rPr>
          <w:lang w:val="en-US"/>
        </w:rPr>
        <w:t>.circle-menu li:nth-child(even) a {</w:t>
      </w:r>
    </w:p>
    <w:p w14:paraId="6A3BD558" w14:textId="77777777" w:rsidR="00837842" w:rsidRPr="00837842" w:rsidRDefault="00837842" w:rsidP="00837842">
      <w:pPr>
        <w:tabs>
          <w:tab w:val="left" w:pos="2319"/>
        </w:tabs>
        <w:rPr>
          <w:lang w:val="en-US"/>
        </w:rPr>
      </w:pPr>
      <w:r w:rsidRPr="00837842">
        <w:rPr>
          <w:lang w:val="en-US"/>
        </w:rPr>
        <w:t xml:space="preserve">    background-color: rgba(241, 196, 15, 0.75);</w:t>
      </w:r>
    </w:p>
    <w:p w14:paraId="14748E07" w14:textId="77777777" w:rsidR="00837842" w:rsidRPr="00837842" w:rsidRDefault="00837842" w:rsidP="00837842">
      <w:pPr>
        <w:tabs>
          <w:tab w:val="left" w:pos="2319"/>
        </w:tabs>
        <w:rPr>
          <w:lang w:val="en-US"/>
        </w:rPr>
      </w:pPr>
      <w:r w:rsidRPr="00837842">
        <w:rPr>
          <w:lang w:val="en-US"/>
        </w:rPr>
        <w:t>}</w:t>
      </w:r>
    </w:p>
    <w:p w14:paraId="56795C16" w14:textId="77777777" w:rsidR="00837842" w:rsidRPr="00837842" w:rsidRDefault="00837842" w:rsidP="00837842">
      <w:pPr>
        <w:tabs>
          <w:tab w:val="left" w:pos="2319"/>
        </w:tabs>
        <w:rPr>
          <w:lang w:val="en-US"/>
        </w:rPr>
      </w:pPr>
    </w:p>
    <w:p w14:paraId="08CEA504" w14:textId="77777777" w:rsidR="00837842" w:rsidRPr="00837842" w:rsidRDefault="00837842" w:rsidP="00837842">
      <w:pPr>
        <w:tabs>
          <w:tab w:val="left" w:pos="2319"/>
        </w:tabs>
        <w:rPr>
          <w:lang w:val="en-US"/>
        </w:rPr>
      </w:pPr>
      <w:r w:rsidRPr="00837842">
        <w:rPr>
          <w:lang w:val="en-US"/>
        </w:rPr>
        <w:t>.circle-menu li a:hover {</w:t>
      </w:r>
    </w:p>
    <w:p w14:paraId="7A9D48F1" w14:textId="77777777" w:rsidR="00837842" w:rsidRPr="00837842" w:rsidRDefault="00837842" w:rsidP="00837842">
      <w:pPr>
        <w:tabs>
          <w:tab w:val="left" w:pos="2319"/>
        </w:tabs>
        <w:rPr>
          <w:lang w:val="en-US"/>
        </w:rPr>
      </w:pPr>
      <w:r w:rsidRPr="00837842">
        <w:rPr>
          <w:lang w:val="en-US"/>
        </w:rPr>
        <w:t xml:space="preserve">    background-color: rgba(241, 196, 15, 1);</w:t>
      </w:r>
    </w:p>
    <w:p w14:paraId="7F04321E" w14:textId="77777777" w:rsidR="00837842" w:rsidRPr="00837842" w:rsidRDefault="00837842" w:rsidP="00837842">
      <w:pPr>
        <w:tabs>
          <w:tab w:val="left" w:pos="2319"/>
        </w:tabs>
        <w:rPr>
          <w:lang w:val="en-US"/>
        </w:rPr>
      </w:pPr>
      <w:r w:rsidRPr="00837842">
        <w:rPr>
          <w:lang w:val="en-US"/>
        </w:rPr>
        <w:t>}</w:t>
      </w:r>
    </w:p>
    <w:p w14:paraId="5F03B0BE" w14:textId="77777777" w:rsidR="00837842" w:rsidRPr="00837842" w:rsidRDefault="00837842" w:rsidP="00837842">
      <w:pPr>
        <w:tabs>
          <w:tab w:val="left" w:pos="2319"/>
        </w:tabs>
        <w:rPr>
          <w:lang w:val="en-US"/>
        </w:rPr>
      </w:pPr>
    </w:p>
    <w:p w14:paraId="2BA04F01" w14:textId="77777777" w:rsidR="00837842" w:rsidRPr="00837842" w:rsidRDefault="00837842" w:rsidP="00837842">
      <w:pPr>
        <w:tabs>
          <w:tab w:val="left" w:pos="2319"/>
        </w:tabs>
        <w:rPr>
          <w:lang w:val="en-US"/>
        </w:rPr>
      </w:pPr>
      <w:r w:rsidRPr="00837842">
        <w:rPr>
          <w:lang w:val="en-US"/>
        </w:rPr>
        <w:t xml:space="preserve">/* </w:t>
      </w:r>
      <w:r>
        <w:t>Иконки</w:t>
      </w:r>
      <w:r w:rsidRPr="00837842">
        <w:rPr>
          <w:lang w:val="en-US"/>
        </w:rPr>
        <w:t xml:space="preserve"> */</w:t>
      </w:r>
    </w:p>
    <w:p w14:paraId="40039502" w14:textId="77777777" w:rsidR="00837842" w:rsidRPr="00837842" w:rsidRDefault="00837842" w:rsidP="00837842">
      <w:pPr>
        <w:tabs>
          <w:tab w:val="left" w:pos="2319"/>
        </w:tabs>
        <w:rPr>
          <w:lang w:val="en-US"/>
        </w:rPr>
      </w:pPr>
    </w:p>
    <w:p w14:paraId="647837AE" w14:textId="77777777" w:rsidR="00837842" w:rsidRPr="00837842" w:rsidRDefault="00837842" w:rsidP="00837842">
      <w:pPr>
        <w:tabs>
          <w:tab w:val="left" w:pos="2319"/>
        </w:tabs>
        <w:rPr>
          <w:lang w:val="en-US"/>
        </w:rPr>
      </w:pPr>
      <w:r w:rsidRPr="00837842">
        <w:rPr>
          <w:lang w:val="en-US"/>
        </w:rPr>
        <w:t>.circle-menu li:nth-child(2) a {</w:t>
      </w:r>
    </w:p>
    <w:p w14:paraId="72FCF2C3" w14:textId="77777777" w:rsidR="00837842" w:rsidRPr="00837842" w:rsidRDefault="00837842" w:rsidP="00837842">
      <w:pPr>
        <w:tabs>
          <w:tab w:val="left" w:pos="2319"/>
        </w:tabs>
        <w:rPr>
          <w:lang w:val="en-US"/>
        </w:rPr>
      </w:pPr>
      <w:r w:rsidRPr="00837842">
        <w:rPr>
          <w:lang w:val="en-US"/>
        </w:rPr>
        <w:t xml:space="preserve">    background-image: url("aperture-4x.png");</w:t>
      </w:r>
    </w:p>
    <w:p w14:paraId="6CFA19E6" w14:textId="77777777" w:rsidR="00837842" w:rsidRPr="00837842" w:rsidRDefault="00837842" w:rsidP="00837842">
      <w:pPr>
        <w:tabs>
          <w:tab w:val="left" w:pos="2319"/>
        </w:tabs>
        <w:rPr>
          <w:lang w:val="en-US"/>
        </w:rPr>
      </w:pPr>
      <w:r w:rsidRPr="00837842">
        <w:rPr>
          <w:lang w:val="en-US"/>
        </w:rPr>
        <w:t>}</w:t>
      </w:r>
    </w:p>
    <w:p w14:paraId="51C07E85" w14:textId="77777777" w:rsidR="00837842" w:rsidRPr="00837842" w:rsidRDefault="00837842" w:rsidP="00837842">
      <w:pPr>
        <w:tabs>
          <w:tab w:val="left" w:pos="2319"/>
        </w:tabs>
        <w:rPr>
          <w:lang w:val="en-US"/>
        </w:rPr>
      </w:pPr>
    </w:p>
    <w:p w14:paraId="60C298CB" w14:textId="77777777" w:rsidR="00837842" w:rsidRPr="00837842" w:rsidRDefault="00837842" w:rsidP="00837842">
      <w:pPr>
        <w:tabs>
          <w:tab w:val="left" w:pos="2319"/>
        </w:tabs>
        <w:rPr>
          <w:lang w:val="en-US"/>
        </w:rPr>
      </w:pPr>
      <w:r w:rsidRPr="00837842">
        <w:rPr>
          <w:lang w:val="en-US"/>
        </w:rPr>
        <w:t>.circle-menu li:nth-child(3) a {</w:t>
      </w:r>
    </w:p>
    <w:p w14:paraId="246C93D7" w14:textId="77777777" w:rsidR="00837842" w:rsidRPr="00837842" w:rsidRDefault="00837842" w:rsidP="00837842">
      <w:pPr>
        <w:tabs>
          <w:tab w:val="left" w:pos="2319"/>
        </w:tabs>
        <w:rPr>
          <w:lang w:val="en-US"/>
        </w:rPr>
      </w:pPr>
      <w:r w:rsidRPr="00837842">
        <w:rPr>
          <w:lang w:val="en-US"/>
        </w:rPr>
        <w:t xml:space="preserve">    background-image: url("audio-4x.png");</w:t>
      </w:r>
    </w:p>
    <w:p w14:paraId="74706EC0" w14:textId="77777777" w:rsidR="00837842" w:rsidRPr="00837842" w:rsidRDefault="00837842" w:rsidP="00837842">
      <w:pPr>
        <w:tabs>
          <w:tab w:val="left" w:pos="2319"/>
        </w:tabs>
        <w:rPr>
          <w:lang w:val="en-US"/>
        </w:rPr>
      </w:pPr>
      <w:r w:rsidRPr="00837842">
        <w:rPr>
          <w:lang w:val="en-US"/>
        </w:rPr>
        <w:t>}</w:t>
      </w:r>
    </w:p>
    <w:p w14:paraId="1855BF2D" w14:textId="77777777" w:rsidR="00837842" w:rsidRPr="00837842" w:rsidRDefault="00837842" w:rsidP="00837842">
      <w:pPr>
        <w:tabs>
          <w:tab w:val="left" w:pos="2319"/>
        </w:tabs>
        <w:rPr>
          <w:lang w:val="en-US"/>
        </w:rPr>
      </w:pPr>
    </w:p>
    <w:p w14:paraId="2C93EBE7" w14:textId="77777777" w:rsidR="00837842" w:rsidRPr="00837842" w:rsidRDefault="00837842" w:rsidP="00837842">
      <w:pPr>
        <w:tabs>
          <w:tab w:val="left" w:pos="2319"/>
        </w:tabs>
        <w:rPr>
          <w:lang w:val="en-US"/>
        </w:rPr>
      </w:pPr>
      <w:r w:rsidRPr="00837842">
        <w:rPr>
          <w:lang w:val="en-US"/>
        </w:rPr>
        <w:t>.circle-menu li:nth-child(4) a {</w:t>
      </w:r>
    </w:p>
    <w:p w14:paraId="41CDCC7E" w14:textId="77777777" w:rsidR="00837842" w:rsidRPr="00837842" w:rsidRDefault="00837842" w:rsidP="00837842">
      <w:pPr>
        <w:tabs>
          <w:tab w:val="left" w:pos="2319"/>
        </w:tabs>
        <w:rPr>
          <w:lang w:val="en-US"/>
        </w:rPr>
      </w:pPr>
      <w:r w:rsidRPr="00837842">
        <w:rPr>
          <w:lang w:val="en-US"/>
        </w:rPr>
        <w:t xml:space="preserve">    background-image: url("battery-empty-4x.png");</w:t>
      </w:r>
    </w:p>
    <w:p w14:paraId="0F2AD3DF" w14:textId="77777777" w:rsidR="00837842" w:rsidRPr="00837842" w:rsidRDefault="00837842" w:rsidP="00837842">
      <w:pPr>
        <w:tabs>
          <w:tab w:val="left" w:pos="2319"/>
        </w:tabs>
        <w:rPr>
          <w:lang w:val="en-US"/>
        </w:rPr>
      </w:pPr>
      <w:r w:rsidRPr="00837842">
        <w:rPr>
          <w:lang w:val="en-US"/>
        </w:rPr>
        <w:t>}</w:t>
      </w:r>
    </w:p>
    <w:p w14:paraId="790EBA2C" w14:textId="77777777" w:rsidR="00837842" w:rsidRPr="00837842" w:rsidRDefault="00837842" w:rsidP="00837842">
      <w:pPr>
        <w:tabs>
          <w:tab w:val="left" w:pos="2319"/>
        </w:tabs>
        <w:rPr>
          <w:lang w:val="en-US"/>
        </w:rPr>
      </w:pPr>
    </w:p>
    <w:p w14:paraId="4509119C" w14:textId="77777777" w:rsidR="00837842" w:rsidRPr="00837842" w:rsidRDefault="00837842" w:rsidP="00837842">
      <w:pPr>
        <w:tabs>
          <w:tab w:val="left" w:pos="2319"/>
        </w:tabs>
        <w:rPr>
          <w:lang w:val="en-US"/>
        </w:rPr>
      </w:pPr>
      <w:r w:rsidRPr="00837842">
        <w:rPr>
          <w:lang w:val="en-US"/>
        </w:rPr>
        <w:t>.circle-menu li:nth-child(5) a {</w:t>
      </w:r>
    </w:p>
    <w:p w14:paraId="07F56F9B" w14:textId="77777777" w:rsidR="00837842" w:rsidRPr="00837842" w:rsidRDefault="00837842" w:rsidP="00837842">
      <w:pPr>
        <w:tabs>
          <w:tab w:val="left" w:pos="2319"/>
        </w:tabs>
        <w:rPr>
          <w:lang w:val="en-US"/>
        </w:rPr>
      </w:pPr>
      <w:r w:rsidRPr="00837842">
        <w:rPr>
          <w:lang w:val="en-US"/>
        </w:rPr>
        <w:t xml:space="preserve">    background-image: url("bluetooth-4x.png");</w:t>
      </w:r>
    </w:p>
    <w:p w14:paraId="6DC7504B" w14:textId="77777777" w:rsidR="00837842" w:rsidRPr="00837842" w:rsidRDefault="00837842" w:rsidP="00837842">
      <w:pPr>
        <w:tabs>
          <w:tab w:val="left" w:pos="2319"/>
        </w:tabs>
        <w:rPr>
          <w:lang w:val="en-US"/>
        </w:rPr>
      </w:pPr>
      <w:r w:rsidRPr="00837842">
        <w:rPr>
          <w:lang w:val="en-US"/>
        </w:rPr>
        <w:t>}</w:t>
      </w:r>
    </w:p>
    <w:p w14:paraId="126035ED" w14:textId="77777777" w:rsidR="00837842" w:rsidRPr="00837842" w:rsidRDefault="00837842" w:rsidP="00837842">
      <w:pPr>
        <w:tabs>
          <w:tab w:val="left" w:pos="2319"/>
        </w:tabs>
        <w:rPr>
          <w:lang w:val="en-US"/>
        </w:rPr>
      </w:pPr>
    </w:p>
    <w:p w14:paraId="10016F23" w14:textId="77777777" w:rsidR="00837842" w:rsidRPr="00837842" w:rsidRDefault="00837842" w:rsidP="00837842">
      <w:pPr>
        <w:tabs>
          <w:tab w:val="left" w:pos="2319"/>
        </w:tabs>
        <w:rPr>
          <w:lang w:val="en-US"/>
        </w:rPr>
      </w:pPr>
      <w:r w:rsidRPr="00837842">
        <w:rPr>
          <w:lang w:val="en-US"/>
        </w:rPr>
        <w:t>.circle-menu li:nth-child(6) a {</w:t>
      </w:r>
    </w:p>
    <w:p w14:paraId="2211415F" w14:textId="77777777" w:rsidR="00837842" w:rsidRPr="00837842" w:rsidRDefault="00837842" w:rsidP="00837842">
      <w:pPr>
        <w:tabs>
          <w:tab w:val="left" w:pos="2319"/>
        </w:tabs>
        <w:rPr>
          <w:lang w:val="en-US"/>
        </w:rPr>
      </w:pPr>
      <w:r w:rsidRPr="00837842">
        <w:rPr>
          <w:lang w:val="en-US"/>
        </w:rPr>
        <w:t xml:space="preserve">    background-image: url("browser-4x.png");</w:t>
      </w:r>
    </w:p>
    <w:p w14:paraId="0617A45A" w14:textId="0CC917AE" w:rsidR="00837842" w:rsidRDefault="00837842" w:rsidP="00837842">
      <w:pPr>
        <w:tabs>
          <w:tab w:val="left" w:pos="2319"/>
        </w:tabs>
      </w:pPr>
      <w:r>
        <w:t>}</w:t>
      </w:r>
    </w:p>
    <w:p w14:paraId="199E2151" w14:textId="6270CF41" w:rsidR="003A4959" w:rsidRDefault="003A4959" w:rsidP="00837842">
      <w:pPr>
        <w:tabs>
          <w:tab w:val="left" w:pos="2319"/>
        </w:tabs>
      </w:pPr>
    </w:p>
    <w:p w14:paraId="06B03B36" w14:textId="77777777" w:rsidR="003A4959" w:rsidRPr="003A4959" w:rsidRDefault="003A4959" w:rsidP="003A4959">
      <w:pPr>
        <w:pStyle w:val="1"/>
      </w:pPr>
      <w:r w:rsidRPr="003A4959">
        <w:t>Оформление текста, часть 2</w:t>
      </w:r>
    </w:p>
    <w:p w14:paraId="29A11997" w14:textId="77777777" w:rsidR="003A4959" w:rsidRDefault="003A4959" w:rsidP="003A4959">
      <w:pPr>
        <w:pStyle w:val="2"/>
      </w:pPr>
      <w:r>
        <w:lastRenderedPageBreak/>
        <w:t>Unicode-символы </w:t>
      </w:r>
      <w:r>
        <w:rPr>
          <w:bCs/>
          <w:color w:val="999999"/>
          <w:sz w:val="37"/>
          <w:szCs w:val="37"/>
        </w:rPr>
        <w:t>[1/26]</w:t>
      </w:r>
    </w:p>
    <w:p w14:paraId="245F7027"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продолжим изучать возможности по оформлению текста с помощью CSS, которые не были рассмотрены в </w:t>
      </w:r>
      <w:hyperlink r:id="rId243" w:tgtFrame="_blank" w:history="1">
        <w:r>
          <w:rPr>
            <w:rStyle w:val="a6"/>
            <w:rFonts w:ascii="Helvetica" w:hAnsi="Helvetica" w:cs="Helvetica"/>
            <w:color w:val="0088CC"/>
            <w:sz w:val="20"/>
            <w:szCs w:val="20"/>
          </w:rPr>
          <w:t>первом курсе</w:t>
        </w:r>
      </w:hyperlink>
      <w:r>
        <w:rPr>
          <w:rFonts w:ascii="Helvetica" w:hAnsi="Helvetica" w:cs="Helvetica"/>
          <w:color w:val="333333"/>
          <w:sz w:val="20"/>
          <w:szCs w:val="20"/>
        </w:rPr>
        <w:t>.</w:t>
      </w:r>
    </w:p>
    <w:p w14:paraId="7C5E47C7"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создавать подписи к фотографиям и красивые текстовые элементы дизайна, а также рассмотрим приёмы оформления длинных текстов.</w:t>
      </w:r>
    </w:p>
    <w:p w14:paraId="47F4A5AA"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для начала давайте создадим небольшой комикс. Он будет состоять всего из четырёх графических символов, которые познакомят нас с историей главного героя комикса — смайлика.</w:t>
      </w:r>
    </w:p>
    <w:p w14:paraId="0F8434B7"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где нам взять графические символы? Тут на помощь придёт кодировка Unicode. Помимо тех символов, которые помещаются у нас на клавиатуре, в стандарте кодирования Unicode представлены знаки почти всех письменных языков, а также разные специальные символы. В разметке HTML возможно написать любой символ Unicode, используя специальные ссылки-мнемоники: в виде слова, например, </w:t>
      </w:r>
      <w:r>
        <w:rPr>
          <w:rStyle w:val="HTML"/>
          <w:rFonts w:ascii="Consolas" w:hAnsi="Consolas"/>
          <w:color w:val="DD1144"/>
          <w:sz w:val="18"/>
          <w:szCs w:val="18"/>
          <w:bdr w:val="single" w:sz="6" w:space="2" w:color="E1E1E8" w:frame="1"/>
          <w:shd w:val="clear" w:color="auto" w:fill="F7F7F9"/>
        </w:rPr>
        <w:t>&amp;название;</w:t>
      </w:r>
      <w:r>
        <w:rPr>
          <w:rFonts w:ascii="Helvetica" w:hAnsi="Helvetica" w:cs="Helvetica"/>
          <w:color w:val="333333"/>
          <w:sz w:val="20"/>
          <w:szCs w:val="20"/>
        </w:rPr>
        <w:t> или в числовом обозначении с использованием десятичного или шестнадцатиричного кода, например, </w:t>
      </w:r>
      <w:r>
        <w:rPr>
          <w:rStyle w:val="HTML"/>
          <w:rFonts w:ascii="Consolas" w:hAnsi="Consolas"/>
          <w:color w:val="DD1144"/>
          <w:sz w:val="18"/>
          <w:szCs w:val="18"/>
          <w:bdr w:val="single" w:sz="6" w:space="2" w:color="E1E1E8" w:frame="1"/>
          <w:shd w:val="clear" w:color="auto" w:fill="F7F7F9"/>
        </w:rPr>
        <w:t>&amp;#224;</w:t>
      </w:r>
      <w:r>
        <w:rPr>
          <w:rFonts w:ascii="Helvetica" w:hAnsi="Helvetica" w:cs="Helvetica"/>
          <w:color w:val="333333"/>
          <w:sz w:val="20"/>
          <w:szCs w:val="20"/>
        </w:rPr>
        <w:t>.</w:t>
      </w:r>
    </w:p>
    <w:p w14:paraId="5DE70EAB"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Unicode-символов:</w:t>
      </w:r>
    </w:p>
    <w:tbl>
      <w:tblPr>
        <w:tblW w:w="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989"/>
        <w:gridCol w:w="463"/>
      </w:tblGrid>
      <w:tr w:rsidR="003A4959" w14:paraId="617E6A8F" w14:textId="77777777" w:rsidTr="003A4959">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14:paraId="042AAD30" w14:textId="77777777" w:rsidR="003A4959" w:rsidRDefault="003A495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&amp;copy;</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7442AF99" w14:textId="77777777" w:rsidR="003A4959" w:rsidRDefault="003A495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&amp;#169;</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3D578462" w14:textId="77777777" w:rsidR="003A4959" w:rsidRDefault="003A495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r w:rsidR="003A4959" w14:paraId="155D2DF8" w14:textId="77777777" w:rsidTr="003A495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49CACA50" w14:textId="77777777" w:rsidR="003A4959" w:rsidRDefault="003A495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&amp;alpha;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3C03B27" w14:textId="77777777" w:rsidR="003A4959" w:rsidRDefault="003A495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&amp;#945;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0AA03B7" w14:textId="77777777" w:rsidR="003A4959" w:rsidRDefault="003A4959">
            <w:pPr>
              <w:spacing w:after="300" w:line="300" w:lineRule="atLeast"/>
              <w:rPr>
                <w:rFonts w:ascii="Helvetica" w:hAnsi="Helvetica" w:cs="Helvetica"/>
                <w:color w:val="333333"/>
                <w:sz w:val="20"/>
                <w:szCs w:val="20"/>
              </w:rPr>
            </w:pPr>
            <w:r>
              <w:rPr>
                <w:rFonts w:ascii="Helvetica" w:hAnsi="Helvetica" w:cs="Helvetica"/>
                <w:color w:val="333333"/>
                <w:sz w:val="20"/>
                <w:szCs w:val="20"/>
              </w:rPr>
              <w:t>α</w:t>
            </w:r>
          </w:p>
        </w:tc>
      </w:tr>
      <w:tr w:rsidR="003A4959" w14:paraId="677E49A7" w14:textId="77777777" w:rsidTr="003A495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32B93632" w14:textId="77777777" w:rsidR="003A4959" w:rsidRDefault="003A495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&amp;para;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660FCDD" w14:textId="77777777" w:rsidR="003A4959" w:rsidRDefault="003A495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&amp;#182;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51D15A33" w14:textId="77777777" w:rsidR="003A4959" w:rsidRDefault="003A495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bl>
    <w:p w14:paraId="72DC7C35"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w:t>
      </w:r>
      <w:hyperlink r:id="rId244" w:tgtFrame="_blank" w:history="1">
        <w:r>
          <w:rPr>
            <w:rStyle w:val="a6"/>
            <w:rFonts w:ascii="Helvetica" w:hAnsi="Helvetica" w:cs="Helvetica"/>
            <w:color w:val="0088CC"/>
            <w:sz w:val="20"/>
            <w:szCs w:val="20"/>
          </w:rPr>
          <w:t>специальный сервис</w:t>
        </w:r>
      </w:hyperlink>
      <w:r>
        <w:rPr>
          <w:rFonts w:ascii="Helvetica" w:hAnsi="Helvetica" w:cs="Helvetica"/>
          <w:color w:val="333333"/>
          <w:sz w:val="20"/>
          <w:szCs w:val="20"/>
        </w:rPr>
        <w:t>, где можно найти и скопировать нужный символ.</w:t>
      </w:r>
    </w:p>
    <w:p w14:paraId="0F95F6B7"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теорией разобрались, давайте же создадим комикс про приключения смайлика.</w:t>
      </w:r>
    </w:p>
    <w:p w14:paraId="4C9AF954" w14:textId="77777777" w:rsidR="00FE42A2" w:rsidRDefault="00FE42A2" w:rsidP="00FE42A2">
      <w:pPr>
        <w:pStyle w:val="2"/>
      </w:pPr>
      <w:r>
        <w:t>Свойство text-shadow </w:t>
      </w:r>
      <w:r>
        <w:rPr>
          <w:bCs/>
          <w:color w:val="999999"/>
          <w:sz w:val="37"/>
          <w:szCs w:val="37"/>
        </w:rPr>
        <w:t>[2/26]</w:t>
      </w:r>
    </w:p>
    <w:p w14:paraId="705BEA4C" w14:textId="77777777" w:rsidR="00FE42A2" w:rsidRDefault="00FE42A2" w:rsidP="00FE42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познакомимся с текстовыми тенями.</w:t>
      </w:r>
    </w:p>
    <w:p w14:paraId="11385D33" w14:textId="77777777" w:rsidR="00FE42A2" w:rsidRDefault="00FE42A2" w:rsidP="00FE42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для текста создаются с помощью CSS-свойства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Оно очень похоже на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рассмотренное в </w:t>
      </w:r>
      <w:hyperlink r:id="rId245" w:tgtFrame="_blank" w:history="1">
        <w:r>
          <w:rPr>
            <w:rStyle w:val="a6"/>
            <w:rFonts w:ascii="Helvetica" w:hAnsi="Helvetica" w:cs="Helvetica"/>
            <w:color w:val="0088CC"/>
          </w:rPr>
          <w:t>одном из предыдущих курсов</w:t>
        </w:r>
      </w:hyperlink>
      <w:r>
        <w:rPr>
          <w:rFonts w:ascii="Helvetica" w:hAnsi="Helvetica" w:cs="Helvetica"/>
          <w:color w:val="333333"/>
          <w:sz w:val="20"/>
          <w:szCs w:val="20"/>
        </w:rPr>
        <w:t>, но имеет свои особенности:</w:t>
      </w:r>
    </w:p>
    <w:p w14:paraId="3A5C1D1C" w14:textId="77777777" w:rsidR="00FE42A2" w:rsidRDefault="00FE42A2" w:rsidP="00FE42A2">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eastAsiaTheme="minorHAnsi"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применяется к тексту;</w:t>
      </w:r>
    </w:p>
    <w:p w14:paraId="7AD57BC2" w14:textId="77777777" w:rsidR="00FE42A2" w:rsidRDefault="00FE42A2" w:rsidP="00FE42A2">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форма тени повторяет форму текстовых символов;</w:t>
      </w:r>
    </w:p>
    <w:p w14:paraId="6AF9B158" w14:textId="77777777" w:rsidR="00FE42A2" w:rsidRDefault="00FE42A2" w:rsidP="00FE42A2">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управлять смещением тени, её цветом, а также размытием;</w:t>
      </w:r>
    </w:p>
    <w:p w14:paraId="08155E28" w14:textId="77777777" w:rsidR="00FE42A2" w:rsidRDefault="00FE42A2" w:rsidP="00FE42A2">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нельзя управлять растяжением текстовой тени;</w:t>
      </w:r>
    </w:p>
    <w:p w14:paraId="36C9C846" w14:textId="77777777" w:rsidR="00FE42A2" w:rsidRDefault="00FE42A2" w:rsidP="00FE42A2">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создавать множественные тени.</w:t>
      </w:r>
    </w:p>
    <w:p w14:paraId="7614F18E" w14:textId="77777777" w:rsidR="00FE42A2" w:rsidRDefault="00FE42A2" w:rsidP="00FE42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создадим тень у заголовка и смайлика, а потом рассмотрим все параметры свойства подробнее.</w:t>
      </w:r>
    </w:p>
    <w:p w14:paraId="7C0F8242" w14:textId="77777777" w:rsidR="00582E99" w:rsidRDefault="00582E99" w:rsidP="00582E99">
      <w:pPr>
        <w:pStyle w:val="2"/>
      </w:pPr>
      <w:r>
        <w:t>Смещение текстовой тени по горизонтали </w:t>
      </w:r>
      <w:r>
        <w:rPr>
          <w:bCs/>
          <w:color w:val="999999"/>
          <w:sz w:val="37"/>
          <w:szCs w:val="37"/>
        </w:rPr>
        <w:t>[3/26]</w:t>
      </w:r>
    </w:p>
    <w:p w14:paraId="7A0505D4" w14:textId="77777777" w:rsidR="00582E99" w:rsidRDefault="00582E99" w:rsidP="00582E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подробнее параметры текстовой тени:</w:t>
      </w:r>
    </w:p>
    <w:p w14:paraId="2DBD7D7E" w14:textId="77777777" w:rsidR="00582E99" w:rsidRPr="00582E99" w:rsidRDefault="00582E99" w:rsidP="00582E99">
      <w:pPr>
        <w:pStyle w:val="HTML0"/>
        <w:shd w:val="clear" w:color="auto" w:fill="F5F5F5"/>
        <w:wordWrap w:val="0"/>
        <w:spacing w:after="150" w:line="300" w:lineRule="atLeast"/>
        <w:rPr>
          <w:rFonts w:ascii="Consolas" w:hAnsi="Consolas"/>
          <w:color w:val="333333"/>
          <w:lang w:val="en-US"/>
        </w:rPr>
      </w:pPr>
      <w:r w:rsidRPr="00582E99">
        <w:rPr>
          <w:rFonts w:ascii="Consolas" w:hAnsi="Consolas"/>
          <w:color w:val="333333"/>
          <w:lang w:val="en-US"/>
        </w:rPr>
        <w:t xml:space="preserve">text-shadow: </w:t>
      </w:r>
      <w:r w:rsidRPr="00582E99">
        <w:rPr>
          <w:rFonts w:ascii="Consolas" w:hAnsi="Consolas"/>
          <w:color w:val="333333"/>
          <w:u w:val="single"/>
          <w:lang w:val="en-US"/>
        </w:rPr>
        <w:t>0px</w:t>
      </w:r>
      <w:r w:rsidRPr="00582E99">
        <w:rPr>
          <w:rFonts w:ascii="Consolas" w:hAnsi="Consolas"/>
          <w:color w:val="333333"/>
          <w:lang w:val="en-US"/>
        </w:rPr>
        <w:t xml:space="preserve"> 0px 0px #333333;</w:t>
      </w:r>
    </w:p>
    <w:p w14:paraId="59841EC4" w14:textId="77777777" w:rsidR="00582E99" w:rsidRDefault="00582E99" w:rsidP="00582E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обязателен и задаёт смещение тени по горизонтали относительно текста. Положительное значение этого параметра сдвигает тень вправо, отрицательное — влево.</w:t>
      </w:r>
    </w:p>
    <w:p w14:paraId="3C9D36CC" w14:textId="77777777" w:rsidR="00582E99" w:rsidRDefault="00582E99" w:rsidP="00582E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Смещение задаётся в абсолютных и относительных единицах измерения: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других.</w:t>
      </w:r>
    </w:p>
    <w:p w14:paraId="764BF1AB" w14:textId="77777777" w:rsidR="00582E99" w:rsidRDefault="00582E99" w:rsidP="00582E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поменять значение первого параметра.</w:t>
      </w:r>
    </w:p>
    <w:p w14:paraId="0C383166" w14:textId="77777777" w:rsidR="00920FE1" w:rsidRDefault="00920FE1" w:rsidP="00920FE1">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46"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62CBC914" w14:textId="77777777" w:rsidR="00920FE1" w:rsidRDefault="00920FE1" w:rsidP="00920FE1">
      <w:pPr>
        <w:pStyle w:val="2"/>
      </w:pPr>
      <w:r>
        <w:t>Смещение текстовой тени по вертикали </w:t>
      </w:r>
      <w:r>
        <w:rPr>
          <w:bCs/>
          <w:color w:val="999999"/>
          <w:sz w:val="37"/>
          <w:szCs w:val="37"/>
        </w:rPr>
        <w:t>[4/26]</w:t>
      </w:r>
    </w:p>
    <w:p w14:paraId="3EEDF8DB" w14:textId="77777777" w:rsidR="00920FE1" w:rsidRPr="00920FE1" w:rsidRDefault="00920FE1" w:rsidP="00920FE1">
      <w:pPr>
        <w:pStyle w:val="HTML0"/>
        <w:shd w:val="clear" w:color="auto" w:fill="F5F5F5"/>
        <w:wordWrap w:val="0"/>
        <w:spacing w:after="150" w:line="300" w:lineRule="atLeast"/>
        <w:rPr>
          <w:rFonts w:ascii="Consolas" w:hAnsi="Consolas"/>
          <w:color w:val="333333"/>
          <w:lang w:val="en-US"/>
        </w:rPr>
      </w:pPr>
      <w:r w:rsidRPr="00920FE1">
        <w:rPr>
          <w:rFonts w:ascii="Consolas" w:hAnsi="Consolas"/>
          <w:color w:val="333333"/>
          <w:lang w:val="en-US"/>
        </w:rPr>
        <w:t xml:space="preserve">text-shadow: 0px </w:t>
      </w:r>
      <w:r w:rsidRPr="00920FE1">
        <w:rPr>
          <w:rFonts w:ascii="Consolas" w:hAnsi="Consolas"/>
          <w:color w:val="333333"/>
          <w:u w:val="single"/>
          <w:lang w:val="en-US"/>
        </w:rPr>
        <w:t>0px</w:t>
      </w:r>
      <w:r w:rsidRPr="00920FE1">
        <w:rPr>
          <w:rFonts w:ascii="Consolas" w:hAnsi="Consolas"/>
          <w:color w:val="333333"/>
          <w:lang w:val="en-US"/>
        </w:rPr>
        <w:t xml:space="preserve"> 0px #333333;</w:t>
      </w:r>
    </w:p>
    <w:p w14:paraId="4A70B550" w14:textId="77777777" w:rsidR="00920FE1" w:rsidRDefault="00920FE1" w:rsidP="00920FE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Второй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тоже обязателен и задаёт смещение тени по вертикали. Положительное значение сдвигает тень вниз, отрицательное — вверх.</w:t>
      </w:r>
    </w:p>
    <w:p w14:paraId="60E88A0A" w14:textId="77777777" w:rsidR="00920FE1" w:rsidRDefault="00920FE1" w:rsidP="00920FE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значение второго параметра.</w:t>
      </w:r>
    </w:p>
    <w:p w14:paraId="210BAB2B" w14:textId="77777777" w:rsidR="00A3217A" w:rsidRDefault="00A3217A" w:rsidP="00A3217A">
      <w:pPr>
        <w:pStyle w:val="2"/>
      </w:pPr>
      <w:r>
        <w:t>Размытие текстовой тени </w:t>
      </w:r>
      <w:r>
        <w:rPr>
          <w:bCs/>
          <w:color w:val="999999"/>
          <w:sz w:val="37"/>
          <w:szCs w:val="37"/>
        </w:rPr>
        <w:t>[5/26]</w:t>
      </w:r>
    </w:p>
    <w:p w14:paraId="57B24811" w14:textId="77777777" w:rsidR="00A3217A" w:rsidRDefault="00A3217A" w:rsidP="00A3217A">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text-shadow: 0px 0px </w:t>
      </w:r>
      <w:r>
        <w:rPr>
          <w:rFonts w:ascii="Consolas" w:hAnsi="Consolas"/>
          <w:color w:val="333333"/>
          <w:u w:val="single"/>
        </w:rPr>
        <w:t>0px</w:t>
      </w:r>
      <w:r>
        <w:rPr>
          <w:rFonts w:ascii="Consolas" w:hAnsi="Consolas"/>
          <w:color w:val="333333"/>
        </w:rPr>
        <w:t xml:space="preserve"> #333333;</w:t>
      </w:r>
    </w:p>
    <w:p w14:paraId="6D839DE6" w14:textId="77777777" w:rsidR="00A3217A" w:rsidRDefault="00A3217A" w:rsidP="00A3217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Третий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радиус размытия тени. Если этот параметр не задан, то по умолчанию устанавливается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Чем больше значение параметра, тем сильнее тень размывается и становится светлее.</w:t>
      </w:r>
    </w:p>
    <w:p w14:paraId="6D4D65B5" w14:textId="77777777" w:rsidR="00A3217A" w:rsidRDefault="00A3217A" w:rsidP="00A3217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радиус размытия тени.</w:t>
      </w:r>
    </w:p>
    <w:p w14:paraId="55361401" w14:textId="77777777" w:rsidR="002050B7" w:rsidRDefault="002050B7" w:rsidP="002050B7">
      <w:pPr>
        <w:pStyle w:val="2"/>
      </w:pPr>
      <w:r>
        <w:t>Цвет текстовой тени </w:t>
      </w:r>
      <w:r>
        <w:rPr>
          <w:bCs/>
          <w:color w:val="999999"/>
          <w:sz w:val="37"/>
          <w:szCs w:val="37"/>
        </w:rPr>
        <w:t>[6/26]</w:t>
      </w:r>
    </w:p>
    <w:p w14:paraId="16AA4388" w14:textId="77777777" w:rsidR="002050B7" w:rsidRPr="002050B7" w:rsidRDefault="002050B7" w:rsidP="002050B7">
      <w:pPr>
        <w:pStyle w:val="HTML0"/>
        <w:shd w:val="clear" w:color="auto" w:fill="F5F5F5"/>
        <w:wordWrap w:val="0"/>
        <w:spacing w:after="150" w:line="300" w:lineRule="atLeast"/>
        <w:rPr>
          <w:rFonts w:ascii="Consolas" w:hAnsi="Consolas"/>
          <w:color w:val="333333"/>
          <w:lang w:val="en-US"/>
        </w:rPr>
      </w:pPr>
      <w:r w:rsidRPr="002050B7">
        <w:rPr>
          <w:rFonts w:ascii="Consolas" w:hAnsi="Consolas"/>
          <w:color w:val="333333"/>
          <w:lang w:val="en-US"/>
        </w:rPr>
        <w:t xml:space="preserve">text-shadow: 0px 0px 0px </w:t>
      </w:r>
      <w:r w:rsidRPr="002050B7">
        <w:rPr>
          <w:rFonts w:ascii="Consolas" w:hAnsi="Consolas"/>
          <w:color w:val="333333"/>
          <w:u w:val="single"/>
          <w:lang w:val="en-US"/>
        </w:rPr>
        <w:t>#333333</w:t>
      </w:r>
      <w:r w:rsidRPr="002050B7">
        <w:rPr>
          <w:rFonts w:ascii="Consolas" w:hAnsi="Consolas"/>
          <w:color w:val="333333"/>
          <w:lang w:val="en-US"/>
        </w:rPr>
        <w:t>;</w:t>
      </w:r>
    </w:p>
    <w:p w14:paraId="1CED71BB" w14:textId="77777777" w:rsidR="002050B7" w:rsidRDefault="002050B7" w:rsidP="002050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цвет тени.</w:t>
      </w:r>
    </w:p>
    <w:p w14:paraId="5C30C4AF" w14:textId="77777777" w:rsidR="002050B7" w:rsidRDefault="002050B7" w:rsidP="002050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цвет тени не указан, то он совпадает с цветом текста. Цвет задаётся в любом цветовом формате, может быть полупрозрачным.</w:t>
      </w:r>
    </w:p>
    <w:p w14:paraId="55F65ECA" w14:textId="77777777" w:rsidR="002050B7" w:rsidRDefault="002050B7" w:rsidP="002050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задавать разные цвета теням.</w:t>
      </w:r>
    </w:p>
    <w:p w14:paraId="34A06987" w14:textId="77777777" w:rsidR="00260B66" w:rsidRDefault="00260B66" w:rsidP="00260B66">
      <w:pPr>
        <w:pStyle w:val="2"/>
      </w:pPr>
      <w:r>
        <w:t>Эффект вдавленного текста </w:t>
      </w:r>
      <w:r>
        <w:rPr>
          <w:bCs/>
          <w:color w:val="999999"/>
          <w:sz w:val="37"/>
          <w:szCs w:val="37"/>
        </w:rPr>
        <w:t>[7/26]</w:t>
      </w:r>
    </w:p>
    <w:p w14:paraId="08FD3DEF" w14:textId="77777777" w:rsidR="00260B66" w:rsidRDefault="00260B66" w:rsidP="00260B6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текста может быть задано сразу несколько теней. Для этого определения теней нужно перечислить через запятую. При этом тени распределяются по правилу: первая тень в списке — самая верхняя, последняя в списке — самая нижняя.</w:t>
      </w:r>
    </w:p>
    <w:p w14:paraId="763D9DC9" w14:textId="77777777" w:rsidR="00260B66" w:rsidRPr="00260B66" w:rsidRDefault="00260B66" w:rsidP="00260B66">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text-shadow:</w:t>
      </w:r>
    </w:p>
    <w:p w14:paraId="34DB2F6A" w14:textId="77777777" w:rsidR="00260B66" w:rsidRPr="00260B66" w:rsidRDefault="00260B66" w:rsidP="00260B66">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 xml:space="preserve">    1px 1px 1px #111111,</w:t>
      </w:r>
    </w:p>
    <w:p w14:paraId="57B6D80A" w14:textId="77777777" w:rsidR="00260B66" w:rsidRDefault="00260B66" w:rsidP="00260B66">
      <w:pPr>
        <w:pStyle w:val="HTML0"/>
        <w:shd w:val="clear" w:color="auto" w:fill="F5F5F5"/>
        <w:wordWrap w:val="0"/>
        <w:spacing w:after="150" w:line="300" w:lineRule="atLeast"/>
        <w:rPr>
          <w:rFonts w:ascii="Consolas" w:hAnsi="Consolas"/>
          <w:color w:val="333333"/>
        </w:rPr>
      </w:pPr>
      <w:r w:rsidRPr="00260B66">
        <w:rPr>
          <w:rFonts w:ascii="Consolas" w:hAnsi="Consolas"/>
          <w:color w:val="333333"/>
          <w:lang w:val="en-US"/>
        </w:rPr>
        <w:t xml:space="preserve">    </w:t>
      </w:r>
      <w:r>
        <w:rPr>
          <w:rFonts w:ascii="Consolas" w:hAnsi="Consolas"/>
          <w:color w:val="333333"/>
        </w:rPr>
        <w:t>2px 2px 2px #222222;</w:t>
      </w:r>
    </w:p>
    <w:p w14:paraId="1C8ACC01" w14:textId="77777777" w:rsidR="00260B66" w:rsidRDefault="00260B66" w:rsidP="00260B6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множественных теней можно добиваться необычных результатов. Например, можно добавить тексту эффект «вдавленности» с помощью двух однотонных теней: более тёмная смещается немного вверх и влево, а более светлая — вниз и вправо.</w:t>
      </w:r>
    </w:p>
    <w:p w14:paraId="13C10A13" w14:textId="77777777" w:rsidR="00260B66" w:rsidRDefault="00260B66" w:rsidP="00260B6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реализуем это!</w:t>
      </w:r>
    </w:p>
    <w:p w14:paraId="2E7D6B3D" w14:textId="77777777" w:rsidR="00CB414B" w:rsidRDefault="00CB414B" w:rsidP="00CB414B">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47"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1C87BEBB" w14:textId="77777777" w:rsidR="00CB414B" w:rsidRDefault="00CB414B" w:rsidP="00CB414B">
      <w:pPr>
        <w:pStyle w:val="2"/>
      </w:pPr>
      <w:r>
        <w:t>Декоративная ретро-тень </w:t>
      </w:r>
      <w:r>
        <w:rPr>
          <w:bCs/>
          <w:color w:val="999999"/>
          <w:sz w:val="37"/>
          <w:szCs w:val="37"/>
        </w:rPr>
        <w:t>[8/26]</w:t>
      </w:r>
    </w:p>
    <w:p w14:paraId="1EACCEEC" w14:textId="77777777" w:rsidR="00CB414B" w:rsidRDefault="00CB414B" w:rsidP="00CB414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текстовый эффект создаётся из двух резких теней.</w:t>
      </w:r>
    </w:p>
    <w:p w14:paraId="668AF60B" w14:textId="77777777" w:rsidR="00CB414B" w:rsidRDefault="00CB414B" w:rsidP="00CB414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смещены в одну сторону. Нижняя тень смещена чуть сильнее и её цвет отличается от цвета фона, а верхняя тень смещена слабее и цвет её совпадает с цветом фона. Получается интересный эффект обводки.</w:t>
      </w:r>
    </w:p>
    <w:p w14:paraId="7C0DFAAE" w14:textId="77777777" w:rsidR="00CB414B" w:rsidRDefault="00CB414B" w:rsidP="00CB414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эффект хорошо подходит для заголовков с винтажным стилем.</w:t>
      </w:r>
    </w:p>
    <w:p w14:paraId="327B2BB9" w14:textId="77777777" w:rsidR="00A326BC" w:rsidRPr="00A326BC" w:rsidRDefault="00A326BC" w:rsidP="00A326BC">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1</w:t>
      </w:r>
    </w:p>
    <w:p w14:paraId="3A49368B" w14:textId="77777777" w:rsidR="00A326BC" w:rsidRPr="00A326BC" w:rsidRDefault="00A326BC" w:rsidP="00A326BC">
      <w:pPr>
        <w:spacing w:after="135" w:line="270" w:lineRule="atLeast"/>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color w:val="333333"/>
          <w:sz w:val="20"/>
          <w:szCs w:val="20"/>
          <w:lang w:eastAsia="ru-RU"/>
        </w:rPr>
        <w:t>Заголовку </w:t>
      </w:r>
      <w:r w:rsidRPr="00A326BC">
        <w:rPr>
          <w:rFonts w:ascii="Consolas" w:eastAsia="Times New Roman" w:hAnsi="Consolas" w:cs="Courier New"/>
          <w:color w:val="DD1144"/>
          <w:sz w:val="18"/>
          <w:szCs w:val="18"/>
          <w:bdr w:val="single" w:sz="6" w:space="2" w:color="E1E1E8" w:frame="1"/>
          <w:shd w:val="clear" w:color="auto" w:fill="F7F7F9"/>
          <w:lang w:eastAsia="ru-RU"/>
        </w:rPr>
        <w:t>h1</w:t>
      </w:r>
      <w:r w:rsidRPr="00A326BC">
        <w:rPr>
          <w:rFonts w:ascii="Helvetica" w:eastAsia="Times New Roman" w:hAnsi="Helvetica" w:cs="Helvetica"/>
          <w:color w:val="333333"/>
          <w:sz w:val="20"/>
          <w:szCs w:val="20"/>
          <w:lang w:eastAsia="ru-RU"/>
        </w:rPr>
        <w:t> задайте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4px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rgba(0, 0, 0, 0.2)</w:t>
      </w:r>
      <w:r w:rsidRPr="00A326BC">
        <w:rPr>
          <w:rFonts w:ascii="Helvetica" w:eastAsia="Times New Roman" w:hAnsi="Helvetica" w:cs="Helvetica"/>
          <w:color w:val="333333"/>
          <w:sz w:val="20"/>
          <w:szCs w:val="20"/>
          <w:lang w:eastAsia="ru-RU"/>
        </w:rPr>
        <w:t>,</w:t>
      </w:r>
    </w:p>
    <w:p w14:paraId="25BE4046" w14:textId="77777777" w:rsidR="00A326BC" w:rsidRPr="00A326BC" w:rsidRDefault="00A326BC" w:rsidP="00A326BC">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2</w:t>
      </w:r>
      <w:r w:rsidRPr="00A326BC">
        <w:rPr>
          <w:rFonts w:ascii="Helvetica" w:eastAsia="Times New Roman" w:hAnsi="Helvetica" w:cs="Helvetica"/>
          <w:color w:val="333333"/>
          <w:sz w:val="20"/>
          <w:szCs w:val="20"/>
          <w:lang w:eastAsia="ru-RU"/>
        </w:rPr>
        <w:t>а затем добавьте перед ней ещё одну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2px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#e5d4c0</w:t>
      </w:r>
      <w:r w:rsidRPr="00A326BC">
        <w:rPr>
          <w:rFonts w:ascii="Helvetica" w:eastAsia="Times New Roman" w:hAnsi="Helvetica" w:cs="Helvetica"/>
          <w:color w:val="333333"/>
          <w:sz w:val="20"/>
          <w:szCs w:val="20"/>
          <w:lang w:eastAsia="ru-RU"/>
        </w:rPr>
        <w:t>.</w:t>
      </w:r>
    </w:p>
    <w:p w14:paraId="145D4154" w14:textId="77777777" w:rsidR="006B1BFF" w:rsidRPr="006B1BFF" w:rsidRDefault="006B1BFF" w:rsidP="006B1BFF">
      <w:pPr>
        <w:pStyle w:val="a8"/>
        <w:numPr>
          <w:ilvl w:val="0"/>
          <w:numId w:val="132"/>
        </w:numPr>
        <w:shd w:val="clear" w:color="auto" w:fill="FFFFFF"/>
        <w:spacing w:after="120"/>
        <w:contextualSpacing w:val="0"/>
        <w:rPr>
          <w:rFonts w:ascii="Helvetica" w:hAnsi="Helvetica" w:cs="Helvetica"/>
          <w:color w:val="666666"/>
          <w:sz w:val="20"/>
          <w:szCs w:val="20"/>
        </w:rPr>
      </w:pPr>
      <w:r w:rsidRPr="006B1BFF">
        <w:rPr>
          <w:rFonts w:ascii="Helvetica" w:hAnsi="Helvetica" w:cs="Helvetica"/>
          <w:color w:val="666666"/>
          <w:sz w:val="20"/>
          <w:szCs w:val="20"/>
        </w:rPr>
        <w:t>Курс «</w:t>
      </w:r>
      <w:hyperlink r:id="rId248" w:history="1">
        <w:r w:rsidRPr="006B1BFF">
          <w:rPr>
            <w:rStyle w:val="a6"/>
            <w:rFonts w:ascii="Helvetica" w:hAnsi="Helvetica" w:cs="Helvetica"/>
            <w:color w:val="666666"/>
            <w:sz w:val="20"/>
            <w:szCs w:val="20"/>
          </w:rPr>
          <w:t>Оформление текста, часть 2</w:t>
        </w:r>
      </w:hyperlink>
      <w:r w:rsidRPr="006B1BFF">
        <w:rPr>
          <w:rFonts w:ascii="Helvetica" w:hAnsi="Helvetica" w:cs="Helvetica"/>
          <w:color w:val="666666"/>
          <w:sz w:val="20"/>
          <w:szCs w:val="20"/>
        </w:rPr>
        <w:t>»</w:t>
      </w:r>
    </w:p>
    <w:p w14:paraId="589FFD05" w14:textId="77777777" w:rsidR="006B1BFF" w:rsidRDefault="006B1BFF" w:rsidP="006B1BFF">
      <w:pPr>
        <w:pStyle w:val="2"/>
      </w:pPr>
      <w:r>
        <w:t>Логотип: нестандартный шрифт </w:t>
      </w:r>
      <w:r>
        <w:rPr>
          <w:bCs/>
          <w:color w:val="999999"/>
          <w:sz w:val="37"/>
          <w:szCs w:val="37"/>
        </w:rPr>
        <w:t>[10/26]</w:t>
      </w:r>
    </w:p>
    <w:p w14:paraId="0CBA89ED" w14:textId="77777777" w:rsidR="006B1BFF" w:rsidRDefault="006B1BFF" w:rsidP="006B1BF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теней, необычных текстовых эффектов можно добиться с помощью подключения нестандартных шрифтов. В </w:t>
      </w:r>
      <w:hyperlink r:id="rId249" w:tgtFrame="_blank" w:history="1">
        <w:r>
          <w:rPr>
            <w:rStyle w:val="a6"/>
            <w:rFonts w:ascii="Helvetica" w:hAnsi="Helvetica" w:cs="Helvetica"/>
            <w:color w:val="0088CC"/>
            <w:sz w:val="20"/>
            <w:szCs w:val="20"/>
          </w:rPr>
          <w:t>курсе про HTML5</w:t>
        </w:r>
      </w:hyperlink>
      <w:r>
        <w:rPr>
          <w:rFonts w:ascii="Helvetica" w:hAnsi="Helvetica" w:cs="Helvetica"/>
          <w:color w:val="333333"/>
          <w:sz w:val="20"/>
          <w:szCs w:val="20"/>
        </w:rPr>
        <w:t> уже рассматривался пример подключения шрифтов с помощью конструкции </w:t>
      </w:r>
      <w:r>
        <w:rPr>
          <w:rStyle w:val="HTML"/>
          <w:rFonts w:ascii="Consolas" w:hAnsi="Consolas"/>
          <w:color w:val="DD1144"/>
          <w:sz w:val="18"/>
          <w:szCs w:val="18"/>
          <w:bdr w:val="single" w:sz="6" w:space="2" w:color="E1E1E8" w:frame="1"/>
          <w:shd w:val="clear" w:color="auto" w:fill="F7F7F9"/>
        </w:rPr>
        <w:t>@font-face</w:t>
      </w:r>
      <w:r>
        <w:rPr>
          <w:rFonts w:ascii="Helvetica" w:hAnsi="Helvetica" w:cs="Helvetica"/>
          <w:color w:val="333333"/>
          <w:sz w:val="20"/>
          <w:szCs w:val="20"/>
        </w:rPr>
        <w:t>.</w:t>
      </w:r>
    </w:p>
    <w:p w14:paraId="6B4A0C28" w14:textId="77777777" w:rsidR="006B1BFF" w:rsidRDefault="006B1BFF" w:rsidP="006B1BF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этом и следующих двух заданиях мы создадим логотип вымышленной компании «Warm photo» с использованием веб-шрифтов.</w:t>
      </w:r>
    </w:p>
    <w:p w14:paraId="12C14A2D" w14:textId="77777777" w:rsidR="006B1BFF" w:rsidRDefault="006B1BFF" w:rsidP="006B1BF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подключим шрифт для надписи логотипа и используем его в CSS.</w:t>
      </w:r>
    </w:p>
    <w:p w14:paraId="4B7BA849" w14:textId="77777777" w:rsidR="001C77DA" w:rsidRPr="001C77DA" w:rsidRDefault="001C77DA" w:rsidP="001C77DA">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1</w:t>
      </w:r>
      <w:r w:rsidRPr="001C77DA">
        <w:rPr>
          <w:rFonts w:ascii="Helvetica" w:eastAsia="Times New Roman" w:hAnsi="Helvetica" w:cs="Helvetica"/>
          <w:color w:val="333333"/>
          <w:sz w:val="20"/>
          <w:szCs w:val="20"/>
          <w:lang w:eastAsia="ru-RU"/>
        </w:rPr>
        <w:t>Раскомментируйте подключение веб-шрифта </w:t>
      </w:r>
      <w:r w:rsidRPr="001C77DA">
        <w:rPr>
          <w:rFonts w:ascii="Consolas" w:eastAsia="Times New Roman" w:hAnsi="Consolas" w:cs="Courier New"/>
          <w:color w:val="DD1144"/>
          <w:sz w:val="18"/>
          <w:szCs w:val="18"/>
          <w:bdr w:val="single" w:sz="6" w:space="2" w:color="E1E1E8" w:frame="1"/>
          <w:shd w:val="clear" w:color="auto" w:fill="F7F7F9"/>
          <w:lang w:eastAsia="ru-RU"/>
        </w:rPr>
        <w:t>@font-face</w:t>
      </w:r>
      <w:r w:rsidRPr="001C77DA">
        <w:rPr>
          <w:rFonts w:ascii="Helvetica" w:eastAsia="Times New Roman" w:hAnsi="Helvetica" w:cs="Helvetica"/>
          <w:color w:val="333333"/>
          <w:sz w:val="20"/>
          <w:szCs w:val="20"/>
          <w:lang w:eastAsia="ru-RU"/>
        </w:rPr>
        <w:t>,</w:t>
      </w:r>
    </w:p>
    <w:p w14:paraId="61F3E3BD" w14:textId="77777777" w:rsidR="001C77DA" w:rsidRPr="001C77DA" w:rsidRDefault="001C77DA" w:rsidP="001C77DA">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2</w:t>
      </w:r>
      <w:r w:rsidRPr="001C77DA">
        <w:rPr>
          <w:rFonts w:ascii="Helvetica" w:eastAsia="Times New Roman" w:hAnsi="Helvetica" w:cs="Helvetica"/>
          <w:color w:val="333333"/>
          <w:sz w:val="20"/>
          <w:szCs w:val="20"/>
          <w:lang w:eastAsia="ru-RU"/>
        </w:rPr>
        <w:t>а затем задайте ссылке шрифт </w:t>
      </w:r>
      <w:r w:rsidRPr="001C77DA">
        <w:rPr>
          <w:rFonts w:ascii="Consolas" w:eastAsia="Times New Roman" w:hAnsi="Consolas" w:cs="Courier New"/>
          <w:color w:val="DD1144"/>
          <w:sz w:val="18"/>
          <w:szCs w:val="18"/>
          <w:bdr w:val="single" w:sz="6" w:space="2" w:color="E1E1E8" w:frame="1"/>
          <w:shd w:val="clear" w:color="auto" w:fill="F7F7F9"/>
          <w:lang w:eastAsia="ru-RU"/>
        </w:rPr>
        <w:t>"Montserrat Alternates", sans-serif</w:t>
      </w:r>
      <w:r w:rsidRPr="001C77DA">
        <w:rPr>
          <w:rFonts w:ascii="Helvetica" w:eastAsia="Times New Roman" w:hAnsi="Helvetica" w:cs="Helvetica"/>
          <w:color w:val="333333"/>
          <w:sz w:val="20"/>
          <w:szCs w:val="20"/>
          <w:lang w:eastAsia="ru-RU"/>
        </w:rPr>
        <w:t> размером </w:t>
      </w:r>
      <w:r w:rsidRPr="001C77DA">
        <w:rPr>
          <w:rFonts w:ascii="Consolas" w:eastAsia="Times New Roman" w:hAnsi="Consolas" w:cs="Courier New"/>
          <w:color w:val="DD1144"/>
          <w:sz w:val="18"/>
          <w:szCs w:val="18"/>
          <w:bdr w:val="single" w:sz="6" w:space="2" w:color="E1E1E8" w:frame="1"/>
          <w:shd w:val="clear" w:color="auto" w:fill="F7F7F9"/>
          <w:lang w:eastAsia="ru-RU"/>
        </w:rPr>
        <w:t>55px</w:t>
      </w:r>
      <w:r w:rsidRPr="001C77DA">
        <w:rPr>
          <w:rFonts w:ascii="Helvetica" w:eastAsia="Times New Roman" w:hAnsi="Helvetica" w:cs="Helvetica"/>
          <w:color w:val="333333"/>
          <w:sz w:val="20"/>
          <w:szCs w:val="20"/>
          <w:lang w:eastAsia="ru-RU"/>
        </w:rPr>
        <w:t>.</w:t>
      </w:r>
    </w:p>
    <w:p w14:paraId="7F55F300" w14:textId="77777777" w:rsidR="001C77DA" w:rsidRPr="001C77DA" w:rsidRDefault="001C77DA" w:rsidP="001C77DA">
      <w:pPr>
        <w:tabs>
          <w:tab w:val="left" w:pos="2319"/>
        </w:tabs>
        <w:rPr>
          <w:lang w:val="en-US"/>
        </w:rPr>
      </w:pPr>
      <w:r w:rsidRPr="001C77DA">
        <w:rPr>
          <w:lang w:val="en-US"/>
        </w:rPr>
        <w:t>@font-face {</w:t>
      </w:r>
    </w:p>
    <w:p w14:paraId="1F5841A9" w14:textId="77777777" w:rsidR="001C77DA" w:rsidRPr="001C77DA" w:rsidRDefault="001C77DA" w:rsidP="001C77DA">
      <w:pPr>
        <w:tabs>
          <w:tab w:val="left" w:pos="2319"/>
        </w:tabs>
        <w:rPr>
          <w:lang w:val="en-US"/>
        </w:rPr>
      </w:pPr>
      <w:r w:rsidRPr="001C77DA">
        <w:rPr>
          <w:lang w:val="en-US"/>
        </w:rPr>
        <w:t xml:space="preserve">  font-family: "Montserrat Alternates";</w:t>
      </w:r>
    </w:p>
    <w:p w14:paraId="17DBB136" w14:textId="77777777" w:rsidR="001C77DA" w:rsidRPr="001C77DA" w:rsidRDefault="001C77DA" w:rsidP="001C77DA">
      <w:pPr>
        <w:tabs>
          <w:tab w:val="left" w:pos="2319"/>
        </w:tabs>
        <w:rPr>
          <w:lang w:val="en-US"/>
        </w:rPr>
      </w:pPr>
      <w:r w:rsidRPr="001C77DA">
        <w:rPr>
          <w:lang w:val="en-US"/>
        </w:rPr>
        <w:t xml:space="preserve">  src:</w:t>
      </w:r>
    </w:p>
    <w:p w14:paraId="622A1CA9" w14:textId="77777777" w:rsidR="001C77DA" w:rsidRPr="001C77DA" w:rsidRDefault="001C77DA" w:rsidP="001C77DA">
      <w:pPr>
        <w:tabs>
          <w:tab w:val="left" w:pos="2319"/>
        </w:tabs>
        <w:rPr>
          <w:lang w:val="en-US"/>
        </w:rPr>
      </w:pPr>
      <w:r w:rsidRPr="001C77DA">
        <w:rPr>
          <w:lang w:val="en-US"/>
        </w:rPr>
        <w:t xml:space="preserve">    local("MontserratAlternates-Regular"),</w:t>
      </w:r>
    </w:p>
    <w:p w14:paraId="049A7A81" w14:textId="77777777" w:rsidR="001C77DA" w:rsidRPr="001C77DA" w:rsidRDefault="001C77DA" w:rsidP="001C77DA">
      <w:pPr>
        <w:tabs>
          <w:tab w:val="left" w:pos="2319"/>
        </w:tabs>
        <w:rPr>
          <w:lang w:val="en-US"/>
        </w:rPr>
      </w:pPr>
      <w:r w:rsidRPr="001C77DA">
        <w:rPr>
          <w:lang w:val="en-US"/>
        </w:rPr>
        <w:t xml:space="preserve">    url("fonts/MontserratAlternates.woff") format("woff");</w:t>
      </w:r>
    </w:p>
    <w:p w14:paraId="1CCBDE9C" w14:textId="2B8FC3AF" w:rsidR="003A4959" w:rsidRDefault="001C77DA" w:rsidP="001C77DA">
      <w:pPr>
        <w:tabs>
          <w:tab w:val="left" w:pos="2319"/>
        </w:tabs>
      </w:pPr>
      <w:r>
        <w:t>}</w:t>
      </w:r>
    </w:p>
    <w:p w14:paraId="4552ED43" w14:textId="1964F145" w:rsidR="00B36DEB" w:rsidRDefault="00B36DEB" w:rsidP="001C77DA">
      <w:pPr>
        <w:tabs>
          <w:tab w:val="left" w:pos="2319"/>
        </w:tabs>
      </w:pPr>
    </w:p>
    <w:p w14:paraId="2E827EA9" w14:textId="77777777" w:rsidR="00B36DEB" w:rsidRDefault="00B36DEB" w:rsidP="00B36DEB">
      <w:pPr>
        <w:pStyle w:val="2"/>
      </w:pPr>
      <w:r>
        <w:t>Логотип: иконочный шрифт </w:t>
      </w:r>
      <w:r>
        <w:rPr>
          <w:bCs/>
          <w:color w:val="999999"/>
          <w:sz w:val="37"/>
          <w:szCs w:val="37"/>
        </w:rPr>
        <w:t>[11/26]</w:t>
      </w:r>
    </w:p>
    <w:p w14:paraId="5F41D7A9" w14:textId="77777777" w:rsidR="00B36DEB" w:rsidRDefault="00B36DEB" w:rsidP="00B36D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букв шрифт может содержать и другие графические символы. Существуют инструменты, позволяющие собрать свой собственный шрифт из SVG-объектов. Их довольно много: </w:t>
      </w:r>
      <w:hyperlink r:id="rId250" w:tgtFrame="_blank" w:history="1">
        <w:r>
          <w:rPr>
            <w:rStyle w:val="a6"/>
            <w:rFonts w:ascii="Helvetica" w:hAnsi="Helvetica" w:cs="Helvetica"/>
            <w:color w:val="0088CC"/>
            <w:sz w:val="20"/>
            <w:szCs w:val="20"/>
          </w:rPr>
          <w:t>icomoon.io/app</w:t>
        </w:r>
      </w:hyperlink>
      <w:r>
        <w:rPr>
          <w:rFonts w:ascii="Helvetica" w:hAnsi="Helvetica" w:cs="Helvetica"/>
          <w:color w:val="333333"/>
          <w:sz w:val="20"/>
          <w:szCs w:val="20"/>
        </w:rPr>
        <w:t>, </w:t>
      </w:r>
      <w:hyperlink r:id="rId251" w:tgtFrame="_blank" w:history="1">
        <w:r>
          <w:rPr>
            <w:rStyle w:val="a6"/>
            <w:rFonts w:ascii="Helvetica" w:hAnsi="Helvetica" w:cs="Helvetica"/>
            <w:color w:val="0088CC"/>
            <w:sz w:val="20"/>
            <w:szCs w:val="20"/>
          </w:rPr>
          <w:t>fontastic.me</w:t>
        </w:r>
      </w:hyperlink>
      <w:r>
        <w:rPr>
          <w:rFonts w:ascii="Helvetica" w:hAnsi="Helvetica" w:cs="Helvetica"/>
          <w:color w:val="333333"/>
          <w:sz w:val="20"/>
          <w:szCs w:val="20"/>
        </w:rPr>
        <w:t>, </w:t>
      </w:r>
      <w:hyperlink r:id="rId252" w:tgtFrame="_blank" w:history="1">
        <w:r>
          <w:rPr>
            <w:rStyle w:val="a6"/>
            <w:rFonts w:ascii="Helvetica" w:hAnsi="Helvetica" w:cs="Helvetica"/>
            <w:color w:val="0088CC"/>
            <w:sz w:val="20"/>
            <w:szCs w:val="20"/>
          </w:rPr>
          <w:t>glyphter.com</w:t>
        </w:r>
      </w:hyperlink>
      <w:r>
        <w:rPr>
          <w:rFonts w:ascii="Helvetica" w:hAnsi="Helvetica" w:cs="Helvetica"/>
          <w:color w:val="333333"/>
          <w:sz w:val="20"/>
          <w:szCs w:val="20"/>
        </w:rPr>
        <w:t> и другие.</w:t>
      </w:r>
    </w:p>
    <w:p w14:paraId="7BFB460F" w14:textId="77777777" w:rsidR="00B36DEB" w:rsidRDefault="00B36DEB" w:rsidP="00B36D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простоты и наглядности в этом задании мы используем сервис Glyphter, чтобы создать шрифт с единственным символом, который будет храниться по адресу латинской буквы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71BB9B37" w14:textId="77777777" w:rsidR="00B36DEB" w:rsidRDefault="00B36DEB" w:rsidP="00B36D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загрузим и подключим наш шрифт в CSS, напишем в коде букву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но вместо неё увидим в браузере иконку.</w:t>
      </w:r>
    </w:p>
    <w:p w14:paraId="453E913B" w14:textId="77777777" w:rsidR="00B36DEB" w:rsidRDefault="00B36DEB" w:rsidP="00B36D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Полученная иконка и будет нашим графическим символом в логотипе.</w:t>
      </w:r>
    </w:p>
    <w:p w14:paraId="0C564ED7" w14:textId="77777777" w:rsidR="00B36DEB" w:rsidRDefault="00B36DEB" w:rsidP="00B36D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Преимуществом шрифтовых иконок перед растровыми картинками является то, что их легко смасштабировать или перекрасить в другой цвет с помощью CSS-свойств, применимых к тексту. Также на экранах с большой плотностью пикселей шрифт не «замыливается», как это происходит с обычными картинками.</w:t>
      </w:r>
    </w:p>
    <w:p w14:paraId="09E329C8" w14:textId="77777777" w:rsidR="00CC1917" w:rsidRPr="00CC1917" w:rsidRDefault="00CC1917" w:rsidP="00AB2DA3">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1</w:t>
      </w:r>
      <w:r w:rsidRPr="00CC1917">
        <w:rPr>
          <w:rFonts w:ascii="Helvetica" w:eastAsia="Times New Roman" w:hAnsi="Helvetica" w:cs="Helvetica"/>
          <w:color w:val="333333"/>
          <w:sz w:val="20"/>
          <w:szCs w:val="20"/>
          <w:lang w:eastAsia="ru-RU"/>
        </w:rPr>
        <w:t>Раскомментируйте подключение иконочного шрифта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6AC68D88" w14:textId="77777777" w:rsidR="00CC1917" w:rsidRPr="00CC1917" w:rsidRDefault="00CC1917" w:rsidP="00AB2DA3">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2</w:t>
      </w:r>
      <w:r w:rsidRPr="00CC1917">
        <w:rPr>
          <w:rFonts w:ascii="Helvetica" w:eastAsia="Times New Roman" w:hAnsi="Helvetica" w:cs="Helvetica"/>
          <w:color w:val="333333"/>
          <w:sz w:val="20"/>
          <w:szCs w:val="20"/>
          <w:lang w:eastAsia="ru-RU"/>
        </w:rPr>
        <w:t>затем в ссылке перед надписью </w:t>
      </w:r>
      <w:r w:rsidRPr="00CC1917">
        <w:rPr>
          <w:rFonts w:ascii="Consolas" w:eastAsia="Times New Roman" w:hAnsi="Consolas" w:cs="Courier New"/>
          <w:color w:val="DD1144"/>
          <w:sz w:val="18"/>
          <w:szCs w:val="18"/>
          <w:bdr w:val="single" w:sz="6" w:space="2" w:color="E1E1E8" w:frame="1"/>
          <w:shd w:val="clear" w:color="auto" w:fill="F7F7F9"/>
          <w:lang w:eastAsia="ru-RU"/>
        </w:rPr>
        <w:t>Warmphoto</w:t>
      </w:r>
      <w:r w:rsidRPr="00CC1917">
        <w:rPr>
          <w:rFonts w:ascii="Helvetica" w:eastAsia="Times New Roman" w:hAnsi="Helvetica" w:cs="Helvetica"/>
          <w:color w:val="333333"/>
          <w:sz w:val="20"/>
          <w:szCs w:val="20"/>
          <w:lang w:eastAsia="ru-RU"/>
        </w:rPr>
        <w:t> вставьте </w:t>
      </w:r>
      <w:r w:rsidRPr="00CC1917">
        <w:rPr>
          <w:rFonts w:ascii="Consolas" w:eastAsia="Times New Roman" w:hAnsi="Consolas" w:cs="Courier New"/>
          <w:color w:val="DD1144"/>
          <w:sz w:val="18"/>
          <w:szCs w:val="18"/>
          <w:bdr w:val="single" w:sz="6" w:space="2" w:color="E1E1E8" w:frame="1"/>
          <w:shd w:val="clear" w:color="auto" w:fill="F7F7F9"/>
          <w:lang w:eastAsia="ru-RU"/>
        </w:rPr>
        <w:t>span</w:t>
      </w:r>
      <w:r w:rsidRPr="00CC1917">
        <w:rPr>
          <w:rFonts w:ascii="Helvetica" w:eastAsia="Times New Roman" w:hAnsi="Helvetica" w:cs="Helvetica"/>
          <w:color w:val="333333"/>
          <w:sz w:val="20"/>
          <w:szCs w:val="20"/>
          <w:lang w:eastAsia="ru-RU"/>
        </w:rPr>
        <w:t> с символом </w:t>
      </w:r>
      <w:r w:rsidRPr="00CC1917">
        <w:rPr>
          <w:rFonts w:ascii="Consolas" w:eastAsia="Times New Roman" w:hAnsi="Consolas" w:cs="Courier New"/>
          <w:color w:val="DD1144"/>
          <w:sz w:val="18"/>
          <w:szCs w:val="18"/>
          <w:bdr w:val="single" w:sz="6" w:space="2" w:color="E1E1E8" w:frame="1"/>
          <w:shd w:val="clear" w:color="auto" w:fill="F7F7F9"/>
          <w:lang w:eastAsia="ru-RU"/>
        </w:rPr>
        <w:t>A</w:t>
      </w:r>
    </w:p>
    <w:p w14:paraId="5E309D3B" w14:textId="77777777" w:rsidR="00CC1917" w:rsidRPr="00CC1917" w:rsidRDefault="00CC1917" w:rsidP="00AB2DA3">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3</w:t>
      </w:r>
      <w:r w:rsidRPr="00CC1917">
        <w:rPr>
          <w:rFonts w:ascii="Helvetica" w:eastAsia="Times New Roman" w:hAnsi="Helvetica" w:cs="Helvetica"/>
          <w:color w:val="333333"/>
          <w:sz w:val="20"/>
          <w:szCs w:val="20"/>
          <w:lang w:eastAsia="ru-RU"/>
        </w:rPr>
        <w:t>и задайте спану шрифт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16F124D3" w14:textId="77777777" w:rsidR="00CC1917" w:rsidRPr="00CC1917" w:rsidRDefault="00CC1917" w:rsidP="00CC1917">
      <w:pPr>
        <w:tabs>
          <w:tab w:val="left" w:pos="2319"/>
        </w:tabs>
        <w:rPr>
          <w:lang w:val="en-US"/>
        </w:rPr>
      </w:pPr>
      <w:r w:rsidRPr="00CC1917">
        <w:rPr>
          <w:lang w:val="en-US"/>
        </w:rPr>
        <w:t>@font-face {</w:t>
      </w:r>
    </w:p>
    <w:p w14:paraId="3C1E654E" w14:textId="77777777" w:rsidR="00CC1917" w:rsidRPr="00CC1917" w:rsidRDefault="00CC1917" w:rsidP="00CC1917">
      <w:pPr>
        <w:tabs>
          <w:tab w:val="left" w:pos="2319"/>
        </w:tabs>
        <w:rPr>
          <w:lang w:val="en-US"/>
        </w:rPr>
      </w:pPr>
      <w:r w:rsidRPr="00CC1917">
        <w:rPr>
          <w:lang w:val="en-US"/>
        </w:rPr>
        <w:t xml:space="preserve">    font-family: "Glyphter";</w:t>
      </w:r>
    </w:p>
    <w:p w14:paraId="75213314" w14:textId="77777777" w:rsidR="00CC1917" w:rsidRPr="00CC1917" w:rsidRDefault="00CC1917" w:rsidP="00CC1917">
      <w:pPr>
        <w:tabs>
          <w:tab w:val="left" w:pos="2319"/>
        </w:tabs>
        <w:rPr>
          <w:lang w:val="en-US"/>
        </w:rPr>
      </w:pPr>
      <w:r w:rsidRPr="00CC1917">
        <w:rPr>
          <w:lang w:val="en-US"/>
        </w:rPr>
        <w:t xml:space="preserve">    src: url("fonts/Glyphter.woff") format("woff");</w:t>
      </w:r>
    </w:p>
    <w:p w14:paraId="15B18CFD" w14:textId="77777777" w:rsidR="00CC1917" w:rsidRPr="00CC1917" w:rsidRDefault="00CC1917" w:rsidP="00CC1917">
      <w:pPr>
        <w:tabs>
          <w:tab w:val="left" w:pos="2319"/>
        </w:tabs>
        <w:rPr>
          <w:lang w:val="en-US"/>
        </w:rPr>
      </w:pPr>
      <w:r w:rsidRPr="00CC1917">
        <w:rPr>
          <w:lang w:val="en-US"/>
        </w:rPr>
        <w:t xml:space="preserve">    font-weight: normal;</w:t>
      </w:r>
    </w:p>
    <w:p w14:paraId="577A902A" w14:textId="77777777" w:rsidR="00CC1917" w:rsidRPr="00CC1917" w:rsidRDefault="00CC1917" w:rsidP="00CC1917">
      <w:pPr>
        <w:tabs>
          <w:tab w:val="left" w:pos="2319"/>
        </w:tabs>
        <w:rPr>
          <w:lang w:val="en-US"/>
        </w:rPr>
      </w:pPr>
      <w:r w:rsidRPr="00CC1917">
        <w:rPr>
          <w:lang w:val="en-US"/>
        </w:rPr>
        <w:t xml:space="preserve">    font-style: normal;</w:t>
      </w:r>
    </w:p>
    <w:p w14:paraId="508893F2" w14:textId="6416B15D" w:rsidR="00B36DEB" w:rsidRDefault="00CC1917" w:rsidP="00CC1917">
      <w:pPr>
        <w:tabs>
          <w:tab w:val="left" w:pos="2319"/>
        </w:tabs>
      </w:pPr>
      <w:r>
        <w:t>}</w:t>
      </w:r>
    </w:p>
    <w:p w14:paraId="559F302C" w14:textId="5707FDB2" w:rsidR="00CC1917" w:rsidRDefault="00CC1917" w:rsidP="00CC1917">
      <w:pPr>
        <w:tabs>
          <w:tab w:val="left" w:pos="2319"/>
        </w:tabs>
      </w:pPr>
    </w:p>
    <w:p w14:paraId="63ADB280" w14:textId="739F2876" w:rsidR="00CC1917" w:rsidRDefault="00CC1917" w:rsidP="00CC1917">
      <w:pPr>
        <w:pStyle w:val="2"/>
      </w:pPr>
      <w:r>
        <w:t>Логотип: выравнивание размеров </w:t>
      </w:r>
      <w:r w:rsidR="00BA045C">
        <w:rPr>
          <w:rStyle w:val="HTML"/>
          <w:rFonts w:ascii="Consolas" w:eastAsiaTheme="majorEastAsia" w:hAnsi="Consolas"/>
          <w:color w:val="DD1144"/>
          <w:sz w:val="18"/>
          <w:szCs w:val="18"/>
          <w:bdr w:val="single" w:sz="6" w:space="2" w:color="E1E1E8" w:frame="1"/>
          <w:shd w:val="clear" w:color="auto" w:fill="F7F7F9"/>
        </w:rPr>
        <w:t>letter-spacing</w:t>
      </w:r>
      <w:r w:rsidR="00BA045C">
        <w:rPr>
          <w:bCs/>
          <w:color w:val="999999"/>
          <w:sz w:val="37"/>
          <w:szCs w:val="37"/>
        </w:rPr>
        <w:t xml:space="preserve"> </w:t>
      </w:r>
      <w:r>
        <w:rPr>
          <w:bCs/>
          <w:color w:val="999999"/>
          <w:sz w:val="37"/>
          <w:szCs w:val="37"/>
        </w:rPr>
        <w:t>[12/26]</w:t>
      </w:r>
    </w:p>
    <w:p w14:paraId="19A5B3B1" w14:textId="77777777" w:rsidR="00CC1917" w:rsidRDefault="00CC1917" w:rsidP="00CC19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завершения оформления логотипа нам остаётся задать символам нужные размеры и отступы.</w:t>
      </w:r>
    </w:p>
    <w:p w14:paraId="04EB42F4" w14:textId="77777777" w:rsidR="00CC1917" w:rsidRDefault="00CC1917" w:rsidP="00CC19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сделаем надпись «WARMPHOTO» плотнее, уменьшив межсимвольное расстояние.</w:t>
      </w:r>
    </w:p>
    <w:p w14:paraId="50744037" w14:textId="77777777" w:rsidR="00CC1917" w:rsidRDefault="00CC1917" w:rsidP="00CC19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делается c помощью свойства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Браузер по умолчанию устанавливает межсимвольное расстояние автоматически согласно определенному значению у каждого шрифта. Значение по умолчанию соответствует </w:t>
      </w:r>
      <w:r>
        <w:rPr>
          <w:rStyle w:val="HTML"/>
          <w:rFonts w:ascii="Consolas" w:hAnsi="Consolas"/>
          <w:color w:val="DD1144"/>
          <w:sz w:val="18"/>
          <w:szCs w:val="18"/>
          <w:bdr w:val="single" w:sz="6" w:space="2" w:color="E1E1E8" w:frame="1"/>
          <w:shd w:val="clear" w:color="auto" w:fill="F7F7F9"/>
        </w:rPr>
        <w:t>letter-spacing: 0</w:t>
      </w:r>
      <w:r>
        <w:rPr>
          <w:rFonts w:ascii="Helvetica" w:hAnsi="Helvetica" w:cs="Helvetica"/>
          <w:color w:val="333333"/>
          <w:sz w:val="20"/>
          <w:szCs w:val="20"/>
        </w:rPr>
        <w:t>.</w:t>
      </w:r>
    </w:p>
    <w:p w14:paraId="16D052F4" w14:textId="77777777" w:rsidR="00CC1917" w:rsidRDefault="00CC1917" w:rsidP="00CC19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Увеличение или уменьшение значения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изменит расстояние между символами на заданную величину.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1F41DDC6" w14:textId="77777777" w:rsidR="00806560" w:rsidRPr="00806560" w:rsidRDefault="00806560" w:rsidP="00AB2DA3">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1</w:t>
      </w:r>
      <w:r w:rsidRPr="00806560">
        <w:rPr>
          <w:rFonts w:ascii="Helvetica" w:eastAsia="Times New Roman" w:hAnsi="Helvetica" w:cs="Helvetica"/>
          <w:color w:val="333333"/>
          <w:sz w:val="20"/>
          <w:szCs w:val="20"/>
          <w:lang w:eastAsia="ru-RU"/>
        </w:rPr>
        <w:t>Задайте ссылке межсимвольное расстояние </w:t>
      </w:r>
      <w:r w:rsidRPr="00806560">
        <w:rPr>
          <w:rFonts w:ascii="Consolas" w:eastAsia="Times New Roman" w:hAnsi="Consolas" w:cs="Courier New"/>
          <w:color w:val="DD1144"/>
          <w:sz w:val="18"/>
          <w:szCs w:val="18"/>
          <w:bdr w:val="single" w:sz="6" w:space="2" w:color="E1E1E8" w:frame="1"/>
          <w:shd w:val="clear" w:color="auto" w:fill="F7F7F9"/>
          <w:lang w:eastAsia="ru-RU"/>
        </w:rPr>
        <w:t>-3px</w:t>
      </w:r>
      <w:r w:rsidRPr="00806560">
        <w:rPr>
          <w:rFonts w:ascii="Helvetica" w:eastAsia="Times New Roman" w:hAnsi="Helvetica" w:cs="Helvetica"/>
          <w:color w:val="333333"/>
          <w:sz w:val="20"/>
          <w:szCs w:val="20"/>
          <w:lang w:eastAsia="ru-RU"/>
        </w:rPr>
        <w:t>.</w:t>
      </w:r>
    </w:p>
    <w:p w14:paraId="3CE5BB96" w14:textId="77777777" w:rsidR="00806560" w:rsidRPr="00806560" w:rsidRDefault="00806560" w:rsidP="00AB2DA3">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2</w:t>
      </w:r>
      <w:r w:rsidRPr="00806560">
        <w:rPr>
          <w:rFonts w:ascii="Helvetica" w:eastAsia="Times New Roman" w:hAnsi="Helvetica" w:cs="Helvetica"/>
          <w:color w:val="333333"/>
          <w:sz w:val="20"/>
          <w:szCs w:val="20"/>
          <w:lang w:eastAsia="ru-RU"/>
        </w:rPr>
        <w:t>Спану внутри ссылки задайте вертикальное выравнивание </w:t>
      </w:r>
      <w:r w:rsidRPr="00806560">
        <w:rPr>
          <w:rFonts w:ascii="Consolas" w:eastAsia="Times New Roman" w:hAnsi="Consolas" w:cs="Courier New"/>
          <w:color w:val="DD1144"/>
          <w:sz w:val="18"/>
          <w:szCs w:val="18"/>
          <w:bdr w:val="single" w:sz="6" w:space="2" w:color="E1E1E8" w:frame="1"/>
          <w:shd w:val="clear" w:color="auto" w:fill="F7F7F9"/>
          <w:lang w:eastAsia="ru-RU"/>
        </w:rPr>
        <w:t>middle</w:t>
      </w:r>
      <w:r w:rsidRPr="00806560">
        <w:rPr>
          <w:rFonts w:ascii="Helvetica" w:eastAsia="Times New Roman" w:hAnsi="Helvetica" w:cs="Helvetica"/>
          <w:color w:val="333333"/>
          <w:sz w:val="20"/>
          <w:szCs w:val="20"/>
          <w:lang w:eastAsia="ru-RU"/>
        </w:rPr>
        <w:t>,</w:t>
      </w:r>
    </w:p>
    <w:p w14:paraId="545A4E58" w14:textId="77777777" w:rsidR="00806560" w:rsidRPr="00806560" w:rsidRDefault="00806560" w:rsidP="00AB2DA3">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3</w:t>
      </w:r>
      <w:r w:rsidRPr="00806560">
        <w:rPr>
          <w:rFonts w:ascii="Helvetica" w:eastAsia="Times New Roman" w:hAnsi="Helvetica" w:cs="Helvetica"/>
          <w:color w:val="333333"/>
          <w:sz w:val="20"/>
          <w:szCs w:val="20"/>
          <w:lang w:eastAsia="ru-RU"/>
        </w:rPr>
        <w:t>а затем </w:t>
      </w:r>
      <w:r w:rsidRPr="00806560">
        <w:rPr>
          <w:rFonts w:ascii="Consolas" w:eastAsia="Times New Roman" w:hAnsi="Consolas" w:cs="Courier New"/>
          <w:color w:val="DD1144"/>
          <w:sz w:val="18"/>
          <w:szCs w:val="18"/>
          <w:bdr w:val="single" w:sz="6" w:space="2" w:color="E1E1E8" w:frame="1"/>
          <w:shd w:val="clear" w:color="auto" w:fill="F7F7F9"/>
          <w:lang w:eastAsia="ru-RU"/>
        </w:rPr>
        <w:t>margin</w:t>
      </w:r>
      <w:r w:rsidRPr="00806560">
        <w:rPr>
          <w:rFonts w:ascii="Helvetica" w:eastAsia="Times New Roman" w:hAnsi="Helvetica" w:cs="Helvetica"/>
          <w:color w:val="333333"/>
          <w:sz w:val="20"/>
          <w:szCs w:val="20"/>
          <w:lang w:eastAsia="ru-RU"/>
        </w:rPr>
        <w:t> справа </w:t>
      </w:r>
      <w:r w:rsidRPr="00806560">
        <w:rPr>
          <w:rFonts w:ascii="Consolas" w:eastAsia="Times New Roman" w:hAnsi="Consolas" w:cs="Courier New"/>
          <w:color w:val="DD1144"/>
          <w:sz w:val="18"/>
          <w:szCs w:val="18"/>
          <w:bdr w:val="single" w:sz="6" w:space="2" w:color="E1E1E8" w:frame="1"/>
          <w:shd w:val="clear" w:color="auto" w:fill="F7F7F9"/>
          <w:lang w:eastAsia="ru-RU"/>
        </w:rPr>
        <w:t>18px</w:t>
      </w:r>
      <w:r w:rsidRPr="00806560">
        <w:rPr>
          <w:rFonts w:ascii="Helvetica" w:eastAsia="Times New Roman" w:hAnsi="Helvetica" w:cs="Helvetica"/>
          <w:color w:val="333333"/>
          <w:sz w:val="20"/>
          <w:szCs w:val="20"/>
          <w:lang w:eastAsia="ru-RU"/>
        </w:rPr>
        <w:t> и размер шрифта </w:t>
      </w:r>
      <w:r w:rsidRPr="00806560">
        <w:rPr>
          <w:rFonts w:ascii="Consolas" w:eastAsia="Times New Roman" w:hAnsi="Consolas" w:cs="Courier New"/>
          <w:color w:val="DD1144"/>
          <w:sz w:val="18"/>
          <w:szCs w:val="18"/>
          <w:bdr w:val="single" w:sz="6" w:space="2" w:color="E1E1E8" w:frame="1"/>
          <w:shd w:val="clear" w:color="auto" w:fill="F7F7F9"/>
          <w:lang w:eastAsia="ru-RU"/>
        </w:rPr>
        <w:t>78px</w:t>
      </w:r>
      <w:r w:rsidRPr="00806560">
        <w:rPr>
          <w:rFonts w:ascii="Helvetica" w:eastAsia="Times New Roman" w:hAnsi="Helvetica" w:cs="Helvetica"/>
          <w:color w:val="333333"/>
          <w:sz w:val="20"/>
          <w:szCs w:val="20"/>
          <w:lang w:eastAsia="ru-RU"/>
        </w:rPr>
        <w:t>.</w:t>
      </w:r>
    </w:p>
    <w:p w14:paraId="689C7D36" w14:textId="7D86126B" w:rsidR="00CC1917" w:rsidRDefault="00806560" w:rsidP="00CC1917">
      <w:pPr>
        <w:tabs>
          <w:tab w:val="left" w:pos="2319"/>
        </w:tabs>
      </w:pPr>
      <w:r>
        <w:rPr>
          <w:noProof/>
          <w:lang w:eastAsia="ru-RU"/>
        </w:rPr>
        <w:drawing>
          <wp:inline distT="0" distB="0" distL="0" distR="0" wp14:anchorId="2A982569" wp14:editId="5CA33DC8">
            <wp:extent cx="2481942" cy="438750"/>
            <wp:effectExtent l="0" t="0" r="0" b="0"/>
            <wp:docPr id="67" name="Рисунок 67" descr="C:\Users\azubarev\Pictures\Screenpresso\2018-09-25_10h50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ubarev\Pictures\Screenpresso\2018-09-25_10h50_44.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89448" cy="440077"/>
                    </a:xfrm>
                    <a:prstGeom prst="rect">
                      <a:avLst/>
                    </a:prstGeom>
                    <a:noFill/>
                    <a:ln>
                      <a:noFill/>
                    </a:ln>
                  </pic:spPr>
                </pic:pic>
              </a:graphicData>
            </a:graphic>
          </wp:inline>
        </w:drawing>
      </w:r>
    </w:p>
    <w:p w14:paraId="1B7DA13D" w14:textId="3D9F5922" w:rsidR="00806560" w:rsidRDefault="00806560" w:rsidP="00CC1917">
      <w:pPr>
        <w:tabs>
          <w:tab w:val="left" w:pos="2319"/>
        </w:tabs>
      </w:pPr>
    </w:p>
    <w:p w14:paraId="252B3B21" w14:textId="0688294C" w:rsidR="00806560" w:rsidRDefault="00806560" w:rsidP="00CC1917">
      <w:pPr>
        <w:tabs>
          <w:tab w:val="left" w:pos="2319"/>
        </w:tabs>
      </w:pPr>
    </w:p>
    <w:p w14:paraId="54C9C6B0" w14:textId="77777777" w:rsidR="00806560" w:rsidRDefault="00806560" w:rsidP="00806560">
      <w:pPr>
        <w:pStyle w:val="2"/>
      </w:pPr>
      <w:r>
        <w:lastRenderedPageBreak/>
        <w:t>Декоративная стилизация строки, шаг 1 </w:t>
      </w:r>
      <w:r>
        <w:rPr>
          <w:bCs/>
          <w:color w:val="999999"/>
          <w:sz w:val="37"/>
          <w:szCs w:val="37"/>
        </w:rPr>
        <w:t>[13/26]</w:t>
      </w:r>
    </w:p>
    <w:p w14:paraId="5BD82022" w14:textId="77777777" w:rsidR="00806560" w:rsidRDefault="00806560" w:rsidP="0080656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интересный элемент дизайна. Стилизуем надпись «WARMPHOTO» с помощью подключаемого шрифта, размеров и отступов так, чтобы буквы сместились на новую строку и образовали квадрат.</w:t>
      </w:r>
    </w:p>
    <w:p w14:paraId="0D559C29" w14:textId="77777777" w:rsidR="00806560" w:rsidRDefault="00806560" w:rsidP="0080656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рамку и зададим тексту нужный шрифт и размер.</w:t>
      </w:r>
    </w:p>
    <w:p w14:paraId="56854E3D" w14:textId="77777777" w:rsidR="00175931" w:rsidRPr="00175931" w:rsidRDefault="00175931" w:rsidP="00175931">
      <w:pPr>
        <w:spacing w:after="135"/>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color w:val="333333"/>
          <w:sz w:val="20"/>
          <w:szCs w:val="20"/>
          <w:lang w:eastAsia="ru-RU"/>
        </w:rPr>
        <w:t>Блоку </w:t>
      </w:r>
      <w:r w:rsidRPr="00175931">
        <w:rPr>
          <w:rFonts w:ascii="Consolas" w:eastAsia="Times New Roman" w:hAnsi="Consolas" w:cs="Courier New"/>
          <w:color w:val="DD1144"/>
          <w:sz w:val="18"/>
          <w:szCs w:val="18"/>
          <w:bdr w:val="single" w:sz="6" w:space="2" w:color="E1E1E8" w:frame="1"/>
          <w:shd w:val="clear" w:color="auto" w:fill="F7F7F9"/>
          <w:lang w:eastAsia="ru-RU"/>
        </w:rPr>
        <w:t>.square</w:t>
      </w:r>
      <w:r w:rsidRPr="00175931">
        <w:rPr>
          <w:rFonts w:ascii="Helvetica" w:eastAsia="Times New Roman" w:hAnsi="Helvetica" w:cs="Helvetica"/>
          <w:color w:val="333333"/>
          <w:sz w:val="20"/>
          <w:szCs w:val="20"/>
          <w:lang w:eastAsia="ru-RU"/>
        </w:rPr>
        <w:t> задайте:</w:t>
      </w:r>
    </w:p>
    <w:p w14:paraId="531760D0" w14:textId="77777777" w:rsidR="00175931" w:rsidRPr="00175931" w:rsidRDefault="00175931" w:rsidP="00AB2DA3">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1</w:t>
      </w:r>
      <w:r w:rsidRPr="00175931">
        <w:rPr>
          <w:rFonts w:ascii="Helvetica" w:eastAsia="Times New Roman" w:hAnsi="Helvetica" w:cs="Helvetica"/>
          <w:color w:val="333333"/>
          <w:sz w:val="20"/>
          <w:szCs w:val="20"/>
          <w:lang w:eastAsia="ru-RU"/>
        </w:rPr>
        <w:t>сплошную рамку толщиной </w:t>
      </w:r>
      <w:r w:rsidRPr="00175931">
        <w:rPr>
          <w:rFonts w:ascii="Consolas" w:eastAsia="Times New Roman" w:hAnsi="Consolas" w:cs="Courier New"/>
          <w:color w:val="DD1144"/>
          <w:sz w:val="18"/>
          <w:szCs w:val="18"/>
          <w:bdr w:val="single" w:sz="6" w:space="2" w:color="E1E1E8" w:frame="1"/>
          <w:shd w:val="clear" w:color="auto" w:fill="F7F7F9"/>
          <w:lang w:eastAsia="ru-RU"/>
        </w:rPr>
        <w:t>5px</w:t>
      </w:r>
      <w:r w:rsidRPr="00175931">
        <w:rPr>
          <w:rFonts w:ascii="Helvetica" w:eastAsia="Times New Roman" w:hAnsi="Helvetica" w:cs="Helvetica"/>
          <w:color w:val="333333"/>
          <w:sz w:val="20"/>
          <w:szCs w:val="20"/>
          <w:lang w:eastAsia="ru-RU"/>
        </w:rPr>
        <w:t> и цветом </w:t>
      </w:r>
      <w:r w:rsidRPr="00175931">
        <w:rPr>
          <w:rFonts w:ascii="Consolas" w:eastAsia="Times New Roman" w:hAnsi="Consolas" w:cs="Courier New"/>
          <w:color w:val="DD1144"/>
          <w:sz w:val="18"/>
          <w:szCs w:val="18"/>
          <w:bdr w:val="single" w:sz="6" w:space="2" w:color="E1E1E8" w:frame="1"/>
          <w:shd w:val="clear" w:color="auto" w:fill="F7F7F9"/>
          <w:lang w:eastAsia="ru-RU"/>
        </w:rPr>
        <w:t>#333333</w:t>
      </w:r>
      <w:r w:rsidRPr="00175931">
        <w:rPr>
          <w:rFonts w:ascii="Helvetica" w:eastAsia="Times New Roman" w:hAnsi="Helvetica" w:cs="Helvetica"/>
          <w:color w:val="333333"/>
          <w:sz w:val="20"/>
          <w:szCs w:val="20"/>
          <w:lang w:eastAsia="ru-RU"/>
        </w:rPr>
        <w:t>;</w:t>
      </w:r>
    </w:p>
    <w:p w14:paraId="42E9DF8F" w14:textId="77777777" w:rsidR="00175931" w:rsidRPr="00175931" w:rsidRDefault="00175931" w:rsidP="00AB2DA3">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175931">
        <w:rPr>
          <w:rFonts w:ascii="Helvetica" w:eastAsia="Times New Roman" w:hAnsi="Helvetica" w:cs="Helvetica"/>
          <w:b/>
          <w:bCs/>
          <w:color w:val="FFFFFF"/>
          <w:sz w:val="18"/>
          <w:szCs w:val="18"/>
          <w:shd w:val="clear" w:color="auto" w:fill="F89406"/>
          <w:lang w:eastAsia="ru-RU"/>
        </w:rPr>
        <w:t>Цель</w:t>
      </w:r>
      <w:r w:rsidRPr="00175931">
        <w:rPr>
          <w:rFonts w:ascii="Helvetica" w:eastAsia="Times New Roman" w:hAnsi="Helvetica" w:cs="Helvetica"/>
          <w:b/>
          <w:bCs/>
          <w:color w:val="FFFFFF"/>
          <w:sz w:val="18"/>
          <w:szCs w:val="18"/>
          <w:shd w:val="clear" w:color="auto" w:fill="F89406"/>
          <w:lang w:val="en-US" w:eastAsia="ru-RU"/>
        </w:rPr>
        <w:t xml:space="preserve"> 2</w:t>
      </w:r>
      <w:r w:rsidRPr="00175931">
        <w:rPr>
          <w:rFonts w:ascii="Helvetica" w:eastAsia="Times New Roman" w:hAnsi="Helvetica" w:cs="Helvetica"/>
          <w:color w:val="333333"/>
          <w:sz w:val="20"/>
          <w:szCs w:val="20"/>
          <w:lang w:eastAsia="ru-RU"/>
        </w:rPr>
        <w:t>шрифт</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"Montserrat Alternates", sans-serif</w:t>
      </w:r>
      <w:r w:rsidRPr="00175931">
        <w:rPr>
          <w:rFonts w:ascii="Helvetica" w:eastAsia="Times New Roman" w:hAnsi="Helvetica" w:cs="Helvetica"/>
          <w:color w:val="333333"/>
          <w:sz w:val="20"/>
          <w:szCs w:val="20"/>
          <w:lang w:val="en-US" w:eastAsia="ru-RU"/>
        </w:rPr>
        <w:t> </w:t>
      </w:r>
      <w:r w:rsidRPr="00175931">
        <w:rPr>
          <w:rFonts w:ascii="Helvetica" w:eastAsia="Times New Roman" w:hAnsi="Helvetica" w:cs="Helvetica"/>
          <w:color w:val="333333"/>
          <w:sz w:val="20"/>
          <w:szCs w:val="20"/>
          <w:lang w:eastAsia="ru-RU"/>
        </w:rPr>
        <w:t>размером</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72px</w:t>
      </w:r>
      <w:r w:rsidRPr="00175931">
        <w:rPr>
          <w:rFonts w:ascii="Helvetica" w:eastAsia="Times New Roman" w:hAnsi="Helvetica" w:cs="Helvetica"/>
          <w:color w:val="333333"/>
          <w:sz w:val="20"/>
          <w:szCs w:val="20"/>
          <w:lang w:val="en-US" w:eastAsia="ru-RU"/>
        </w:rPr>
        <w:t>;</w:t>
      </w:r>
    </w:p>
    <w:p w14:paraId="21323C2E" w14:textId="77777777" w:rsidR="00175931" w:rsidRPr="00175931" w:rsidRDefault="00175931" w:rsidP="00AB2DA3">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3</w:t>
      </w:r>
      <w:r w:rsidRPr="00175931">
        <w:rPr>
          <w:rFonts w:ascii="Helvetica" w:eastAsia="Times New Roman" w:hAnsi="Helvetica" w:cs="Helvetica"/>
          <w:color w:val="333333"/>
          <w:sz w:val="20"/>
          <w:szCs w:val="20"/>
          <w:lang w:eastAsia="ru-RU"/>
        </w:rPr>
        <w:t>ширину </w:t>
      </w:r>
      <w:r w:rsidRPr="00175931">
        <w:rPr>
          <w:rFonts w:ascii="Consolas" w:eastAsia="Times New Roman" w:hAnsi="Consolas" w:cs="Courier New"/>
          <w:color w:val="DD1144"/>
          <w:sz w:val="18"/>
          <w:szCs w:val="18"/>
          <w:bdr w:val="single" w:sz="6" w:space="2" w:color="E1E1E8" w:frame="1"/>
          <w:shd w:val="clear" w:color="auto" w:fill="F7F7F9"/>
          <w:lang w:eastAsia="ru-RU"/>
        </w:rPr>
        <w:t>260px</w:t>
      </w:r>
      <w:r w:rsidRPr="00175931">
        <w:rPr>
          <w:rFonts w:ascii="Helvetica" w:eastAsia="Times New Roman" w:hAnsi="Helvetica" w:cs="Helvetica"/>
          <w:color w:val="333333"/>
          <w:sz w:val="20"/>
          <w:szCs w:val="20"/>
          <w:lang w:eastAsia="ru-RU"/>
        </w:rPr>
        <w:t>.</w:t>
      </w:r>
    </w:p>
    <w:p w14:paraId="112A32C4" w14:textId="77777777" w:rsidR="00175931" w:rsidRDefault="00175931" w:rsidP="00175931">
      <w:pPr>
        <w:pStyle w:val="2"/>
      </w:pPr>
      <w:r>
        <w:t>Декоративная стилизация строки, шаг 2 </w:t>
      </w:r>
      <w:r>
        <w:rPr>
          <w:bCs/>
          <w:color w:val="999999"/>
          <w:sz w:val="37"/>
          <w:szCs w:val="37"/>
        </w:rPr>
        <w:t>[14/26]</w:t>
      </w:r>
    </w:p>
    <w:p w14:paraId="1AEA3EB4" w14:textId="77777777" w:rsidR="00175931" w:rsidRDefault="00175931" w:rsidP="001759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изменить правила переноса, чтобы символы, не поместившиеся по ширине в контейнер, переносились на новую строку.</w:t>
      </w:r>
    </w:p>
    <w:p w14:paraId="27744D65" w14:textId="77777777" w:rsidR="00175931" w:rsidRDefault="00175931" w:rsidP="001759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 CSS существует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Оно принимает значения: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В случае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слова переносятся на новую строку по обычным правилам (то есть по пробелам). А при значении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перенос производится браузером в тех местах, где слова перестают помещаться в контейнер.</w:t>
      </w:r>
    </w:p>
    <w:p w14:paraId="33C9D28A" w14:textId="77777777" w:rsidR="00175931" w:rsidRDefault="00175931" w:rsidP="001759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как раз то, что нам нужно: зададим нужный перенос слова, увеличим межсимвольное расстояние и поправим отступ.</w:t>
      </w:r>
    </w:p>
    <w:p w14:paraId="609ED079" w14:textId="77777777" w:rsidR="00175931" w:rsidRDefault="00175931" w:rsidP="001759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заметить, что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 изначально проприетарное расширение Microsoft, а в текущем черновике спецификации CSS3 переименовано в </w:t>
      </w:r>
      <w:r>
        <w:rPr>
          <w:rStyle w:val="HTML"/>
          <w:rFonts w:ascii="Consolas" w:hAnsi="Consolas"/>
          <w:color w:val="DD1144"/>
          <w:sz w:val="18"/>
          <w:szCs w:val="18"/>
          <w:bdr w:val="single" w:sz="6" w:space="2" w:color="E1E1E8" w:frame="1"/>
          <w:shd w:val="clear" w:color="auto" w:fill="F7F7F9"/>
        </w:rPr>
        <w:t>overflow-wrap</w:t>
      </w:r>
      <w:r>
        <w:rPr>
          <w:rFonts w:ascii="Helvetica" w:hAnsi="Helvetica" w:cs="Helvetica"/>
          <w:color w:val="333333"/>
          <w:sz w:val="20"/>
          <w:szCs w:val="20"/>
        </w:rPr>
        <w:t>. Название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сейчас обозначено как «альтернативное» именование.</w:t>
      </w:r>
    </w:p>
    <w:p w14:paraId="30A506F3" w14:textId="77777777" w:rsidR="00806560" w:rsidRDefault="00806560" w:rsidP="00CC1917">
      <w:pPr>
        <w:tabs>
          <w:tab w:val="left" w:pos="2319"/>
        </w:tabs>
      </w:pPr>
    </w:p>
    <w:p w14:paraId="0CB4AC33" w14:textId="0A3EE863" w:rsidR="00806560" w:rsidRDefault="00806560" w:rsidP="00CC1917">
      <w:pPr>
        <w:tabs>
          <w:tab w:val="left" w:pos="2319"/>
        </w:tabs>
      </w:pPr>
    </w:p>
    <w:p w14:paraId="0C0E9347" w14:textId="77777777" w:rsidR="00967787" w:rsidRPr="00967787" w:rsidRDefault="00967787" w:rsidP="00967787">
      <w:pPr>
        <w:spacing w:after="135"/>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color w:val="333333"/>
          <w:sz w:val="20"/>
          <w:szCs w:val="20"/>
          <w:lang w:eastAsia="ru-RU"/>
        </w:rPr>
        <w:t>Блоку </w:t>
      </w:r>
      <w:r w:rsidRPr="00967787">
        <w:rPr>
          <w:rFonts w:ascii="Consolas" w:eastAsia="Times New Roman" w:hAnsi="Consolas" w:cs="Courier New"/>
          <w:color w:val="DD1144"/>
          <w:sz w:val="18"/>
          <w:szCs w:val="18"/>
          <w:bdr w:val="single" w:sz="6" w:space="2" w:color="E1E1E8" w:frame="1"/>
          <w:shd w:val="clear" w:color="auto" w:fill="F7F7F9"/>
          <w:lang w:eastAsia="ru-RU"/>
        </w:rPr>
        <w:t>.square</w:t>
      </w:r>
      <w:r w:rsidRPr="00967787">
        <w:rPr>
          <w:rFonts w:ascii="Helvetica" w:eastAsia="Times New Roman" w:hAnsi="Helvetica" w:cs="Helvetica"/>
          <w:color w:val="333333"/>
          <w:sz w:val="20"/>
          <w:szCs w:val="20"/>
          <w:lang w:eastAsia="ru-RU"/>
        </w:rPr>
        <w:t> задайте:</w:t>
      </w:r>
    </w:p>
    <w:p w14:paraId="2634AF49" w14:textId="77777777" w:rsidR="00967787" w:rsidRPr="00967787" w:rsidRDefault="00967787" w:rsidP="00AB2DA3">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1</w:t>
      </w:r>
      <w:r w:rsidRPr="00967787">
        <w:rPr>
          <w:rFonts w:ascii="Helvetica" w:eastAsia="Times New Roman" w:hAnsi="Helvetica" w:cs="Helvetica"/>
          <w:color w:val="333333"/>
          <w:sz w:val="20"/>
          <w:szCs w:val="20"/>
          <w:lang w:eastAsia="ru-RU"/>
        </w:rPr>
        <w:t>правило переноса слова </w:t>
      </w:r>
      <w:r w:rsidRPr="00967787">
        <w:rPr>
          <w:rFonts w:ascii="Consolas" w:eastAsia="Times New Roman" w:hAnsi="Consolas" w:cs="Courier New"/>
          <w:color w:val="DD1144"/>
          <w:sz w:val="18"/>
          <w:szCs w:val="18"/>
          <w:bdr w:val="single" w:sz="6" w:space="2" w:color="E1E1E8" w:frame="1"/>
          <w:shd w:val="clear" w:color="auto" w:fill="F7F7F9"/>
          <w:lang w:eastAsia="ru-RU"/>
        </w:rPr>
        <w:t>word-wrap</w:t>
      </w:r>
      <w:r w:rsidRPr="00967787">
        <w:rPr>
          <w:rFonts w:ascii="Helvetica" w:eastAsia="Times New Roman" w:hAnsi="Helvetica" w:cs="Helvetica"/>
          <w:color w:val="333333"/>
          <w:sz w:val="20"/>
          <w:szCs w:val="20"/>
          <w:lang w:eastAsia="ru-RU"/>
        </w:rPr>
        <w:t> со значением </w:t>
      </w:r>
      <w:r w:rsidRPr="00967787">
        <w:rPr>
          <w:rFonts w:ascii="Consolas" w:eastAsia="Times New Roman" w:hAnsi="Consolas" w:cs="Courier New"/>
          <w:color w:val="DD1144"/>
          <w:sz w:val="18"/>
          <w:szCs w:val="18"/>
          <w:bdr w:val="single" w:sz="6" w:space="2" w:color="E1E1E8" w:frame="1"/>
          <w:shd w:val="clear" w:color="auto" w:fill="F7F7F9"/>
          <w:lang w:eastAsia="ru-RU"/>
        </w:rPr>
        <w:t>break-word</w:t>
      </w:r>
      <w:r w:rsidRPr="00967787">
        <w:rPr>
          <w:rFonts w:ascii="Helvetica" w:eastAsia="Times New Roman" w:hAnsi="Helvetica" w:cs="Helvetica"/>
          <w:color w:val="333333"/>
          <w:sz w:val="20"/>
          <w:szCs w:val="20"/>
          <w:lang w:eastAsia="ru-RU"/>
        </w:rPr>
        <w:t>;</w:t>
      </w:r>
    </w:p>
    <w:p w14:paraId="4E35489A" w14:textId="77777777" w:rsidR="00967787" w:rsidRPr="00967787" w:rsidRDefault="00967787" w:rsidP="00AB2DA3">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2</w:t>
      </w:r>
      <w:r w:rsidRPr="00967787">
        <w:rPr>
          <w:rFonts w:ascii="Helvetica" w:eastAsia="Times New Roman" w:hAnsi="Helvetica" w:cs="Helvetica"/>
          <w:color w:val="333333"/>
          <w:sz w:val="20"/>
          <w:szCs w:val="20"/>
          <w:lang w:eastAsia="ru-RU"/>
        </w:rPr>
        <w:t>расстояние между символами равное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6D2F27EA" w14:textId="77777777" w:rsidR="00967787" w:rsidRPr="00967787" w:rsidRDefault="00967787" w:rsidP="00AB2DA3">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3</w:t>
      </w:r>
      <w:r w:rsidRPr="00967787">
        <w:rPr>
          <w:rFonts w:ascii="Consolas" w:eastAsia="Times New Roman" w:hAnsi="Consolas" w:cs="Courier New"/>
          <w:color w:val="DD1144"/>
          <w:sz w:val="18"/>
          <w:szCs w:val="18"/>
          <w:bdr w:val="single" w:sz="6" w:space="2" w:color="E1E1E8" w:frame="1"/>
          <w:shd w:val="clear" w:color="auto" w:fill="F7F7F9"/>
          <w:lang w:eastAsia="ru-RU"/>
        </w:rPr>
        <w:t>padding</w:t>
      </w:r>
      <w:r w:rsidRPr="00967787">
        <w:rPr>
          <w:rFonts w:ascii="Helvetica" w:eastAsia="Times New Roman" w:hAnsi="Helvetica" w:cs="Helvetica"/>
          <w:color w:val="333333"/>
          <w:sz w:val="20"/>
          <w:szCs w:val="20"/>
          <w:lang w:eastAsia="ru-RU"/>
        </w:rPr>
        <w:t> слева равный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2A65D8DC" w14:textId="166B0B47" w:rsidR="00806560" w:rsidRDefault="003B6E29" w:rsidP="00CC1917">
      <w:pPr>
        <w:tabs>
          <w:tab w:val="left" w:pos="2319"/>
        </w:tabs>
      </w:pPr>
      <w:r>
        <w:rPr>
          <w:noProof/>
          <w:lang w:eastAsia="ru-RU"/>
        </w:rPr>
        <w:drawing>
          <wp:inline distT="0" distB="0" distL="0" distR="0" wp14:anchorId="44BB4B0F" wp14:editId="70054D15">
            <wp:extent cx="819397" cy="752711"/>
            <wp:effectExtent l="0" t="0" r="0" b="9525"/>
            <wp:docPr id="68" name="Рисунок 68" descr="C:\Users\azubarev\Pictures\Screenpresso\2018-09-25_10h5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ubarev\Pictures\Screenpresso\2018-09-25_10h59_20.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825408" cy="758233"/>
                    </a:xfrm>
                    <a:prstGeom prst="rect">
                      <a:avLst/>
                    </a:prstGeom>
                    <a:noFill/>
                    <a:ln>
                      <a:noFill/>
                    </a:ln>
                  </pic:spPr>
                </pic:pic>
              </a:graphicData>
            </a:graphic>
          </wp:inline>
        </w:drawing>
      </w:r>
    </w:p>
    <w:p w14:paraId="239C64F5" w14:textId="41D9CD64" w:rsidR="003B6E29" w:rsidRDefault="003B6E29" w:rsidP="00CC1917">
      <w:pPr>
        <w:tabs>
          <w:tab w:val="left" w:pos="2319"/>
        </w:tabs>
      </w:pPr>
    </w:p>
    <w:p w14:paraId="0DB35C83" w14:textId="77777777" w:rsidR="003B6E29" w:rsidRDefault="003B6E29" w:rsidP="003B6E29">
      <w:pPr>
        <w:pStyle w:val="2"/>
      </w:pPr>
      <w:r>
        <w:t>Свойство text-indent </w:t>
      </w:r>
      <w:r>
        <w:rPr>
          <w:bCs/>
          <w:color w:val="999999"/>
          <w:sz w:val="37"/>
          <w:szCs w:val="37"/>
        </w:rPr>
        <w:t>[15/26]</w:t>
      </w:r>
    </w:p>
    <w:p w14:paraId="34F0C244" w14:textId="77777777" w:rsidR="003B6E29" w:rsidRDefault="003B6E29" w:rsidP="003B6E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свойства, с помощью которых можно улучшить читабельность или украсить большие тексты.</w:t>
      </w:r>
    </w:p>
    <w:p w14:paraId="135978C8" w14:textId="77777777" w:rsidR="003B6E29" w:rsidRDefault="003B6E29" w:rsidP="003B6E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первым свойством будет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Оно устанавливает отступ для первой строки блока текста. С помощью этого свойства удобно делать красную строку в абзацах.</w:t>
      </w:r>
    </w:p>
    <w:p w14:paraId="6A7B4E78" w14:textId="77777777" w:rsidR="003B6E29" w:rsidRDefault="003B6E29" w:rsidP="003B6E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может принимать положительное или отрицательное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 При задании значения в процентах, отступ первой строки вычисляется в зависимости от ширины блока.</w:t>
      </w:r>
    </w:p>
    <w:p w14:paraId="5BA94C9E" w14:textId="6FBF1191" w:rsidR="003B6E29" w:rsidRDefault="003B6E29" w:rsidP="00CC1917">
      <w:pPr>
        <w:tabs>
          <w:tab w:val="left" w:pos="2319"/>
        </w:tabs>
      </w:pPr>
    </w:p>
    <w:p w14:paraId="437F2ADB" w14:textId="77777777" w:rsidR="00F87F53" w:rsidRDefault="00F87F53" w:rsidP="00F87F53">
      <w:pPr>
        <w:pStyle w:val="2"/>
      </w:pPr>
      <w:r>
        <w:t>Псевдоэлемент ::first-letter </w:t>
      </w:r>
      <w:r>
        <w:rPr>
          <w:bCs/>
          <w:color w:val="999999"/>
          <w:sz w:val="37"/>
          <w:szCs w:val="37"/>
        </w:rPr>
        <w:t>[16/26]</w:t>
      </w:r>
    </w:p>
    <w:p w14:paraId="009BD906" w14:textId="77777777" w:rsidR="00F87F53" w:rsidRDefault="00F87F53" w:rsidP="00F87F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особые псевдоэлементы, позволяющие стилизовать первую букву в слове или первую строку в блоке текста.</w:t>
      </w:r>
    </w:p>
    <w:p w14:paraId="75E16DE7" w14:textId="77777777" w:rsidR="00F87F53" w:rsidRDefault="00F87F53" w:rsidP="00F87F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Крупная, отличная от прочих, первая буква блока текста называется буквицей. Исторически буквицей украшали главы и разделы печатных книг и рукописей. Для создания буквицы воспользуемся псевдоэлементом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333333"/>
          <w:sz w:val="20"/>
          <w:szCs w:val="20"/>
        </w:rPr>
        <w:t>:</w:t>
      </w:r>
    </w:p>
    <w:p w14:paraId="644235FF" w14:textId="77777777" w:rsidR="00F87F53" w:rsidRDefault="00F87F53" w:rsidP="00F87F53">
      <w:pPr>
        <w:pStyle w:val="HTML0"/>
        <w:shd w:val="clear" w:color="auto" w:fill="F5F5F5"/>
        <w:wordWrap w:val="0"/>
        <w:spacing w:after="150" w:line="300" w:lineRule="atLeast"/>
        <w:rPr>
          <w:rFonts w:ascii="Consolas" w:hAnsi="Consolas"/>
          <w:color w:val="333333"/>
        </w:rPr>
      </w:pPr>
      <w:r>
        <w:rPr>
          <w:rFonts w:ascii="Consolas" w:hAnsi="Consolas"/>
          <w:color w:val="333333"/>
        </w:rPr>
        <w:t>p::first-letter { color: red; }</w:t>
      </w:r>
    </w:p>
    <w:p w14:paraId="5B1E5F69" w14:textId="77777777" w:rsidR="00F87F53" w:rsidRDefault="00F87F53" w:rsidP="00F87F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оформим буквицу.</w:t>
      </w:r>
    </w:p>
    <w:p w14:paraId="373F2EF0" w14:textId="77777777" w:rsidR="00F87F53" w:rsidRDefault="00F87F53" w:rsidP="00F87F53">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псевдоэлемента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4F623939" w14:textId="77777777" w:rsidR="00F8717A" w:rsidRPr="00F8717A" w:rsidRDefault="00F8717A" w:rsidP="00AB2DA3">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1</w:t>
      </w:r>
      <w:r w:rsidRPr="00F8717A">
        <w:rPr>
          <w:rFonts w:ascii="Helvetica" w:eastAsia="Times New Roman" w:hAnsi="Helvetica" w:cs="Helvetica"/>
          <w:color w:val="333333"/>
          <w:sz w:val="20"/>
          <w:szCs w:val="20"/>
          <w:lang w:eastAsia="ru-RU"/>
        </w:rPr>
        <w:t>Псевдоэлементу </w:t>
      </w:r>
      <w:r w:rsidRPr="00F8717A">
        <w:rPr>
          <w:rFonts w:ascii="Consolas" w:eastAsia="Times New Roman" w:hAnsi="Consolas" w:cs="Courier New"/>
          <w:color w:val="DD1144"/>
          <w:sz w:val="18"/>
          <w:szCs w:val="18"/>
          <w:bdr w:val="single" w:sz="6" w:space="2" w:color="E1E1E8" w:frame="1"/>
          <w:shd w:val="clear" w:color="auto" w:fill="F7F7F9"/>
          <w:lang w:eastAsia="ru-RU"/>
        </w:rPr>
        <w:t>::first-letter</w:t>
      </w:r>
      <w:r w:rsidRPr="00F8717A">
        <w:rPr>
          <w:rFonts w:ascii="Helvetica" w:eastAsia="Times New Roman" w:hAnsi="Helvetica" w:cs="Helvetica"/>
          <w:color w:val="333333"/>
          <w:sz w:val="20"/>
          <w:szCs w:val="20"/>
          <w:lang w:eastAsia="ru-RU"/>
        </w:rPr>
        <w:t> первого параграфа задайте </w:t>
      </w:r>
      <w:r w:rsidRPr="00F8717A">
        <w:rPr>
          <w:rFonts w:ascii="Consolas" w:eastAsia="Times New Roman" w:hAnsi="Consolas" w:cs="Courier New"/>
          <w:color w:val="DD1144"/>
          <w:sz w:val="18"/>
          <w:szCs w:val="18"/>
          <w:bdr w:val="single" w:sz="6" w:space="2" w:color="E1E1E8" w:frame="1"/>
          <w:shd w:val="clear" w:color="auto" w:fill="F7F7F9"/>
          <w:lang w:eastAsia="ru-RU"/>
        </w:rPr>
        <w:t>float: left</w:t>
      </w:r>
      <w:r w:rsidRPr="00F8717A">
        <w:rPr>
          <w:rFonts w:ascii="Helvetica" w:eastAsia="Times New Roman" w:hAnsi="Helvetica" w:cs="Helvetica"/>
          <w:color w:val="333333"/>
          <w:sz w:val="20"/>
          <w:szCs w:val="20"/>
          <w:lang w:eastAsia="ru-RU"/>
        </w:rPr>
        <w:t>,</w:t>
      </w:r>
    </w:p>
    <w:p w14:paraId="063A2949" w14:textId="77777777" w:rsidR="00F8717A" w:rsidRPr="00F8717A" w:rsidRDefault="00F8717A" w:rsidP="00AB2DA3">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2</w:t>
      </w:r>
      <w:r w:rsidRPr="00F8717A">
        <w:rPr>
          <w:rFonts w:ascii="Helvetica" w:eastAsia="Times New Roman" w:hAnsi="Helvetica" w:cs="Helvetica"/>
          <w:color w:val="333333"/>
          <w:sz w:val="20"/>
          <w:szCs w:val="20"/>
          <w:lang w:eastAsia="ru-RU"/>
        </w:rPr>
        <w:t>а затем шрифт </w:t>
      </w:r>
      <w:r w:rsidRPr="00F8717A">
        <w:rPr>
          <w:rFonts w:ascii="Consolas" w:eastAsia="Times New Roman" w:hAnsi="Consolas" w:cs="Courier New"/>
          <w:color w:val="DD1144"/>
          <w:sz w:val="18"/>
          <w:szCs w:val="18"/>
          <w:bdr w:val="single" w:sz="6" w:space="2" w:color="E1E1E8" w:frame="1"/>
          <w:shd w:val="clear" w:color="auto" w:fill="F7F7F9"/>
          <w:lang w:eastAsia="ru-RU"/>
        </w:rPr>
        <w:t>"Georgia", serif</w:t>
      </w:r>
      <w:r w:rsidRPr="00F8717A">
        <w:rPr>
          <w:rFonts w:ascii="Helvetica" w:eastAsia="Times New Roman" w:hAnsi="Helvetica" w:cs="Helvetica"/>
          <w:color w:val="333333"/>
          <w:sz w:val="20"/>
          <w:szCs w:val="20"/>
          <w:lang w:eastAsia="ru-RU"/>
        </w:rPr>
        <w:t> размером </w:t>
      </w:r>
      <w:r w:rsidRPr="00F8717A">
        <w:rPr>
          <w:rFonts w:ascii="Consolas" w:eastAsia="Times New Roman" w:hAnsi="Consolas" w:cs="Courier New"/>
          <w:color w:val="DD1144"/>
          <w:sz w:val="18"/>
          <w:szCs w:val="18"/>
          <w:bdr w:val="single" w:sz="6" w:space="2" w:color="E1E1E8" w:frame="1"/>
          <w:shd w:val="clear" w:color="auto" w:fill="F7F7F9"/>
          <w:lang w:eastAsia="ru-RU"/>
        </w:rPr>
        <w:t>76px</w:t>
      </w:r>
      <w:r w:rsidRPr="00F8717A">
        <w:rPr>
          <w:rFonts w:ascii="Helvetica" w:eastAsia="Times New Roman" w:hAnsi="Helvetica" w:cs="Helvetica"/>
          <w:color w:val="333333"/>
          <w:sz w:val="20"/>
          <w:szCs w:val="20"/>
          <w:lang w:eastAsia="ru-RU"/>
        </w:rPr>
        <w:t> и межстрочный интервал </w:t>
      </w:r>
      <w:r w:rsidRPr="00F8717A">
        <w:rPr>
          <w:rFonts w:ascii="Consolas" w:eastAsia="Times New Roman" w:hAnsi="Consolas" w:cs="Courier New"/>
          <w:color w:val="DD1144"/>
          <w:sz w:val="18"/>
          <w:szCs w:val="18"/>
          <w:bdr w:val="single" w:sz="6" w:space="2" w:color="E1E1E8" w:frame="1"/>
          <w:shd w:val="clear" w:color="auto" w:fill="F7F7F9"/>
          <w:lang w:eastAsia="ru-RU"/>
        </w:rPr>
        <w:t>60px</w:t>
      </w:r>
      <w:r w:rsidRPr="00F8717A">
        <w:rPr>
          <w:rFonts w:ascii="Helvetica" w:eastAsia="Times New Roman" w:hAnsi="Helvetica" w:cs="Helvetica"/>
          <w:color w:val="333333"/>
          <w:sz w:val="20"/>
          <w:szCs w:val="20"/>
          <w:lang w:eastAsia="ru-RU"/>
        </w:rPr>
        <w:t>.</w:t>
      </w:r>
    </w:p>
    <w:p w14:paraId="32963A99" w14:textId="77777777" w:rsidR="00F8717A" w:rsidRDefault="00F8717A" w:rsidP="00F8717A">
      <w:pPr>
        <w:pStyle w:val="2"/>
      </w:pPr>
      <w:r>
        <w:t>Псевдоэлемент ::first-line </w:t>
      </w:r>
      <w:r>
        <w:rPr>
          <w:bCs/>
          <w:color w:val="999999"/>
          <w:sz w:val="37"/>
          <w:szCs w:val="37"/>
        </w:rPr>
        <w:t>[17/26]</w:t>
      </w:r>
    </w:p>
    <w:p w14:paraId="4852CAF6" w14:textId="77777777" w:rsidR="00F8717A" w:rsidRDefault="00F8717A" w:rsidP="00AB2DA3">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Первую строку блока текста можно стилизовать при помощи псевдоэлемента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333333"/>
          <w:sz w:val="20"/>
          <w:szCs w:val="20"/>
        </w:rPr>
        <w:t>.</w:t>
      </w:r>
    </w:p>
    <w:p w14:paraId="2B410EDE" w14:textId="77777777" w:rsidR="00F8717A" w:rsidRPr="00F8717A" w:rsidRDefault="00F8717A" w:rsidP="00AB2DA3">
      <w:pPr>
        <w:pStyle w:val="HTML0"/>
        <w:numPr>
          <w:ilvl w:val="0"/>
          <w:numId w:val="137"/>
        </w:numPr>
        <w:shd w:val="clear" w:color="auto" w:fill="F5F5F5"/>
        <w:wordWrap w:val="0"/>
        <w:spacing w:after="150" w:line="300" w:lineRule="atLeast"/>
        <w:rPr>
          <w:rFonts w:ascii="Consolas" w:hAnsi="Consolas"/>
          <w:color w:val="333333"/>
          <w:lang w:val="en-US"/>
        </w:rPr>
      </w:pPr>
      <w:r w:rsidRPr="00F8717A">
        <w:rPr>
          <w:rFonts w:ascii="Consolas" w:hAnsi="Consolas"/>
          <w:color w:val="333333"/>
          <w:lang w:val="en-US"/>
        </w:rPr>
        <w:t>p::first-line { color: green; }</w:t>
      </w:r>
    </w:p>
    <w:p w14:paraId="79E429C5" w14:textId="77777777" w:rsidR="00F8717A" w:rsidRDefault="00F8717A" w:rsidP="00AB2DA3">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буквице небольшой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для выравнивания её относительно текста. Давайте завершим стилизацию буквицы и оформим первую строку первого параграфа.</w:t>
      </w:r>
    </w:p>
    <w:p w14:paraId="41236393" w14:textId="77777777" w:rsidR="00F8717A" w:rsidRDefault="00F8717A" w:rsidP="00AB2DA3">
      <w:pPr>
        <w:pStyle w:val="alert"/>
        <w:numPr>
          <w:ilvl w:val="0"/>
          <w:numId w:val="137"/>
        </w:numPr>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псевдоэлементов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3E326DDB" w14:textId="77777777" w:rsidR="001462EF" w:rsidRPr="001462EF" w:rsidRDefault="001462EF" w:rsidP="00AB2DA3">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1</w:t>
      </w:r>
      <w:r w:rsidRPr="001462EF">
        <w:rPr>
          <w:rFonts w:ascii="Helvetica" w:eastAsia="Times New Roman" w:hAnsi="Helvetica" w:cs="Helvetica"/>
          <w:color w:val="333333"/>
          <w:sz w:val="20"/>
          <w:szCs w:val="20"/>
          <w:lang w:eastAsia="ru-RU"/>
        </w:rPr>
        <w:t>Псевдоэлементу </w:t>
      </w:r>
      <w:r w:rsidRPr="001462EF">
        <w:rPr>
          <w:rFonts w:ascii="Consolas" w:eastAsia="Times New Roman" w:hAnsi="Consolas" w:cs="Courier New"/>
          <w:color w:val="DD1144"/>
          <w:sz w:val="18"/>
          <w:szCs w:val="18"/>
          <w:bdr w:val="single" w:sz="6" w:space="2" w:color="E1E1E8" w:frame="1"/>
          <w:shd w:val="clear" w:color="auto" w:fill="F7F7F9"/>
          <w:lang w:eastAsia="ru-RU"/>
        </w:rPr>
        <w:t>::first-letter</w:t>
      </w:r>
      <w:r w:rsidRPr="001462EF">
        <w:rPr>
          <w:rFonts w:ascii="Helvetica" w:eastAsia="Times New Roman" w:hAnsi="Helvetica" w:cs="Helvetica"/>
          <w:color w:val="333333"/>
          <w:sz w:val="20"/>
          <w:szCs w:val="20"/>
          <w:lang w:eastAsia="ru-RU"/>
        </w:rPr>
        <w:t> первого параграфа задайте цвет текста </w:t>
      </w:r>
      <w:r w:rsidRPr="001462EF">
        <w:rPr>
          <w:rFonts w:ascii="Consolas" w:eastAsia="Times New Roman" w:hAnsi="Consolas" w:cs="Courier New"/>
          <w:color w:val="DD1144"/>
          <w:sz w:val="18"/>
          <w:szCs w:val="18"/>
          <w:bdr w:val="single" w:sz="6" w:space="2" w:color="E1E1E8" w:frame="1"/>
          <w:shd w:val="clear" w:color="auto" w:fill="F7F7F9"/>
          <w:lang w:eastAsia="ru-RU"/>
        </w:rPr>
        <w:t>#8b3333</w:t>
      </w:r>
      <w:r w:rsidRPr="001462EF">
        <w:rPr>
          <w:rFonts w:ascii="Helvetica" w:eastAsia="Times New Roman" w:hAnsi="Helvetica" w:cs="Helvetica"/>
          <w:color w:val="333333"/>
          <w:sz w:val="20"/>
          <w:szCs w:val="20"/>
          <w:lang w:eastAsia="ru-RU"/>
        </w:rPr>
        <w:t>,</w:t>
      </w:r>
    </w:p>
    <w:p w14:paraId="2FAD4632" w14:textId="77777777" w:rsidR="001462EF" w:rsidRPr="001462EF" w:rsidRDefault="001462EF" w:rsidP="00AB2DA3">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2</w:t>
      </w:r>
      <w:r w:rsidRPr="001462EF">
        <w:rPr>
          <w:rFonts w:ascii="Helvetica" w:eastAsia="Times New Roman" w:hAnsi="Helvetica" w:cs="Helvetica"/>
          <w:color w:val="333333"/>
          <w:sz w:val="20"/>
          <w:szCs w:val="20"/>
          <w:lang w:eastAsia="ru-RU"/>
        </w:rPr>
        <w:t>затем обнулите </w:t>
      </w:r>
      <w:r w:rsidRPr="001462EF">
        <w:rPr>
          <w:rFonts w:ascii="Consolas" w:eastAsia="Times New Roman" w:hAnsi="Consolas" w:cs="Courier New"/>
          <w:color w:val="DD1144"/>
          <w:sz w:val="18"/>
          <w:szCs w:val="18"/>
          <w:bdr w:val="single" w:sz="6" w:space="2" w:color="E1E1E8" w:frame="1"/>
          <w:shd w:val="clear" w:color="auto" w:fill="F7F7F9"/>
          <w:lang w:eastAsia="ru-RU"/>
        </w:rPr>
        <w:t>text-indent</w:t>
      </w:r>
      <w:r w:rsidRPr="001462EF">
        <w:rPr>
          <w:rFonts w:ascii="Helvetica" w:eastAsia="Times New Roman" w:hAnsi="Helvetica" w:cs="Helvetica"/>
          <w:color w:val="333333"/>
          <w:sz w:val="20"/>
          <w:szCs w:val="20"/>
          <w:lang w:eastAsia="ru-RU"/>
        </w:rPr>
        <w:t> первого параграфа,</w:t>
      </w:r>
    </w:p>
    <w:p w14:paraId="256ACBA0" w14:textId="77777777" w:rsidR="001462EF" w:rsidRPr="001462EF" w:rsidRDefault="001462EF" w:rsidP="00AB2DA3">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3</w:t>
      </w:r>
      <w:r w:rsidRPr="001462EF">
        <w:rPr>
          <w:rFonts w:ascii="Helvetica" w:eastAsia="Times New Roman" w:hAnsi="Helvetica" w:cs="Helvetica"/>
          <w:color w:val="333333"/>
          <w:sz w:val="20"/>
          <w:szCs w:val="20"/>
          <w:lang w:eastAsia="ru-RU"/>
        </w:rPr>
        <w:t>а потом для псевдоэлемента </w:t>
      </w:r>
      <w:r w:rsidRPr="001462EF">
        <w:rPr>
          <w:rFonts w:ascii="Consolas" w:eastAsia="Times New Roman" w:hAnsi="Consolas" w:cs="Courier New"/>
          <w:color w:val="DD1144"/>
          <w:sz w:val="18"/>
          <w:szCs w:val="18"/>
          <w:bdr w:val="single" w:sz="6" w:space="2" w:color="E1E1E8" w:frame="1"/>
          <w:shd w:val="clear" w:color="auto" w:fill="F7F7F9"/>
          <w:lang w:eastAsia="ru-RU"/>
        </w:rPr>
        <w:t>::first-line</w:t>
      </w:r>
      <w:r w:rsidRPr="001462EF">
        <w:rPr>
          <w:rFonts w:ascii="Helvetica" w:eastAsia="Times New Roman" w:hAnsi="Helvetica" w:cs="Helvetica"/>
          <w:color w:val="333333"/>
          <w:sz w:val="20"/>
          <w:szCs w:val="20"/>
          <w:lang w:eastAsia="ru-RU"/>
        </w:rPr>
        <w:t> первого параграфа задайте полужирный шрифт.</w:t>
      </w:r>
    </w:p>
    <w:p w14:paraId="1011E4E2" w14:textId="2374C6FA" w:rsidR="00F87F53" w:rsidRDefault="001462EF" w:rsidP="00CC1917">
      <w:pPr>
        <w:tabs>
          <w:tab w:val="left" w:pos="2319"/>
        </w:tabs>
      </w:pPr>
      <w:r>
        <w:rPr>
          <w:noProof/>
          <w:lang w:eastAsia="ru-RU"/>
        </w:rPr>
        <w:drawing>
          <wp:inline distT="0" distB="0" distL="0" distR="0" wp14:anchorId="5618A0B4" wp14:editId="07657671">
            <wp:extent cx="2216805" cy="350322"/>
            <wp:effectExtent l="0" t="0" r="0" b="0"/>
            <wp:docPr id="70" name="Рисунок 70" descr="C:\Users\azubarev\Pictures\Screenpresso\2018-09-25_11h10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09-25_11h10_08.pn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232036" cy="352729"/>
                    </a:xfrm>
                    <a:prstGeom prst="rect">
                      <a:avLst/>
                    </a:prstGeom>
                    <a:noFill/>
                    <a:ln>
                      <a:noFill/>
                    </a:ln>
                  </pic:spPr>
                </pic:pic>
              </a:graphicData>
            </a:graphic>
          </wp:inline>
        </w:drawing>
      </w:r>
    </w:p>
    <w:p w14:paraId="520222B6" w14:textId="36FA7B4E" w:rsidR="002844AF" w:rsidRDefault="002844AF" w:rsidP="00CC1917">
      <w:pPr>
        <w:tabs>
          <w:tab w:val="left" w:pos="2319"/>
        </w:tabs>
      </w:pPr>
    </w:p>
    <w:p w14:paraId="5C3DF035" w14:textId="77777777" w:rsidR="002844AF" w:rsidRDefault="002844AF" w:rsidP="002844AF">
      <w:pPr>
        <w:pStyle w:val="2"/>
      </w:pPr>
      <w:r>
        <w:t>Колоночная разметка: свойство column-count </w:t>
      </w:r>
      <w:r>
        <w:rPr>
          <w:bCs/>
          <w:color w:val="999999"/>
          <w:sz w:val="37"/>
          <w:szCs w:val="37"/>
        </w:rPr>
        <w:t>[18/26]</w:t>
      </w:r>
    </w:p>
    <w:p w14:paraId="4F34F998" w14:textId="77777777" w:rsidR="002844AF" w:rsidRDefault="002844AF" w:rsidP="002844A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Многоколоночная разметка CSS — замечательная возможность, позволяющая разбить блок с текстом на несколько колонок. Обычно очень длинные строки сложно читать: если приходится слишком долго перемещать взгляд с конца одной строки на начало другой, можно легко потерять нужную строку. Чтобы сэкономить место на экране, но при этом сделать текст читабельным, можно разбить один сплошной блок текста на несколько колонок, как это делается в газетах.</w:t>
      </w:r>
    </w:p>
    <w:p w14:paraId="3E581BFA" w14:textId="77777777" w:rsidR="002844AF" w:rsidRDefault="002844AF" w:rsidP="002844A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Уже сейчас во всех популярных современных браузерах можно использовать многоколоночную разметку CSS. Давайте рассмотрим основные свойства, позволяющие создавать колонки.</w:t>
      </w:r>
    </w:p>
    <w:p w14:paraId="553624E7" w14:textId="77777777" w:rsidR="002844AF" w:rsidRDefault="002844AF" w:rsidP="002844A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из них —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Это свойство принимает в качестве параметра целое число и делит блок текста на заданное число колонок, равных друг другу по ширине.</w:t>
      </w:r>
    </w:p>
    <w:p w14:paraId="19329F04" w14:textId="77777777" w:rsidR="002844AF" w:rsidRDefault="002844AF" w:rsidP="002844AF">
      <w:pPr>
        <w:shd w:val="clear" w:color="auto" w:fill="FCF8E3"/>
        <w:rPr>
          <w:rFonts w:ascii="Helvetica" w:hAnsi="Helvetica" w:cs="Helvetica"/>
          <w:color w:val="C09853"/>
          <w:sz w:val="20"/>
          <w:szCs w:val="20"/>
        </w:rPr>
      </w:pPr>
      <w:r>
        <w:rPr>
          <w:rFonts w:ascii="Helvetica" w:hAnsi="Helvetica" w:cs="Helvetica"/>
          <w:color w:val="C09853"/>
          <w:sz w:val="20"/>
          <w:szCs w:val="20"/>
        </w:rPr>
        <w:t>Многоколоночная разметка CSS уже поддерживается в </w:t>
      </w:r>
      <w:hyperlink r:id="rId256" w:anchor="feat=multicolumn" w:tgtFrame="_blank" w:history="1">
        <w:r>
          <w:rPr>
            <w:rStyle w:val="a6"/>
            <w:rFonts w:ascii="Helvetica" w:hAnsi="Helvetica" w:cs="Helvetica"/>
            <w:color w:val="0088CC"/>
          </w:rPr>
          <w:t>этих браузерах</w:t>
        </w:r>
      </w:hyperlink>
      <w:r>
        <w:rPr>
          <w:rFonts w:ascii="Helvetica" w:hAnsi="Helvetica" w:cs="Helvetica"/>
          <w:color w:val="C09853"/>
          <w:sz w:val="20"/>
          <w:szCs w:val="20"/>
        </w:rPr>
        <w:t>.</w:t>
      </w:r>
    </w:p>
    <w:p w14:paraId="6351AA57" w14:textId="77777777" w:rsidR="00DB398B" w:rsidRDefault="00DB398B" w:rsidP="00DB398B">
      <w:pPr>
        <w:pStyle w:val="2"/>
      </w:pPr>
      <w:r>
        <w:lastRenderedPageBreak/>
        <w:t>Колоночная разметка: свойство column-width </w:t>
      </w:r>
      <w:r>
        <w:rPr>
          <w:bCs/>
          <w:color w:val="999999"/>
          <w:sz w:val="37"/>
          <w:szCs w:val="37"/>
        </w:rPr>
        <w:t>[19/26]</w:t>
      </w:r>
    </w:p>
    <w:p w14:paraId="4F00C73D" w14:textId="77777777" w:rsidR="00DB398B" w:rsidRDefault="00DB398B" w:rsidP="00DB39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column-width</w:t>
      </w:r>
      <w:r>
        <w:rPr>
          <w:rFonts w:ascii="Helvetica" w:hAnsi="Helvetica" w:cs="Helvetica"/>
          <w:color w:val="333333"/>
          <w:sz w:val="20"/>
          <w:szCs w:val="20"/>
        </w:rPr>
        <w:t> задаёт минимальную желаемую ширину колонки. Если свойство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ещё не было задано, браузер автоматически поделит текст на такое количество колонок, чтобы они уместились во всю доступную ширину.</w:t>
      </w:r>
    </w:p>
    <w:p w14:paraId="6BE83DC2" w14:textId="77777777" w:rsidR="00DB398B" w:rsidRDefault="00DB398B" w:rsidP="00DB39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положительное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47962A12" w14:textId="77777777" w:rsidR="00DB398B" w:rsidRDefault="00DB398B" w:rsidP="00DB39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если одиночная строка может включать от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75</w:t>
      </w:r>
      <w:r>
        <w:rPr>
          <w:rFonts w:ascii="Helvetica" w:hAnsi="Helvetica" w:cs="Helvetica"/>
          <w:color w:val="333333"/>
          <w:sz w:val="20"/>
          <w:szCs w:val="20"/>
        </w:rPr>
        <w:t> символов, чтобы быть читабельной, то для колонок текста рекомендуется придерживаться ширины, включающей </w:t>
      </w:r>
      <w:r>
        <w:rPr>
          <w:rStyle w:val="HTML"/>
          <w:rFonts w:ascii="Consolas" w:hAnsi="Consolas"/>
          <w:color w:val="DD1144"/>
          <w:sz w:val="18"/>
          <w:szCs w:val="18"/>
          <w:bdr w:val="single" w:sz="6" w:space="2" w:color="E1E1E8" w:frame="1"/>
          <w:shd w:val="clear" w:color="auto" w:fill="F7F7F9"/>
        </w:rPr>
        <w:t>40-50</w:t>
      </w:r>
      <w:r>
        <w:rPr>
          <w:rFonts w:ascii="Helvetica" w:hAnsi="Helvetica" w:cs="Helvetica"/>
          <w:color w:val="333333"/>
          <w:sz w:val="20"/>
          <w:szCs w:val="20"/>
        </w:rPr>
        <w:t> символов.</w:t>
      </w:r>
    </w:p>
    <w:p w14:paraId="2A61C9E3" w14:textId="77777777" w:rsidR="00492A17" w:rsidRDefault="00492A17" w:rsidP="00492A17">
      <w:pPr>
        <w:pStyle w:val="2"/>
      </w:pPr>
      <w:r>
        <w:t>Колоночная разметка: свойство column-gap </w:t>
      </w:r>
      <w:r>
        <w:rPr>
          <w:bCs/>
          <w:color w:val="999999"/>
          <w:sz w:val="37"/>
          <w:szCs w:val="37"/>
        </w:rPr>
        <w:t>[20/26]</w:t>
      </w:r>
    </w:p>
    <w:p w14:paraId="048AC32A" w14:textId="77777777" w:rsidR="00492A17" w:rsidRDefault="00492A17" w:rsidP="00492A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колонками есть промежуток. Рекомендованная ширина промежутка по умолчанию равна </w:t>
      </w:r>
      <w:r>
        <w:rPr>
          <w:rStyle w:val="HTML"/>
          <w:rFonts w:ascii="Consolas" w:hAnsi="Consolas"/>
          <w:color w:val="DD1144"/>
          <w:sz w:val="18"/>
          <w:szCs w:val="18"/>
          <w:bdr w:val="single" w:sz="6" w:space="2" w:color="E1E1E8" w:frame="1"/>
          <w:shd w:val="clear" w:color="auto" w:fill="F7F7F9"/>
        </w:rPr>
        <w:t>1em</w:t>
      </w:r>
      <w:r>
        <w:rPr>
          <w:rFonts w:ascii="Helvetica" w:hAnsi="Helvetica" w:cs="Helvetica"/>
          <w:color w:val="333333"/>
          <w:sz w:val="20"/>
          <w:szCs w:val="20"/>
        </w:rPr>
        <w:t>.</w:t>
      </w:r>
    </w:p>
    <w:p w14:paraId="5A6DD07D" w14:textId="73D298AC" w:rsidR="00492A17" w:rsidRDefault="00492A17" w:rsidP="00492A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она может быть изменена при помощи свойства </w:t>
      </w:r>
      <w:r>
        <w:rPr>
          <w:rStyle w:val="HTML"/>
          <w:rFonts w:ascii="Consolas" w:hAnsi="Consolas"/>
          <w:color w:val="DD1144"/>
          <w:sz w:val="18"/>
          <w:szCs w:val="18"/>
          <w:bdr w:val="single" w:sz="6" w:space="2" w:color="E1E1E8" w:frame="1"/>
          <w:shd w:val="clear" w:color="auto" w:fill="F7F7F9"/>
        </w:rPr>
        <w:t>column-gap</w:t>
      </w:r>
      <w:r>
        <w:rPr>
          <w:rFonts w:ascii="Helvetica" w:hAnsi="Helvetica" w:cs="Helvetica"/>
          <w:color w:val="333333"/>
          <w:sz w:val="20"/>
          <w:szCs w:val="20"/>
        </w:rPr>
        <w:t>. Единицы измерения тоже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другие.</w:t>
      </w:r>
    </w:p>
    <w:p w14:paraId="7137FCA9" w14:textId="0BE4DB1B" w:rsidR="00620A83" w:rsidRDefault="00620A83" w:rsidP="00492A17">
      <w:pPr>
        <w:pStyle w:val="a3"/>
        <w:shd w:val="clear" w:color="auto" w:fill="FFFFFF"/>
        <w:spacing w:before="0" w:beforeAutospacing="0" w:after="135" w:afterAutospacing="0"/>
        <w:rPr>
          <w:rFonts w:ascii="Helvetica" w:hAnsi="Helvetica" w:cs="Helvetica"/>
          <w:color w:val="333333"/>
          <w:sz w:val="20"/>
          <w:szCs w:val="20"/>
        </w:rPr>
      </w:pPr>
    </w:p>
    <w:p w14:paraId="4285E25D" w14:textId="77777777" w:rsidR="00620A83" w:rsidRDefault="00620A83" w:rsidP="00620A83">
      <w:pPr>
        <w:pStyle w:val="2"/>
      </w:pPr>
      <w:r>
        <w:t>Направление текста </w:t>
      </w:r>
      <w:r>
        <w:rPr>
          <w:bCs/>
          <w:color w:val="999999"/>
          <w:sz w:val="37"/>
          <w:szCs w:val="37"/>
        </w:rPr>
        <w:t>[21/26]</w:t>
      </w:r>
    </w:p>
    <w:p w14:paraId="2549D8B0" w14:textId="77777777" w:rsidR="00620A83" w:rsidRDefault="00620A83" w:rsidP="00620A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интересной, но малоиспользуемой возможностью работы с текстом в CSS является управление направлением текста. Обычно эта возможность применяется для корректного отображения арабского языка и иврита, в которых чтение происходит справа налево. В CSS за направление текста отвечает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принимающее значения </w:t>
      </w:r>
      <w:r>
        <w:rPr>
          <w:rStyle w:val="HTML"/>
          <w:rFonts w:ascii="Consolas" w:hAnsi="Consolas"/>
          <w:color w:val="DD1144"/>
          <w:sz w:val="18"/>
          <w:szCs w:val="18"/>
          <w:bdr w:val="single" w:sz="6" w:space="2" w:color="E1E1E8" w:frame="1"/>
          <w:shd w:val="clear" w:color="auto" w:fill="F7F7F9"/>
        </w:rPr>
        <w:t>ltr</w:t>
      </w:r>
      <w:r>
        <w:rPr>
          <w:rFonts w:ascii="Helvetica" w:hAnsi="Helvetica" w:cs="Helvetica"/>
          <w:color w:val="333333"/>
          <w:sz w:val="20"/>
          <w:szCs w:val="20"/>
        </w:rPr>
        <w:t> (направление слева направо) и </w:t>
      </w:r>
      <w:r>
        <w:rPr>
          <w:rStyle w:val="HTML"/>
          <w:rFonts w:ascii="Consolas" w:hAnsi="Consolas"/>
          <w:color w:val="DD1144"/>
          <w:sz w:val="18"/>
          <w:szCs w:val="18"/>
          <w:bdr w:val="single" w:sz="6" w:space="2" w:color="E1E1E8" w:frame="1"/>
          <w:shd w:val="clear" w:color="auto" w:fill="F7F7F9"/>
        </w:rPr>
        <w:t>rtl</w:t>
      </w:r>
      <w:r>
        <w:rPr>
          <w:rFonts w:ascii="Helvetica" w:hAnsi="Helvetica" w:cs="Helvetica"/>
          <w:color w:val="333333"/>
          <w:sz w:val="20"/>
          <w:szCs w:val="20"/>
        </w:rPr>
        <w:t> (направление справа налево).</w:t>
      </w:r>
    </w:p>
    <w:p w14:paraId="1D0A95AE" w14:textId="77777777" w:rsidR="00620A83" w:rsidRDefault="00620A83" w:rsidP="00620A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помимо направления текста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также влияет на позицию полосы прокрутки в блоке.</w:t>
      </w:r>
    </w:p>
    <w:p w14:paraId="3A1D0176" w14:textId="77777777" w:rsidR="00620A83" w:rsidRDefault="00620A83" w:rsidP="00620A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попробовать задать для кириллицы или латиницы обратное направление текста (справа налево) </w:t>
      </w:r>
      <w:r>
        <w:rPr>
          <w:rStyle w:val="HTML"/>
          <w:rFonts w:ascii="Consolas" w:hAnsi="Consolas"/>
          <w:color w:val="DD1144"/>
          <w:sz w:val="18"/>
          <w:szCs w:val="18"/>
          <w:bdr w:val="single" w:sz="6" w:space="2" w:color="E1E1E8" w:frame="1"/>
          <w:shd w:val="clear" w:color="auto" w:fill="F7F7F9"/>
        </w:rPr>
        <w:t>direction: rtl;</w:t>
      </w:r>
      <w:r>
        <w:rPr>
          <w:rFonts w:ascii="Helvetica" w:hAnsi="Helvetica" w:cs="Helvetica"/>
          <w:color w:val="333333"/>
          <w:sz w:val="20"/>
          <w:szCs w:val="20"/>
        </w:rPr>
        <w:t>, мы увидим, что текст в блоке выровнялся наоборот, и полоса прокрутки блока сменила своё положение на противоположное. Но при этом сам текст не стал менять своё направление. Это произошло потому, что браузер автоматически задал тексту корректное направление, проанализировав используемые символы Unicode. Чтобы повлиять на это решение браузера существует свойство </w:t>
      </w:r>
      <w:r>
        <w:rPr>
          <w:rStyle w:val="HTML"/>
          <w:rFonts w:ascii="Consolas" w:hAnsi="Consolas"/>
          <w:color w:val="DD1144"/>
          <w:sz w:val="18"/>
          <w:szCs w:val="18"/>
          <w:bdr w:val="single" w:sz="6" w:space="2" w:color="E1E1E8" w:frame="1"/>
          <w:shd w:val="clear" w:color="auto" w:fill="F7F7F9"/>
        </w:rPr>
        <w:t>unicode-bidi</w:t>
      </w:r>
      <w:r>
        <w:rPr>
          <w:rFonts w:ascii="Helvetica" w:hAnsi="Helvetica" w:cs="Helvetica"/>
          <w:color w:val="333333"/>
          <w:sz w:val="20"/>
          <w:szCs w:val="20"/>
        </w:rPr>
        <w:t>, принимающее значения:</w:t>
      </w:r>
    </w:p>
    <w:p w14:paraId="05CDF020" w14:textId="77777777" w:rsidR="00620A83" w:rsidRDefault="00620A83" w:rsidP="00AB2DA3">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normal</w:t>
      </w:r>
      <w:r>
        <w:rPr>
          <w:rFonts w:ascii="Helvetica" w:hAnsi="Helvetica" w:cs="Helvetica"/>
          <w:color w:val="333333"/>
          <w:sz w:val="20"/>
          <w:szCs w:val="20"/>
        </w:rPr>
        <w:t> — браузер самостоятельно определяет, как ему следует отображать текст на основе используемых символов Unicode;</w:t>
      </w:r>
    </w:p>
    <w:p w14:paraId="4881B073" w14:textId="77777777" w:rsidR="00620A83" w:rsidRDefault="00620A83" w:rsidP="00AB2DA3">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embed</w:t>
      </w:r>
      <w:r>
        <w:rPr>
          <w:rFonts w:ascii="Helvetica" w:hAnsi="Helvetica" w:cs="Helvetica"/>
          <w:color w:val="333333"/>
          <w:sz w:val="20"/>
          <w:szCs w:val="20"/>
        </w:rPr>
        <w:t> — переопределяет направление текста, располагая его согласно свойству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(применяется, когда в блоке текст на двух разнонаправленных языках);</w:t>
      </w:r>
    </w:p>
    <w:p w14:paraId="325B07CA" w14:textId="77777777" w:rsidR="00620A83" w:rsidRDefault="00620A83" w:rsidP="00AB2DA3">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bidi-override</w:t>
      </w:r>
      <w:r>
        <w:rPr>
          <w:rFonts w:ascii="Helvetica" w:hAnsi="Helvetica" w:cs="Helvetica"/>
          <w:color w:val="333333"/>
          <w:sz w:val="20"/>
          <w:szCs w:val="20"/>
        </w:rPr>
        <w:t> — переопределяет порядок символов в тексте согласно значению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w:t>
      </w:r>
    </w:p>
    <w:p w14:paraId="6041B433" w14:textId="77777777" w:rsidR="00366EDD" w:rsidRPr="00366EDD" w:rsidRDefault="00366EDD" w:rsidP="00AB2DA3">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1</w:t>
      </w:r>
      <w:r w:rsidRPr="00366EDD">
        <w:rPr>
          <w:rFonts w:ascii="Helvetica" w:eastAsia="Times New Roman" w:hAnsi="Helvetica" w:cs="Helvetica"/>
          <w:color w:val="333333"/>
          <w:sz w:val="20"/>
          <w:szCs w:val="20"/>
          <w:lang w:eastAsia="ru-RU"/>
        </w:rPr>
        <w:t>Блоку </w:t>
      </w:r>
      <w:r w:rsidRPr="00366EDD">
        <w:rPr>
          <w:rFonts w:ascii="Consolas" w:eastAsia="Times New Roman" w:hAnsi="Consolas" w:cs="Courier New"/>
          <w:color w:val="DD1144"/>
          <w:sz w:val="18"/>
          <w:szCs w:val="18"/>
          <w:bdr w:val="single" w:sz="6" w:space="2" w:color="E1E1E8" w:frame="1"/>
          <w:shd w:val="clear" w:color="auto" w:fill="F7F7F9"/>
          <w:lang w:eastAsia="ru-RU"/>
        </w:rPr>
        <w:t>article</w:t>
      </w:r>
      <w:r w:rsidRPr="00366EDD">
        <w:rPr>
          <w:rFonts w:ascii="Helvetica" w:eastAsia="Times New Roman" w:hAnsi="Helvetica" w:cs="Helvetica"/>
          <w:color w:val="333333"/>
          <w:sz w:val="20"/>
          <w:szCs w:val="20"/>
          <w:lang w:eastAsia="ru-RU"/>
        </w:rPr>
        <w:t> задайте высоту </w:t>
      </w:r>
      <w:r w:rsidRPr="00366EDD">
        <w:rPr>
          <w:rFonts w:ascii="Consolas" w:eastAsia="Times New Roman" w:hAnsi="Consolas" w:cs="Courier New"/>
          <w:color w:val="DD1144"/>
          <w:sz w:val="18"/>
          <w:szCs w:val="18"/>
          <w:bdr w:val="single" w:sz="6" w:space="2" w:color="E1E1E8" w:frame="1"/>
          <w:shd w:val="clear" w:color="auto" w:fill="F7F7F9"/>
          <w:lang w:eastAsia="ru-RU"/>
        </w:rPr>
        <w:t>200px</w:t>
      </w:r>
      <w:r w:rsidRPr="00366EDD">
        <w:rPr>
          <w:rFonts w:ascii="Helvetica" w:eastAsia="Times New Roman" w:hAnsi="Helvetica" w:cs="Helvetica"/>
          <w:color w:val="333333"/>
          <w:sz w:val="20"/>
          <w:szCs w:val="20"/>
          <w:lang w:eastAsia="ru-RU"/>
        </w:rPr>
        <w:t> и </w:t>
      </w:r>
      <w:r w:rsidRPr="00366EDD">
        <w:rPr>
          <w:rFonts w:ascii="Consolas" w:eastAsia="Times New Roman" w:hAnsi="Consolas" w:cs="Courier New"/>
          <w:color w:val="DD1144"/>
          <w:sz w:val="18"/>
          <w:szCs w:val="18"/>
          <w:bdr w:val="single" w:sz="6" w:space="2" w:color="E1E1E8" w:frame="1"/>
          <w:shd w:val="clear" w:color="auto" w:fill="F7F7F9"/>
          <w:lang w:eastAsia="ru-RU"/>
        </w:rPr>
        <w:t>overflow: auto</w:t>
      </w:r>
      <w:r w:rsidRPr="00366EDD">
        <w:rPr>
          <w:rFonts w:ascii="Helvetica" w:eastAsia="Times New Roman" w:hAnsi="Helvetica" w:cs="Helvetica"/>
          <w:color w:val="333333"/>
          <w:sz w:val="20"/>
          <w:szCs w:val="20"/>
          <w:lang w:eastAsia="ru-RU"/>
        </w:rPr>
        <w:t>,</w:t>
      </w:r>
    </w:p>
    <w:p w14:paraId="53AAE6B6" w14:textId="77777777" w:rsidR="00366EDD" w:rsidRPr="00366EDD" w:rsidRDefault="00366EDD" w:rsidP="00AB2DA3">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2</w:t>
      </w:r>
      <w:r w:rsidRPr="00366EDD">
        <w:rPr>
          <w:rFonts w:ascii="Helvetica" w:eastAsia="Times New Roman" w:hAnsi="Helvetica" w:cs="Helvetica"/>
          <w:color w:val="333333"/>
          <w:sz w:val="20"/>
          <w:szCs w:val="20"/>
          <w:lang w:eastAsia="ru-RU"/>
        </w:rPr>
        <w:t>направление текста </w:t>
      </w:r>
      <w:r w:rsidRPr="00366EDD">
        <w:rPr>
          <w:rFonts w:ascii="Consolas" w:eastAsia="Times New Roman" w:hAnsi="Consolas" w:cs="Courier New"/>
          <w:color w:val="DD1144"/>
          <w:sz w:val="18"/>
          <w:szCs w:val="18"/>
          <w:bdr w:val="single" w:sz="6" w:space="2" w:color="E1E1E8" w:frame="1"/>
          <w:shd w:val="clear" w:color="auto" w:fill="F7F7F9"/>
          <w:lang w:eastAsia="ru-RU"/>
        </w:rPr>
        <w:t>direction</w:t>
      </w:r>
      <w:r w:rsidRPr="00366EDD">
        <w:rPr>
          <w:rFonts w:ascii="Helvetica" w:eastAsia="Times New Roman" w:hAnsi="Helvetica" w:cs="Helvetica"/>
          <w:color w:val="333333"/>
          <w:sz w:val="20"/>
          <w:szCs w:val="20"/>
          <w:lang w:eastAsia="ru-RU"/>
        </w:rPr>
        <w:t> справа налево,</w:t>
      </w:r>
    </w:p>
    <w:p w14:paraId="5E61BA51" w14:textId="77777777" w:rsidR="00366EDD" w:rsidRPr="00366EDD" w:rsidRDefault="00366EDD" w:rsidP="00AB2DA3">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3</w:t>
      </w:r>
      <w:r w:rsidRPr="00366EDD">
        <w:rPr>
          <w:rFonts w:ascii="Helvetica" w:eastAsia="Times New Roman" w:hAnsi="Helvetica" w:cs="Helvetica"/>
          <w:color w:val="333333"/>
          <w:sz w:val="20"/>
          <w:szCs w:val="20"/>
          <w:lang w:eastAsia="ru-RU"/>
        </w:rPr>
        <w:t>а затем параграфу </w:t>
      </w:r>
      <w:r w:rsidRPr="00366EDD">
        <w:rPr>
          <w:rFonts w:ascii="Consolas" w:eastAsia="Times New Roman" w:hAnsi="Consolas" w:cs="Courier New"/>
          <w:color w:val="DD1144"/>
          <w:sz w:val="18"/>
          <w:szCs w:val="18"/>
          <w:bdr w:val="single" w:sz="6" w:space="2" w:color="E1E1E8" w:frame="1"/>
          <w:shd w:val="clear" w:color="auto" w:fill="F7F7F9"/>
          <w:lang w:eastAsia="ru-RU"/>
        </w:rPr>
        <w:t>p</w:t>
      </w:r>
      <w:r w:rsidRPr="00366EDD">
        <w:rPr>
          <w:rFonts w:ascii="Helvetica" w:eastAsia="Times New Roman" w:hAnsi="Helvetica" w:cs="Helvetica"/>
          <w:color w:val="333333"/>
          <w:sz w:val="20"/>
          <w:szCs w:val="20"/>
          <w:lang w:eastAsia="ru-RU"/>
        </w:rPr>
        <w:t> свойство </w:t>
      </w:r>
      <w:r w:rsidRPr="00366EDD">
        <w:rPr>
          <w:rFonts w:ascii="Consolas" w:eastAsia="Times New Roman" w:hAnsi="Consolas" w:cs="Courier New"/>
          <w:color w:val="DD1144"/>
          <w:sz w:val="18"/>
          <w:szCs w:val="18"/>
          <w:bdr w:val="single" w:sz="6" w:space="2" w:color="E1E1E8" w:frame="1"/>
          <w:shd w:val="clear" w:color="auto" w:fill="F7F7F9"/>
          <w:lang w:eastAsia="ru-RU"/>
        </w:rPr>
        <w:t>unicode-bidi: bidi-override</w:t>
      </w:r>
    </w:p>
    <w:p w14:paraId="7E31C303" w14:textId="77777777" w:rsidR="00570204" w:rsidRDefault="00570204" w:rsidP="00570204">
      <w:pPr>
        <w:pStyle w:val="2"/>
      </w:pPr>
      <w:r>
        <w:t>Направление текста и таблицы </w:t>
      </w:r>
      <w:r>
        <w:rPr>
          <w:bCs/>
          <w:color w:val="999999"/>
          <w:sz w:val="37"/>
          <w:szCs w:val="37"/>
        </w:rPr>
        <w:t>[22/26]</w:t>
      </w:r>
    </w:p>
    <w:p w14:paraId="5613536F" w14:textId="77777777" w:rsidR="00570204" w:rsidRDefault="00570204" w:rsidP="005702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влияет на порядок колонок в таблице, меняя его на соответствующее значение.</w:t>
      </w:r>
    </w:p>
    <w:p w14:paraId="65B64A16" w14:textId="77777777" w:rsidR="00620A83" w:rsidRDefault="00620A83" w:rsidP="00492A17">
      <w:pPr>
        <w:pStyle w:val="a3"/>
        <w:shd w:val="clear" w:color="auto" w:fill="FFFFFF"/>
        <w:spacing w:before="0" w:beforeAutospacing="0" w:after="135" w:afterAutospacing="0"/>
        <w:rPr>
          <w:rFonts w:ascii="Helvetica" w:hAnsi="Helvetica" w:cs="Helvetica"/>
          <w:color w:val="333333"/>
          <w:sz w:val="20"/>
          <w:szCs w:val="20"/>
        </w:rPr>
      </w:pPr>
    </w:p>
    <w:p w14:paraId="42593B59" w14:textId="355EF94F" w:rsidR="002844AF" w:rsidRDefault="002844AF" w:rsidP="00CC1917">
      <w:pPr>
        <w:tabs>
          <w:tab w:val="left" w:pos="2319"/>
        </w:tabs>
      </w:pPr>
    </w:p>
    <w:p w14:paraId="178F08B2" w14:textId="654D4298" w:rsidR="00383D02" w:rsidRDefault="00383D02" w:rsidP="00CC1917">
      <w:pPr>
        <w:tabs>
          <w:tab w:val="left" w:pos="2319"/>
        </w:tabs>
      </w:pPr>
    </w:p>
    <w:p w14:paraId="5DE526ED" w14:textId="77777777" w:rsidR="00383D02" w:rsidRDefault="00383D02" w:rsidP="00383D02">
      <w:pPr>
        <w:pStyle w:val="2"/>
      </w:pPr>
      <w:r>
        <w:lastRenderedPageBreak/>
        <w:t>Переполнение текста </w:t>
      </w:r>
      <w:r>
        <w:rPr>
          <w:bCs/>
          <w:color w:val="999999"/>
          <w:sz w:val="37"/>
          <w:szCs w:val="37"/>
        </w:rPr>
        <w:t>[23/26]</w:t>
      </w:r>
    </w:p>
    <w:p w14:paraId="3B134B7B" w14:textId="77777777" w:rsidR="00383D02" w:rsidRDefault="00383D02" w:rsidP="00383D0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интересное текстовое свойство — </w:t>
      </w:r>
      <w:r>
        <w:rPr>
          <w:rStyle w:val="HTML"/>
          <w:rFonts w:ascii="Consolas" w:hAnsi="Consolas"/>
          <w:color w:val="DD1144"/>
          <w:sz w:val="18"/>
          <w:szCs w:val="18"/>
          <w:bdr w:val="single" w:sz="6" w:space="2" w:color="E1E1E8" w:frame="1"/>
          <w:shd w:val="clear" w:color="auto" w:fill="F7F7F9"/>
        </w:rPr>
        <w:t>text-overflow</w:t>
      </w:r>
      <w:r>
        <w:rPr>
          <w:rFonts w:ascii="Helvetica" w:hAnsi="Helvetica" w:cs="Helvetica"/>
          <w:color w:val="333333"/>
          <w:sz w:val="20"/>
          <w:szCs w:val="20"/>
        </w:rPr>
        <w:t>. Оно позволяет определить, как будет выглядеть текст, если не поместится в контейнер. Оно принимает разные значения, но универсальными и работающими во всех современных браузерах являются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w:t>
      </w:r>
    </w:p>
    <w:p w14:paraId="6E439169" w14:textId="77777777" w:rsidR="00383D02" w:rsidRDefault="00383D02" w:rsidP="00383D0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задано по умолчанию, и при нём текст просто обрезается по размеру контейнера, а при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 — обрезается и к концу строки добавляется многоточие.</w:t>
      </w:r>
    </w:p>
    <w:p w14:paraId="312E6048" w14:textId="77777777" w:rsidR="00383D02" w:rsidRDefault="00383D02" w:rsidP="00383D0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у этого свойства есть ограничения, которые делают его менее полезным: оно применимо только к однострочным текстам, а также к блокам, значение свойства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которых установлено в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scroll</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588091D4" w14:textId="77777777" w:rsidR="003807CD" w:rsidRDefault="003807CD" w:rsidP="003807CD">
      <w:pPr>
        <w:pStyle w:val="2"/>
      </w:pPr>
      <w:r>
        <w:t>Интервал между словами </w:t>
      </w:r>
      <w:r>
        <w:rPr>
          <w:bCs/>
          <w:color w:val="999999"/>
          <w:sz w:val="37"/>
          <w:szCs w:val="37"/>
        </w:rPr>
        <w:t>[24/26]</w:t>
      </w:r>
    </w:p>
    <w:p w14:paraId="57674975" w14:textId="77777777" w:rsidR="003807CD" w:rsidRDefault="003807CD" w:rsidP="003807C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последнее свойство, которое мы рассмотрим в этом курсе, —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Оно задаёт расстояние между отдельными словами и строчными элементами. Значение может быть положительное или отрицательное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измерения CSS.</w:t>
      </w:r>
    </w:p>
    <w:p w14:paraId="3079E65F" w14:textId="77777777" w:rsidR="003807CD" w:rsidRDefault="003807CD" w:rsidP="003807C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также можно использовать для задания отступов между блочно-строчными элементами, а также изображений, ведь изображения тоже являются строчными.</w:t>
      </w:r>
    </w:p>
    <w:p w14:paraId="6000A852" w14:textId="682D68CF" w:rsidR="00383D02" w:rsidRDefault="0023576E" w:rsidP="0023576E">
      <w:pPr>
        <w:pStyle w:val="1"/>
      </w:pPr>
      <w:r w:rsidRPr="0023576E">
        <w:t>Анимация</w:t>
      </w:r>
    </w:p>
    <w:p w14:paraId="341B8D75" w14:textId="77777777" w:rsidR="0023576E" w:rsidRDefault="0023576E" w:rsidP="0023576E">
      <w:pPr>
        <w:pStyle w:val="2"/>
      </w:pPr>
      <w:r>
        <w:t>Привет, animation!</w:t>
      </w:r>
    </w:p>
    <w:p w14:paraId="200E7F2C" w14:textId="77777777" w:rsidR="0023576E" w:rsidRDefault="0023576E" w:rsidP="0023576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создавать сложные анимации и очень гибко управлять ими. Описание CSS-анимации состоит из двух частей: набора ключевых кадров </w:t>
      </w:r>
      <w:r>
        <w:rPr>
          <w:rStyle w:val="HTML"/>
          <w:rFonts w:ascii="Consolas" w:hAnsi="Consolas"/>
          <w:color w:val="333333"/>
          <w:sz w:val="21"/>
          <w:szCs w:val="21"/>
          <w:bdr w:val="none" w:sz="0" w:space="0" w:color="auto" w:frame="1"/>
        </w:rPr>
        <w:t>keyframes</w:t>
      </w:r>
      <w:r>
        <w:rPr>
          <w:rFonts w:ascii="Arial" w:hAnsi="Arial" w:cs="Arial"/>
          <w:color w:val="333333"/>
        </w:rPr>
        <w:t>и параметров самой анимации.</w:t>
      </w:r>
    </w:p>
    <w:p w14:paraId="67318144" w14:textId="77777777" w:rsidR="0023576E" w:rsidRDefault="0023576E" w:rsidP="0023576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описания ключевых кадров анимации:</w:t>
      </w:r>
    </w:p>
    <w:p w14:paraId="7138F613" w14:textId="77777777" w:rsidR="0023576E" w:rsidRPr="0023576E" w:rsidRDefault="0023576E" w:rsidP="0023576E">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@keyframes stretching {</w:t>
      </w:r>
    </w:p>
    <w:p w14:paraId="31453814" w14:textId="77777777" w:rsidR="0023576E" w:rsidRPr="0023576E" w:rsidRDefault="0023576E" w:rsidP="0023576E">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0% {</w:t>
      </w:r>
    </w:p>
    <w:p w14:paraId="478536CD" w14:textId="77777777" w:rsidR="0023576E" w:rsidRPr="0023576E" w:rsidRDefault="0023576E" w:rsidP="0023576E">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100px;</w:t>
      </w:r>
    </w:p>
    <w:p w14:paraId="5C9420A6" w14:textId="77777777" w:rsidR="0023576E" w:rsidRPr="0023576E" w:rsidRDefault="0023576E" w:rsidP="0023576E">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t>
      </w:r>
    </w:p>
    <w:p w14:paraId="39B579C4" w14:textId="77777777" w:rsidR="0023576E" w:rsidRPr="0023576E" w:rsidRDefault="0023576E" w:rsidP="0023576E">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100% {</w:t>
      </w:r>
    </w:p>
    <w:p w14:paraId="020D188B" w14:textId="77777777" w:rsidR="0023576E" w:rsidRPr="0023576E" w:rsidRDefault="0023576E" w:rsidP="0023576E">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200px;</w:t>
      </w:r>
    </w:p>
    <w:p w14:paraId="4B7332C9" w14:textId="77777777" w:rsidR="0023576E" w:rsidRDefault="0023576E" w:rsidP="0023576E">
      <w:pPr>
        <w:pStyle w:val="HTML0"/>
        <w:shd w:val="clear" w:color="auto" w:fill="F8F8F8"/>
        <w:spacing w:before="300" w:after="300"/>
        <w:ind w:left="-225"/>
        <w:rPr>
          <w:rStyle w:val="HTML"/>
          <w:rFonts w:ascii="Consolas" w:hAnsi="Consolas"/>
          <w:color w:val="333333"/>
          <w:bdr w:val="none" w:sz="0" w:space="0" w:color="auto" w:frame="1"/>
        </w:rPr>
      </w:pPr>
      <w:r w:rsidRPr="0023576E">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1D701BE5" w14:textId="77777777" w:rsidR="0023576E" w:rsidRDefault="0023576E" w:rsidP="0023576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EAE69F" w14:textId="77777777" w:rsidR="0023576E" w:rsidRDefault="0023576E" w:rsidP="0023576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Анимация в примере имеет название </w:t>
      </w:r>
      <w:r>
        <w:rPr>
          <w:rStyle w:val="HTML"/>
          <w:rFonts w:ascii="Consolas" w:hAnsi="Consolas"/>
          <w:color w:val="333333"/>
          <w:sz w:val="21"/>
          <w:szCs w:val="21"/>
          <w:bdr w:val="none" w:sz="0" w:space="0" w:color="auto" w:frame="1"/>
        </w:rPr>
        <w:t>stretching</w:t>
      </w:r>
      <w:r>
        <w:rPr>
          <w:rFonts w:ascii="Arial" w:hAnsi="Arial" w:cs="Arial"/>
          <w:color w:val="333333"/>
        </w:rPr>
        <w:t>, и в ней описывается, как будет меняться стиль блока от начальной до конечной точки. Эту анимацию можно применить к любому элементу, для этого достаточно добавить в CSS два свойства — </w:t>
      </w:r>
      <w:r>
        <w:rPr>
          <w:rStyle w:val="HTML"/>
          <w:rFonts w:ascii="Consolas" w:hAnsi="Consolas"/>
          <w:color w:val="333333"/>
          <w:sz w:val="21"/>
          <w:szCs w:val="21"/>
          <w:bdr w:val="none" w:sz="0" w:space="0" w:color="auto" w:frame="1"/>
        </w:rPr>
        <w:t>animation-name</w:t>
      </w:r>
      <w:r>
        <w:rPr>
          <w:rFonts w:ascii="Arial" w:hAnsi="Arial" w:cs="Arial"/>
          <w:color w:val="333333"/>
        </w:rPr>
        <w:t> (название анимации) и </w:t>
      </w:r>
      <w:r>
        <w:rPr>
          <w:rStyle w:val="HTML"/>
          <w:rFonts w:ascii="Consolas" w:hAnsi="Consolas"/>
          <w:color w:val="333333"/>
          <w:sz w:val="21"/>
          <w:szCs w:val="21"/>
          <w:bdr w:val="none" w:sz="0" w:space="0" w:color="auto" w:frame="1"/>
        </w:rPr>
        <w:t>animation-duration</w:t>
      </w:r>
      <w:r>
        <w:rPr>
          <w:rFonts w:ascii="Arial" w:hAnsi="Arial" w:cs="Arial"/>
          <w:color w:val="333333"/>
        </w:rPr>
        <w:t> (длительность) — и задать им нужные значения. Например:</w:t>
      </w:r>
    </w:p>
    <w:p w14:paraId="7E9E5812" w14:textId="77777777" w:rsidR="0023576E" w:rsidRDefault="0023576E" w:rsidP="0023576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 {</w:t>
      </w:r>
    </w:p>
    <w:p w14:paraId="1BA5A38D" w14:textId="77777777" w:rsidR="0023576E" w:rsidRDefault="0023576E" w:rsidP="0023576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animation-name: stretching;</w:t>
      </w:r>
    </w:p>
    <w:p w14:paraId="3C801930" w14:textId="77777777" w:rsidR="0023576E" w:rsidRDefault="0023576E" w:rsidP="0023576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animation-duration: 1s;</w:t>
      </w:r>
    </w:p>
    <w:p w14:paraId="19530C6C" w14:textId="77777777" w:rsidR="0023576E" w:rsidRDefault="0023576E" w:rsidP="0023576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1057BD" w14:textId="77777777" w:rsidR="0023576E" w:rsidRDefault="0023576E" w:rsidP="0023576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код назначит анимацию </w:t>
      </w:r>
      <w:r>
        <w:rPr>
          <w:rStyle w:val="HTML"/>
          <w:rFonts w:ascii="Consolas" w:hAnsi="Consolas"/>
          <w:color w:val="333333"/>
          <w:sz w:val="21"/>
          <w:szCs w:val="21"/>
          <w:bdr w:val="none" w:sz="0" w:space="0" w:color="auto" w:frame="1"/>
        </w:rPr>
        <w:t>stretching</w:t>
      </w:r>
      <w:r>
        <w:rPr>
          <w:rFonts w:ascii="Arial" w:hAnsi="Arial" w:cs="Arial"/>
          <w:color w:val="333333"/>
        </w:rPr>
        <w:t> элементам с классом </w:t>
      </w:r>
      <w:r>
        <w:rPr>
          <w:rStyle w:val="HTML"/>
          <w:rFonts w:ascii="Consolas" w:hAnsi="Consolas"/>
          <w:color w:val="333333"/>
          <w:sz w:val="21"/>
          <w:szCs w:val="21"/>
          <w:bdr w:val="none" w:sz="0" w:space="0" w:color="auto" w:frame="1"/>
        </w:rPr>
        <w:t>button</w:t>
      </w:r>
      <w:r>
        <w:rPr>
          <w:rFonts w:ascii="Arial" w:hAnsi="Arial" w:cs="Arial"/>
          <w:color w:val="333333"/>
        </w:rPr>
        <w:t>. В результате работы анимации элемент плавно увеличит ширину со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 за </w:t>
      </w:r>
      <w:r>
        <w:rPr>
          <w:rStyle w:val="HTML"/>
          <w:rFonts w:ascii="Consolas" w:hAnsi="Consolas"/>
          <w:color w:val="333333"/>
          <w:sz w:val="21"/>
          <w:szCs w:val="21"/>
          <w:bdr w:val="none" w:sz="0" w:space="0" w:color="auto" w:frame="1"/>
        </w:rPr>
        <w:t>1</w:t>
      </w:r>
      <w:r>
        <w:rPr>
          <w:rFonts w:ascii="Arial" w:hAnsi="Arial" w:cs="Arial"/>
          <w:color w:val="333333"/>
        </w:rPr>
        <w:t> секунду.</w:t>
      </w:r>
    </w:p>
    <w:p w14:paraId="3FE944BF" w14:textId="77777777" w:rsidR="000E606A" w:rsidRDefault="000E606A" w:rsidP="000E606A"/>
    <w:p w14:paraId="72FF1805" w14:textId="77777777" w:rsidR="000E606A" w:rsidRPr="000E606A" w:rsidRDefault="000E606A" w:rsidP="000E606A">
      <w:pPr>
        <w:rPr>
          <w:lang w:val="en-US"/>
        </w:rPr>
      </w:pPr>
      <w:r w:rsidRPr="000E606A">
        <w:rPr>
          <w:lang w:val="en-US"/>
        </w:rPr>
        <w:t>@keyframes rotate {</w:t>
      </w:r>
    </w:p>
    <w:p w14:paraId="3F496057" w14:textId="77777777" w:rsidR="000E606A" w:rsidRPr="000E606A" w:rsidRDefault="000E606A" w:rsidP="000E606A">
      <w:pPr>
        <w:rPr>
          <w:lang w:val="en-US"/>
        </w:rPr>
      </w:pPr>
      <w:r w:rsidRPr="000E606A">
        <w:rPr>
          <w:lang w:val="en-US"/>
        </w:rPr>
        <w:t xml:space="preserve">  0% {</w:t>
      </w:r>
    </w:p>
    <w:p w14:paraId="7D01D26D" w14:textId="77777777" w:rsidR="000E606A" w:rsidRPr="000E606A" w:rsidRDefault="000E606A" w:rsidP="000E606A">
      <w:pPr>
        <w:rPr>
          <w:lang w:val="en-US"/>
        </w:rPr>
      </w:pPr>
      <w:r w:rsidRPr="000E606A">
        <w:rPr>
          <w:lang w:val="en-US"/>
        </w:rPr>
        <w:t xml:space="preserve">    transform: rotate(0deg);</w:t>
      </w:r>
    </w:p>
    <w:p w14:paraId="49F2A438" w14:textId="77777777" w:rsidR="000E606A" w:rsidRPr="000E606A" w:rsidRDefault="000E606A" w:rsidP="000E606A">
      <w:pPr>
        <w:rPr>
          <w:lang w:val="en-US"/>
        </w:rPr>
      </w:pPr>
      <w:r w:rsidRPr="000E606A">
        <w:rPr>
          <w:lang w:val="en-US"/>
        </w:rPr>
        <w:t xml:space="preserve">  }</w:t>
      </w:r>
    </w:p>
    <w:p w14:paraId="7C92E5A9" w14:textId="77777777" w:rsidR="000E606A" w:rsidRPr="000E606A" w:rsidRDefault="000E606A" w:rsidP="000E606A">
      <w:pPr>
        <w:rPr>
          <w:lang w:val="en-US"/>
        </w:rPr>
      </w:pPr>
      <w:r w:rsidRPr="000E606A">
        <w:rPr>
          <w:lang w:val="en-US"/>
        </w:rPr>
        <w:t xml:space="preserve">  100% {</w:t>
      </w:r>
    </w:p>
    <w:p w14:paraId="2A81851F" w14:textId="77777777" w:rsidR="000E606A" w:rsidRPr="000E606A" w:rsidRDefault="000E606A" w:rsidP="000E606A">
      <w:pPr>
        <w:rPr>
          <w:lang w:val="en-US"/>
        </w:rPr>
      </w:pPr>
      <w:r w:rsidRPr="000E606A">
        <w:rPr>
          <w:lang w:val="en-US"/>
        </w:rPr>
        <w:t xml:space="preserve">    transform: rotate(360deg);</w:t>
      </w:r>
    </w:p>
    <w:p w14:paraId="45DCD280" w14:textId="77777777" w:rsidR="000E606A" w:rsidRPr="000E606A" w:rsidRDefault="000E606A" w:rsidP="000E606A">
      <w:pPr>
        <w:rPr>
          <w:lang w:val="en-US"/>
        </w:rPr>
      </w:pPr>
      <w:r w:rsidRPr="000E606A">
        <w:rPr>
          <w:lang w:val="en-US"/>
        </w:rPr>
        <w:t xml:space="preserve">  }</w:t>
      </w:r>
    </w:p>
    <w:p w14:paraId="438442FB" w14:textId="77777777" w:rsidR="000E606A" w:rsidRPr="000E606A" w:rsidRDefault="000E606A" w:rsidP="000E606A">
      <w:pPr>
        <w:rPr>
          <w:lang w:val="en-US"/>
        </w:rPr>
      </w:pPr>
      <w:r w:rsidRPr="000E606A">
        <w:rPr>
          <w:lang w:val="en-US"/>
        </w:rPr>
        <w:t>}</w:t>
      </w:r>
    </w:p>
    <w:p w14:paraId="440A5FCA" w14:textId="77777777" w:rsidR="000E606A" w:rsidRPr="000E606A" w:rsidRDefault="000E606A" w:rsidP="000E606A">
      <w:pPr>
        <w:rPr>
          <w:lang w:val="en-US"/>
        </w:rPr>
      </w:pPr>
    </w:p>
    <w:p w14:paraId="5D09A298" w14:textId="77777777" w:rsidR="000E606A" w:rsidRPr="000E606A" w:rsidRDefault="000E606A" w:rsidP="000E606A">
      <w:pPr>
        <w:rPr>
          <w:lang w:val="en-US"/>
        </w:rPr>
      </w:pPr>
    </w:p>
    <w:p w14:paraId="55AF95BB" w14:textId="77777777" w:rsidR="000E606A" w:rsidRPr="000E606A" w:rsidRDefault="000E606A" w:rsidP="000E606A">
      <w:pPr>
        <w:rPr>
          <w:lang w:val="en-US"/>
        </w:rPr>
      </w:pPr>
    </w:p>
    <w:p w14:paraId="4C101215" w14:textId="77777777" w:rsidR="000E606A" w:rsidRPr="000E606A" w:rsidRDefault="000E606A" w:rsidP="000E606A">
      <w:pPr>
        <w:rPr>
          <w:lang w:val="en-US"/>
        </w:rPr>
      </w:pPr>
      <w:r w:rsidRPr="000E606A">
        <w:rPr>
          <w:lang w:val="en-US"/>
        </w:rPr>
        <w:t>.wood-wheel {</w:t>
      </w:r>
    </w:p>
    <w:p w14:paraId="1F927FBB" w14:textId="77777777" w:rsidR="000E606A" w:rsidRPr="000E606A" w:rsidRDefault="000E606A" w:rsidP="000E606A">
      <w:pPr>
        <w:rPr>
          <w:lang w:val="en-US"/>
        </w:rPr>
      </w:pPr>
      <w:r w:rsidRPr="000E606A">
        <w:rPr>
          <w:lang w:val="en-US"/>
        </w:rPr>
        <w:t xml:space="preserve">  animation-name: rotate;</w:t>
      </w:r>
    </w:p>
    <w:p w14:paraId="523AE314" w14:textId="77777777" w:rsidR="000E606A" w:rsidRPr="000E606A" w:rsidRDefault="000E606A" w:rsidP="000E606A">
      <w:pPr>
        <w:rPr>
          <w:lang w:val="en-US"/>
        </w:rPr>
      </w:pPr>
      <w:r w:rsidRPr="000E606A">
        <w:rPr>
          <w:lang w:val="en-US"/>
        </w:rPr>
        <w:t xml:space="preserve">  animation-duration: 15s;</w:t>
      </w:r>
    </w:p>
    <w:p w14:paraId="38264E4F" w14:textId="77777777" w:rsidR="000E606A" w:rsidRDefault="000E606A" w:rsidP="000E606A">
      <w:r>
        <w:t>}</w:t>
      </w:r>
    </w:p>
    <w:p w14:paraId="675C7D29" w14:textId="77777777" w:rsidR="000E606A" w:rsidRDefault="000E606A" w:rsidP="000E606A">
      <w:pPr>
        <w:pStyle w:val="2"/>
      </w:pPr>
      <w:r>
        <w:t>@keyframes: раскадровка</w:t>
      </w:r>
    </w:p>
    <w:p w14:paraId="623A7AB0" w14:textId="77777777" w:rsidR="000E606A" w:rsidRDefault="000E606A" w:rsidP="000E60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каждой анимации нужно задать имя, описать начальный и конечный ключевые кадры, которые задаются с помощью зарезервированных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7881A83F" w14:textId="77777777" w:rsidR="000E606A" w:rsidRDefault="000E606A" w:rsidP="000E60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можно описать промежуточные ключевые кадры, которые задаются с помощью процентов.</w:t>
      </w:r>
    </w:p>
    <w:p w14:paraId="212071D3" w14:textId="77777777" w:rsidR="000E606A" w:rsidRDefault="000E606A" w:rsidP="000E60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начальный ключевой кадр, то анимация будет проигрываться из исходного стилевого состояния элемента к ближайшему шагу из перечисленных в </w:t>
      </w:r>
      <w:r>
        <w:rPr>
          <w:rStyle w:val="HTML"/>
          <w:rFonts w:ascii="Consolas" w:hAnsi="Consolas"/>
          <w:color w:val="333333"/>
          <w:sz w:val="21"/>
          <w:szCs w:val="21"/>
          <w:bdr w:val="none" w:sz="0" w:space="0" w:color="auto" w:frame="1"/>
        </w:rPr>
        <w:t>keyframes</w:t>
      </w:r>
      <w:r>
        <w:rPr>
          <w:rFonts w:ascii="Arial" w:hAnsi="Arial" w:cs="Arial"/>
          <w:color w:val="333333"/>
        </w:rPr>
        <w:t> и далее.</w:t>
      </w:r>
    </w:p>
    <w:p w14:paraId="74BB65B8" w14:textId="77777777" w:rsidR="000E606A" w:rsidRDefault="000E606A" w:rsidP="000E60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конечный кадр, то после достижения последнего промежуточного шага, анимация проиграется в обратном направлении до достижения изначального состояния элемента.</w:t>
      </w:r>
    </w:p>
    <w:p w14:paraId="543A3B47" w14:textId="77777777" w:rsidR="000E606A" w:rsidRDefault="000E606A" w:rsidP="000E60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Ключевые кадры внутри </w:t>
      </w:r>
      <w:r>
        <w:rPr>
          <w:rStyle w:val="HTML"/>
          <w:rFonts w:ascii="Consolas" w:hAnsi="Consolas"/>
          <w:color w:val="333333"/>
          <w:sz w:val="21"/>
          <w:szCs w:val="21"/>
          <w:bdr w:val="none" w:sz="0" w:space="0" w:color="auto" w:frame="1"/>
        </w:rPr>
        <w:t>keyframes</w:t>
      </w:r>
      <w:r>
        <w:rPr>
          <w:rFonts w:ascii="Arial" w:hAnsi="Arial" w:cs="Arial"/>
          <w:color w:val="333333"/>
        </w:rPr>
        <w:t> могут быть написаны в произвольном порядке, но лучше их перечислять по хронологии от меньшего к большему.</w:t>
      </w:r>
    </w:p>
    <w:p w14:paraId="59010150" w14:textId="77777777" w:rsidR="000E606A" w:rsidRDefault="000E606A" w:rsidP="000E60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Длительность анимации </w:t>
      </w:r>
      <w:r>
        <w:rPr>
          <w:rStyle w:val="HTML"/>
          <w:rFonts w:ascii="Consolas" w:hAnsi="Consolas"/>
          <w:color w:val="333333"/>
          <w:sz w:val="21"/>
          <w:szCs w:val="21"/>
          <w:bdr w:val="none" w:sz="0" w:space="0" w:color="auto" w:frame="1"/>
        </w:rPr>
        <w:t>animation-duration</w:t>
      </w:r>
      <w:r>
        <w:rPr>
          <w:rFonts w:ascii="Arial" w:hAnsi="Arial" w:cs="Arial"/>
          <w:color w:val="333333"/>
        </w:rPr>
        <w:t> задаётся в секундах или миллисекундах, например: </w:t>
      </w:r>
      <w:r>
        <w:rPr>
          <w:rStyle w:val="HTML"/>
          <w:rFonts w:ascii="Consolas" w:hAnsi="Consolas"/>
          <w:color w:val="333333"/>
          <w:sz w:val="21"/>
          <w:szCs w:val="21"/>
          <w:bdr w:val="none" w:sz="0" w:space="0" w:color="auto" w:frame="1"/>
        </w:rPr>
        <w:t>10s</w:t>
      </w:r>
      <w:r>
        <w:rPr>
          <w:rFonts w:ascii="Arial" w:hAnsi="Arial" w:cs="Arial"/>
          <w:color w:val="333333"/>
        </w:rPr>
        <w:t>, </w:t>
      </w:r>
      <w:r>
        <w:rPr>
          <w:rStyle w:val="HTML"/>
          <w:rFonts w:ascii="Consolas" w:hAnsi="Consolas"/>
          <w:color w:val="333333"/>
          <w:sz w:val="21"/>
          <w:szCs w:val="21"/>
          <w:bdr w:val="none" w:sz="0" w:space="0" w:color="auto" w:frame="1"/>
        </w:rPr>
        <w:t>100ms</w:t>
      </w:r>
      <w:r>
        <w:rPr>
          <w:rFonts w:ascii="Arial" w:hAnsi="Arial" w:cs="Arial"/>
          <w:color w:val="333333"/>
        </w:rPr>
        <w:t>.</w:t>
      </w:r>
    </w:p>
    <w:p w14:paraId="169C30D5" w14:textId="77777777" w:rsidR="000E606A" w:rsidRDefault="000E606A" w:rsidP="000E60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анимацию без описания начального кадра, используя шаги в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328A1D23" w14:textId="77777777" w:rsidR="00F27759" w:rsidRDefault="00F27759" w:rsidP="00F27759">
      <w:pPr>
        <w:pStyle w:val="2"/>
      </w:pPr>
      <w:r>
        <w:t>@keyframes: from и to</w:t>
      </w:r>
    </w:p>
    <w:p w14:paraId="778C9C61" w14:textId="77777777" w:rsidR="00F27759" w:rsidRDefault="00F27759" w:rsidP="00F2775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уже говорилось в </w:t>
      </w:r>
      <w:hyperlink r:id="rId257" w:history="1">
        <w:r>
          <w:rPr>
            <w:rStyle w:val="a6"/>
            <w:rFonts w:ascii="Arial" w:hAnsi="Arial" w:cs="Arial"/>
            <w:color w:val="3F3CCB"/>
          </w:rPr>
          <w:t>предыдущем задании</w:t>
        </w:r>
      </w:hyperlink>
      <w:r>
        <w:rPr>
          <w:rFonts w:ascii="Arial" w:hAnsi="Arial" w:cs="Arial"/>
          <w:color w:val="333333"/>
        </w:rPr>
        <w:t>, начальный и конечный ключевые кадры задаются с помощью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68583F2E" w14:textId="77777777" w:rsidR="00F27759" w:rsidRDefault="00F27759" w:rsidP="00F2775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промежуточные ключевые кадры задаются с помощью процентов. Вот пример анимации из 4 кадров:</w:t>
      </w:r>
    </w:p>
    <w:p w14:paraId="1C7CB0FD" w14:textId="77777777" w:rsidR="00F27759" w:rsidRPr="00F27759" w:rsidRDefault="00F27759" w:rsidP="00F27759">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@keyframes coloring {</w:t>
      </w:r>
    </w:p>
    <w:p w14:paraId="769E9540" w14:textId="77777777" w:rsidR="00F27759" w:rsidRPr="00F27759" w:rsidRDefault="00F27759" w:rsidP="00F27759">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from { background-color: red; }</w:t>
      </w:r>
    </w:p>
    <w:p w14:paraId="3CD0B30F" w14:textId="77777777" w:rsidR="00F27759" w:rsidRPr="00F27759" w:rsidRDefault="00F27759" w:rsidP="00F27759">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33%  { background-color: yellow; }</w:t>
      </w:r>
    </w:p>
    <w:p w14:paraId="2D721533" w14:textId="77777777" w:rsidR="00F27759" w:rsidRPr="00F27759" w:rsidRDefault="00F27759" w:rsidP="00F27759">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66%  { background-color: green; }</w:t>
      </w:r>
    </w:p>
    <w:p w14:paraId="0CA41BB3" w14:textId="77777777" w:rsidR="00F27759" w:rsidRPr="00F27759" w:rsidRDefault="00F27759" w:rsidP="00F27759">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to   { background-color: blue; }</w:t>
      </w:r>
    </w:p>
    <w:p w14:paraId="0EC75129" w14:textId="77777777" w:rsidR="00F27759" w:rsidRPr="00F27759" w:rsidRDefault="00F27759" w:rsidP="00F27759">
      <w:pPr>
        <w:pStyle w:val="HTML0"/>
        <w:shd w:val="clear" w:color="auto" w:fill="F8F8F8"/>
        <w:spacing w:before="300" w:after="300"/>
        <w:ind w:left="-225"/>
        <w:rPr>
          <w:rFonts w:ascii="Consolas" w:hAnsi="Consolas"/>
          <w:color w:val="333333"/>
          <w:sz w:val="24"/>
          <w:szCs w:val="24"/>
          <w:lang w:val="en-US"/>
        </w:rPr>
      </w:pPr>
      <w:r w:rsidRPr="00F27759">
        <w:rPr>
          <w:rStyle w:val="HTML"/>
          <w:rFonts w:ascii="Consolas" w:hAnsi="Consolas"/>
          <w:color w:val="333333"/>
          <w:bdr w:val="none" w:sz="0" w:space="0" w:color="auto" w:frame="1"/>
          <w:lang w:val="en-US"/>
        </w:rPr>
        <w:t>}</w:t>
      </w:r>
    </w:p>
    <w:p w14:paraId="0F814F0A" w14:textId="77777777" w:rsidR="00F27759" w:rsidRPr="00F27759" w:rsidRDefault="00F27759" w:rsidP="00F27759">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Опробуем</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from</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to</w:t>
      </w:r>
      <w:r w:rsidRPr="00F27759">
        <w:rPr>
          <w:rFonts w:ascii="Arial" w:hAnsi="Arial" w:cs="Arial"/>
          <w:color w:val="333333"/>
          <w:lang w:val="en-US"/>
        </w:rPr>
        <w:t> </w:t>
      </w:r>
      <w:r>
        <w:rPr>
          <w:rFonts w:ascii="Arial" w:hAnsi="Arial" w:cs="Arial"/>
          <w:color w:val="333333"/>
        </w:rPr>
        <w:t>и</w:t>
      </w:r>
      <w:r w:rsidRPr="00F27759">
        <w:rPr>
          <w:rFonts w:ascii="Arial" w:hAnsi="Arial" w:cs="Arial"/>
          <w:color w:val="333333"/>
          <w:lang w:val="en-US"/>
        </w:rPr>
        <w:t> </w:t>
      </w:r>
      <w:r>
        <w:rPr>
          <w:rFonts w:ascii="Arial" w:hAnsi="Arial" w:cs="Arial"/>
          <w:color w:val="333333"/>
        </w:rPr>
        <w:t>промежуточные</w:t>
      </w:r>
      <w:r w:rsidRPr="00F27759">
        <w:rPr>
          <w:rFonts w:ascii="Arial" w:hAnsi="Arial" w:cs="Arial"/>
          <w:color w:val="333333"/>
          <w:lang w:val="en-US"/>
        </w:rPr>
        <w:t xml:space="preserve"> </w:t>
      </w:r>
      <w:r>
        <w:rPr>
          <w:rFonts w:ascii="Arial" w:hAnsi="Arial" w:cs="Arial"/>
          <w:color w:val="333333"/>
        </w:rPr>
        <w:t>кадры</w:t>
      </w:r>
      <w:r w:rsidRPr="00F27759">
        <w:rPr>
          <w:rFonts w:ascii="Arial" w:hAnsi="Arial" w:cs="Arial"/>
          <w:color w:val="333333"/>
          <w:lang w:val="en-US"/>
        </w:rPr>
        <w:t xml:space="preserve"> </w:t>
      </w:r>
      <w:r>
        <w:rPr>
          <w:rFonts w:ascii="Arial" w:hAnsi="Arial" w:cs="Arial"/>
          <w:color w:val="333333"/>
        </w:rPr>
        <w:t>в</w:t>
      </w:r>
      <w:r w:rsidRPr="00F27759">
        <w:rPr>
          <w:rFonts w:ascii="Arial" w:hAnsi="Arial" w:cs="Arial"/>
          <w:color w:val="333333"/>
          <w:lang w:val="en-US"/>
        </w:rPr>
        <w:t> </w:t>
      </w:r>
      <w:r>
        <w:rPr>
          <w:rFonts w:ascii="Arial" w:hAnsi="Arial" w:cs="Arial"/>
          <w:color w:val="333333"/>
        </w:rPr>
        <w:t>деле</w:t>
      </w:r>
      <w:r w:rsidRPr="00F27759">
        <w:rPr>
          <w:rFonts w:ascii="Arial" w:hAnsi="Arial" w:cs="Arial"/>
          <w:color w:val="333333"/>
          <w:lang w:val="en-US"/>
        </w:rPr>
        <w:t>!</w:t>
      </w:r>
    </w:p>
    <w:p w14:paraId="73245AB7" w14:textId="77777777" w:rsidR="00A66638" w:rsidRPr="00A66638" w:rsidRDefault="00A66638" w:rsidP="00A66638">
      <w:pPr>
        <w:rPr>
          <w:lang w:val="en-US"/>
        </w:rPr>
      </w:pPr>
      <w:r w:rsidRPr="00A66638">
        <w:rPr>
          <w:lang w:val="en-US"/>
        </w:rPr>
        <w:t>.platform {</w:t>
      </w:r>
    </w:p>
    <w:p w14:paraId="54B90C66" w14:textId="77777777" w:rsidR="00A66638" w:rsidRPr="00A66638" w:rsidRDefault="00A66638" w:rsidP="00A66638">
      <w:pPr>
        <w:rPr>
          <w:lang w:val="en-US"/>
        </w:rPr>
      </w:pPr>
      <w:r w:rsidRPr="00A66638">
        <w:rPr>
          <w:lang w:val="en-US"/>
        </w:rPr>
        <w:t xml:space="preserve">  animation-name: lift-up;</w:t>
      </w:r>
    </w:p>
    <w:p w14:paraId="5A1D90E0" w14:textId="77777777" w:rsidR="00A66638" w:rsidRPr="00A66638" w:rsidRDefault="00A66638" w:rsidP="00A66638">
      <w:pPr>
        <w:rPr>
          <w:lang w:val="en-US"/>
        </w:rPr>
      </w:pPr>
      <w:r w:rsidRPr="00A66638">
        <w:rPr>
          <w:lang w:val="en-US"/>
        </w:rPr>
        <w:lastRenderedPageBreak/>
        <w:t xml:space="preserve">  animation-duration: 3s;</w:t>
      </w:r>
    </w:p>
    <w:p w14:paraId="3B4BC9D3" w14:textId="77777777" w:rsidR="00A66638" w:rsidRPr="00A66638" w:rsidRDefault="00A66638" w:rsidP="00A66638">
      <w:pPr>
        <w:rPr>
          <w:lang w:val="en-US"/>
        </w:rPr>
      </w:pPr>
      <w:r w:rsidRPr="00A66638">
        <w:rPr>
          <w:lang w:val="en-US"/>
        </w:rPr>
        <w:t>}</w:t>
      </w:r>
    </w:p>
    <w:p w14:paraId="658A856F" w14:textId="77777777" w:rsidR="00A66638" w:rsidRPr="00A66638" w:rsidRDefault="00A66638" w:rsidP="00A66638">
      <w:pPr>
        <w:rPr>
          <w:lang w:val="en-US"/>
        </w:rPr>
      </w:pPr>
    </w:p>
    <w:p w14:paraId="0E2DCEBD" w14:textId="77777777" w:rsidR="00A66638" w:rsidRPr="00A66638" w:rsidRDefault="00A66638" w:rsidP="00A66638">
      <w:pPr>
        <w:rPr>
          <w:lang w:val="en-US"/>
        </w:rPr>
      </w:pPr>
      <w:r w:rsidRPr="00A66638">
        <w:rPr>
          <w:lang w:val="en-US"/>
        </w:rPr>
        <w:t>@keyframes lift-up {</w:t>
      </w:r>
    </w:p>
    <w:p w14:paraId="0E60F338" w14:textId="77777777" w:rsidR="00A66638" w:rsidRPr="00A66638" w:rsidRDefault="00A66638" w:rsidP="00A66638">
      <w:pPr>
        <w:rPr>
          <w:lang w:val="en-US"/>
        </w:rPr>
      </w:pPr>
      <w:r w:rsidRPr="00A66638">
        <w:rPr>
          <w:lang w:val="en-US"/>
        </w:rPr>
        <w:t xml:space="preserve">  from { </w:t>
      </w:r>
    </w:p>
    <w:p w14:paraId="385F548E" w14:textId="77777777" w:rsidR="00A66638" w:rsidRPr="00A66638" w:rsidRDefault="00A66638" w:rsidP="00A66638">
      <w:pPr>
        <w:rPr>
          <w:lang w:val="en-US"/>
        </w:rPr>
      </w:pPr>
      <w:r w:rsidRPr="00A66638">
        <w:rPr>
          <w:lang w:val="en-US"/>
        </w:rPr>
        <w:t xml:space="preserve">    transform:translateY(0px);</w:t>
      </w:r>
    </w:p>
    <w:p w14:paraId="3C3BA1AE" w14:textId="77777777" w:rsidR="00A66638" w:rsidRPr="00A66638" w:rsidRDefault="00A66638" w:rsidP="00A66638">
      <w:pPr>
        <w:rPr>
          <w:lang w:val="en-US"/>
        </w:rPr>
      </w:pPr>
      <w:r w:rsidRPr="00A66638">
        <w:rPr>
          <w:lang w:val="en-US"/>
        </w:rPr>
        <w:t xml:space="preserve">    }</w:t>
      </w:r>
    </w:p>
    <w:p w14:paraId="56B65EBC" w14:textId="77777777" w:rsidR="00A66638" w:rsidRPr="00A66638" w:rsidRDefault="00A66638" w:rsidP="00A66638">
      <w:pPr>
        <w:rPr>
          <w:lang w:val="en-US"/>
        </w:rPr>
      </w:pPr>
      <w:r w:rsidRPr="00A66638">
        <w:rPr>
          <w:lang w:val="en-US"/>
        </w:rPr>
        <w:t xml:space="preserve">  50% { transform:translateY(-250px);}</w:t>
      </w:r>
    </w:p>
    <w:p w14:paraId="2D5D39ED" w14:textId="77777777" w:rsidR="00A66638" w:rsidRPr="00335DC8" w:rsidRDefault="00A66638" w:rsidP="00A66638">
      <w:r w:rsidRPr="00A66638">
        <w:rPr>
          <w:lang w:val="en-US"/>
        </w:rPr>
        <w:t xml:space="preserve"> </w:t>
      </w:r>
      <w:r w:rsidRPr="00335DC8">
        <w:t xml:space="preserve">100% { </w:t>
      </w:r>
      <w:r w:rsidRPr="00A66638">
        <w:rPr>
          <w:lang w:val="en-US"/>
        </w:rPr>
        <w:t>transform</w:t>
      </w:r>
      <w:r w:rsidRPr="00335DC8">
        <w:t>:</w:t>
      </w:r>
      <w:r w:rsidRPr="00A66638">
        <w:rPr>
          <w:lang w:val="en-US"/>
        </w:rPr>
        <w:t>translateY</w:t>
      </w:r>
      <w:r w:rsidRPr="00335DC8">
        <w:t>(-300</w:t>
      </w:r>
      <w:r w:rsidRPr="00A66638">
        <w:rPr>
          <w:lang w:val="en-US"/>
        </w:rPr>
        <w:t>px</w:t>
      </w:r>
      <w:r w:rsidRPr="00335DC8">
        <w:t>);}</w:t>
      </w:r>
    </w:p>
    <w:p w14:paraId="311AB114" w14:textId="1D4B273D" w:rsidR="0023576E" w:rsidRPr="00335DC8" w:rsidRDefault="00A66638" w:rsidP="00A66638">
      <w:r w:rsidRPr="00335DC8">
        <w:t>}</w:t>
      </w:r>
    </w:p>
    <w:p w14:paraId="672D15AA" w14:textId="47A5180A" w:rsidR="00A66638" w:rsidRPr="00335DC8" w:rsidRDefault="00A66638" w:rsidP="00A66638"/>
    <w:p w14:paraId="63F0FEE4" w14:textId="77777777" w:rsidR="00A66638" w:rsidRDefault="00A66638" w:rsidP="00A66638">
      <w:pPr>
        <w:pStyle w:val="2"/>
      </w:pPr>
      <w:r>
        <w:t>@keyframes: группировка кадров</w:t>
      </w:r>
    </w:p>
    <w:p w14:paraId="2F6F50E3" w14:textId="77777777" w:rsidR="00A66638" w:rsidRDefault="00A66638" w:rsidP="00A6663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Ключевые кадры в </w:t>
      </w:r>
      <w:r>
        <w:rPr>
          <w:rStyle w:val="HTML"/>
          <w:rFonts w:ascii="Consolas" w:hAnsi="Consolas"/>
          <w:color w:val="333333"/>
          <w:sz w:val="21"/>
          <w:szCs w:val="21"/>
          <w:bdr w:val="none" w:sz="0" w:space="0" w:color="auto" w:frame="1"/>
        </w:rPr>
        <w:t>keyframes</w:t>
      </w:r>
      <w:r>
        <w:rPr>
          <w:rFonts w:ascii="Arial" w:hAnsi="Arial" w:cs="Arial"/>
          <w:color w:val="333333"/>
        </w:rPr>
        <w:t> можно группировать, для этого нужно перечислить их через запятую. Рассмотрим пример:</w:t>
      </w:r>
    </w:p>
    <w:p w14:paraId="5C7EE90F"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@keyframes stretching {</w:t>
      </w:r>
    </w:p>
    <w:p w14:paraId="0BBFC110"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w:t>
      </w:r>
    </w:p>
    <w:p w14:paraId="565E49C5"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50% {</w:t>
      </w:r>
    </w:p>
    <w:p w14:paraId="7A40E4ED"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100px;</w:t>
      </w:r>
    </w:p>
    <w:p w14:paraId="269B5A8D"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0ED8FD7"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100% {</w:t>
      </w:r>
    </w:p>
    <w:p w14:paraId="24B402EC"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200px;</w:t>
      </w:r>
    </w:p>
    <w:p w14:paraId="28E0ED14"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7F3EDD5" w14:textId="77777777" w:rsidR="00A66638" w:rsidRDefault="00A66638" w:rsidP="00A6663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F7EEDA" w14:textId="77777777" w:rsidR="00A66638" w:rsidRDefault="00A66638" w:rsidP="00A6663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примере первые два кадра сгруппированы. Анимируемый элемент сначала изменит свою ширину до </w:t>
      </w:r>
      <w:r>
        <w:rPr>
          <w:rStyle w:val="HTML"/>
          <w:rFonts w:ascii="Consolas" w:hAnsi="Consolas"/>
          <w:color w:val="333333"/>
          <w:sz w:val="21"/>
          <w:szCs w:val="21"/>
          <w:bdr w:val="none" w:sz="0" w:space="0" w:color="auto" w:frame="1"/>
        </w:rPr>
        <w:t>100px</w:t>
      </w:r>
      <w:r>
        <w:rPr>
          <w:rFonts w:ascii="Arial" w:hAnsi="Arial" w:cs="Arial"/>
          <w:color w:val="333333"/>
        </w:rPr>
        <w:t> и останется в этом состоянии половину времени анимации. А за вторую половину времени он растянется от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w:t>
      </w:r>
    </w:p>
    <w:p w14:paraId="1D77322A" w14:textId="77777777" w:rsidR="00F43A93" w:rsidRPr="00F43A93" w:rsidRDefault="00F43A93" w:rsidP="00F43A93">
      <w:pPr>
        <w:rPr>
          <w:lang w:val="en-US"/>
        </w:rPr>
      </w:pPr>
      <w:r w:rsidRPr="00F43A93">
        <w:rPr>
          <w:lang w:val="en-US"/>
        </w:rPr>
        <w:t>@keyframes lift-up {</w:t>
      </w:r>
    </w:p>
    <w:p w14:paraId="00CC376C" w14:textId="77777777" w:rsidR="00F43A93" w:rsidRPr="00F43A93" w:rsidRDefault="00F43A93" w:rsidP="00F43A93">
      <w:pPr>
        <w:rPr>
          <w:lang w:val="en-US"/>
        </w:rPr>
      </w:pPr>
      <w:r w:rsidRPr="00F43A93">
        <w:rPr>
          <w:lang w:val="en-US"/>
        </w:rPr>
        <w:t xml:space="preserve">  0% {</w:t>
      </w:r>
    </w:p>
    <w:p w14:paraId="3576EC9F" w14:textId="77777777" w:rsidR="00F43A93" w:rsidRPr="00F43A93" w:rsidRDefault="00F43A93" w:rsidP="00F43A93">
      <w:pPr>
        <w:rPr>
          <w:lang w:val="en-US"/>
        </w:rPr>
      </w:pPr>
      <w:r w:rsidRPr="00F43A93">
        <w:rPr>
          <w:lang w:val="en-US"/>
        </w:rPr>
        <w:t xml:space="preserve">    transform: translateY(0px);</w:t>
      </w:r>
    </w:p>
    <w:p w14:paraId="2E60670E" w14:textId="77777777" w:rsidR="00F43A93" w:rsidRPr="00F43A93" w:rsidRDefault="00F43A93" w:rsidP="00F43A93">
      <w:pPr>
        <w:rPr>
          <w:lang w:val="en-US"/>
        </w:rPr>
      </w:pPr>
      <w:r w:rsidRPr="00F43A93">
        <w:rPr>
          <w:lang w:val="en-US"/>
        </w:rPr>
        <w:t xml:space="preserve">  }</w:t>
      </w:r>
    </w:p>
    <w:p w14:paraId="435E5A7A" w14:textId="77777777" w:rsidR="00F43A93" w:rsidRPr="00F43A93" w:rsidRDefault="00F43A93" w:rsidP="00F43A93">
      <w:pPr>
        <w:rPr>
          <w:lang w:val="en-US"/>
        </w:rPr>
      </w:pPr>
      <w:r w:rsidRPr="00F43A93">
        <w:rPr>
          <w:lang w:val="en-US"/>
        </w:rPr>
        <w:t xml:space="preserve">  50%,80% {</w:t>
      </w:r>
    </w:p>
    <w:p w14:paraId="15C1E4B9" w14:textId="77777777" w:rsidR="00F43A93" w:rsidRPr="00F43A93" w:rsidRDefault="00F43A93" w:rsidP="00F43A93">
      <w:pPr>
        <w:rPr>
          <w:lang w:val="en-US"/>
        </w:rPr>
      </w:pPr>
      <w:r w:rsidRPr="00F43A93">
        <w:rPr>
          <w:lang w:val="en-US"/>
        </w:rPr>
        <w:t xml:space="preserve">    transform: translateY(-50px);</w:t>
      </w:r>
    </w:p>
    <w:p w14:paraId="4A703DFC" w14:textId="77777777" w:rsidR="00F43A93" w:rsidRPr="00F43A93" w:rsidRDefault="00F43A93" w:rsidP="00F43A93">
      <w:pPr>
        <w:rPr>
          <w:lang w:val="en-US"/>
        </w:rPr>
      </w:pPr>
      <w:r w:rsidRPr="00F43A93">
        <w:rPr>
          <w:lang w:val="en-US"/>
        </w:rPr>
        <w:t xml:space="preserve">  }</w:t>
      </w:r>
    </w:p>
    <w:p w14:paraId="4F06CFE7" w14:textId="77777777" w:rsidR="00F43A93" w:rsidRPr="00F43A93" w:rsidRDefault="00F43A93" w:rsidP="00F43A93">
      <w:pPr>
        <w:rPr>
          <w:lang w:val="en-US"/>
        </w:rPr>
      </w:pPr>
      <w:r w:rsidRPr="00F43A93">
        <w:rPr>
          <w:lang w:val="en-US"/>
        </w:rPr>
        <w:t xml:space="preserve">  100% {</w:t>
      </w:r>
    </w:p>
    <w:p w14:paraId="5362A536" w14:textId="77777777" w:rsidR="00F43A93" w:rsidRPr="00F43A93" w:rsidRDefault="00F43A93" w:rsidP="00F43A93">
      <w:pPr>
        <w:rPr>
          <w:lang w:val="en-US"/>
        </w:rPr>
      </w:pPr>
      <w:r w:rsidRPr="00F43A93">
        <w:rPr>
          <w:lang w:val="en-US"/>
        </w:rPr>
        <w:t xml:space="preserve">    transform: translateY(-300px);</w:t>
      </w:r>
    </w:p>
    <w:p w14:paraId="0A68EFB9" w14:textId="77777777" w:rsidR="00F43A93" w:rsidRDefault="00F43A93" w:rsidP="00F43A93">
      <w:r w:rsidRPr="00F43A93">
        <w:rPr>
          <w:lang w:val="en-US"/>
        </w:rPr>
        <w:t xml:space="preserve">  </w:t>
      </w:r>
      <w:r>
        <w:t>}</w:t>
      </w:r>
    </w:p>
    <w:p w14:paraId="23980616" w14:textId="6E58F262" w:rsidR="00A66638" w:rsidRDefault="00F43A93" w:rsidP="00F43A93">
      <w:r>
        <w:t>}</w:t>
      </w:r>
    </w:p>
    <w:p w14:paraId="535507C3" w14:textId="77777777" w:rsidR="00F43A93" w:rsidRDefault="00F43A93" w:rsidP="00F43A93">
      <w:pPr>
        <w:pStyle w:val="2"/>
      </w:pPr>
      <w:r>
        <w:t>Множественная анимация, шаг 1</w:t>
      </w:r>
    </w:p>
    <w:p w14:paraId="00179A9C" w14:textId="77777777" w:rsidR="00F43A93" w:rsidRDefault="00F43A93" w:rsidP="00F43A9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Одному элементу могут быть одновременно назначены несколько анимаций.</w:t>
      </w:r>
    </w:p>
    <w:p w14:paraId="24931330" w14:textId="77777777" w:rsidR="00F43A93" w:rsidRDefault="00F43A93" w:rsidP="00F43A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этих анимациях меняются разные свойства элемента, то они будут проигрываться одновременно.</w:t>
      </w:r>
    </w:p>
    <w:p w14:paraId="3953DAFA" w14:textId="77777777" w:rsidR="00F43A93" w:rsidRDefault="00F43A93" w:rsidP="00F43A9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следующем задании попробуем создать множественную анимацию одного объекта. Сначала давайте создадим и назначим первую анимацию.</w:t>
      </w:r>
    </w:p>
    <w:p w14:paraId="6A87F3AB" w14:textId="77777777" w:rsidR="00F61392" w:rsidRDefault="00F61392" w:rsidP="00F61392">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 одним ключевым кадром </w:t>
      </w:r>
      <w:r>
        <w:rPr>
          <w:rStyle w:val="HTML"/>
          <w:rFonts w:ascii="Consolas" w:hAnsi="Consolas"/>
          <w:color w:val="4EB543"/>
          <w:sz w:val="21"/>
          <w:szCs w:val="21"/>
          <w:bdr w:val="none" w:sz="0" w:space="0" w:color="auto" w:frame="1"/>
        </w:rPr>
        <w:t>50%</w:t>
      </w:r>
      <w:r>
        <w:rPr>
          <w:rStyle w:val="mark"/>
          <w:rFonts w:ascii="Arial" w:hAnsi="Arial" w:cs="Arial"/>
          <w:color w:val="4EB543"/>
          <w:sz w:val="21"/>
          <w:szCs w:val="21"/>
        </w:rPr>
        <w:t>,</w:t>
      </w:r>
      <w:r>
        <w:rPr>
          <w:rFonts w:ascii="Arial" w:hAnsi="Arial" w:cs="Arial"/>
          <w:color w:val="4EB543"/>
          <w:sz w:val="21"/>
          <w:szCs w:val="21"/>
        </w:rPr>
        <w:t> содержащим трансформацию поворота </w:t>
      </w:r>
      <w:r>
        <w:rPr>
          <w:rStyle w:val="HTML"/>
          <w:rFonts w:ascii="Consolas" w:hAnsi="Consolas"/>
          <w:color w:val="4EB543"/>
          <w:sz w:val="21"/>
          <w:szCs w:val="21"/>
          <w:bdr w:val="none" w:sz="0" w:space="0" w:color="auto" w:frame="1"/>
        </w:rPr>
        <w:t>transform: rotate(360deg)</w:t>
      </w:r>
      <w:r>
        <w:rPr>
          <w:rStyle w:val="mark"/>
          <w:rFonts w:ascii="Arial" w:hAnsi="Arial" w:cs="Arial"/>
          <w:color w:val="4EB543"/>
          <w:sz w:val="21"/>
          <w:szCs w:val="21"/>
        </w:rPr>
        <w:t>.</w:t>
      </w:r>
    </w:p>
    <w:p w14:paraId="7C9BC920" w14:textId="77777777" w:rsidR="00F61392" w:rsidRPr="00F61392" w:rsidRDefault="00F61392" w:rsidP="00F61392">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lang w:val="en-US"/>
        </w:rPr>
      </w:pPr>
      <w:r>
        <w:rPr>
          <w:rFonts w:ascii="Arial" w:hAnsi="Arial" w:cs="Arial"/>
          <w:color w:val="4EB543"/>
          <w:sz w:val="21"/>
          <w:szCs w:val="21"/>
        </w:rPr>
        <w:t>Блоку</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.stone-wheel</w:t>
      </w:r>
      <w:r w:rsidRPr="00F61392">
        <w:rPr>
          <w:rFonts w:ascii="Arial" w:hAnsi="Arial" w:cs="Arial"/>
          <w:color w:val="4EB543"/>
          <w:sz w:val="21"/>
          <w:szCs w:val="21"/>
          <w:lang w:val="en-US"/>
        </w:rPr>
        <w:t> </w:t>
      </w:r>
      <w:r>
        <w:rPr>
          <w:rFonts w:ascii="Arial" w:hAnsi="Arial" w:cs="Arial"/>
          <w:color w:val="4EB543"/>
          <w:sz w:val="21"/>
          <w:szCs w:val="21"/>
        </w:rPr>
        <w:t>задайте</w:t>
      </w:r>
      <w:r w:rsidRPr="00F61392">
        <w:rPr>
          <w:rFonts w:ascii="Arial" w:hAnsi="Arial" w:cs="Arial"/>
          <w:color w:val="4EB543"/>
          <w:sz w:val="21"/>
          <w:szCs w:val="21"/>
          <w:lang w:val="en-US"/>
        </w:rPr>
        <w:t xml:space="preserve"> </w:t>
      </w:r>
      <w:r>
        <w:rPr>
          <w:rFonts w:ascii="Arial" w:hAnsi="Arial" w:cs="Arial"/>
          <w:color w:val="4EB543"/>
          <w:sz w:val="21"/>
          <w:szCs w:val="21"/>
        </w:rPr>
        <w:t>свойства</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animation-name: rotate</w:t>
      </w:r>
      <w:r w:rsidRPr="00F61392">
        <w:rPr>
          <w:rFonts w:ascii="Arial" w:hAnsi="Arial" w:cs="Arial"/>
          <w:color w:val="4EB543"/>
          <w:sz w:val="21"/>
          <w:szCs w:val="21"/>
          <w:lang w:val="en-US"/>
        </w:rPr>
        <w:t> </w:t>
      </w:r>
      <w:r>
        <w:rPr>
          <w:rFonts w:ascii="Arial" w:hAnsi="Arial" w:cs="Arial"/>
          <w:color w:val="4EB543"/>
          <w:sz w:val="21"/>
          <w:szCs w:val="21"/>
        </w:rPr>
        <w:t>и</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animation-duration: 3s</w:t>
      </w:r>
    </w:p>
    <w:p w14:paraId="36F158A9" w14:textId="77777777" w:rsidR="00F61392" w:rsidRPr="00F61392" w:rsidRDefault="00F61392" w:rsidP="00F61392">
      <w:pPr>
        <w:rPr>
          <w:lang w:val="en-US"/>
        </w:rPr>
      </w:pPr>
    </w:p>
    <w:p w14:paraId="332AED04" w14:textId="732A404A" w:rsidR="00F61392" w:rsidRPr="00335DC8" w:rsidRDefault="00F61392" w:rsidP="00F61392">
      <w:pPr>
        <w:rPr>
          <w:lang w:val="en-US"/>
        </w:rPr>
      </w:pPr>
      <w:r w:rsidRPr="00335DC8">
        <w:rPr>
          <w:lang w:val="en-US"/>
        </w:rPr>
        <w:t>@keyframes rotate {</w:t>
      </w:r>
    </w:p>
    <w:p w14:paraId="10D38924" w14:textId="77777777" w:rsidR="00F61392" w:rsidRPr="00335DC8" w:rsidRDefault="00F61392" w:rsidP="00F61392">
      <w:pPr>
        <w:rPr>
          <w:lang w:val="en-US"/>
        </w:rPr>
      </w:pPr>
      <w:r w:rsidRPr="00335DC8">
        <w:rPr>
          <w:lang w:val="en-US"/>
        </w:rPr>
        <w:t xml:space="preserve">  50% {</w:t>
      </w:r>
    </w:p>
    <w:p w14:paraId="1E40D461" w14:textId="77777777" w:rsidR="00F61392" w:rsidRPr="00335DC8" w:rsidRDefault="00F61392" w:rsidP="00F61392">
      <w:pPr>
        <w:rPr>
          <w:lang w:val="en-US"/>
        </w:rPr>
      </w:pPr>
      <w:r w:rsidRPr="00335DC8">
        <w:rPr>
          <w:lang w:val="en-US"/>
        </w:rPr>
        <w:t xml:space="preserve">    transform:rotate(360deg);</w:t>
      </w:r>
    </w:p>
    <w:p w14:paraId="3820421A" w14:textId="77777777" w:rsidR="00F61392" w:rsidRPr="00F61392" w:rsidRDefault="00F61392" w:rsidP="00F61392">
      <w:pPr>
        <w:rPr>
          <w:lang w:val="en-US"/>
        </w:rPr>
      </w:pPr>
      <w:r w:rsidRPr="00335DC8">
        <w:rPr>
          <w:lang w:val="en-US"/>
        </w:rPr>
        <w:t xml:space="preserve">  </w:t>
      </w:r>
      <w:r w:rsidRPr="00F61392">
        <w:rPr>
          <w:lang w:val="en-US"/>
        </w:rPr>
        <w:t>}}</w:t>
      </w:r>
    </w:p>
    <w:p w14:paraId="4894ABC2" w14:textId="77777777" w:rsidR="00F61392" w:rsidRPr="00F61392" w:rsidRDefault="00F61392" w:rsidP="00F61392">
      <w:pPr>
        <w:rPr>
          <w:lang w:val="en-US"/>
        </w:rPr>
      </w:pPr>
      <w:r w:rsidRPr="00F61392">
        <w:rPr>
          <w:lang w:val="en-US"/>
        </w:rPr>
        <w:t xml:space="preserve">  </w:t>
      </w:r>
    </w:p>
    <w:p w14:paraId="0A8E1E93" w14:textId="77777777" w:rsidR="00F61392" w:rsidRPr="00F61392" w:rsidRDefault="00F61392" w:rsidP="00F61392">
      <w:pPr>
        <w:rPr>
          <w:lang w:val="en-US"/>
        </w:rPr>
      </w:pPr>
      <w:r w:rsidRPr="00F61392">
        <w:rPr>
          <w:lang w:val="en-US"/>
        </w:rPr>
        <w:t>.stone-wheel {</w:t>
      </w:r>
    </w:p>
    <w:p w14:paraId="0937B2DD" w14:textId="77777777" w:rsidR="00F61392" w:rsidRPr="00F61392" w:rsidRDefault="00F61392" w:rsidP="00F61392">
      <w:pPr>
        <w:rPr>
          <w:lang w:val="en-US"/>
        </w:rPr>
      </w:pPr>
      <w:r w:rsidRPr="00F61392">
        <w:rPr>
          <w:lang w:val="en-US"/>
        </w:rPr>
        <w:t xml:space="preserve">  animation-name:rotate;</w:t>
      </w:r>
    </w:p>
    <w:p w14:paraId="655783EC" w14:textId="7F7FC0F0" w:rsidR="00F43A93" w:rsidRDefault="00F61392" w:rsidP="00F61392">
      <w:r w:rsidRPr="00F61392">
        <w:rPr>
          <w:lang w:val="en-US"/>
        </w:rPr>
        <w:lastRenderedPageBreak/>
        <w:t xml:space="preserve">  </w:t>
      </w:r>
      <w:r>
        <w:t>animation-duration:3s;</w:t>
      </w:r>
    </w:p>
    <w:p w14:paraId="156E6B2A" w14:textId="77777777" w:rsidR="00F61392" w:rsidRDefault="00F61392" w:rsidP="00F61392">
      <w:pPr>
        <w:pStyle w:val="2"/>
      </w:pPr>
      <w:r>
        <w:t>Множественная анимация, шаг 2</w:t>
      </w:r>
    </w:p>
    <w:p w14:paraId="4811EA9F" w14:textId="77777777" w:rsidR="00F61392" w:rsidRDefault="00F61392" w:rsidP="00F6139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разберём, как добавить элементу вторую параллельную анимацию.</w:t>
      </w:r>
    </w:p>
    <w:p w14:paraId="7262B0B9" w14:textId="77777777" w:rsidR="00F61392" w:rsidRDefault="00F61392" w:rsidP="00F6139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у нас есть две анимации:</w:t>
      </w:r>
    </w:p>
    <w:p w14:paraId="4F2296AD"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move {</w:t>
      </w:r>
    </w:p>
    <w:p w14:paraId="7CFB5338"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left: 100px; }</w:t>
      </w:r>
    </w:p>
    <w:p w14:paraId="50B48C85"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w:t>
      </w:r>
    </w:p>
    <w:p w14:paraId="397FA9DA"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stretch {</w:t>
      </w:r>
    </w:p>
    <w:p w14:paraId="71A3DA5F"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width: 100px; }</w:t>
      </w:r>
    </w:p>
    <w:p w14:paraId="35FD67F9" w14:textId="77777777" w:rsidR="00F61392" w:rsidRDefault="00F61392" w:rsidP="00F6139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58A7FDE" w14:textId="77777777" w:rsidR="00F61392" w:rsidRPr="00F61392" w:rsidRDefault="00F61392" w:rsidP="00F61392">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назначить элементу вторую анимацию, нужно добавить её название и длительность через запятую в свойствах </w:t>
      </w:r>
      <w:r>
        <w:rPr>
          <w:rStyle w:val="HTML"/>
          <w:rFonts w:ascii="Consolas" w:hAnsi="Consolas"/>
          <w:color w:val="333333"/>
          <w:sz w:val="21"/>
          <w:szCs w:val="21"/>
          <w:bdr w:val="none" w:sz="0" w:space="0" w:color="auto" w:frame="1"/>
        </w:rPr>
        <w:t>animation-name</w:t>
      </w:r>
      <w:r>
        <w:rPr>
          <w:rFonts w:ascii="Arial" w:hAnsi="Arial" w:cs="Arial"/>
          <w:color w:val="333333"/>
        </w:rPr>
        <w:t> и </w:t>
      </w:r>
      <w:r>
        <w:rPr>
          <w:rStyle w:val="HTML"/>
          <w:rFonts w:ascii="Consolas" w:hAnsi="Consolas"/>
          <w:color w:val="333333"/>
          <w:sz w:val="21"/>
          <w:szCs w:val="21"/>
          <w:bdr w:val="none" w:sz="0" w:space="0" w:color="auto" w:frame="1"/>
        </w:rPr>
        <w:t>animation-duration</w:t>
      </w:r>
      <w:r>
        <w:rPr>
          <w:rFonts w:ascii="Arial" w:hAnsi="Arial" w:cs="Arial"/>
          <w:color w:val="333333"/>
        </w:rPr>
        <w:t>. Вот</w:t>
      </w:r>
      <w:r w:rsidRPr="00F61392">
        <w:rPr>
          <w:rFonts w:ascii="Arial" w:hAnsi="Arial" w:cs="Arial"/>
          <w:color w:val="333333"/>
          <w:lang w:val="en-US"/>
        </w:rPr>
        <w:t xml:space="preserve"> </w:t>
      </w:r>
      <w:r>
        <w:rPr>
          <w:rFonts w:ascii="Arial" w:hAnsi="Arial" w:cs="Arial"/>
          <w:color w:val="333333"/>
        </w:rPr>
        <w:t>так</w:t>
      </w:r>
      <w:r w:rsidRPr="00F61392">
        <w:rPr>
          <w:rFonts w:ascii="Arial" w:hAnsi="Arial" w:cs="Arial"/>
          <w:color w:val="333333"/>
          <w:lang w:val="en-US"/>
        </w:rPr>
        <w:t>:</w:t>
      </w:r>
    </w:p>
    <w:p w14:paraId="3D583B45"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.element {</w:t>
      </w:r>
    </w:p>
    <w:p w14:paraId="7CE694D0"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animation-name: move, stretch;</w:t>
      </w:r>
    </w:p>
    <w:p w14:paraId="34E7EC18"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animation-duration: 5s, 5s;</w:t>
      </w:r>
    </w:p>
    <w:p w14:paraId="40592A5D" w14:textId="77777777" w:rsidR="00F61392" w:rsidRDefault="00F61392" w:rsidP="00F6139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7BAFCDD" w14:textId="77777777" w:rsidR="00F61392" w:rsidRDefault="00F61392" w:rsidP="00F6139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примере две анимации запустятся одновременно, элемент будет параллельно двигаться и удлиняться в течение 5-ти секунд.</w:t>
      </w:r>
    </w:p>
    <w:p w14:paraId="1B838447" w14:textId="77777777" w:rsidR="00F61392" w:rsidRDefault="00F61392" w:rsidP="00F6139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Множественные анимации задаются так же, как и множественные фоны и тени — с помощью перечисления свойств через запятую.</w:t>
      </w:r>
    </w:p>
    <w:p w14:paraId="1F76510A" w14:textId="77777777" w:rsidR="00F61392" w:rsidRDefault="00F61392" w:rsidP="00F6139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 элементу из </w:t>
      </w:r>
      <w:hyperlink r:id="rId258" w:history="1">
        <w:r>
          <w:rPr>
            <w:rStyle w:val="a6"/>
            <w:rFonts w:ascii="Arial" w:hAnsi="Arial" w:cs="Arial"/>
            <w:color w:val="3F3CCB"/>
          </w:rPr>
          <w:t>прошлого шага</w:t>
        </w:r>
      </w:hyperlink>
      <w:r>
        <w:rPr>
          <w:rFonts w:ascii="Arial" w:hAnsi="Arial" w:cs="Arial"/>
          <w:color w:val="333333"/>
        </w:rPr>
        <w:t> вторую анимацию.</w:t>
      </w:r>
    </w:p>
    <w:p w14:paraId="0F60D62A" w14:textId="77777777" w:rsidR="001D69B0" w:rsidRDefault="001D69B0" w:rsidP="001D69B0">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Cоздайте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с ключевыми кадрами: </w:t>
      </w:r>
      <w:r>
        <w:rPr>
          <w:rFonts w:ascii="Arial" w:hAnsi="Arial" w:cs="Arial"/>
          <w:color w:val="4EB543"/>
          <w:sz w:val="21"/>
          <w:szCs w:val="21"/>
        </w:rPr>
        <w:br/>
      </w:r>
      <w:r>
        <w:rPr>
          <w:rStyle w:val="HTML"/>
          <w:rFonts w:ascii="Consolas" w:hAnsi="Consolas"/>
          <w:color w:val="4EB543"/>
          <w:sz w:val="21"/>
          <w:szCs w:val="21"/>
          <w:bdr w:val="none" w:sz="0" w:space="0" w:color="auto" w:frame="1"/>
        </w:rPr>
        <w:t>50%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0px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100%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-50px</w:t>
      </w:r>
      <w:r>
        <w:rPr>
          <w:rStyle w:val="mark"/>
          <w:rFonts w:ascii="Arial" w:hAnsi="Arial" w:cs="Arial"/>
          <w:color w:val="4EB543"/>
          <w:sz w:val="21"/>
          <w:szCs w:val="21"/>
        </w:rPr>
        <w:t>.</w:t>
      </w:r>
    </w:p>
    <w:p w14:paraId="1104B7CB" w14:textId="77777777" w:rsidR="001D69B0" w:rsidRDefault="001D69B0" w:rsidP="001D69B0">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Блоку </w:t>
      </w:r>
      <w:r>
        <w:rPr>
          <w:rStyle w:val="HTML"/>
          <w:rFonts w:ascii="Consolas" w:hAnsi="Consolas"/>
          <w:color w:val="4EB543"/>
          <w:sz w:val="21"/>
          <w:szCs w:val="21"/>
          <w:bdr w:val="none" w:sz="0" w:space="0" w:color="auto" w:frame="1"/>
        </w:rPr>
        <w:t>.stone-wheel</w:t>
      </w:r>
      <w:r>
        <w:rPr>
          <w:rFonts w:ascii="Arial" w:hAnsi="Arial" w:cs="Arial"/>
          <w:color w:val="4EB543"/>
          <w:sz w:val="21"/>
          <w:szCs w:val="21"/>
        </w:rPr>
        <w:t> добавьте вторую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6s</w:t>
      </w:r>
    </w:p>
    <w:p w14:paraId="2EC5B5D6" w14:textId="77777777" w:rsidR="001D69B0" w:rsidRDefault="001D69B0" w:rsidP="001D69B0">
      <w:r>
        <w:t>@keyframes rotate {</w:t>
      </w:r>
    </w:p>
    <w:p w14:paraId="71DD9DAB" w14:textId="77777777" w:rsidR="001D69B0" w:rsidRDefault="001D69B0" w:rsidP="001D69B0">
      <w:r>
        <w:t xml:space="preserve">  50% {</w:t>
      </w:r>
    </w:p>
    <w:p w14:paraId="5DF69B89" w14:textId="77777777" w:rsidR="001D69B0" w:rsidRDefault="001D69B0" w:rsidP="001D69B0">
      <w:r>
        <w:t xml:space="preserve">    transform: rotate(360deg);</w:t>
      </w:r>
    </w:p>
    <w:p w14:paraId="58B9BEB2" w14:textId="77777777" w:rsidR="001D69B0" w:rsidRDefault="001D69B0" w:rsidP="001D69B0">
      <w:r>
        <w:t xml:space="preserve">  }</w:t>
      </w:r>
    </w:p>
    <w:p w14:paraId="68D58A07" w14:textId="77777777" w:rsidR="001D69B0" w:rsidRDefault="001D69B0" w:rsidP="001D69B0">
      <w:r>
        <w:t>}</w:t>
      </w:r>
    </w:p>
    <w:p w14:paraId="631D26CD" w14:textId="77777777" w:rsidR="001D69B0" w:rsidRDefault="001D69B0" w:rsidP="001D69B0"/>
    <w:p w14:paraId="706674C4" w14:textId="77777777" w:rsidR="001D69B0" w:rsidRDefault="001D69B0" w:rsidP="001D69B0"/>
    <w:p w14:paraId="259A6B6E" w14:textId="77777777" w:rsidR="001D69B0" w:rsidRDefault="001D69B0" w:rsidP="001D69B0">
      <w:r>
        <w:t>@keyframes move {</w:t>
      </w:r>
    </w:p>
    <w:p w14:paraId="301827EA" w14:textId="77777777" w:rsidR="001D69B0" w:rsidRDefault="001D69B0" w:rsidP="001D69B0">
      <w:r>
        <w:t xml:space="preserve">  50% {</w:t>
      </w:r>
    </w:p>
    <w:p w14:paraId="29C00464" w14:textId="77777777" w:rsidR="001D69B0" w:rsidRDefault="001D69B0" w:rsidP="001D69B0">
      <w:r>
        <w:t xml:space="preserve">    bottom:0px;</w:t>
      </w:r>
    </w:p>
    <w:p w14:paraId="467535A3" w14:textId="77777777" w:rsidR="001D69B0" w:rsidRDefault="001D69B0" w:rsidP="001D69B0">
      <w:r>
        <w:t xml:space="preserve">  }</w:t>
      </w:r>
    </w:p>
    <w:p w14:paraId="199788BB" w14:textId="77777777" w:rsidR="001D69B0" w:rsidRDefault="001D69B0" w:rsidP="001D69B0">
      <w:r>
        <w:t xml:space="preserve">  100% { bottom:-50px;</w:t>
      </w:r>
    </w:p>
    <w:p w14:paraId="65653198" w14:textId="77777777" w:rsidR="001D69B0" w:rsidRDefault="001D69B0" w:rsidP="001D69B0">
      <w:r>
        <w:t xml:space="preserve">  }</w:t>
      </w:r>
    </w:p>
    <w:p w14:paraId="762C6EE1" w14:textId="77777777" w:rsidR="001D69B0" w:rsidRDefault="001D69B0" w:rsidP="001D69B0">
      <w:r>
        <w:t>}</w:t>
      </w:r>
    </w:p>
    <w:p w14:paraId="21A6A5B3" w14:textId="77777777" w:rsidR="001D69B0" w:rsidRDefault="001D69B0" w:rsidP="001D69B0"/>
    <w:p w14:paraId="112F9687" w14:textId="77777777" w:rsidR="001D69B0" w:rsidRDefault="001D69B0" w:rsidP="001D69B0">
      <w:r>
        <w:t>.stone-wheel {</w:t>
      </w:r>
    </w:p>
    <w:p w14:paraId="69AE6BFE" w14:textId="77777777" w:rsidR="001D69B0" w:rsidRDefault="001D69B0" w:rsidP="001D69B0">
      <w:r>
        <w:t xml:space="preserve">  animation-name: rotate,move;</w:t>
      </w:r>
    </w:p>
    <w:p w14:paraId="6371DCE4" w14:textId="77777777" w:rsidR="001D69B0" w:rsidRDefault="001D69B0" w:rsidP="001D69B0">
      <w:r>
        <w:t xml:space="preserve">  animation-duration: 3s,6s;</w:t>
      </w:r>
    </w:p>
    <w:p w14:paraId="6319C22D" w14:textId="41E610C7" w:rsidR="00F61392" w:rsidRDefault="001D69B0" w:rsidP="001D69B0">
      <w:r>
        <w:t>}</w:t>
      </w:r>
    </w:p>
    <w:p w14:paraId="1B043401" w14:textId="77777777" w:rsidR="001D69B0" w:rsidRDefault="001D69B0" w:rsidP="001D69B0">
      <w:pPr>
        <w:pStyle w:val="2"/>
      </w:pPr>
      <w:r>
        <w:lastRenderedPageBreak/>
        <w:t>Водное путешествие</w:t>
      </w:r>
    </w:p>
    <w:p w14:paraId="0B4BD0B9" w14:textId="77777777" w:rsidR="001D69B0" w:rsidRDefault="001D69B0" w:rsidP="001D69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мере изучения анимаций CSS мы будем наблюдать за развитием цивилизации. И сейчас нам предстоит первое путешествие в новый мир механизмов и шестерёнок.</w:t>
      </w:r>
    </w:p>
    <w:p w14:paraId="7693122F" w14:textId="77777777" w:rsidR="001D69B0" w:rsidRPr="004243F6" w:rsidRDefault="001D69B0" w:rsidP="001D69B0">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Ваша задача — создать нужные кадры анимации и отправить корабль в плавание. Свойства</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animation-name</w:t>
      </w:r>
      <w:r w:rsidRPr="004243F6">
        <w:rPr>
          <w:rFonts w:ascii="Arial" w:hAnsi="Arial" w:cs="Arial"/>
          <w:color w:val="333333"/>
          <w:lang w:val="en-US"/>
        </w:rPr>
        <w:t> </w:t>
      </w:r>
      <w:r>
        <w:rPr>
          <w:rFonts w:ascii="Arial" w:hAnsi="Arial" w:cs="Arial"/>
          <w:color w:val="333333"/>
        </w:rPr>
        <w:t>и</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animation-duration</w:t>
      </w:r>
      <w:r w:rsidRPr="004243F6">
        <w:rPr>
          <w:rFonts w:ascii="Arial" w:hAnsi="Arial" w:cs="Arial"/>
          <w:color w:val="333333"/>
          <w:lang w:val="en-US"/>
        </w:rPr>
        <w:t> </w:t>
      </w:r>
      <w:r>
        <w:rPr>
          <w:rFonts w:ascii="Arial" w:hAnsi="Arial" w:cs="Arial"/>
          <w:color w:val="333333"/>
        </w:rPr>
        <w:t>для</w:t>
      </w:r>
      <w:r w:rsidRPr="004243F6">
        <w:rPr>
          <w:rFonts w:ascii="Arial" w:hAnsi="Arial" w:cs="Arial"/>
          <w:color w:val="333333"/>
          <w:lang w:val="en-US"/>
        </w:rPr>
        <w:t xml:space="preserve"> </w:t>
      </w:r>
      <w:r>
        <w:rPr>
          <w:rFonts w:ascii="Arial" w:hAnsi="Arial" w:cs="Arial"/>
          <w:color w:val="333333"/>
        </w:rPr>
        <w:t>объектов</w:t>
      </w:r>
      <w:r w:rsidRPr="004243F6">
        <w:rPr>
          <w:rFonts w:ascii="Arial" w:hAnsi="Arial" w:cs="Arial"/>
          <w:color w:val="333333"/>
          <w:lang w:val="en-US"/>
        </w:rPr>
        <w:t xml:space="preserve"> </w:t>
      </w:r>
      <w:r>
        <w:rPr>
          <w:rFonts w:ascii="Arial" w:hAnsi="Arial" w:cs="Arial"/>
          <w:color w:val="333333"/>
        </w:rPr>
        <w:t>уже</w:t>
      </w:r>
      <w:r w:rsidRPr="004243F6">
        <w:rPr>
          <w:rFonts w:ascii="Arial" w:hAnsi="Arial" w:cs="Arial"/>
          <w:color w:val="333333"/>
          <w:lang w:val="en-US"/>
        </w:rPr>
        <w:t xml:space="preserve"> </w:t>
      </w:r>
      <w:r>
        <w:rPr>
          <w:rFonts w:ascii="Arial" w:hAnsi="Arial" w:cs="Arial"/>
          <w:color w:val="333333"/>
        </w:rPr>
        <w:t>заданы</w:t>
      </w:r>
      <w:r w:rsidRPr="004243F6">
        <w:rPr>
          <w:rFonts w:ascii="Arial" w:hAnsi="Arial" w:cs="Arial"/>
          <w:color w:val="333333"/>
          <w:lang w:val="en-US"/>
        </w:rPr>
        <w:t>.</w:t>
      </w:r>
    </w:p>
    <w:p w14:paraId="62ECB8AE" w14:textId="77777777" w:rsidR="004243F6" w:rsidRPr="004243F6" w:rsidRDefault="004243F6" w:rsidP="004243F6">
      <w:pPr>
        <w:rPr>
          <w:lang w:val="en-US"/>
        </w:rPr>
      </w:pPr>
      <w:r w:rsidRPr="004243F6">
        <w:rPr>
          <w:lang w:val="en-US"/>
        </w:rPr>
        <w:t>@keyframes move-clouds {</w:t>
      </w:r>
    </w:p>
    <w:p w14:paraId="2E75DAA1" w14:textId="77777777" w:rsidR="004243F6" w:rsidRPr="004243F6" w:rsidRDefault="004243F6" w:rsidP="004243F6">
      <w:pPr>
        <w:rPr>
          <w:lang w:val="en-US"/>
        </w:rPr>
      </w:pPr>
      <w:r w:rsidRPr="004243F6">
        <w:rPr>
          <w:lang w:val="en-US"/>
        </w:rPr>
        <w:t xml:space="preserve">  to {</w:t>
      </w:r>
    </w:p>
    <w:p w14:paraId="7A513025" w14:textId="77777777" w:rsidR="004243F6" w:rsidRPr="004243F6" w:rsidRDefault="004243F6" w:rsidP="004243F6">
      <w:pPr>
        <w:rPr>
          <w:lang w:val="en-US"/>
        </w:rPr>
      </w:pPr>
      <w:r w:rsidRPr="004243F6">
        <w:rPr>
          <w:lang w:val="en-US"/>
        </w:rPr>
        <w:t xml:space="preserve">    transform: translateX(-1000px);</w:t>
      </w:r>
    </w:p>
    <w:p w14:paraId="17B0FD98" w14:textId="77777777" w:rsidR="004243F6" w:rsidRPr="004243F6" w:rsidRDefault="004243F6" w:rsidP="004243F6">
      <w:pPr>
        <w:rPr>
          <w:lang w:val="en-US"/>
        </w:rPr>
      </w:pPr>
      <w:r w:rsidRPr="004243F6">
        <w:rPr>
          <w:lang w:val="en-US"/>
        </w:rPr>
        <w:t xml:space="preserve">  }</w:t>
      </w:r>
    </w:p>
    <w:p w14:paraId="7BFD7753" w14:textId="77777777" w:rsidR="004243F6" w:rsidRPr="004243F6" w:rsidRDefault="004243F6" w:rsidP="004243F6">
      <w:pPr>
        <w:rPr>
          <w:lang w:val="en-US"/>
        </w:rPr>
      </w:pPr>
      <w:r w:rsidRPr="004243F6">
        <w:rPr>
          <w:lang w:val="en-US"/>
        </w:rPr>
        <w:t>}</w:t>
      </w:r>
    </w:p>
    <w:p w14:paraId="45D79374" w14:textId="77777777" w:rsidR="004243F6" w:rsidRPr="004243F6" w:rsidRDefault="004243F6" w:rsidP="004243F6">
      <w:pPr>
        <w:rPr>
          <w:lang w:val="en-US"/>
        </w:rPr>
      </w:pPr>
    </w:p>
    <w:p w14:paraId="7A409CFB" w14:textId="77777777" w:rsidR="004243F6" w:rsidRPr="004243F6" w:rsidRDefault="004243F6" w:rsidP="004243F6">
      <w:pPr>
        <w:rPr>
          <w:lang w:val="en-US"/>
        </w:rPr>
      </w:pPr>
      <w:r w:rsidRPr="004243F6">
        <w:rPr>
          <w:lang w:val="en-US"/>
        </w:rPr>
        <w:t>@keyframes move-sun {</w:t>
      </w:r>
    </w:p>
    <w:p w14:paraId="1BD35334" w14:textId="77777777" w:rsidR="004243F6" w:rsidRPr="004243F6" w:rsidRDefault="004243F6" w:rsidP="004243F6">
      <w:pPr>
        <w:rPr>
          <w:lang w:val="en-US"/>
        </w:rPr>
      </w:pPr>
      <w:r w:rsidRPr="004243F6">
        <w:rPr>
          <w:lang w:val="en-US"/>
        </w:rPr>
        <w:t xml:space="preserve">  to {</w:t>
      </w:r>
    </w:p>
    <w:p w14:paraId="152BBBD9" w14:textId="77777777" w:rsidR="004243F6" w:rsidRPr="004243F6" w:rsidRDefault="004243F6" w:rsidP="004243F6">
      <w:pPr>
        <w:rPr>
          <w:lang w:val="en-US"/>
        </w:rPr>
      </w:pPr>
      <w:r w:rsidRPr="004243F6">
        <w:rPr>
          <w:lang w:val="en-US"/>
        </w:rPr>
        <w:t xml:space="preserve">    transform: translate(350px, -400px);</w:t>
      </w:r>
    </w:p>
    <w:p w14:paraId="49D23206" w14:textId="77777777" w:rsidR="004243F6" w:rsidRPr="004243F6" w:rsidRDefault="004243F6" w:rsidP="004243F6">
      <w:pPr>
        <w:rPr>
          <w:lang w:val="en-US"/>
        </w:rPr>
      </w:pPr>
      <w:r w:rsidRPr="004243F6">
        <w:rPr>
          <w:lang w:val="en-US"/>
        </w:rPr>
        <w:t xml:space="preserve">  }</w:t>
      </w:r>
    </w:p>
    <w:p w14:paraId="1FD5E0E1" w14:textId="77777777" w:rsidR="004243F6" w:rsidRPr="004243F6" w:rsidRDefault="004243F6" w:rsidP="004243F6">
      <w:pPr>
        <w:rPr>
          <w:lang w:val="en-US"/>
        </w:rPr>
      </w:pPr>
      <w:r w:rsidRPr="004243F6">
        <w:rPr>
          <w:lang w:val="en-US"/>
        </w:rPr>
        <w:t>}</w:t>
      </w:r>
    </w:p>
    <w:p w14:paraId="6B20E344" w14:textId="77777777" w:rsidR="004243F6" w:rsidRPr="004243F6" w:rsidRDefault="004243F6" w:rsidP="004243F6">
      <w:pPr>
        <w:rPr>
          <w:lang w:val="en-US"/>
        </w:rPr>
      </w:pPr>
    </w:p>
    <w:p w14:paraId="67BB8523" w14:textId="77777777" w:rsidR="004243F6" w:rsidRPr="004243F6" w:rsidRDefault="004243F6" w:rsidP="004243F6">
      <w:pPr>
        <w:rPr>
          <w:lang w:val="en-US"/>
        </w:rPr>
      </w:pPr>
      <w:r w:rsidRPr="004243F6">
        <w:rPr>
          <w:lang w:val="en-US"/>
        </w:rPr>
        <w:t>@keyframes move-ship {</w:t>
      </w:r>
    </w:p>
    <w:p w14:paraId="1FEF7D0A" w14:textId="77777777" w:rsidR="004243F6" w:rsidRPr="004243F6" w:rsidRDefault="004243F6" w:rsidP="004243F6">
      <w:pPr>
        <w:rPr>
          <w:lang w:val="en-US"/>
        </w:rPr>
      </w:pPr>
      <w:r w:rsidRPr="004243F6">
        <w:rPr>
          <w:lang w:val="en-US"/>
        </w:rPr>
        <w:t xml:space="preserve">  to {</w:t>
      </w:r>
    </w:p>
    <w:p w14:paraId="419C9CA2" w14:textId="77777777" w:rsidR="004243F6" w:rsidRPr="004243F6" w:rsidRDefault="004243F6" w:rsidP="004243F6">
      <w:pPr>
        <w:rPr>
          <w:lang w:val="en-US"/>
        </w:rPr>
      </w:pPr>
      <w:r w:rsidRPr="004243F6">
        <w:rPr>
          <w:lang w:val="en-US"/>
        </w:rPr>
        <w:t xml:space="preserve">    transform: translateX(1000px);</w:t>
      </w:r>
    </w:p>
    <w:p w14:paraId="3031CEF1" w14:textId="77777777" w:rsidR="004243F6" w:rsidRDefault="004243F6" w:rsidP="004243F6">
      <w:r w:rsidRPr="004243F6">
        <w:rPr>
          <w:lang w:val="en-US"/>
        </w:rPr>
        <w:t xml:space="preserve">  </w:t>
      </w:r>
      <w:r>
        <w:t>}</w:t>
      </w:r>
    </w:p>
    <w:p w14:paraId="321E86B3" w14:textId="0A5C5992" w:rsidR="001D69B0" w:rsidRDefault="004243F6" w:rsidP="004243F6">
      <w:r>
        <w:t>}</w:t>
      </w:r>
    </w:p>
    <w:p w14:paraId="13E4E925" w14:textId="4FD0F644" w:rsidR="004243F6" w:rsidRDefault="004243F6" w:rsidP="004243F6"/>
    <w:p w14:paraId="6A0705E1" w14:textId="77777777" w:rsidR="004243F6" w:rsidRDefault="004243F6" w:rsidP="004243F6">
      <w:pPr>
        <w:pStyle w:val="2"/>
      </w:pPr>
      <w:r>
        <w:t>Количество проигрываний анимации: animation-iteration-count</w:t>
      </w:r>
    </w:p>
    <w:p w14:paraId="2A798678" w14:textId="77777777" w:rsidR="004243F6" w:rsidRDefault="004243F6" w:rsidP="004243F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 всех предыдущих примерах мы создавали анимации, которые проигрывались один раз, а потом элемент возвращался в исходное состояние. Мы можем определять сколько раз будет повторяться анимация. Для этого используется свойство </w:t>
      </w:r>
      <w:r>
        <w:rPr>
          <w:rStyle w:val="HTML"/>
          <w:rFonts w:ascii="Consolas" w:hAnsi="Consolas"/>
          <w:color w:val="333333"/>
          <w:sz w:val="21"/>
          <w:szCs w:val="21"/>
          <w:bdr w:val="none" w:sz="0" w:space="0" w:color="auto" w:frame="1"/>
        </w:rPr>
        <w:t>animation-iteration-count</w:t>
      </w:r>
      <w:r>
        <w:rPr>
          <w:rFonts w:ascii="Arial" w:hAnsi="Arial" w:cs="Arial"/>
          <w:color w:val="333333"/>
        </w:rPr>
        <w:t>.</w:t>
      </w:r>
    </w:p>
    <w:p w14:paraId="13287B7E" w14:textId="77777777" w:rsidR="004243F6" w:rsidRDefault="004243F6" w:rsidP="004243F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оно принимает положительные числа и ноль: при нуле анимация не будет выполнена, в остальных случаях она повторится указанное число раз.</w:t>
      </w:r>
    </w:p>
    <w:p w14:paraId="131658B5" w14:textId="77777777" w:rsidR="004243F6" w:rsidRDefault="004243F6" w:rsidP="004243F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качестве значения </w:t>
      </w:r>
      <w:r>
        <w:rPr>
          <w:rStyle w:val="HTML"/>
          <w:rFonts w:ascii="Consolas" w:hAnsi="Consolas"/>
          <w:color w:val="333333"/>
          <w:sz w:val="21"/>
          <w:szCs w:val="21"/>
          <w:bdr w:val="none" w:sz="0" w:space="0" w:color="auto" w:frame="1"/>
        </w:rPr>
        <w:t>animation-iteration-count</w:t>
      </w:r>
      <w:r>
        <w:rPr>
          <w:rFonts w:ascii="Arial" w:hAnsi="Arial" w:cs="Arial"/>
          <w:color w:val="333333"/>
        </w:rPr>
        <w:t> может быть использовано служебное слово </w:t>
      </w:r>
      <w:r>
        <w:rPr>
          <w:rStyle w:val="HTML"/>
          <w:rFonts w:ascii="Consolas" w:hAnsi="Consolas"/>
          <w:color w:val="333333"/>
          <w:sz w:val="21"/>
          <w:szCs w:val="21"/>
          <w:bdr w:val="none" w:sz="0" w:space="0" w:color="auto" w:frame="1"/>
        </w:rPr>
        <w:t>infinite</w:t>
      </w:r>
      <w:r>
        <w:rPr>
          <w:rFonts w:ascii="Arial" w:hAnsi="Arial" w:cs="Arial"/>
          <w:color w:val="333333"/>
        </w:rPr>
        <w:t>. Оно означает, что анимация будет выполняться бесконечно и никогда не завершится.</w:t>
      </w:r>
    </w:p>
    <w:p w14:paraId="5B55D99D" w14:textId="77777777" w:rsidR="004243F6" w:rsidRDefault="004243F6" w:rsidP="004243F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задавать разное число проигрываний анимации.</w:t>
      </w:r>
    </w:p>
    <w:p w14:paraId="482340CD" w14:textId="77777777" w:rsidR="00D3358A" w:rsidRDefault="00D3358A" w:rsidP="00D3358A">
      <w:pPr>
        <w:pStyle w:val="2"/>
      </w:pPr>
      <w:r>
        <w:t>Направление анимации: animation-direction, шаг 1</w:t>
      </w:r>
    </w:p>
    <w:p w14:paraId="0B79D217" w14:textId="77777777" w:rsidR="00D3358A" w:rsidRDefault="00D3358A" w:rsidP="00D3358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количества проигрываний анимации, мы можем определить её направление с помощью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По умолчанию анимация имеет прямое направление </w:t>
      </w:r>
      <w:r>
        <w:rPr>
          <w:rStyle w:val="HTML"/>
          <w:rFonts w:ascii="Consolas" w:hAnsi="Consolas"/>
          <w:color w:val="333333"/>
          <w:sz w:val="21"/>
          <w:szCs w:val="21"/>
          <w:bdr w:val="none" w:sz="0" w:space="0" w:color="auto" w:frame="1"/>
        </w:rPr>
        <w:t>normal</w:t>
      </w:r>
      <w:r>
        <w:rPr>
          <w:rFonts w:ascii="Arial" w:hAnsi="Arial" w:cs="Arial"/>
          <w:color w:val="333333"/>
        </w:rPr>
        <w:t>.</w:t>
      </w:r>
    </w:p>
    <w:p w14:paraId="5B7D791F" w14:textId="77777777" w:rsidR="00D3358A" w:rsidRDefault="00D3358A" w:rsidP="00D3358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можно назначить и обратный порядок анимации, чтобы проигрывание начиналось с конца и шло к началу (то есть за начальную точку считался кадр </w:t>
      </w:r>
      <w:r>
        <w:rPr>
          <w:rStyle w:val="HTML"/>
          <w:rFonts w:ascii="Consolas" w:hAnsi="Consolas"/>
          <w:color w:val="333333"/>
          <w:sz w:val="21"/>
          <w:szCs w:val="21"/>
          <w:bdr w:val="none" w:sz="0" w:space="0" w:color="auto" w:frame="1"/>
        </w:rPr>
        <w:t>to</w:t>
      </w:r>
      <w:r>
        <w:rPr>
          <w:rFonts w:ascii="Arial" w:hAnsi="Arial" w:cs="Arial"/>
          <w:color w:val="333333"/>
        </w:rPr>
        <w:t>, а за конечную — </w:t>
      </w:r>
      <w:r>
        <w:rPr>
          <w:rStyle w:val="HTML"/>
          <w:rFonts w:ascii="Consolas" w:hAnsi="Consolas"/>
          <w:color w:val="333333"/>
          <w:sz w:val="21"/>
          <w:szCs w:val="21"/>
          <w:bdr w:val="none" w:sz="0" w:space="0" w:color="auto" w:frame="1"/>
        </w:rPr>
        <w:t>from</w:t>
      </w:r>
      <w:r>
        <w:rPr>
          <w:rFonts w:ascii="Arial" w:hAnsi="Arial" w:cs="Arial"/>
          <w:color w:val="333333"/>
        </w:rPr>
        <w:t>). Для этого используется значение </w:t>
      </w:r>
      <w:r>
        <w:rPr>
          <w:rStyle w:val="HTML"/>
          <w:rFonts w:ascii="Consolas" w:hAnsi="Consolas"/>
          <w:color w:val="333333"/>
          <w:sz w:val="21"/>
          <w:szCs w:val="21"/>
          <w:bdr w:val="none" w:sz="0" w:space="0" w:color="auto" w:frame="1"/>
        </w:rPr>
        <w:t>reverse</w:t>
      </w:r>
      <w:r>
        <w:rPr>
          <w:rFonts w:ascii="Arial" w:hAnsi="Arial" w:cs="Arial"/>
          <w:color w:val="333333"/>
        </w:rPr>
        <w:t>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w:t>
      </w:r>
    </w:p>
    <w:p w14:paraId="779C8003" w14:textId="7CF26766" w:rsidR="00D3358A" w:rsidRDefault="00D3358A" w:rsidP="00D3358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сравнить два направления анимации на примере.</w:t>
      </w:r>
    </w:p>
    <w:p w14:paraId="639001BE" w14:textId="77777777" w:rsidR="00C54631" w:rsidRPr="00C54631" w:rsidRDefault="00C54631" w:rsidP="00C54631">
      <w:pPr>
        <w:rPr>
          <w:lang w:val="en-US"/>
        </w:rPr>
      </w:pPr>
      <w:r w:rsidRPr="00C54631">
        <w:rPr>
          <w:lang w:val="en-US"/>
        </w:rPr>
        <w:t>@keyframes clockwise {</w:t>
      </w:r>
    </w:p>
    <w:p w14:paraId="269FC0E0" w14:textId="77777777" w:rsidR="00C54631" w:rsidRPr="00C54631" w:rsidRDefault="00C54631" w:rsidP="00C54631">
      <w:pPr>
        <w:rPr>
          <w:lang w:val="en-US"/>
        </w:rPr>
      </w:pPr>
      <w:r w:rsidRPr="00C54631">
        <w:rPr>
          <w:lang w:val="en-US"/>
        </w:rPr>
        <w:lastRenderedPageBreak/>
        <w:t xml:space="preserve">  to {</w:t>
      </w:r>
    </w:p>
    <w:p w14:paraId="59B70599" w14:textId="77777777" w:rsidR="00C54631" w:rsidRPr="00C54631" w:rsidRDefault="00C54631" w:rsidP="00C54631">
      <w:pPr>
        <w:rPr>
          <w:lang w:val="en-US"/>
        </w:rPr>
      </w:pPr>
      <w:r w:rsidRPr="00C54631">
        <w:rPr>
          <w:lang w:val="en-US"/>
        </w:rPr>
        <w:t xml:space="preserve">    transform: rotate(180deg);</w:t>
      </w:r>
    </w:p>
    <w:p w14:paraId="5D5EAF93" w14:textId="77777777" w:rsidR="00C54631" w:rsidRPr="00C54631" w:rsidRDefault="00C54631" w:rsidP="00C54631">
      <w:pPr>
        <w:rPr>
          <w:lang w:val="en-US"/>
        </w:rPr>
      </w:pPr>
      <w:r w:rsidRPr="00C54631">
        <w:rPr>
          <w:lang w:val="en-US"/>
        </w:rPr>
        <w:t xml:space="preserve">  }</w:t>
      </w:r>
    </w:p>
    <w:p w14:paraId="148270F3" w14:textId="77777777" w:rsidR="00C54631" w:rsidRPr="00C54631" w:rsidRDefault="00C54631" w:rsidP="00C54631">
      <w:pPr>
        <w:rPr>
          <w:lang w:val="en-US"/>
        </w:rPr>
      </w:pPr>
      <w:r w:rsidRPr="00C54631">
        <w:rPr>
          <w:lang w:val="en-US"/>
        </w:rPr>
        <w:t>}</w:t>
      </w:r>
    </w:p>
    <w:p w14:paraId="6B33C5E2" w14:textId="77777777" w:rsidR="00C54631" w:rsidRPr="00C54631" w:rsidRDefault="00C54631" w:rsidP="00C54631">
      <w:pPr>
        <w:rPr>
          <w:lang w:val="en-US"/>
        </w:rPr>
      </w:pPr>
    </w:p>
    <w:p w14:paraId="3C3B645D" w14:textId="77777777" w:rsidR="00C54631" w:rsidRPr="00C54631" w:rsidRDefault="00C54631" w:rsidP="00C54631">
      <w:pPr>
        <w:rPr>
          <w:lang w:val="en-US"/>
        </w:rPr>
      </w:pPr>
      <w:r w:rsidRPr="00C54631">
        <w:rPr>
          <w:lang w:val="en-US"/>
        </w:rPr>
        <w:t>@keyframes anticlockwise {</w:t>
      </w:r>
    </w:p>
    <w:p w14:paraId="4D8627F7" w14:textId="77777777" w:rsidR="00C54631" w:rsidRPr="00C54631" w:rsidRDefault="00C54631" w:rsidP="00C54631">
      <w:pPr>
        <w:rPr>
          <w:lang w:val="en-US"/>
        </w:rPr>
      </w:pPr>
      <w:r w:rsidRPr="00C54631">
        <w:rPr>
          <w:lang w:val="en-US"/>
        </w:rPr>
        <w:t xml:space="preserve">  to {</w:t>
      </w:r>
    </w:p>
    <w:p w14:paraId="2EB802F4" w14:textId="77777777" w:rsidR="00C54631" w:rsidRPr="00C54631" w:rsidRDefault="00C54631" w:rsidP="00C54631">
      <w:pPr>
        <w:rPr>
          <w:lang w:val="en-US"/>
        </w:rPr>
      </w:pPr>
      <w:r w:rsidRPr="00C54631">
        <w:rPr>
          <w:lang w:val="en-US"/>
        </w:rPr>
        <w:t xml:space="preserve">    transform: rotate(-180deg);</w:t>
      </w:r>
    </w:p>
    <w:p w14:paraId="64560469" w14:textId="77777777" w:rsidR="00C54631" w:rsidRPr="00C54631" w:rsidRDefault="00C54631" w:rsidP="00C54631">
      <w:pPr>
        <w:rPr>
          <w:lang w:val="en-US"/>
        </w:rPr>
      </w:pPr>
      <w:r w:rsidRPr="00C54631">
        <w:rPr>
          <w:lang w:val="en-US"/>
        </w:rPr>
        <w:t xml:space="preserve">  }</w:t>
      </w:r>
    </w:p>
    <w:p w14:paraId="52F40BB5" w14:textId="77777777" w:rsidR="00C54631" w:rsidRPr="00C54631" w:rsidRDefault="00C54631" w:rsidP="00C54631">
      <w:pPr>
        <w:rPr>
          <w:lang w:val="en-US"/>
        </w:rPr>
      </w:pPr>
      <w:r w:rsidRPr="00C54631">
        <w:rPr>
          <w:lang w:val="en-US"/>
        </w:rPr>
        <w:t>}</w:t>
      </w:r>
    </w:p>
    <w:p w14:paraId="7771F73E" w14:textId="77777777" w:rsidR="00C54631" w:rsidRPr="00C54631" w:rsidRDefault="00C54631" w:rsidP="00C54631">
      <w:pPr>
        <w:rPr>
          <w:lang w:val="en-US"/>
        </w:rPr>
      </w:pPr>
    </w:p>
    <w:p w14:paraId="6A26F337" w14:textId="77777777" w:rsidR="00C54631" w:rsidRPr="00C54631" w:rsidRDefault="00C54631" w:rsidP="00C54631">
      <w:pPr>
        <w:rPr>
          <w:lang w:val="en-US"/>
        </w:rPr>
      </w:pPr>
      <w:r w:rsidRPr="00C54631">
        <w:rPr>
          <w:lang w:val="en-US"/>
        </w:rPr>
        <w:t>.gear-big {</w:t>
      </w:r>
    </w:p>
    <w:p w14:paraId="734D822F" w14:textId="77777777" w:rsidR="00C54631" w:rsidRPr="00C54631" w:rsidRDefault="00C54631" w:rsidP="00C54631">
      <w:pPr>
        <w:rPr>
          <w:lang w:val="en-US"/>
        </w:rPr>
      </w:pPr>
      <w:r w:rsidRPr="00C54631">
        <w:rPr>
          <w:lang w:val="en-US"/>
        </w:rPr>
        <w:t xml:space="preserve">  animation:clockwise;</w:t>
      </w:r>
    </w:p>
    <w:p w14:paraId="7F8832EA" w14:textId="77777777" w:rsidR="00C54631" w:rsidRPr="00C54631" w:rsidRDefault="00C54631" w:rsidP="00C54631">
      <w:pPr>
        <w:rPr>
          <w:lang w:val="en-US"/>
        </w:rPr>
      </w:pPr>
      <w:r w:rsidRPr="00C54631">
        <w:rPr>
          <w:lang w:val="en-US"/>
        </w:rPr>
        <w:t xml:space="preserve">  animation-duration:2s;</w:t>
      </w:r>
    </w:p>
    <w:p w14:paraId="2716464D" w14:textId="77777777" w:rsidR="00C54631" w:rsidRPr="00C54631" w:rsidRDefault="00C54631" w:rsidP="00C54631">
      <w:pPr>
        <w:rPr>
          <w:lang w:val="en-US"/>
        </w:rPr>
      </w:pPr>
      <w:r w:rsidRPr="00C54631">
        <w:rPr>
          <w:lang w:val="en-US"/>
        </w:rPr>
        <w:t xml:space="preserve">  animation-direction:reverse;</w:t>
      </w:r>
    </w:p>
    <w:p w14:paraId="1C93C53A" w14:textId="77777777" w:rsidR="00C54631" w:rsidRPr="00C54631" w:rsidRDefault="00C54631" w:rsidP="00C54631">
      <w:pPr>
        <w:rPr>
          <w:lang w:val="en-US"/>
        </w:rPr>
      </w:pPr>
      <w:r w:rsidRPr="00C54631">
        <w:rPr>
          <w:lang w:val="en-US"/>
        </w:rPr>
        <w:t>}</w:t>
      </w:r>
    </w:p>
    <w:p w14:paraId="6C01FFF5" w14:textId="77777777" w:rsidR="00C54631" w:rsidRPr="00C54631" w:rsidRDefault="00C54631" w:rsidP="00C54631">
      <w:pPr>
        <w:rPr>
          <w:lang w:val="en-US"/>
        </w:rPr>
      </w:pPr>
    </w:p>
    <w:p w14:paraId="23C55B8F" w14:textId="77777777" w:rsidR="00C54631" w:rsidRPr="00C54631" w:rsidRDefault="00C54631" w:rsidP="00C54631">
      <w:pPr>
        <w:rPr>
          <w:lang w:val="en-US"/>
        </w:rPr>
      </w:pPr>
      <w:r w:rsidRPr="00C54631">
        <w:rPr>
          <w:lang w:val="en-US"/>
        </w:rPr>
        <w:t>.gear-small {</w:t>
      </w:r>
    </w:p>
    <w:p w14:paraId="655632AC" w14:textId="77777777" w:rsidR="00C54631" w:rsidRPr="00C54631" w:rsidRDefault="00C54631" w:rsidP="00C54631">
      <w:pPr>
        <w:rPr>
          <w:lang w:val="en-US"/>
        </w:rPr>
      </w:pPr>
      <w:r w:rsidRPr="00C54631">
        <w:rPr>
          <w:lang w:val="en-US"/>
        </w:rPr>
        <w:t xml:space="preserve">  animation:anticlockwise;</w:t>
      </w:r>
    </w:p>
    <w:p w14:paraId="36E2D364" w14:textId="77777777" w:rsidR="00C54631" w:rsidRPr="00C54631" w:rsidRDefault="00C54631" w:rsidP="00C54631">
      <w:pPr>
        <w:rPr>
          <w:lang w:val="en-US"/>
        </w:rPr>
      </w:pPr>
      <w:r w:rsidRPr="00C54631">
        <w:rPr>
          <w:lang w:val="en-US"/>
        </w:rPr>
        <w:t xml:space="preserve">  animation-duration:2s;</w:t>
      </w:r>
    </w:p>
    <w:p w14:paraId="36D4742D" w14:textId="77777777" w:rsidR="00C54631" w:rsidRPr="00A53A49" w:rsidRDefault="00C54631" w:rsidP="00C54631">
      <w:pPr>
        <w:rPr>
          <w:lang w:val="en-US"/>
        </w:rPr>
      </w:pPr>
      <w:r w:rsidRPr="00C54631">
        <w:rPr>
          <w:lang w:val="en-US"/>
        </w:rPr>
        <w:t xml:space="preserve">  </w:t>
      </w:r>
      <w:r w:rsidRPr="00A53A49">
        <w:rPr>
          <w:lang w:val="en-US"/>
        </w:rPr>
        <w:t>animation-direction:reverse;</w:t>
      </w:r>
    </w:p>
    <w:p w14:paraId="7A75AEB6" w14:textId="0F79BBD1" w:rsidR="00C54631" w:rsidRPr="00A53A49" w:rsidRDefault="00C54631" w:rsidP="00C54631">
      <w:pPr>
        <w:pStyle w:val="a3"/>
        <w:shd w:val="clear" w:color="auto" w:fill="FFFFFF"/>
        <w:spacing w:before="255" w:beforeAutospacing="0" w:after="0" w:afterAutospacing="0" w:line="375" w:lineRule="atLeast"/>
        <w:rPr>
          <w:rFonts w:ascii="Arial" w:hAnsi="Arial" w:cs="Arial"/>
          <w:color w:val="333333"/>
          <w:lang w:val="en-US"/>
        </w:rPr>
      </w:pPr>
      <w:r w:rsidRPr="00A53A49">
        <w:rPr>
          <w:rFonts w:ascii="Arial" w:hAnsi="Arial" w:cs="Arial"/>
          <w:color w:val="333333"/>
          <w:lang w:val="en-US"/>
        </w:rPr>
        <w:t>}</w:t>
      </w:r>
    </w:p>
    <w:p w14:paraId="48B53C50" w14:textId="77777777" w:rsidR="00A53A49" w:rsidRPr="00A53A49" w:rsidRDefault="00A53A49" w:rsidP="00A53A49">
      <w:pPr>
        <w:pStyle w:val="2"/>
        <w:rPr>
          <w:lang w:val="en-US"/>
        </w:rPr>
      </w:pPr>
      <w:r>
        <w:t>Направление</w:t>
      </w:r>
      <w:r w:rsidRPr="00A53A49">
        <w:rPr>
          <w:lang w:val="en-US"/>
        </w:rPr>
        <w:t xml:space="preserve"> </w:t>
      </w:r>
      <w:r>
        <w:t>анимации</w:t>
      </w:r>
      <w:r w:rsidRPr="00A53A49">
        <w:rPr>
          <w:lang w:val="en-US"/>
        </w:rPr>
        <w:t xml:space="preserve">: animation-direction, </w:t>
      </w:r>
      <w:r>
        <w:t>шаг</w:t>
      </w:r>
      <w:r w:rsidRPr="00A53A49">
        <w:rPr>
          <w:lang w:val="en-US"/>
        </w:rPr>
        <w:t xml:space="preserve"> 2</w:t>
      </w:r>
    </w:p>
    <w:p w14:paraId="6BD7981C" w14:textId="77777777" w:rsidR="00A53A49" w:rsidRDefault="00A53A49" w:rsidP="00A53A4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есть ещё два значения. Они используются, когда количество проигрываний анимации </w:t>
      </w:r>
      <w:r>
        <w:rPr>
          <w:rStyle w:val="HTML"/>
          <w:rFonts w:ascii="Consolas" w:hAnsi="Consolas"/>
          <w:color w:val="333333"/>
          <w:sz w:val="21"/>
          <w:szCs w:val="21"/>
          <w:bdr w:val="none" w:sz="0" w:space="0" w:color="auto" w:frame="1"/>
        </w:rPr>
        <w:t>animation-iteration-count</w:t>
      </w:r>
      <w:r>
        <w:rPr>
          <w:rFonts w:ascii="Arial" w:hAnsi="Arial" w:cs="Arial"/>
          <w:color w:val="333333"/>
        </w:rPr>
        <w:t> больше одного. И оба они определяют чередующееся направление анимации.</w:t>
      </w:r>
    </w:p>
    <w:p w14:paraId="48F35C36" w14:textId="77777777" w:rsidR="00A53A49" w:rsidRDefault="00A53A49" w:rsidP="00A53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w:t>
      </w:r>
      <w:r>
        <w:rPr>
          <w:rFonts w:ascii="Arial" w:hAnsi="Arial" w:cs="Arial"/>
          <w:color w:val="333333"/>
        </w:rPr>
        <w:t>, то нечётные проигрывания будут выполняться в прямом направлении, а чётные — в обратном.</w:t>
      </w:r>
    </w:p>
    <w:p w14:paraId="3B256F24" w14:textId="77777777" w:rsidR="00A53A49" w:rsidRPr="00A53A49" w:rsidRDefault="00A53A49" w:rsidP="00A53A49">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.element {</w:t>
      </w:r>
    </w:p>
    <w:p w14:paraId="262584A8" w14:textId="77777777" w:rsidR="00A53A49" w:rsidRPr="00A53A49" w:rsidRDefault="00A53A49" w:rsidP="00A53A49">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animation-name: move;</w:t>
      </w:r>
    </w:p>
    <w:p w14:paraId="085EECF0" w14:textId="77777777" w:rsidR="00A53A49" w:rsidRPr="00A53A49" w:rsidRDefault="00A53A49" w:rsidP="00A53A49">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animation-duration: 1s;</w:t>
      </w:r>
    </w:p>
    <w:p w14:paraId="3CB466BD" w14:textId="77777777" w:rsidR="00A53A49" w:rsidRPr="00A53A49" w:rsidRDefault="00A53A49" w:rsidP="00A53A49">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animation-iteration-count: 2;</w:t>
      </w:r>
    </w:p>
    <w:p w14:paraId="6FD6394C" w14:textId="77777777" w:rsidR="00A53A49" w:rsidRPr="00A53A49" w:rsidRDefault="00A53A49" w:rsidP="00A53A49">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animation-direction: alternate;</w:t>
      </w:r>
    </w:p>
    <w:p w14:paraId="0861143F" w14:textId="77777777" w:rsidR="00A53A49" w:rsidRDefault="00A53A49" w:rsidP="00A53A4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525D47" w14:textId="77777777" w:rsidR="00A53A49" w:rsidRDefault="00A53A49" w:rsidP="00A53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анимация </w:t>
      </w:r>
      <w:r>
        <w:rPr>
          <w:rStyle w:val="HTML"/>
          <w:rFonts w:ascii="Consolas" w:hAnsi="Consolas"/>
          <w:color w:val="333333"/>
          <w:sz w:val="21"/>
          <w:szCs w:val="21"/>
          <w:bdr w:val="none" w:sz="0" w:space="0" w:color="auto" w:frame="1"/>
        </w:rPr>
        <w:t>move</w:t>
      </w:r>
      <w:r>
        <w:rPr>
          <w:rFonts w:ascii="Arial" w:hAnsi="Arial" w:cs="Arial"/>
          <w:color w:val="333333"/>
        </w:rPr>
        <w:t> выполнится два раза: в первый (нечётный) раз направление будет прямым, а во второй (чётный) — обратным.</w:t>
      </w:r>
    </w:p>
    <w:p w14:paraId="65D11C98" w14:textId="77777777" w:rsidR="00A53A49" w:rsidRDefault="00A53A49" w:rsidP="00A53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alternate-reverse</w:t>
      </w:r>
      <w:r>
        <w:rPr>
          <w:rFonts w:ascii="Arial" w:hAnsi="Arial" w:cs="Arial"/>
          <w:color w:val="333333"/>
        </w:rPr>
        <w:t>, то нечётные проигрывания наоборот будут выполняться в обратном направлении, а чётные — в прямом.</w:t>
      </w:r>
    </w:p>
    <w:p w14:paraId="2242EF14" w14:textId="77777777" w:rsidR="00A53A49" w:rsidRDefault="00A53A49" w:rsidP="00A53A4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5903A395" w14:textId="77777777" w:rsidR="00614BFE" w:rsidRPr="00614BFE" w:rsidRDefault="00614BFE" w:rsidP="00614BFE">
      <w:pPr>
        <w:rPr>
          <w:lang w:val="en-US"/>
        </w:rPr>
      </w:pPr>
      <w:r w:rsidRPr="00614BFE">
        <w:rPr>
          <w:lang w:val="en-US"/>
        </w:rPr>
        <w:t>.gear-big {</w:t>
      </w:r>
    </w:p>
    <w:p w14:paraId="7BA7638A" w14:textId="77777777" w:rsidR="00614BFE" w:rsidRPr="00614BFE" w:rsidRDefault="00614BFE" w:rsidP="00614BFE">
      <w:pPr>
        <w:rPr>
          <w:lang w:val="en-US"/>
        </w:rPr>
      </w:pPr>
      <w:r w:rsidRPr="00614BFE">
        <w:rPr>
          <w:lang w:val="en-US"/>
        </w:rPr>
        <w:t xml:space="preserve">  animation-name: clockwise;</w:t>
      </w:r>
    </w:p>
    <w:p w14:paraId="5FA2B239" w14:textId="77777777" w:rsidR="00614BFE" w:rsidRPr="00614BFE" w:rsidRDefault="00614BFE" w:rsidP="00614BFE">
      <w:pPr>
        <w:rPr>
          <w:lang w:val="en-US"/>
        </w:rPr>
      </w:pPr>
      <w:r w:rsidRPr="00614BFE">
        <w:rPr>
          <w:lang w:val="en-US"/>
        </w:rPr>
        <w:t xml:space="preserve">  animation-duration: 2s;</w:t>
      </w:r>
    </w:p>
    <w:p w14:paraId="7F9C0FBE" w14:textId="77777777" w:rsidR="00614BFE" w:rsidRPr="00614BFE" w:rsidRDefault="00614BFE" w:rsidP="00614BFE">
      <w:pPr>
        <w:rPr>
          <w:lang w:val="en-US"/>
        </w:rPr>
      </w:pPr>
      <w:r w:rsidRPr="00614BFE">
        <w:rPr>
          <w:lang w:val="en-US"/>
        </w:rPr>
        <w:t xml:space="preserve">  animation-iteration-count:2;</w:t>
      </w:r>
    </w:p>
    <w:p w14:paraId="2114E077" w14:textId="77777777" w:rsidR="00614BFE" w:rsidRPr="00614BFE" w:rsidRDefault="00614BFE" w:rsidP="00614BFE">
      <w:pPr>
        <w:rPr>
          <w:lang w:val="en-US"/>
        </w:rPr>
      </w:pPr>
      <w:r w:rsidRPr="00614BFE">
        <w:rPr>
          <w:lang w:val="en-US"/>
        </w:rPr>
        <w:t xml:space="preserve">  animation-direction:alternate-reverse;</w:t>
      </w:r>
    </w:p>
    <w:p w14:paraId="38F3F332" w14:textId="77777777" w:rsidR="00614BFE" w:rsidRPr="00614BFE" w:rsidRDefault="00614BFE" w:rsidP="00614BFE">
      <w:pPr>
        <w:rPr>
          <w:lang w:val="en-US"/>
        </w:rPr>
      </w:pPr>
      <w:r w:rsidRPr="00614BFE">
        <w:rPr>
          <w:lang w:val="en-US"/>
        </w:rPr>
        <w:t>}</w:t>
      </w:r>
    </w:p>
    <w:p w14:paraId="01C5A753" w14:textId="77777777" w:rsidR="00614BFE" w:rsidRPr="00614BFE" w:rsidRDefault="00614BFE" w:rsidP="00614BFE">
      <w:pPr>
        <w:rPr>
          <w:lang w:val="en-US"/>
        </w:rPr>
      </w:pPr>
    </w:p>
    <w:p w14:paraId="16B0CCAF" w14:textId="77777777" w:rsidR="00614BFE" w:rsidRPr="00614BFE" w:rsidRDefault="00614BFE" w:rsidP="00614BFE">
      <w:pPr>
        <w:rPr>
          <w:lang w:val="en-US"/>
        </w:rPr>
      </w:pPr>
      <w:r w:rsidRPr="00614BFE">
        <w:rPr>
          <w:lang w:val="en-US"/>
        </w:rPr>
        <w:t>.gear-small {</w:t>
      </w:r>
    </w:p>
    <w:p w14:paraId="17A90B87" w14:textId="77777777" w:rsidR="00614BFE" w:rsidRPr="00614BFE" w:rsidRDefault="00614BFE" w:rsidP="00614BFE">
      <w:pPr>
        <w:rPr>
          <w:lang w:val="en-US"/>
        </w:rPr>
      </w:pPr>
      <w:r w:rsidRPr="00614BFE">
        <w:rPr>
          <w:lang w:val="en-US"/>
        </w:rPr>
        <w:t xml:space="preserve">  animation-name: anticlockwise;</w:t>
      </w:r>
    </w:p>
    <w:p w14:paraId="4B2BFC21" w14:textId="77777777" w:rsidR="00614BFE" w:rsidRPr="00614BFE" w:rsidRDefault="00614BFE" w:rsidP="00614BFE">
      <w:pPr>
        <w:rPr>
          <w:lang w:val="en-US"/>
        </w:rPr>
      </w:pPr>
      <w:r w:rsidRPr="00614BFE">
        <w:rPr>
          <w:lang w:val="en-US"/>
        </w:rPr>
        <w:t xml:space="preserve">  animation-duration: 2s;</w:t>
      </w:r>
    </w:p>
    <w:p w14:paraId="71745FC4" w14:textId="77777777" w:rsidR="00614BFE" w:rsidRPr="00614BFE" w:rsidRDefault="00614BFE" w:rsidP="00614BFE">
      <w:pPr>
        <w:rPr>
          <w:lang w:val="en-US"/>
        </w:rPr>
      </w:pPr>
      <w:r w:rsidRPr="00614BFE">
        <w:rPr>
          <w:lang w:val="en-US"/>
        </w:rPr>
        <w:t xml:space="preserve">  animation-iteration-count:2;</w:t>
      </w:r>
    </w:p>
    <w:p w14:paraId="188AE3FB" w14:textId="77777777" w:rsidR="00614BFE" w:rsidRPr="00614BFE" w:rsidRDefault="00614BFE" w:rsidP="00614BFE">
      <w:pPr>
        <w:rPr>
          <w:lang w:val="en-US"/>
        </w:rPr>
      </w:pPr>
      <w:r w:rsidRPr="00614BFE">
        <w:rPr>
          <w:lang w:val="en-US"/>
        </w:rPr>
        <w:t xml:space="preserve">  animation-direction:alternate-reverse;</w:t>
      </w:r>
    </w:p>
    <w:p w14:paraId="1E846463" w14:textId="021367A6" w:rsidR="004243F6" w:rsidRDefault="00614BFE" w:rsidP="00614BFE">
      <w:r>
        <w:t>}</w:t>
      </w:r>
    </w:p>
    <w:p w14:paraId="3D7C0753" w14:textId="5A31C196" w:rsidR="00FF4F46" w:rsidRDefault="00FF4F46" w:rsidP="00614BFE"/>
    <w:p w14:paraId="0563EDC8" w14:textId="77777777" w:rsidR="00FF4F46" w:rsidRDefault="00FF4F46" w:rsidP="00FF4F46">
      <w:pPr>
        <w:pStyle w:val="2"/>
      </w:pPr>
      <w:r>
        <w:lastRenderedPageBreak/>
        <w:t>Задержка начала анимации: animation-delay, шаг 1</w:t>
      </w:r>
    </w:p>
    <w:p w14:paraId="65A5D251" w14:textId="77777777" w:rsidR="00FF4F46" w:rsidRDefault="00FF4F46" w:rsidP="00FF4F4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длительности анимации, мы можем управлять задержкой перед началом её выполнения.</w:t>
      </w:r>
    </w:p>
    <w:p w14:paraId="25826444" w14:textId="6439991E" w:rsidR="00FF4F46" w:rsidRDefault="00FF4F46" w:rsidP="00FF4F4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двух следующих заданиях мы создадим две анимации, которые в итоге будут выполняться последовательно с помощью задержки. Сначала давайте создадим и назначим первую анимацию.</w:t>
      </w:r>
    </w:p>
    <w:p w14:paraId="758743E5" w14:textId="77777777" w:rsidR="00CE1A02" w:rsidRDefault="00CE1A02" w:rsidP="00CE1A02">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содержащую кадр </w:t>
      </w:r>
      <w:r>
        <w:rPr>
          <w:rStyle w:val="HTML"/>
          <w:rFonts w:ascii="Consolas" w:hAnsi="Consolas"/>
          <w:color w:val="4EB543"/>
          <w:sz w:val="21"/>
          <w:szCs w:val="21"/>
          <w:bdr w:val="none" w:sz="0" w:space="0" w:color="auto" w:frame="1"/>
        </w:rPr>
        <w:t>to</w:t>
      </w:r>
      <w:r>
        <w:rPr>
          <w:rFonts w:ascii="Arial" w:hAnsi="Arial" w:cs="Arial"/>
          <w:color w:val="4EB543"/>
          <w:sz w:val="21"/>
          <w:szCs w:val="21"/>
        </w:rPr>
        <w:t> с трансформацией поворота на </w:t>
      </w:r>
      <w:r>
        <w:rPr>
          <w:rStyle w:val="HTML"/>
          <w:rFonts w:ascii="Consolas" w:hAnsi="Consolas"/>
          <w:color w:val="4EB543"/>
          <w:sz w:val="21"/>
          <w:szCs w:val="21"/>
          <w:bdr w:val="none" w:sz="0" w:space="0" w:color="auto" w:frame="1"/>
        </w:rPr>
        <w:t>360deg</w:t>
      </w:r>
      <w:r>
        <w:rPr>
          <w:rStyle w:val="mark"/>
          <w:rFonts w:ascii="Arial" w:hAnsi="Arial" w:cs="Arial"/>
          <w:color w:val="4EB543"/>
          <w:sz w:val="21"/>
          <w:szCs w:val="21"/>
        </w:rPr>
        <w:t>,</w:t>
      </w:r>
    </w:p>
    <w:p w14:paraId="61449177" w14:textId="77777777" w:rsidR="00CE1A02" w:rsidRDefault="00CE1A02" w:rsidP="00CE1A02">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стрелке </w:t>
      </w:r>
      <w:r>
        <w:rPr>
          <w:rStyle w:val="HTML"/>
          <w:rFonts w:ascii="Consolas" w:hAnsi="Consolas"/>
          <w:color w:val="4EB543"/>
          <w:sz w:val="21"/>
          <w:szCs w:val="21"/>
          <w:bdr w:val="none" w:sz="0" w:space="0" w:color="auto" w:frame="1"/>
        </w:rPr>
        <w:t>.arrow-small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10B402F2" w14:textId="77777777" w:rsidR="00CE1A02" w:rsidRDefault="00CE1A02" w:rsidP="00FF4F46">
      <w:pPr>
        <w:pStyle w:val="a3"/>
        <w:shd w:val="clear" w:color="auto" w:fill="FFFFFF"/>
        <w:spacing w:before="255" w:beforeAutospacing="0" w:after="0" w:afterAutospacing="0" w:line="375" w:lineRule="atLeast"/>
        <w:rPr>
          <w:rFonts w:ascii="Arial" w:hAnsi="Arial" w:cs="Arial"/>
          <w:color w:val="333333"/>
        </w:rPr>
      </w:pPr>
    </w:p>
    <w:p w14:paraId="2338FADD" w14:textId="77777777" w:rsidR="00CE1A02" w:rsidRDefault="00CE1A02" w:rsidP="00CE1A02">
      <w:r>
        <w:t>@keyframes rotate {</w:t>
      </w:r>
    </w:p>
    <w:p w14:paraId="5BFCBAC3" w14:textId="77777777" w:rsidR="00CE1A02" w:rsidRDefault="00CE1A02" w:rsidP="00CE1A02">
      <w:r>
        <w:t xml:space="preserve">  to {</w:t>
      </w:r>
    </w:p>
    <w:p w14:paraId="0995B9D0" w14:textId="77777777" w:rsidR="00CE1A02" w:rsidRPr="00CE1A02" w:rsidRDefault="00CE1A02" w:rsidP="00CE1A02">
      <w:pPr>
        <w:rPr>
          <w:lang w:val="en-US"/>
        </w:rPr>
      </w:pPr>
      <w:r>
        <w:t xml:space="preserve">    </w:t>
      </w:r>
      <w:r w:rsidRPr="00CE1A02">
        <w:rPr>
          <w:lang w:val="en-US"/>
        </w:rPr>
        <w:t>transform:rotate(360deg);</w:t>
      </w:r>
    </w:p>
    <w:p w14:paraId="5006146A" w14:textId="77777777" w:rsidR="00CE1A02" w:rsidRPr="00CE1A02" w:rsidRDefault="00CE1A02" w:rsidP="00CE1A02">
      <w:pPr>
        <w:rPr>
          <w:lang w:val="en-US"/>
        </w:rPr>
      </w:pPr>
      <w:r w:rsidRPr="00CE1A02">
        <w:rPr>
          <w:lang w:val="en-US"/>
        </w:rPr>
        <w:t xml:space="preserve">  }</w:t>
      </w:r>
    </w:p>
    <w:p w14:paraId="1449F4A9" w14:textId="77777777" w:rsidR="00CE1A02" w:rsidRPr="00CE1A02" w:rsidRDefault="00CE1A02" w:rsidP="00CE1A02">
      <w:pPr>
        <w:rPr>
          <w:lang w:val="en-US"/>
        </w:rPr>
      </w:pPr>
      <w:r w:rsidRPr="00CE1A02">
        <w:rPr>
          <w:lang w:val="en-US"/>
        </w:rPr>
        <w:t>}</w:t>
      </w:r>
    </w:p>
    <w:p w14:paraId="743BBC2D" w14:textId="77777777" w:rsidR="00CE1A02" w:rsidRPr="00CE1A02" w:rsidRDefault="00CE1A02" w:rsidP="00CE1A02">
      <w:pPr>
        <w:rPr>
          <w:lang w:val="en-US"/>
        </w:rPr>
      </w:pPr>
    </w:p>
    <w:p w14:paraId="32AF00CF" w14:textId="77777777" w:rsidR="00CE1A02" w:rsidRPr="00CE1A02" w:rsidRDefault="00CE1A02" w:rsidP="00CE1A02">
      <w:pPr>
        <w:rPr>
          <w:lang w:val="en-US"/>
        </w:rPr>
      </w:pPr>
      <w:r w:rsidRPr="00CE1A02">
        <w:rPr>
          <w:lang w:val="en-US"/>
        </w:rPr>
        <w:t>.arrow-small {</w:t>
      </w:r>
    </w:p>
    <w:p w14:paraId="7EBEE5C7" w14:textId="77777777" w:rsidR="00CE1A02" w:rsidRPr="00CE1A02" w:rsidRDefault="00CE1A02" w:rsidP="00CE1A02">
      <w:pPr>
        <w:rPr>
          <w:lang w:val="en-US"/>
        </w:rPr>
      </w:pPr>
      <w:r w:rsidRPr="00CE1A02">
        <w:rPr>
          <w:lang w:val="en-US"/>
        </w:rPr>
        <w:t xml:space="preserve">  animation:rotate;</w:t>
      </w:r>
    </w:p>
    <w:p w14:paraId="7C8208A9" w14:textId="77777777" w:rsidR="00CE1A02" w:rsidRPr="00CE1A02" w:rsidRDefault="00CE1A02" w:rsidP="00CE1A02">
      <w:pPr>
        <w:rPr>
          <w:lang w:val="en-US"/>
        </w:rPr>
      </w:pPr>
      <w:r w:rsidRPr="00CE1A02">
        <w:rPr>
          <w:lang w:val="en-US"/>
        </w:rPr>
        <w:t xml:space="preserve">  animation-duration:1s;</w:t>
      </w:r>
    </w:p>
    <w:p w14:paraId="41DC7E72" w14:textId="1E8D6404" w:rsidR="00FF4F46" w:rsidRDefault="00CE1A02" w:rsidP="00CE1A02">
      <w:r>
        <w:t>}</w:t>
      </w:r>
    </w:p>
    <w:p w14:paraId="25FD1926" w14:textId="77777777" w:rsidR="00CE1A02" w:rsidRDefault="00CE1A02" w:rsidP="00CE1A02">
      <w:pPr>
        <w:pStyle w:val="2"/>
      </w:pPr>
      <w:r>
        <w:t>Задержка начала анимации: animation-delay, шаг 2</w:t>
      </w:r>
    </w:p>
    <w:p w14:paraId="79BA86B7" w14:textId="77777777" w:rsidR="00CE1A02" w:rsidRDefault="00CE1A02" w:rsidP="00CE1A02">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подготовим вторую анимацию, для которой на следующем шаге зададим задержку.</w:t>
      </w:r>
    </w:p>
    <w:p w14:paraId="529DD1A2" w14:textId="77777777" w:rsidR="002D0210" w:rsidRDefault="002D0210" w:rsidP="002D0210">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ding</w:t>
      </w:r>
      <w:r>
        <w:rPr>
          <w:rStyle w:val="mark"/>
          <w:rFonts w:ascii="Arial" w:hAnsi="Arial" w:cs="Arial"/>
          <w:color w:val="4EB543"/>
          <w:sz w:val="21"/>
          <w:szCs w:val="21"/>
        </w:rPr>
        <w:t>,</w:t>
      </w:r>
      <w:r>
        <w:rPr>
          <w:rFonts w:ascii="Arial" w:hAnsi="Arial" w:cs="Arial"/>
          <w:color w:val="4EB543"/>
          <w:sz w:val="21"/>
          <w:szCs w:val="21"/>
        </w:rPr>
        <w:t> содержащую ключевые кадры: </w:t>
      </w:r>
      <w:r>
        <w:rPr>
          <w:rFonts w:ascii="Arial" w:hAnsi="Arial" w:cs="Arial"/>
          <w:color w:val="4EB543"/>
          <w:sz w:val="21"/>
          <w:szCs w:val="21"/>
        </w:rPr>
        <w:br/>
      </w:r>
      <w:r>
        <w:rPr>
          <w:rStyle w:val="HTML"/>
          <w:rFonts w:ascii="Consolas" w:hAnsi="Consolas"/>
          <w:color w:val="4EB543"/>
          <w:sz w:val="21"/>
          <w:szCs w:val="21"/>
          <w:bdr w:val="none" w:sz="0" w:space="0" w:color="auto" w:frame="1"/>
        </w:rPr>
        <w:t>33%</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66%</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p>
    <w:p w14:paraId="0B802765" w14:textId="77777777" w:rsidR="002D0210" w:rsidRDefault="002D0210" w:rsidP="002D0210">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колокольчику </w:t>
      </w:r>
      <w:r>
        <w:rPr>
          <w:rStyle w:val="HTML"/>
          <w:rFonts w:ascii="Consolas" w:hAnsi="Consolas"/>
          <w:color w:val="4EB543"/>
          <w:sz w:val="21"/>
          <w:szCs w:val="21"/>
          <w:bdr w:val="none" w:sz="0" w:space="0" w:color="auto" w:frame="1"/>
        </w:rPr>
        <w:t>.bell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038BA7E4" w14:textId="77777777" w:rsidR="002D0210" w:rsidRDefault="002D0210" w:rsidP="002D0210">
      <w:r>
        <w:t>@keyframes ding {</w:t>
      </w:r>
    </w:p>
    <w:p w14:paraId="1FB484E3" w14:textId="77777777" w:rsidR="002D0210" w:rsidRDefault="002D0210" w:rsidP="002D0210">
      <w:r>
        <w:t xml:space="preserve">  33% {</w:t>
      </w:r>
    </w:p>
    <w:p w14:paraId="6B5AAEA3" w14:textId="77777777" w:rsidR="002D0210" w:rsidRDefault="002D0210" w:rsidP="002D0210">
      <w:r>
        <w:t xml:space="preserve">    transform:translateX(-15px);</w:t>
      </w:r>
    </w:p>
    <w:p w14:paraId="10EA8992" w14:textId="77777777" w:rsidR="002D0210" w:rsidRDefault="002D0210" w:rsidP="002D0210">
      <w:r>
        <w:t xml:space="preserve">  }</w:t>
      </w:r>
    </w:p>
    <w:p w14:paraId="10AC5E50" w14:textId="77777777" w:rsidR="002D0210" w:rsidRDefault="002D0210" w:rsidP="002D0210">
      <w:r>
        <w:t xml:space="preserve">  66% {</w:t>
      </w:r>
    </w:p>
    <w:p w14:paraId="3FAAE659" w14:textId="77777777" w:rsidR="002D0210" w:rsidRDefault="002D0210" w:rsidP="002D0210">
      <w:r>
        <w:t xml:space="preserve">    transform:translateX(15px);</w:t>
      </w:r>
    </w:p>
    <w:p w14:paraId="1A53C285" w14:textId="77777777" w:rsidR="002D0210" w:rsidRDefault="002D0210" w:rsidP="002D0210">
      <w:r>
        <w:t xml:space="preserve">  }</w:t>
      </w:r>
    </w:p>
    <w:p w14:paraId="1A5A2828" w14:textId="77777777" w:rsidR="002D0210" w:rsidRDefault="002D0210" w:rsidP="002D0210">
      <w:r>
        <w:t>}</w:t>
      </w:r>
    </w:p>
    <w:p w14:paraId="0FC35715" w14:textId="77777777" w:rsidR="002D0210" w:rsidRDefault="002D0210" w:rsidP="002D0210"/>
    <w:p w14:paraId="53F07E38" w14:textId="77777777" w:rsidR="002D0210" w:rsidRDefault="002D0210" w:rsidP="002D0210">
      <w:r>
        <w:t>.bell {</w:t>
      </w:r>
    </w:p>
    <w:p w14:paraId="4C271005" w14:textId="77777777" w:rsidR="002D0210" w:rsidRDefault="002D0210" w:rsidP="002D0210">
      <w:r>
        <w:t xml:space="preserve">  animation:ding;</w:t>
      </w:r>
    </w:p>
    <w:p w14:paraId="3142A281" w14:textId="0813E381" w:rsidR="00CE1A02" w:rsidRDefault="002D0210" w:rsidP="002D0210">
      <w:r>
        <w:t xml:space="preserve">  animation-duration:1s;</w:t>
      </w:r>
    </w:p>
    <w:p w14:paraId="6418E153" w14:textId="77777777" w:rsidR="002D0210" w:rsidRDefault="002D0210" w:rsidP="002D0210">
      <w:pPr>
        <w:pStyle w:val="2"/>
      </w:pPr>
      <w:r>
        <w:t>Задержка начала анимации: animation-delay, шаг 3</w:t>
      </w:r>
    </w:p>
    <w:p w14:paraId="29891741" w14:textId="77777777" w:rsidR="002D0210" w:rsidRDefault="002D0210" w:rsidP="002D021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Синтаксис свойства </w:t>
      </w:r>
      <w:r>
        <w:rPr>
          <w:rStyle w:val="HTML"/>
          <w:rFonts w:ascii="Consolas" w:hAnsi="Consolas"/>
          <w:color w:val="333333"/>
          <w:sz w:val="21"/>
          <w:szCs w:val="21"/>
          <w:bdr w:val="none" w:sz="0" w:space="0" w:color="auto" w:frame="1"/>
        </w:rPr>
        <w:t>animation-delay</w:t>
      </w:r>
      <w:r>
        <w:rPr>
          <w:rFonts w:ascii="Arial" w:hAnsi="Arial" w:cs="Arial"/>
          <w:color w:val="333333"/>
        </w:rPr>
        <w:t>, с помощью которого и назначается задержка начала, идентичен синтаксису свойства </w:t>
      </w:r>
      <w:r>
        <w:rPr>
          <w:rStyle w:val="HTML"/>
          <w:rFonts w:ascii="Consolas" w:hAnsi="Consolas"/>
          <w:color w:val="333333"/>
          <w:sz w:val="21"/>
          <w:szCs w:val="21"/>
          <w:bdr w:val="none" w:sz="0" w:space="0" w:color="auto" w:frame="1"/>
        </w:rPr>
        <w:t>animation-duration</w:t>
      </w:r>
      <w:r>
        <w:rPr>
          <w:rFonts w:ascii="Arial" w:hAnsi="Arial" w:cs="Arial"/>
          <w:color w:val="333333"/>
        </w:rPr>
        <w:t>.</w:t>
      </w:r>
    </w:p>
    <w:p w14:paraId="0B4DD3E3" w14:textId="77777777" w:rsidR="002D0210" w:rsidRDefault="002D0210" w:rsidP="002D021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при задании значения </w:t>
      </w:r>
      <w:r>
        <w:rPr>
          <w:rStyle w:val="HTML"/>
          <w:rFonts w:ascii="Consolas" w:hAnsi="Consolas"/>
          <w:color w:val="333333"/>
          <w:sz w:val="21"/>
          <w:szCs w:val="21"/>
          <w:bdr w:val="none" w:sz="0" w:space="0" w:color="auto" w:frame="1"/>
        </w:rPr>
        <w:t>animation-delay: 10s</w:t>
      </w:r>
      <w:r>
        <w:rPr>
          <w:rFonts w:ascii="Arial" w:hAnsi="Arial" w:cs="Arial"/>
          <w:color w:val="333333"/>
        </w:rPr>
        <w:t> анимация начнётся не сразу, а только через десять секунд.</w:t>
      </w:r>
    </w:p>
    <w:p w14:paraId="43C65294" w14:textId="77777777" w:rsidR="002D0210" w:rsidRDefault="002D0210" w:rsidP="002D021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завершим нашу сцену с часами, чтобы колокольчик звонил только после прохождения стрелкой полного круга.</w:t>
      </w:r>
    </w:p>
    <w:p w14:paraId="37F00663" w14:textId="77777777" w:rsidR="00A17070" w:rsidRPr="00A17070" w:rsidRDefault="00A17070" w:rsidP="00A17070">
      <w:pPr>
        <w:shd w:val="clear" w:color="auto" w:fill="F2F2F2"/>
        <w:spacing w:before="150" w:after="150"/>
        <w:contextualSpacing w:val="0"/>
        <w:rPr>
          <w:rFonts w:ascii="Arial" w:eastAsia="Times New Roman" w:hAnsi="Arial" w:cs="Arial"/>
          <w:color w:val="333333"/>
          <w:sz w:val="21"/>
          <w:szCs w:val="21"/>
          <w:lang w:eastAsia="ru-RU"/>
        </w:rPr>
      </w:pPr>
      <w:r w:rsidRPr="00A17070">
        <w:rPr>
          <w:rFonts w:ascii="Arial" w:eastAsia="Times New Roman" w:hAnsi="Arial" w:cs="Arial"/>
          <w:color w:val="333333"/>
          <w:sz w:val="21"/>
          <w:szCs w:val="21"/>
          <w:lang w:eastAsia="ru-RU"/>
        </w:rPr>
        <w:t>Колокольчику </w:t>
      </w:r>
      <w:r w:rsidRPr="00A17070">
        <w:rPr>
          <w:rFonts w:ascii="Consolas" w:eastAsia="Times New Roman" w:hAnsi="Consolas" w:cs="Courier New"/>
          <w:color w:val="333333"/>
          <w:sz w:val="21"/>
          <w:szCs w:val="21"/>
          <w:bdr w:val="none" w:sz="0" w:space="0" w:color="auto" w:frame="1"/>
          <w:lang w:eastAsia="ru-RU"/>
        </w:rPr>
        <w:t>.bell</w:t>
      </w:r>
      <w:r w:rsidRPr="00A17070">
        <w:rPr>
          <w:rFonts w:ascii="Arial" w:eastAsia="Times New Roman" w:hAnsi="Arial" w:cs="Arial"/>
          <w:color w:val="333333"/>
          <w:sz w:val="21"/>
          <w:szCs w:val="21"/>
          <w:lang w:eastAsia="ru-RU"/>
        </w:rPr>
        <w:t> задайте параметры анимации:</w:t>
      </w:r>
    </w:p>
    <w:p w14:paraId="0E31E53A" w14:textId="77777777" w:rsidR="00A17070" w:rsidRPr="00A17070" w:rsidRDefault="00A17070" w:rsidP="00A17070">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lastRenderedPageBreak/>
        <w:t>задержку начала </w:t>
      </w:r>
      <w:r w:rsidRPr="00A17070">
        <w:rPr>
          <w:rFonts w:ascii="Consolas" w:eastAsia="Times New Roman" w:hAnsi="Consolas" w:cs="Courier New"/>
          <w:color w:val="4EB543"/>
          <w:sz w:val="21"/>
          <w:szCs w:val="21"/>
          <w:bdr w:val="none" w:sz="0" w:space="0" w:color="auto" w:frame="1"/>
          <w:lang w:eastAsia="ru-RU"/>
        </w:rPr>
        <w:t>1s</w:t>
      </w:r>
      <w:r w:rsidRPr="00A17070">
        <w:rPr>
          <w:rFonts w:ascii="Arial" w:eastAsia="Times New Roman" w:hAnsi="Arial" w:cs="Arial"/>
          <w:color w:val="4EB543"/>
          <w:sz w:val="21"/>
          <w:szCs w:val="21"/>
          <w:lang w:eastAsia="ru-RU"/>
        </w:rPr>
        <w:t>,</w:t>
      </w:r>
    </w:p>
    <w:p w14:paraId="2B338CB5" w14:textId="77777777" w:rsidR="00A17070" w:rsidRPr="00A17070" w:rsidRDefault="00A17070" w:rsidP="00A17070">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длительность </w:t>
      </w:r>
      <w:r w:rsidRPr="00A17070">
        <w:rPr>
          <w:rFonts w:ascii="Consolas" w:eastAsia="Times New Roman" w:hAnsi="Consolas" w:cs="Courier New"/>
          <w:color w:val="4EB543"/>
          <w:sz w:val="21"/>
          <w:szCs w:val="21"/>
          <w:bdr w:val="none" w:sz="0" w:space="0" w:color="auto" w:frame="1"/>
          <w:lang w:eastAsia="ru-RU"/>
        </w:rPr>
        <w:t>100ms</w:t>
      </w:r>
      <w:r w:rsidRPr="00A17070">
        <w:rPr>
          <w:rFonts w:ascii="Arial" w:eastAsia="Times New Roman" w:hAnsi="Arial" w:cs="Arial"/>
          <w:color w:val="4EB543"/>
          <w:sz w:val="21"/>
          <w:szCs w:val="21"/>
          <w:lang w:eastAsia="ru-RU"/>
        </w:rPr>
        <w:t>,</w:t>
      </w:r>
    </w:p>
    <w:p w14:paraId="73A9BCCA" w14:textId="77777777" w:rsidR="00A17070" w:rsidRPr="00A17070" w:rsidRDefault="00A17070" w:rsidP="00A17070">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количество проигрываний анимации </w:t>
      </w:r>
      <w:r w:rsidRPr="00A17070">
        <w:rPr>
          <w:rFonts w:ascii="Consolas" w:eastAsia="Times New Roman" w:hAnsi="Consolas" w:cs="Courier New"/>
          <w:color w:val="4EB543"/>
          <w:sz w:val="21"/>
          <w:szCs w:val="21"/>
          <w:bdr w:val="none" w:sz="0" w:space="0" w:color="auto" w:frame="1"/>
          <w:lang w:eastAsia="ru-RU"/>
        </w:rPr>
        <w:t>10</w:t>
      </w:r>
    </w:p>
    <w:p w14:paraId="1EEA483C" w14:textId="77777777" w:rsidR="00A17070" w:rsidRDefault="00A17070" w:rsidP="00A17070">
      <w:r>
        <w:t>.bell {</w:t>
      </w:r>
    </w:p>
    <w:p w14:paraId="1CE1FA3E" w14:textId="77777777" w:rsidR="00A17070" w:rsidRDefault="00A17070" w:rsidP="00A17070">
      <w:r>
        <w:t xml:space="preserve">  animation-name: ding;</w:t>
      </w:r>
    </w:p>
    <w:p w14:paraId="2449EB33" w14:textId="77777777" w:rsidR="00A17070" w:rsidRDefault="00A17070" w:rsidP="00A17070">
      <w:r>
        <w:t xml:space="preserve">  animation-duration: 100ms;</w:t>
      </w:r>
    </w:p>
    <w:p w14:paraId="42D0D2BA" w14:textId="77777777" w:rsidR="00A17070" w:rsidRDefault="00A17070" w:rsidP="00A17070">
      <w:r>
        <w:t xml:space="preserve">  animation-delay:1s;</w:t>
      </w:r>
    </w:p>
    <w:p w14:paraId="6031032F" w14:textId="77777777" w:rsidR="00A17070" w:rsidRDefault="00A17070" w:rsidP="00A17070">
      <w:r>
        <w:t xml:space="preserve">  animation-iteration-count:10;</w:t>
      </w:r>
    </w:p>
    <w:p w14:paraId="7E0B888D" w14:textId="63B06D09" w:rsidR="002D0210" w:rsidRDefault="00A17070" w:rsidP="00A17070">
      <w:r>
        <w:t>}</w:t>
      </w:r>
    </w:p>
    <w:p w14:paraId="0253D541" w14:textId="6528D010" w:rsidR="00740A68" w:rsidRDefault="00740A68" w:rsidP="00A17070"/>
    <w:p w14:paraId="3F5E5EAF" w14:textId="77777777" w:rsidR="00740A68" w:rsidRDefault="00740A68" w:rsidP="00740A68">
      <w:pPr>
        <w:pStyle w:val="2"/>
      </w:pPr>
      <w:r>
        <w:t>Состояние до и после анимации: animation-fill-mode, шаг 1</w:t>
      </w:r>
    </w:p>
    <w:p w14:paraId="2263439B" w14:textId="77777777" w:rsidR="00740A68" w:rsidRDefault="00740A68" w:rsidP="00740A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предыдущих примерах элементы после проигрывания анимации возвращались в исходное состояние. Но есть свойство, которое определяет, будет ли видимым эффект от анимации, когда сама анимация уже закончилась — это </w:t>
      </w:r>
      <w:r>
        <w:rPr>
          <w:rStyle w:val="HTML"/>
          <w:rFonts w:ascii="Consolas" w:hAnsi="Consolas"/>
          <w:color w:val="333333"/>
          <w:sz w:val="21"/>
          <w:szCs w:val="21"/>
          <w:bdr w:val="none" w:sz="0" w:space="0" w:color="auto" w:frame="1"/>
        </w:rPr>
        <w:t>animation-fill-mode</w:t>
      </w:r>
      <w:r>
        <w:rPr>
          <w:rFonts w:ascii="Arial" w:hAnsi="Arial" w:cs="Arial"/>
          <w:color w:val="333333"/>
        </w:rPr>
        <w:t>. При задании свойству значения </w:t>
      </w:r>
      <w:r>
        <w:rPr>
          <w:rStyle w:val="HTML"/>
          <w:rFonts w:ascii="Consolas" w:hAnsi="Consolas"/>
          <w:color w:val="333333"/>
          <w:sz w:val="21"/>
          <w:szCs w:val="21"/>
          <w:bdr w:val="none" w:sz="0" w:space="0" w:color="auto" w:frame="1"/>
        </w:rPr>
        <w:t>forwards</w:t>
      </w:r>
      <w:r>
        <w:rPr>
          <w:rFonts w:ascii="Arial" w:hAnsi="Arial" w:cs="Arial"/>
          <w:color w:val="333333"/>
        </w:rPr>
        <w:t> элемент будет сохранять состояние после завершения анимации.</w:t>
      </w:r>
    </w:p>
    <w:p w14:paraId="55255797" w14:textId="77777777" w:rsidR="00740A68" w:rsidRDefault="00740A68" w:rsidP="00740A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как работает это свойство, на примере: к двум идентичным объектам применим одинаковую анимацию, а потом у одного изменим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и посмотрим, что будет.</w:t>
      </w:r>
    </w:p>
    <w:p w14:paraId="2FFCFF2B" w14:textId="77777777" w:rsidR="002177C0" w:rsidRDefault="002177C0" w:rsidP="002177C0">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Обоим химикатам </w:t>
      </w:r>
      <w:r>
        <w:rPr>
          <w:rStyle w:val="HTML"/>
          <w:rFonts w:ascii="Consolas" w:hAnsi="Consolas"/>
          <w:color w:val="4EB543"/>
          <w:sz w:val="21"/>
          <w:szCs w:val="21"/>
          <w:bdr w:val="none" w:sz="0" w:space="0" w:color="auto" w:frame="1"/>
        </w:rPr>
        <w:t>.reagent</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reaction</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3s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7D5DB82" w14:textId="77777777" w:rsidR="002177C0" w:rsidRDefault="002177C0" w:rsidP="002177C0">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экспериментальному химикату </w:t>
      </w:r>
      <w:r>
        <w:rPr>
          <w:rStyle w:val="HTML"/>
          <w:rFonts w:ascii="Consolas" w:hAnsi="Consolas"/>
          <w:color w:val="4EB543"/>
          <w:sz w:val="21"/>
          <w:szCs w:val="21"/>
          <w:bdr w:val="none" w:sz="0" w:space="0" w:color="auto" w:frame="1"/>
        </w:rPr>
        <w:t>.experimental-reagent</w:t>
      </w:r>
      <w:r>
        <w:rPr>
          <w:rFonts w:ascii="Arial" w:hAnsi="Arial" w:cs="Arial"/>
          <w:color w:val="4EB543"/>
          <w:sz w:val="21"/>
          <w:szCs w:val="21"/>
        </w:rPr>
        <w:t> задайте сохранение состояния после анимации.</w:t>
      </w:r>
    </w:p>
    <w:p w14:paraId="4E759EB2" w14:textId="77777777" w:rsidR="002177C0" w:rsidRPr="002177C0" w:rsidRDefault="002177C0" w:rsidP="002177C0">
      <w:pPr>
        <w:rPr>
          <w:lang w:val="en-US"/>
        </w:rPr>
      </w:pPr>
      <w:r w:rsidRPr="002177C0">
        <w:rPr>
          <w:lang w:val="en-US"/>
        </w:rPr>
        <w:t>.bubbles {</w:t>
      </w:r>
    </w:p>
    <w:p w14:paraId="1155E22B" w14:textId="77777777" w:rsidR="002177C0" w:rsidRPr="002177C0" w:rsidRDefault="002177C0" w:rsidP="002177C0">
      <w:pPr>
        <w:rPr>
          <w:lang w:val="en-US"/>
        </w:rPr>
      </w:pPr>
      <w:r w:rsidRPr="002177C0">
        <w:rPr>
          <w:lang w:val="en-US"/>
        </w:rPr>
        <w:t xml:space="preserve">  animation-name: blink;</w:t>
      </w:r>
    </w:p>
    <w:p w14:paraId="26D23462" w14:textId="77777777" w:rsidR="002177C0" w:rsidRPr="002177C0" w:rsidRDefault="002177C0" w:rsidP="002177C0">
      <w:pPr>
        <w:rPr>
          <w:lang w:val="en-US"/>
        </w:rPr>
      </w:pPr>
      <w:r w:rsidRPr="002177C0">
        <w:rPr>
          <w:lang w:val="en-US"/>
        </w:rPr>
        <w:t xml:space="preserve">  animation-duration: 2s;</w:t>
      </w:r>
    </w:p>
    <w:p w14:paraId="6930663F" w14:textId="77777777" w:rsidR="002177C0" w:rsidRPr="002177C0" w:rsidRDefault="002177C0" w:rsidP="002177C0">
      <w:pPr>
        <w:rPr>
          <w:lang w:val="en-US"/>
        </w:rPr>
      </w:pPr>
      <w:r w:rsidRPr="002177C0">
        <w:rPr>
          <w:lang w:val="en-US"/>
        </w:rPr>
        <w:t>}</w:t>
      </w:r>
    </w:p>
    <w:p w14:paraId="00CF6624" w14:textId="77777777" w:rsidR="002177C0" w:rsidRPr="002177C0" w:rsidRDefault="002177C0" w:rsidP="002177C0">
      <w:pPr>
        <w:rPr>
          <w:lang w:val="en-US"/>
        </w:rPr>
      </w:pPr>
    </w:p>
    <w:p w14:paraId="2F8E3218" w14:textId="77777777" w:rsidR="002177C0" w:rsidRPr="002177C0" w:rsidRDefault="002177C0" w:rsidP="002177C0">
      <w:pPr>
        <w:rPr>
          <w:lang w:val="en-US"/>
        </w:rPr>
      </w:pPr>
      <w:r w:rsidRPr="002177C0">
        <w:rPr>
          <w:lang w:val="en-US"/>
        </w:rPr>
        <w:t>@keyframes blink {</w:t>
      </w:r>
    </w:p>
    <w:p w14:paraId="7D249357" w14:textId="77777777" w:rsidR="002177C0" w:rsidRPr="002177C0" w:rsidRDefault="002177C0" w:rsidP="002177C0">
      <w:pPr>
        <w:rPr>
          <w:lang w:val="en-US"/>
        </w:rPr>
      </w:pPr>
      <w:r w:rsidRPr="002177C0">
        <w:rPr>
          <w:lang w:val="en-US"/>
        </w:rPr>
        <w:t xml:space="preserve">  50% {</w:t>
      </w:r>
    </w:p>
    <w:p w14:paraId="7F356707" w14:textId="77777777" w:rsidR="002177C0" w:rsidRPr="002177C0" w:rsidRDefault="002177C0" w:rsidP="002177C0">
      <w:pPr>
        <w:rPr>
          <w:lang w:val="en-US"/>
        </w:rPr>
      </w:pPr>
      <w:r w:rsidRPr="002177C0">
        <w:rPr>
          <w:lang w:val="en-US"/>
        </w:rPr>
        <w:t xml:space="preserve">    opacity: 1;</w:t>
      </w:r>
    </w:p>
    <w:p w14:paraId="3EBE67DC" w14:textId="77777777" w:rsidR="002177C0" w:rsidRPr="002177C0" w:rsidRDefault="002177C0" w:rsidP="002177C0">
      <w:pPr>
        <w:rPr>
          <w:lang w:val="en-US"/>
        </w:rPr>
      </w:pPr>
      <w:r w:rsidRPr="002177C0">
        <w:rPr>
          <w:lang w:val="en-US"/>
        </w:rPr>
        <w:t xml:space="preserve">  }</w:t>
      </w:r>
    </w:p>
    <w:p w14:paraId="29A3478D" w14:textId="77777777" w:rsidR="002177C0" w:rsidRPr="002177C0" w:rsidRDefault="002177C0" w:rsidP="002177C0">
      <w:pPr>
        <w:rPr>
          <w:lang w:val="en-US"/>
        </w:rPr>
      </w:pPr>
      <w:r w:rsidRPr="002177C0">
        <w:rPr>
          <w:lang w:val="en-US"/>
        </w:rPr>
        <w:t>}</w:t>
      </w:r>
    </w:p>
    <w:p w14:paraId="77FCC3E3" w14:textId="77777777" w:rsidR="002177C0" w:rsidRPr="002177C0" w:rsidRDefault="002177C0" w:rsidP="002177C0">
      <w:pPr>
        <w:rPr>
          <w:lang w:val="en-US"/>
        </w:rPr>
      </w:pPr>
    </w:p>
    <w:p w14:paraId="36F3C93C" w14:textId="77777777" w:rsidR="002177C0" w:rsidRPr="002177C0" w:rsidRDefault="002177C0" w:rsidP="002177C0">
      <w:pPr>
        <w:rPr>
          <w:lang w:val="en-US"/>
        </w:rPr>
      </w:pPr>
      <w:r w:rsidRPr="002177C0">
        <w:rPr>
          <w:lang w:val="en-US"/>
        </w:rPr>
        <w:t>@keyframes reaction {</w:t>
      </w:r>
    </w:p>
    <w:p w14:paraId="417BE0AF" w14:textId="77777777" w:rsidR="002177C0" w:rsidRPr="002177C0" w:rsidRDefault="002177C0" w:rsidP="002177C0">
      <w:pPr>
        <w:rPr>
          <w:lang w:val="en-US"/>
        </w:rPr>
      </w:pPr>
      <w:r w:rsidRPr="002177C0">
        <w:rPr>
          <w:lang w:val="en-US"/>
        </w:rPr>
        <w:t xml:space="preserve">  0% {</w:t>
      </w:r>
    </w:p>
    <w:p w14:paraId="486763E7" w14:textId="77777777" w:rsidR="002177C0" w:rsidRPr="002177C0" w:rsidRDefault="002177C0" w:rsidP="002177C0">
      <w:pPr>
        <w:rPr>
          <w:lang w:val="en-US"/>
        </w:rPr>
      </w:pPr>
      <w:r w:rsidRPr="002177C0">
        <w:rPr>
          <w:lang w:val="en-US"/>
        </w:rPr>
        <w:t xml:space="preserve">    background-color: #01ff70;</w:t>
      </w:r>
    </w:p>
    <w:p w14:paraId="417075F3" w14:textId="77777777" w:rsidR="002177C0" w:rsidRPr="002177C0" w:rsidRDefault="002177C0" w:rsidP="002177C0">
      <w:pPr>
        <w:rPr>
          <w:lang w:val="en-US"/>
        </w:rPr>
      </w:pPr>
      <w:r w:rsidRPr="002177C0">
        <w:rPr>
          <w:lang w:val="en-US"/>
        </w:rPr>
        <w:t xml:space="preserve">  }</w:t>
      </w:r>
    </w:p>
    <w:p w14:paraId="1269CDBC" w14:textId="77777777" w:rsidR="002177C0" w:rsidRPr="002177C0" w:rsidRDefault="002177C0" w:rsidP="002177C0">
      <w:pPr>
        <w:rPr>
          <w:lang w:val="en-US"/>
        </w:rPr>
      </w:pPr>
    </w:p>
    <w:p w14:paraId="000672B4" w14:textId="77777777" w:rsidR="002177C0" w:rsidRPr="002177C0" w:rsidRDefault="002177C0" w:rsidP="002177C0">
      <w:pPr>
        <w:rPr>
          <w:lang w:val="en-US"/>
        </w:rPr>
      </w:pPr>
      <w:r w:rsidRPr="002177C0">
        <w:rPr>
          <w:lang w:val="en-US"/>
        </w:rPr>
        <w:t xml:space="preserve">  100% {</w:t>
      </w:r>
    </w:p>
    <w:p w14:paraId="126B08DC" w14:textId="77777777" w:rsidR="002177C0" w:rsidRPr="002177C0" w:rsidRDefault="002177C0" w:rsidP="002177C0">
      <w:pPr>
        <w:rPr>
          <w:lang w:val="en-US"/>
        </w:rPr>
      </w:pPr>
      <w:r w:rsidRPr="002177C0">
        <w:rPr>
          <w:lang w:val="en-US"/>
        </w:rPr>
        <w:t xml:space="preserve">    background-color: #ff4136;</w:t>
      </w:r>
    </w:p>
    <w:p w14:paraId="2F3F8C82" w14:textId="77777777" w:rsidR="002177C0" w:rsidRPr="002177C0" w:rsidRDefault="002177C0" w:rsidP="002177C0">
      <w:pPr>
        <w:rPr>
          <w:lang w:val="en-US"/>
        </w:rPr>
      </w:pPr>
      <w:r w:rsidRPr="002177C0">
        <w:rPr>
          <w:lang w:val="en-US"/>
        </w:rPr>
        <w:t xml:space="preserve">  }</w:t>
      </w:r>
    </w:p>
    <w:p w14:paraId="33FE1B48" w14:textId="77777777" w:rsidR="002177C0" w:rsidRPr="002177C0" w:rsidRDefault="002177C0" w:rsidP="002177C0">
      <w:pPr>
        <w:rPr>
          <w:lang w:val="en-US"/>
        </w:rPr>
      </w:pPr>
      <w:r w:rsidRPr="002177C0">
        <w:rPr>
          <w:lang w:val="en-US"/>
        </w:rPr>
        <w:t>}</w:t>
      </w:r>
    </w:p>
    <w:p w14:paraId="3669686E" w14:textId="77777777" w:rsidR="002177C0" w:rsidRPr="002177C0" w:rsidRDefault="002177C0" w:rsidP="002177C0">
      <w:pPr>
        <w:rPr>
          <w:lang w:val="en-US"/>
        </w:rPr>
      </w:pPr>
    </w:p>
    <w:p w14:paraId="04D8248C" w14:textId="77777777" w:rsidR="002177C0" w:rsidRPr="002177C0" w:rsidRDefault="002177C0" w:rsidP="002177C0">
      <w:pPr>
        <w:rPr>
          <w:lang w:val="en-US"/>
        </w:rPr>
      </w:pPr>
      <w:r w:rsidRPr="002177C0">
        <w:rPr>
          <w:lang w:val="en-US"/>
        </w:rPr>
        <w:t>.reagent {</w:t>
      </w:r>
    </w:p>
    <w:p w14:paraId="72FEC781" w14:textId="77777777" w:rsidR="002177C0" w:rsidRPr="002177C0" w:rsidRDefault="002177C0" w:rsidP="002177C0">
      <w:pPr>
        <w:rPr>
          <w:lang w:val="en-US"/>
        </w:rPr>
      </w:pPr>
      <w:r w:rsidRPr="002177C0">
        <w:rPr>
          <w:lang w:val="en-US"/>
        </w:rPr>
        <w:t xml:space="preserve">  animation:reaction;</w:t>
      </w:r>
    </w:p>
    <w:p w14:paraId="333885FE" w14:textId="77777777" w:rsidR="002177C0" w:rsidRPr="002177C0" w:rsidRDefault="002177C0" w:rsidP="002177C0">
      <w:pPr>
        <w:rPr>
          <w:lang w:val="en-US"/>
        </w:rPr>
      </w:pPr>
      <w:r w:rsidRPr="002177C0">
        <w:rPr>
          <w:lang w:val="en-US"/>
        </w:rPr>
        <w:t xml:space="preserve">  animation-duration:3s;</w:t>
      </w:r>
    </w:p>
    <w:p w14:paraId="1A792AEE" w14:textId="77777777" w:rsidR="002177C0" w:rsidRPr="002177C0" w:rsidRDefault="002177C0" w:rsidP="002177C0">
      <w:pPr>
        <w:rPr>
          <w:lang w:val="en-US"/>
        </w:rPr>
      </w:pPr>
      <w:r w:rsidRPr="002177C0">
        <w:rPr>
          <w:lang w:val="en-US"/>
        </w:rPr>
        <w:t xml:space="preserve">  animation-delay:2s;</w:t>
      </w:r>
    </w:p>
    <w:p w14:paraId="3570B524" w14:textId="77777777" w:rsidR="002177C0" w:rsidRPr="002177C0" w:rsidRDefault="002177C0" w:rsidP="002177C0">
      <w:pPr>
        <w:rPr>
          <w:lang w:val="en-US"/>
        </w:rPr>
      </w:pPr>
      <w:r w:rsidRPr="002177C0">
        <w:rPr>
          <w:lang w:val="en-US"/>
        </w:rPr>
        <w:t>}</w:t>
      </w:r>
    </w:p>
    <w:p w14:paraId="3FE20743" w14:textId="77777777" w:rsidR="002177C0" w:rsidRPr="002177C0" w:rsidRDefault="002177C0" w:rsidP="002177C0">
      <w:pPr>
        <w:rPr>
          <w:lang w:val="en-US"/>
        </w:rPr>
      </w:pPr>
    </w:p>
    <w:p w14:paraId="5D3D5F5E" w14:textId="77777777" w:rsidR="002177C0" w:rsidRPr="002177C0" w:rsidRDefault="002177C0" w:rsidP="002177C0">
      <w:pPr>
        <w:rPr>
          <w:lang w:val="en-US"/>
        </w:rPr>
      </w:pPr>
      <w:r w:rsidRPr="002177C0">
        <w:rPr>
          <w:lang w:val="en-US"/>
        </w:rPr>
        <w:t>.experimental-reagent {</w:t>
      </w:r>
    </w:p>
    <w:p w14:paraId="168084AC" w14:textId="77777777" w:rsidR="002177C0" w:rsidRPr="00335DC8" w:rsidRDefault="002177C0" w:rsidP="002177C0">
      <w:pPr>
        <w:rPr>
          <w:lang w:val="en-US"/>
        </w:rPr>
      </w:pPr>
      <w:r w:rsidRPr="002177C0">
        <w:rPr>
          <w:lang w:val="en-US"/>
        </w:rPr>
        <w:t xml:space="preserve">  </w:t>
      </w:r>
      <w:r w:rsidRPr="00335DC8">
        <w:rPr>
          <w:lang w:val="en-US"/>
        </w:rPr>
        <w:t>animation-fill-mode:forwards;</w:t>
      </w:r>
    </w:p>
    <w:p w14:paraId="69C2F185" w14:textId="3A403CB7" w:rsidR="00740A68" w:rsidRPr="00335DC8" w:rsidRDefault="002177C0" w:rsidP="002177C0">
      <w:pPr>
        <w:rPr>
          <w:lang w:val="en-US"/>
        </w:rPr>
      </w:pPr>
      <w:r w:rsidRPr="00335DC8">
        <w:rPr>
          <w:lang w:val="en-US"/>
        </w:rPr>
        <w:t>}</w:t>
      </w:r>
    </w:p>
    <w:p w14:paraId="267FC9B1" w14:textId="77777777" w:rsidR="002177C0" w:rsidRPr="00335DC8" w:rsidRDefault="002177C0" w:rsidP="002177C0">
      <w:pPr>
        <w:pStyle w:val="2"/>
        <w:rPr>
          <w:lang w:val="en-US"/>
        </w:rPr>
      </w:pPr>
      <w:r>
        <w:lastRenderedPageBreak/>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2</w:t>
      </w:r>
    </w:p>
    <w:p w14:paraId="0F6949CC" w14:textId="77777777" w:rsidR="002177C0" w:rsidRDefault="002177C0" w:rsidP="002177C0">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Сохранение свойств анимации по её завершению </w:t>
      </w:r>
      <w:r>
        <w:rPr>
          <w:rStyle w:val="HTML"/>
          <w:rFonts w:ascii="Consolas" w:hAnsi="Consolas"/>
          <w:color w:val="333333"/>
          <w:sz w:val="21"/>
          <w:szCs w:val="21"/>
          <w:bdr w:val="none" w:sz="0" w:space="0" w:color="auto" w:frame="1"/>
        </w:rPr>
        <w:t>animation-fill-mode: forwards</w:t>
      </w:r>
      <w:r>
        <w:rPr>
          <w:rFonts w:ascii="Arial" w:hAnsi="Arial" w:cs="Arial"/>
          <w:color w:val="333333"/>
        </w:rPr>
        <w:t> работает и в случае нескольких повторов анимации или чередующегося направления. Рассмотрим это экспериментально.</w:t>
      </w:r>
    </w:p>
    <w:p w14:paraId="2EB6A527" w14:textId="77777777" w:rsidR="00557A7D" w:rsidRPr="00557A7D" w:rsidRDefault="00557A7D" w:rsidP="00557A7D">
      <w:pPr>
        <w:shd w:val="clear" w:color="auto" w:fill="F2F2F2"/>
        <w:spacing w:before="150" w:after="150"/>
        <w:contextualSpacing w:val="0"/>
        <w:rPr>
          <w:rFonts w:ascii="Arial" w:eastAsia="Times New Roman" w:hAnsi="Arial" w:cs="Arial"/>
          <w:color w:val="333333"/>
          <w:sz w:val="21"/>
          <w:szCs w:val="21"/>
          <w:lang w:eastAsia="ru-RU"/>
        </w:rPr>
      </w:pPr>
      <w:r w:rsidRPr="00557A7D">
        <w:rPr>
          <w:rFonts w:ascii="Arial" w:eastAsia="Times New Roman" w:hAnsi="Arial" w:cs="Arial"/>
          <w:color w:val="333333"/>
          <w:sz w:val="21"/>
          <w:szCs w:val="21"/>
          <w:lang w:eastAsia="ru-RU"/>
        </w:rPr>
        <w:t>Химикату в экспериментальной колбе </w:t>
      </w:r>
      <w:r w:rsidRPr="00557A7D">
        <w:rPr>
          <w:rFonts w:ascii="Consolas" w:eastAsia="Times New Roman" w:hAnsi="Consolas" w:cs="Courier New"/>
          <w:color w:val="333333"/>
          <w:sz w:val="21"/>
          <w:szCs w:val="21"/>
          <w:bdr w:val="none" w:sz="0" w:space="0" w:color="auto" w:frame="1"/>
          <w:lang w:eastAsia="ru-RU"/>
        </w:rPr>
        <w:t>.experimental-reagent</w:t>
      </w:r>
      <w:r w:rsidRPr="00557A7D">
        <w:rPr>
          <w:rFonts w:ascii="Arial" w:eastAsia="Times New Roman" w:hAnsi="Arial" w:cs="Arial"/>
          <w:color w:val="333333"/>
          <w:sz w:val="21"/>
          <w:szCs w:val="21"/>
          <w:lang w:eastAsia="ru-RU"/>
        </w:rPr>
        <w:t> задайте:</w:t>
      </w:r>
    </w:p>
    <w:p w14:paraId="2FEA8B68" w14:textId="77777777" w:rsidR="00557A7D" w:rsidRPr="00557A7D" w:rsidRDefault="00557A7D" w:rsidP="00557A7D">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сохранение своего состояния после анимации,</w:t>
      </w:r>
    </w:p>
    <w:p w14:paraId="53F2DE23" w14:textId="77777777" w:rsidR="00557A7D" w:rsidRPr="00557A7D" w:rsidRDefault="00557A7D" w:rsidP="00557A7D">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количество проигрываний анимации </w:t>
      </w:r>
      <w:r w:rsidRPr="00557A7D">
        <w:rPr>
          <w:rFonts w:ascii="Consolas" w:eastAsia="Times New Roman" w:hAnsi="Consolas" w:cs="Courier New"/>
          <w:color w:val="4EB543"/>
          <w:sz w:val="21"/>
          <w:szCs w:val="21"/>
          <w:bdr w:val="none" w:sz="0" w:space="0" w:color="auto" w:frame="1"/>
          <w:lang w:eastAsia="ru-RU"/>
        </w:rPr>
        <w:t>2</w:t>
      </w:r>
    </w:p>
    <w:p w14:paraId="2740B7E3" w14:textId="77777777" w:rsidR="00557A7D" w:rsidRPr="00557A7D" w:rsidRDefault="00557A7D" w:rsidP="00557A7D">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и чередующееся направление анимации.</w:t>
      </w:r>
    </w:p>
    <w:p w14:paraId="7988365D" w14:textId="77777777" w:rsidR="00557A7D" w:rsidRDefault="00557A7D" w:rsidP="00557A7D"/>
    <w:p w14:paraId="799A82E5" w14:textId="77777777" w:rsidR="00557A7D" w:rsidRPr="00557A7D" w:rsidRDefault="00557A7D" w:rsidP="00557A7D">
      <w:pPr>
        <w:rPr>
          <w:lang w:val="en-US"/>
        </w:rPr>
      </w:pPr>
      <w:r w:rsidRPr="00557A7D">
        <w:rPr>
          <w:lang w:val="en-US"/>
        </w:rPr>
        <w:t>.experimental-reagent {</w:t>
      </w:r>
    </w:p>
    <w:p w14:paraId="379C87CC" w14:textId="77777777" w:rsidR="00557A7D" w:rsidRPr="00557A7D" w:rsidRDefault="00557A7D" w:rsidP="00557A7D">
      <w:pPr>
        <w:rPr>
          <w:lang w:val="en-US"/>
        </w:rPr>
      </w:pPr>
      <w:r w:rsidRPr="00557A7D">
        <w:rPr>
          <w:lang w:val="en-US"/>
        </w:rPr>
        <w:t xml:space="preserve">  animation-fill-mode:forwards;</w:t>
      </w:r>
    </w:p>
    <w:p w14:paraId="0B1279A6" w14:textId="77777777" w:rsidR="00557A7D" w:rsidRPr="00557A7D" w:rsidRDefault="00557A7D" w:rsidP="00557A7D">
      <w:pPr>
        <w:rPr>
          <w:lang w:val="en-US"/>
        </w:rPr>
      </w:pPr>
      <w:r w:rsidRPr="00557A7D">
        <w:rPr>
          <w:lang w:val="en-US"/>
        </w:rPr>
        <w:t xml:space="preserve">  animation-iteration-count:2;</w:t>
      </w:r>
    </w:p>
    <w:p w14:paraId="4D661265" w14:textId="29593CBB" w:rsidR="002177C0" w:rsidRDefault="00557A7D" w:rsidP="00557A7D">
      <w:pPr>
        <w:rPr>
          <w:lang w:val="en-US"/>
        </w:rPr>
      </w:pPr>
      <w:r w:rsidRPr="00557A7D">
        <w:rPr>
          <w:lang w:val="en-US"/>
        </w:rPr>
        <w:t xml:space="preserve">  animation-direction:alternate;</w:t>
      </w:r>
    </w:p>
    <w:p w14:paraId="5F7BADA5" w14:textId="26C1795F" w:rsidR="00557A7D" w:rsidRDefault="00557A7D" w:rsidP="00557A7D">
      <w:pPr>
        <w:rPr>
          <w:lang w:val="en-US"/>
        </w:rPr>
      </w:pPr>
    </w:p>
    <w:p w14:paraId="416E1539" w14:textId="77777777" w:rsidR="00557A7D" w:rsidRDefault="00557A7D" w:rsidP="00557A7D">
      <w:pPr>
        <w:pStyle w:val="2"/>
      </w:pPr>
      <w:r>
        <w:t>Состояние до и после анимации: animation-fill-mode, шаг 3</w:t>
      </w:r>
    </w:p>
    <w:p w14:paraId="3731058C" w14:textId="77777777" w:rsidR="00557A7D" w:rsidRDefault="00557A7D" w:rsidP="00557A7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Другое</w:t>
      </w:r>
      <w:r w:rsidRPr="00557A7D">
        <w:rPr>
          <w:rFonts w:ascii="Arial" w:hAnsi="Arial" w:cs="Arial"/>
          <w:color w:val="333333"/>
          <w:lang w:val="en-US"/>
        </w:rPr>
        <w:t xml:space="preserve"> </w:t>
      </w:r>
      <w:r>
        <w:rPr>
          <w:rFonts w:ascii="Arial" w:hAnsi="Arial" w:cs="Arial"/>
          <w:color w:val="333333"/>
        </w:rPr>
        <w:t>значение</w:t>
      </w:r>
      <w:r w:rsidRPr="00557A7D">
        <w:rPr>
          <w:rFonts w:ascii="Arial" w:hAnsi="Arial" w:cs="Arial"/>
          <w:color w:val="333333"/>
          <w:lang w:val="en-US"/>
        </w:rPr>
        <w:t xml:space="preserve"> </w:t>
      </w:r>
      <w:r>
        <w:rPr>
          <w:rFonts w:ascii="Arial" w:hAnsi="Arial" w:cs="Arial"/>
          <w:color w:val="333333"/>
        </w:rPr>
        <w:t>свойства</w:t>
      </w:r>
      <w:r w:rsidRPr="00557A7D">
        <w:rPr>
          <w:rFonts w:ascii="Arial" w:hAnsi="Arial" w:cs="Arial"/>
          <w:color w:val="333333"/>
          <w:lang w:val="en-US"/>
        </w:rPr>
        <w:t> </w:t>
      </w:r>
      <w:r w:rsidRPr="00557A7D">
        <w:rPr>
          <w:rStyle w:val="HTML"/>
          <w:rFonts w:ascii="Consolas" w:hAnsi="Consolas"/>
          <w:color w:val="333333"/>
          <w:sz w:val="21"/>
          <w:szCs w:val="21"/>
          <w:bdr w:val="none" w:sz="0" w:space="0" w:color="auto" w:frame="1"/>
          <w:lang w:val="en-US"/>
        </w:rPr>
        <w:t>animation-fill-mode</w:t>
      </w:r>
      <w:r w:rsidRPr="00557A7D">
        <w:rPr>
          <w:rFonts w:ascii="Arial" w:hAnsi="Arial" w:cs="Arial"/>
          <w:color w:val="333333"/>
          <w:lang w:val="en-US"/>
        </w:rPr>
        <w:t> — </w:t>
      </w:r>
      <w:r w:rsidRPr="00557A7D">
        <w:rPr>
          <w:rStyle w:val="HTML"/>
          <w:rFonts w:ascii="Consolas" w:hAnsi="Consolas"/>
          <w:color w:val="333333"/>
          <w:sz w:val="21"/>
          <w:szCs w:val="21"/>
          <w:bdr w:val="none" w:sz="0" w:space="0" w:color="auto" w:frame="1"/>
          <w:lang w:val="en-US"/>
        </w:rPr>
        <w:t>backwards</w:t>
      </w:r>
      <w:r w:rsidRPr="00557A7D">
        <w:rPr>
          <w:rFonts w:ascii="Arial" w:hAnsi="Arial" w:cs="Arial"/>
          <w:color w:val="333333"/>
          <w:lang w:val="en-US"/>
        </w:rPr>
        <w:t xml:space="preserve">. </w:t>
      </w:r>
      <w:r>
        <w:rPr>
          <w:rFonts w:ascii="Arial" w:hAnsi="Arial" w:cs="Arial"/>
          <w:color w:val="333333"/>
        </w:rPr>
        <w:t>Это значение определяет состояние элемента до начала анимации.</w:t>
      </w:r>
    </w:p>
    <w:p w14:paraId="6EAE9D87" w14:textId="77777777" w:rsidR="00557A7D" w:rsidRDefault="00557A7D" w:rsidP="00557A7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элементу назначена анимация с задержкой начала проигрывания и </w:t>
      </w:r>
      <w:r>
        <w:rPr>
          <w:rStyle w:val="HTML"/>
          <w:rFonts w:ascii="Consolas" w:hAnsi="Consolas"/>
          <w:color w:val="333333"/>
          <w:sz w:val="21"/>
          <w:szCs w:val="21"/>
          <w:bdr w:val="none" w:sz="0" w:space="0" w:color="auto" w:frame="1"/>
        </w:rPr>
        <w:t>animation-fill-mode: backwards</w:t>
      </w:r>
      <w:r>
        <w:rPr>
          <w:rFonts w:ascii="Arial" w:hAnsi="Arial" w:cs="Arial"/>
          <w:color w:val="333333"/>
        </w:rPr>
        <w:t>, то стили, описанные в первом ключевом кадре </w:t>
      </w:r>
      <w:r>
        <w:rPr>
          <w:rStyle w:val="HTML"/>
          <w:rFonts w:ascii="Consolas" w:hAnsi="Consolas"/>
          <w:color w:val="333333"/>
          <w:sz w:val="21"/>
          <w:szCs w:val="21"/>
          <w:bdr w:val="none" w:sz="0" w:space="0" w:color="auto" w:frame="1"/>
        </w:rPr>
        <w:t>from</w:t>
      </w:r>
      <w:r>
        <w:rPr>
          <w:rFonts w:ascii="Arial" w:hAnsi="Arial" w:cs="Arial"/>
          <w:color w:val="333333"/>
        </w:rPr>
        <w:t> или </w:t>
      </w:r>
      <w:r>
        <w:rPr>
          <w:rStyle w:val="HTML"/>
          <w:rFonts w:ascii="Consolas" w:hAnsi="Consolas"/>
          <w:color w:val="333333"/>
          <w:sz w:val="21"/>
          <w:szCs w:val="21"/>
          <w:bdr w:val="none" w:sz="0" w:space="0" w:color="auto" w:frame="1"/>
        </w:rPr>
        <w:t>0%</w:t>
      </w:r>
      <w:r>
        <w:rPr>
          <w:rFonts w:ascii="Arial" w:hAnsi="Arial" w:cs="Arial"/>
          <w:color w:val="333333"/>
        </w:rPr>
        <w:t>, будут применены сразу, ещё до начала проигрывания анимации.</w:t>
      </w:r>
    </w:p>
    <w:p w14:paraId="3BDE43CC" w14:textId="77777777" w:rsidR="00557A7D" w:rsidRDefault="00557A7D" w:rsidP="00557A7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267C98A2" w14:textId="77777777" w:rsidR="003E5925" w:rsidRDefault="003E5925" w:rsidP="003E5925">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Заряду аккумуляторов </w:t>
      </w:r>
      <w:r>
        <w:rPr>
          <w:rStyle w:val="HTML"/>
          <w:rFonts w:ascii="Consolas" w:hAnsi="Consolas"/>
          <w:color w:val="4EB543"/>
          <w:sz w:val="21"/>
          <w:szCs w:val="21"/>
          <w:bdr w:val="none" w:sz="0" w:space="0" w:color="auto" w:frame="1"/>
        </w:rPr>
        <w:t>.energy-fill</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power</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2s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4F84D3B" w14:textId="77777777" w:rsidR="003E5925" w:rsidRDefault="003E5925" w:rsidP="003E5925">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заряду в экспериментальном аккумуляторе </w:t>
      </w:r>
      <w:r>
        <w:rPr>
          <w:rStyle w:val="HTML"/>
          <w:rFonts w:ascii="Consolas" w:hAnsi="Consolas"/>
          <w:color w:val="4EB543"/>
          <w:sz w:val="21"/>
          <w:szCs w:val="21"/>
          <w:bdr w:val="none" w:sz="0" w:space="0" w:color="auto" w:frame="1"/>
        </w:rPr>
        <w:t>.mega-energy-fill</w:t>
      </w:r>
      <w:r>
        <w:rPr>
          <w:rFonts w:ascii="Arial" w:hAnsi="Arial" w:cs="Arial"/>
          <w:color w:val="4EB543"/>
          <w:sz w:val="21"/>
          <w:szCs w:val="21"/>
        </w:rPr>
        <w:t> задайте отображение состояния до начала анимации.</w:t>
      </w:r>
    </w:p>
    <w:p w14:paraId="06E64824" w14:textId="77777777" w:rsidR="003E5925" w:rsidRPr="003E5925" w:rsidRDefault="003E5925" w:rsidP="003E5925">
      <w:pPr>
        <w:rPr>
          <w:lang w:val="en-US"/>
        </w:rPr>
      </w:pPr>
      <w:r w:rsidRPr="003E5925">
        <w:rPr>
          <w:lang w:val="en-US"/>
        </w:rPr>
        <w:t>.energy-logo {</w:t>
      </w:r>
    </w:p>
    <w:p w14:paraId="4B6A5083" w14:textId="77777777" w:rsidR="003E5925" w:rsidRPr="003E5925" w:rsidRDefault="003E5925" w:rsidP="003E5925">
      <w:pPr>
        <w:rPr>
          <w:lang w:val="en-US"/>
        </w:rPr>
      </w:pPr>
      <w:r w:rsidRPr="003E5925">
        <w:rPr>
          <w:lang w:val="en-US"/>
        </w:rPr>
        <w:t xml:space="preserve">  animation-name: vibrate;</w:t>
      </w:r>
    </w:p>
    <w:p w14:paraId="489F9DB6" w14:textId="77777777" w:rsidR="003E5925" w:rsidRPr="003E5925" w:rsidRDefault="003E5925" w:rsidP="003E5925">
      <w:pPr>
        <w:rPr>
          <w:lang w:val="en-US"/>
        </w:rPr>
      </w:pPr>
      <w:r w:rsidRPr="003E5925">
        <w:rPr>
          <w:lang w:val="en-US"/>
        </w:rPr>
        <w:t xml:space="preserve">  animation-duration: 2s;</w:t>
      </w:r>
    </w:p>
    <w:p w14:paraId="2E722D14" w14:textId="77777777" w:rsidR="003E5925" w:rsidRPr="003E5925" w:rsidRDefault="003E5925" w:rsidP="003E5925">
      <w:pPr>
        <w:rPr>
          <w:lang w:val="en-US"/>
        </w:rPr>
      </w:pPr>
      <w:r w:rsidRPr="003E5925">
        <w:rPr>
          <w:lang w:val="en-US"/>
        </w:rPr>
        <w:t>}</w:t>
      </w:r>
    </w:p>
    <w:p w14:paraId="6D38298F" w14:textId="77777777" w:rsidR="003E5925" w:rsidRPr="003E5925" w:rsidRDefault="003E5925" w:rsidP="003E5925">
      <w:pPr>
        <w:rPr>
          <w:lang w:val="en-US"/>
        </w:rPr>
      </w:pPr>
    </w:p>
    <w:p w14:paraId="1E9F563A" w14:textId="77777777" w:rsidR="003E5925" w:rsidRPr="003E5925" w:rsidRDefault="003E5925" w:rsidP="003E5925">
      <w:pPr>
        <w:rPr>
          <w:lang w:val="en-US"/>
        </w:rPr>
      </w:pPr>
      <w:r w:rsidRPr="003E5925">
        <w:rPr>
          <w:lang w:val="en-US"/>
        </w:rPr>
        <w:t>@keyframes vibrate {</w:t>
      </w:r>
    </w:p>
    <w:p w14:paraId="61BBAB89" w14:textId="77777777" w:rsidR="003E5925" w:rsidRPr="003E5925" w:rsidRDefault="003E5925" w:rsidP="003E5925">
      <w:pPr>
        <w:rPr>
          <w:lang w:val="en-US"/>
        </w:rPr>
      </w:pPr>
      <w:r w:rsidRPr="003E5925">
        <w:rPr>
          <w:lang w:val="en-US"/>
        </w:rPr>
        <w:t xml:space="preserve">  50% {</w:t>
      </w:r>
    </w:p>
    <w:p w14:paraId="77B09702" w14:textId="77777777" w:rsidR="003E5925" w:rsidRPr="003E5925" w:rsidRDefault="003E5925" w:rsidP="003E5925">
      <w:pPr>
        <w:rPr>
          <w:lang w:val="en-US"/>
        </w:rPr>
      </w:pPr>
      <w:r w:rsidRPr="003E5925">
        <w:rPr>
          <w:lang w:val="en-US"/>
        </w:rPr>
        <w:t xml:space="preserve">    transform: scale(1.2);</w:t>
      </w:r>
    </w:p>
    <w:p w14:paraId="4C9E2BAD" w14:textId="77777777" w:rsidR="003E5925" w:rsidRPr="003E5925" w:rsidRDefault="003E5925" w:rsidP="003E5925">
      <w:pPr>
        <w:rPr>
          <w:lang w:val="en-US"/>
        </w:rPr>
      </w:pPr>
      <w:r w:rsidRPr="003E5925">
        <w:rPr>
          <w:lang w:val="en-US"/>
        </w:rPr>
        <w:t xml:space="preserve">  }</w:t>
      </w:r>
    </w:p>
    <w:p w14:paraId="6AFE60BD" w14:textId="77777777" w:rsidR="003E5925" w:rsidRPr="003E5925" w:rsidRDefault="003E5925" w:rsidP="003E5925">
      <w:pPr>
        <w:rPr>
          <w:lang w:val="en-US"/>
        </w:rPr>
      </w:pPr>
      <w:r w:rsidRPr="003E5925">
        <w:rPr>
          <w:lang w:val="en-US"/>
        </w:rPr>
        <w:t>}</w:t>
      </w:r>
    </w:p>
    <w:p w14:paraId="3BD22B25" w14:textId="77777777" w:rsidR="003E5925" w:rsidRPr="003E5925" w:rsidRDefault="003E5925" w:rsidP="003E5925">
      <w:pPr>
        <w:rPr>
          <w:lang w:val="en-US"/>
        </w:rPr>
      </w:pPr>
    </w:p>
    <w:p w14:paraId="08CE0748" w14:textId="77777777" w:rsidR="003E5925" w:rsidRPr="003E5925" w:rsidRDefault="003E5925" w:rsidP="003E5925">
      <w:pPr>
        <w:rPr>
          <w:lang w:val="en-US"/>
        </w:rPr>
      </w:pPr>
      <w:r w:rsidRPr="003E5925">
        <w:rPr>
          <w:lang w:val="en-US"/>
        </w:rPr>
        <w:t>@keyframes power {</w:t>
      </w:r>
    </w:p>
    <w:p w14:paraId="62FA0AA7" w14:textId="77777777" w:rsidR="003E5925" w:rsidRPr="003E5925" w:rsidRDefault="003E5925" w:rsidP="003E5925">
      <w:pPr>
        <w:rPr>
          <w:lang w:val="en-US"/>
        </w:rPr>
      </w:pPr>
      <w:r w:rsidRPr="003E5925">
        <w:rPr>
          <w:lang w:val="en-US"/>
        </w:rPr>
        <w:t xml:space="preserve">  0% {</w:t>
      </w:r>
    </w:p>
    <w:p w14:paraId="2D779D08" w14:textId="77777777" w:rsidR="003E5925" w:rsidRPr="003E5925" w:rsidRDefault="003E5925" w:rsidP="003E5925">
      <w:pPr>
        <w:rPr>
          <w:lang w:val="en-US"/>
        </w:rPr>
      </w:pPr>
      <w:r w:rsidRPr="003E5925">
        <w:rPr>
          <w:lang w:val="en-US"/>
        </w:rPr>
        <w:t xml:space="preserve">    width: 150px;</w:t>
      </w:r>
    </w:p>
    <w:p w14:paraId="60D0191E" w14:textId="77777777" w:rsidR="003E5925" w:rsidRPr="003E5925" w:rsidRDefault="003E5925" w:rsidP="003E5925">
      <w:pPr>
        <w:rPr>
          <w:lang w:val="en-US"/>
        </w:rPr>
      </w:pPr>
      <w:r w:rsidRPr="003E5925">
        <w:rPr>
          <w:lang w:val="en-US"/>
        </w:rPr>
        <w:t xml:space="preserve">    background-color: #01ff70;</w:t>
      </w:r>
    </w:p>
    <w:p w14:paraId="2A606C3E" w14:textId="77777777" w:rsidR="003E5925" w:rsidRPr="003E5925" w:rsidRDefault="003E5925" w:rsidP="003E5925">
      <w:pPr>
        <w:rPr>
          <w:lang w:val="en-US"/>
        </w:rPr>
      </w:pPr>
      <w:r w:rsidRPr="003E5925">
        <w:rPr>
          <w:lang w:val="en-US"/>
        </w:rPr>
        <w:t xml:space="preserve">  }</w:t>
      </w:r>
    </w:p>
    <w:p w14:paraId="50253FEB" w14:textId="77777777" w:rsidR="003E5925" w:rsidRPr="003E5925" w:rsidRDefault="003E5925" w:rsidP="003E5925">
      <w:pPr>
        <w:rPr>
          <w:lang w:val="en-US"/>
        </w:rPr>
      </w:pPr>
      <w:r w:rsidRPr="003E5925">
        <w:rPr>
          <w:lang w:val="en-US"/>
        </w:rPr>
        <w:t xml:space="preserve">  50% {</w:t>
      </w:r>
    </w:p>
    <w:p w14:paraId="4011F975" w14:textId="77777777" w:rsidR="003E5925" w:rsidRPr="003E5925" w:rsidRDefault="003E5925" w:rsidP="003E5925">
      <w:pPr>
        <w:rPr>
          <w:lang w:val="en-US"/>
        </w:rPr>
      </w:pPr>
      <w:r w:rsidRPr="003E5925">
        <w:rPr>
          <w:lang w:val="en-US"/>
        </w:rPr>
        <w:t xml:space="preserve">    background-color: #ffdc00;</w:t>
      </w:r>
    </w:p>
    <w:p w14:paraId="0C9BC43D" w14:textId="77777777" w:rsidR="003E5925" w:rsidRPr="003E5925" w:rsidRDefault="003E5925" w:rsidP="003E5925">
      <w:pPr>
        <w:rPr>
          <w:lang w:val="en-US"/>
        </w:rPr>
      </w:pPr>
      <w:r w:rsidRPr="003E5925">
        <w:rPr>
          <w:lang w:val="en-US"/>
        </w:rPr>
        <w:t xml:space="preserve">  }</w:t>
      </w:r>
    </w:p>
    <w:p w14:paraId="4EC41D9E" w14:textId="77777777" w:rsidR="003E5925" w:rsidRPr="003E5925" w:rsidRDefault="003E5925" w:rsidP="003E5925">
      <w:pPr>
        <w:rPr>
          <w:lang w:val="en-US"/>
        </w:rPr>
      </w:pPr>
      <w:r w:rsidRPr="003E5925">
        <w:rPr>
          <w:lang w:val="en-US"/>
        </w:rPr>
        <w:t xml:space="preserve">  100% {</w:t>
      </w:r>
    </w:p>
    <w:p w14:paraId="54B11ED9" w14:textId="77777777" w:rsidR="003E5925" w:rsidRPr="003E5925" w:rsidRDefault="003E5925" w:rsidP="003E5925">
      <w:pPr>
        <w:rPr>
          <w:lang w:val="en-US"/>
        </w:rPr>
      </w:pPr>
      <w:r w:rsidRPr="003E5925">
        <w:rPr>
          <w:lang w:val="en-US"/>
        </w:rPr>
        <w:t xml:space="preserve">    width: 30px;</w:t>
      </w:r>
    </w:p>
    <w:p w14:paraId="29F94C9D" w14:textId="77777777" w:rsidR="003E5925" w:rsidRPr="003E5925" w:rsidRDefault="003E5925" w:rsidP="003E5925">
      <w:pPr>
        <w:rPr>
          <w:lang w:val="en-US"/>
        </w:rPr>
      </w:pPr>
      <w:r w:rsidRPr="003E5925">
        <w:rPr>
          <w:lang w:val="en-US"/>
        </w:rPr>
        <w:t xml:space="preserve">    background-color: #ff4136;</w:t>
      </w:r>
    </w:p>
    <w:p w14:paraId="5BFCFE72" w14:textId="77777777" w:rsidR="003E5925" w:rsidRPr="003E5925" w:rsidRDefault="003E5925" w:rsidP="003E5925">
      <w:pPr>
        <w:rPr>
          <w:lang w:val="en-US"/>
        </w:rPr>
      </w:pPr>
      <w:r w:rsidRPr="003E5925">
        <w:rPr>
          <w:lang w:val="en-US"/>
        </w:rPr>
        <w:lastRenderedPageBreak/>
        <w:t xml:space="preserve">  }</w:t>
      </w:r>
    </w:p>
    <w:p w14:paraId="13BA4C56" w14:textId="77777777" w:rsidR="003E5925" w:rsidRPr="003E5925" w:rsidRDefault="003E5925" w:rsidP="003E5925">
      <w:pPr>
        <w:rPr>
          <w:lang w:val="en-US"/>
        </w:rPr>
      </w:pPr>
      <w:r w:rsidRPr="003E5925">
        <w:rPr>
          <w:lang w:val="en-US"/>
        </w:rPr>
        <w:t>}</w:t>
      </w:r>
    </w:p>
    <w:p w14:paraId="6D0F2873" w14:textId="77777777" w:rsidR="003E5925" w:rsidRPr="003E5925" w:rsidRDefault="003E5925" w:rsidP="003E5925">
      <w:pPr>
        <w:rPr>
          <w:lang w:val="en-US"/>
        </w:rPr>
      </w:pPr>
    </w:p>
    <w:p w14:paraId="798FC03B" w14:textId="77777777" w:rsidR="003E5925" w:rsidRPr="003E5925" w:rsidRDefault="003E5925" w:rsidP="003E5925">
      <w:pPr>
        <w:rPr>
          <w:lang w:val="en-US"/>
        </w:rPr>
      </w:pPr>
      <w:r w:rsidRPr="003E5925">
        <w:rPr>
          <w:lang w:val="en-US"/>
        </w:rPr>
        <w:t xml:space="preserve">.energy-fill { </w:t>
      </w:r>
    </w:p>
    <w:p w14:paraId="1ACE8C66" w14:textId="77777777" w:rsidR="003E5925" w:rsidRPr="003E5925" w:rsidRDefault="003E5925" w:rsidP="003E5925">
      <w:pPr>
        <w:rPr>
          <w:lang w:val="en-US"/>
        </w:rPr>
      </w:pPr>
      <w:r w:rsidRPr="003E5925">
        <w:rPr>
          <w:lang w:val="en-US"/>
        </w:rPr>
        <w:t xml:space="preserve">  animation:power;</w:t>
      </w:r>
    </w:p>
    <w:p w14:paraId="00ECED5D" w14:textId="77777777" w:rsidR="003E5925" w:rsidRPr="003E5925" w:rsidRDefault="003E5925" w:rsidP="003E5925">
      <w:pPr>
        <w:rPr>
          <w:lang w:val="en-US"/>
        </w:rPr>
      </w:pPr>
      <w:r w:rsidRPr="003E5925">
        <w:rPr>
          <w:lang w:val="en-US"/>
        </w:rPr>
        <w:t xml:space="preserve">  animation-duration:2s;</w:t>
      </w:r>
    </w:p>
    <w:p w14:paraId="1C5AC721" w14:textId="77777777" w:rsidR="003E5925" w:rsidRPr="003E5925" w:rsidRDefault="003E5925" w:rsidP="003E5925">
      <w:pPr>
        <w:rPr>
          <w:lang w:val="en-US"/>
        </w:rPr>
      </w:pPr>
      <w:r w:rsidRPr="003E5925">
        <w:rPr>
          <w:lang w:val="en-US"/>
        </w:rPr>
        <w:t xml:space="preserve">  animation-delay:2s;</w:t>
      </w:r>
    </w:p>
    <w:p w14:paraId="6195F542" w14:textId="77777777" w:rsidR="003E5925" w:rsidRPr="003E5925" w:rsidRDefault="003E5925" w:rsidP="003E5925">
      <w:pPr>
        <w:rPr>
          <w:lang w:val="en-US"/>
        </w:rPr>
      </w:pPr>
      <w:r w:rsidRPr="003E5925">
        <w:rPr>
          <w:lang w:val="en-US"/>
        </w:rPr>
        <w:t>}</w:t>
      </w:r>
    </w:p>
    <w:p w14:paraId="50EEDA20" w14:textId="77777777" w:rsidR="003E5925" w:rsidRPr="003E5925" w:rsidRDefault="003E5925" w:rsidP="003E5925">
      <w:pPr>
        <w:rPr>
          <w:lang w:val="en-US"/>
        </w:rPr>
      </w:pPr>
    </w:p>
    <w:p w14:paraId="7632EA6B" w14:textId="77777777" w:rsidR="003E5925" w:rsidRPr="003E5925" w:rsidRDefault="003E5925" w:rsidP="003E5925">
      <w:pPr>
        <w:rPr>
          <w:lang w:val="en-US"/>
        </w:rPr>
      </w:pPr>
      <w:r w:rsidRPr="003E5925">
        <w:rPr>
          <w:lang w:val="en-US"/>
        </w:rPr>
        <w:t>.mega-energy-fill {</w:t>
      </w:r>
    </w:p>
    <w:p w14:paraId="1A58012F" w14:textId="77777777" w:rsidR="003E5925" w:rsidRPr="00335DC8" w:rsidRDefault="003E5925" w:rsidP="003E5925">
      <w:pPr>
        <w:rPr>
          <w:lang w:val="en-US"/>
        </w:rPr>
      </w:pPr>
      <w:r w:rsidRPr="003E5925">
        <w:rPr>
          <w:lang w:val="en-US"/>
        </w:rPr>
        <w:t xml:space="preserve">  </w:t>
      </w:r>
      <w:r w:rsidRPr="00335DC8">
        <w:rPr>
          <w:lang w:val="en-US"/>
        </w:rPr>
        <w:t>animation-fill-mode:backwards;</w:t>
      </w:r>
    </w:p>
    <w:p w14:paraId="6759F099" w14:textId="4B038C18" w:rsidR="00557A7D" w:rsidRPr="00335DC8" w:rsidRDefault="003E5925" w:rsidP="003E5925">
      <w:pPr>
        <w:rPr>
          <w:lang w:val="en-US"/>
        </w:rPr>
      </w:pPr>
      <w:r w:rsidRPr="00335DC8">
        <w:rPr>
          <w:lang w:val="en-US"/>
        </w:rPr>
        <w:t>}</w:t>
      </w:r>
    </w:p>
    <w:p w14:paraId="62225A18" w14:textId="5AE741B4" w:rsidR="003E5925" w:rsidRPr="00335DC8" w:rsidRDefault="003E5925" w:rsidP="003E5925">
      <w:pPr>
        <w:rPr>
          <w:lang w:val="en-US"/>
        </w:rPr>
      </w:pPr>
    </w:p>
    <w:p w14:paraId="447C7BD8" w14:textId="77777777" w:rsidR="003E5925" w:rsidRPr="00335DC8" w:rsidRDefault="003E5925" w:rsidP="003E5925">
      <w:pPr>
        <w:pStyle w:val="2"/>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4</w:t>
      </w:r>
    </w:p>
    <w:p w14:paraId="76A7F82A" w14:textId="77777777" w:rsidR="003E5925" w:rsidRDefault="003E5925" w:rsidP="003E5925">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Задание начального состояния анимации до начала её выполнения </w:t>
      </w:r>
      <w:r>
        <w:rPr>
          <w:rStyle w:val="HTML"/>
          <w:rFonts w:ascii="Consolas" w:hAnsi="Consolas"/>
          <w:color w:val="333333"/>
          <w:sz w:val="21"/>
          <w:szCs w:val="21"/>
          <w:bdr w:val="none" w:sz="0" w:space="0" w:color="auto" w:frame="1"/>
        </w:rPr>
        <w:t>animation-fill-mode: backwards</w:t>
      </w:r>
      <w:r>
        <w:rPr>
          <w:rFonts w:ascii="Arial" w:hAnsi="Arial" w:cs="Arial"/>
          <w:color w:val="333333"/>
        </w:rPr>
        <w:t> работает и в случае нескольких повторов или чередующихся направлений анимации. Поставим ещё один эксперимент с аккумуляторами.</w:t>
      </w:r>
    </w:p>
    <w:p w14:paraId="43EDD637" w14:textId="77777777" w:rsidR="005C487C" w:rsidRDefault="005C487C" w:rsidP="005C487C">
      <w:pPr>
        <w:pStyle w:val="2"/>
      </w:pPr>
      <w:r>
        <w:t>Состояние до и после анимации: animation-fill-mode, шаг 5</w:t>
      </w:r>
    </w:p>
    <w:p w14:paraId="163FE615" w14:textId="77777777" w:rsidR="005C487C" w:rsidRDefault="005C487C" w:rsidP="005C487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 </w:t>
      </w:r>
      <w:r>
        <w:rPr>
          <w:rStyle w:val="HTML"/>
          <w:rFonts w:ascii="Consolas" w:hAnsi="Consolas"/>
          <w:color w:val="333333"/>
          <w:sz w:val="21"/>
          <w:szCs w:val="21"/>
          <w:bdr w:val="none" w:sz="0" w:space="0" w:color="auto" w:frame="1"/>
        </w:rPr>
        <w:t>both</w:t>
      </w:r>
      <w:r>
        <w:rPr>
          <w:rFonts w:ascii="Arial" w:hAnsi="Arial" w:cs="Arial"/>
          <w:color w:val="333333"/>
        </w:rPr>
        <w:t>.</w:t>
      </w:r>
    </w:p>
    <w:p w14:paraId="2C6A6EE6" w14:textId="77777777" w:rsidR="005C487C" w:rsidRDefault="005C487C" w:rsidP="005C487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объединяет действия </w:t>
      </w:r>
      <w:r>
        <w:rPr>
          <w:rStyle w:val="HTML"/>
          <w:rFonts w:ascii="Consolas" w:hAnsi="Consolas"/>
          <w:color w:val="333333"/>
          <w:sz w:val="21"/>
          <w:szCs w:val="21"/>
          <w:bdr w:val="none" w:sz="0" w:space="0" w:color="auto" w:frame="1"/>
        </w:rPr>
        <w:t>forwards</w:t>
      </w:r>
      <w:r>
        <w:rPr>
          <w:rFonts w:ascii="Arial" w:hAnsi="Arial" w:cs="Arial"/>
          <w:color w:val="333333"/>
        </w:rPr>
        <w:t> и </w:t>
      </w:r>
      <w:r>
        <w:rPr>
          <w:rStyle w:val="HTML"/>
          <w:rFonts w:ascii="Consolas" w:hAnsi="Consolas"/>
          <w:color w:val="333333"/>
          <w:sz w:val="21"/>
          <w:szCs w:val="21"/>
          <w:bdr w:val="none" w:sz="0" w:space="0" w:color="auto" w:frame="1"/>
        </w:rPr>
        <w:t>backwards</w:t>
      </w:r>
      <w:r>
        <w:rPr>
          <w:rFonts w:ascii="Arial" w:hAnsi="Arial" w:cs="Arial"/>
          <w:color w:val="333333"/>
        </w:rPr>
        <w:t>. То есть до начала анимации элементу присваивается состояние первого ключевого кадра, а после завершения — конечное состояние анимации сохраняется.</w:t>
      </w:r>
    </w:p>
    <w:p w14:paraId="0A2D3B09" w14:textId="77777777" w:rsidR="005C487C" w:rsidRDefault="005C487C" w:rsidP="005C487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w:t>
      </w:r>
      <w:r>
        <w:rPr>
          <w:rStyle w:val="HTML"/>
          <w:rFonts w:ascii="Consolas" w:hAnsi="Consolas"/>
          <w:color w:val="333333"/>
          <w:sz w:val="21"/>
          <w:szCs w:val="21"/>
          <w:bdr w:val="none" w:sz="0" w:space="0" w:color="auto" w:frame="1"/>
        </w:rPr>
        <w:t>animation-fill-mode: both</w:t>
      </w:r>
      <w:r>
        <w:rPr>
          <w:rFonts w:ascii="Arial" w:hAnsi="Arial" w:cs="Arial"/>
          <w:color w:val="333333"/>
        </w:rPr>
        <w:t> распространяется и на многоразовую, и на чередующуюся анимацию.</w:t>
      </w:r>
    </w:p>
    <w:p w14:paraId="043E74B5" w14:textId="61DB4A09" w:rsidR="005C487C" w:rsidRDefault="005C487C" w:rsidP="005C487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Проведём финальный эксперимент!</w:t>
      </w:r>
    </w:p>
    <w:p w14:paraId="008E4BD1" w14:textId="77777777" w:rsidR="00335DC8" w:rsidRPr="00335DC8" w:rsidRDefault="00335DC8" w:rsidP="00335DC8">
      <w:r w:rsidRPr="00335DC8">
        <w:t>.</w:t>
      </w:r>
      <w:r w:rsidRPr="00790B74">
        <w:rPr>
          <w:lang w:val="en-US"/>
        </w:rPr>
        <w:t>mega</w:t>
      </w:r>
      <w:r w:rsidRPr="00335DC8">
        <w:t>-</w:t>
      </w:r>
      <w:r w:rsidRPr="00790B74">
        <w:rPr>
          <w:lang w:val="en-US"/>
        </w:rPr>
        <w:t>energy</w:t>
      </w:r>
      <w:r w:rsidRPr="00335DC8">
        <w:t>-</w:t>
      </w:r>
      <w:r w:rsidRPr="00790B74">
        <w:rPr>
          <w:lang w:val="en-US"/>
        </w:rPr>
        <w:t>fill</w:t>
      </w:r>
      <w:r w:rsidRPr="00335DC8">
        <w:t xml:space="preserve"> {</w:t>
      </w:r>
    </w:p>
    <w:p w14:paraId="6DFF35A3" w14:textId="77777777" w:rsidR="00335DC8" w:rsidRPr="00790B74" w:rsidRDefault="00335DC8" w:rsidP="00335DC8">
      <w:pPr>
        <w:rPr>
          <w:lang w:val="en-US"/>
        </w:rPr>
      </w:pPr>
      <w:r w:rsidRPr="00335DC8">
        <w:t xml:space="preserve">  </w:t>
      </w:r>
      <w:r w:rsidRPr="00790B74">
        <w:rPr>
          <w:lang w:val="en-US"/>
        </w:rPr>
        <w:t>animation-fill-mode: both;</w:t>
      </w:r>
    </w:p>
    <w:p w14:paraId="72B9AE91" w14:textId="77777777" w:rsidR="00335DC8" w:rsidRPr="00790B74" w:rsidRDefault="00335DC8" w:rsidP="00335DC8">
      <w:pPr>
        <w:rPr>
          <w:lang w:val="en-US"/>
        </w:rPr>
      </w:pPr>
      <w:r w:rsidRPr="00790B74">
        <w:rPr>
          <w:lang w:val="en-US"/>
        </w:rPr>
        <w:t xml:space="preserve">  animation-iteration-count: 2;</w:t>
      </w:r>
    </w:p>
    <w:p w14:paraId="586ADBE6" w14:textId="77777777" w:rsidR="00335DC8" w:rsidRPr="00790B74" w:rsidRDefault="00335DC8" w:rsidP="00335DC8">
      <w:pPr>
        <w:rPr>
          <w:lang w:val="en-US"/>
        </w:rPr>
      </w:pPr>
      <w:r w:rsidRPr="00790B74">
        <w:rPr>
          <w:lang w:val="en-US"/>
        </w:rPr>
        <w:t xml:space="preserve">  animation-direction: alternate;</w:t>
      </w:r>
    </w:p>
    <w:p w14:paraId="1682DDB3" w14:textId="77777777" w:rsidR="00335DC8" w:rsidRPr="00335DC8" w:rsidRDefault="00335DC8" w:rsidP="00335DC8">
      <w:pPr>
        <w:rPr>
          <w:lang w:val="en-US"/>
        </w:rPr>
      </w:pPr>
      <w:r w:rsidRPr="00335DC8">
        <w:rPr>
          <w:lang w:val="en-US"/>
        </w:rPr>
        <w:t>}</w:t>
      </w:r>
    </w:p>
    <w:p w14:paraId="34B43627" w14:textId="77777777" w:rsidR="00335DC8" w:rsidRPr="00335DC8" w:rsidRDefault="00335DC8" w:rsidP="005C487C">
      <w:pPr>
        <w:pStyle w:val="a3"/>
        <w:shd w:val="clear" w:color="auto" w:fill="FFFFFF"/>
        <w:spacing w:before="255" w:beforeAutospacing="0" w:after="0" w:afterAutospacing="0" w:line="375" w:lineRule="atLeast"/>
        <w:rPr>
          <w:rFonts w:ascii="Arial" w:hAnsi="Arial" w:cs="Arial"/>
          <w:color w:val="333333"/>
          <w:lang w:val="en-US"/>
        </w:rPr>
      </w:pPr>
    </w:p>
    <w:p w14:paraId="0A5F4D1A" w14:textId="77777777" w:rsidR="00AE3345" w:rsidRPr="00F72FD6" w:rsidRDefault="00AE3345" w:rsidP="00AE3345">
      <w:pPr>
        <w:pStyle w:val="2"/>
        <w:rPr>
          <w:lang w:val="en-US"/>
        </w:rPr>
      </w:pPr>
      <w:r>
        <w:t>Остановка</w:t>
      </w:r>
      <w:r w:rsidRPr="00F72FD6">
        <w:rPr>
          <w:lang w:val="en-US"/>
        </w:rPr>
        <w:t xml:space="preserve"> </w:t>
      </w:r>
      <w:r>
        <w:t>и</w:t>
      </w:r>
      <w:r w:rsidRPr="00F72FD6">
        <w:rPr>
          <w:lang w:val="en-US"/>
        </w:rPr>
        <w:t xml:space="preserve"> </w:t>
      </w:r>
      <w:r>
        <w:t>запуск</w:t>
      </w:r>
      <w:r w:rsidRPr="00F72FD6">
        <w:rPr>
          <w:lang w:val="en-US"/>
        </w:rPr>
        <w:t xml:space="preserve"> </w:t>
      </w:r>
      <w:r>
        <w:t>анимации</w:t>
      </w:r>
      <w:r w:rsidRPr="00F72FD6">
        <w:rPr>
          <w:lang w:val="en-US"/>
        </w:rPr>
        <w:t>: animation-play-state</w:t>
      </w:r>
    </w:p>
    <w:p w14:paraId="051D9F30" w14:textId="77777777" w:rsidR="00AE3345" w:rsidRDefault="00AE3345" w:rsidP="00AE334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одно управляющее свойство CSS-анимаций — </w:t>
      </w:r>
      <w:r>
        <w:rPr>
          <w:rStyle w:val="HTML"/>
          <w:rFonts w:ascii="Consolas" w:hAnsi="Consolas"/>
          <w:color w:val="333333"/>
          <w:sz w:val="21"/>
          <w:szCs w:val="21"/>
          <w:bdr w:val="none" w:sz="0" w:space="0" w:color="auto" w:frame="1"/>
        </w:rPr>
        <w:t>animation-play-state</w:t>
      </w:r>
      <w:r>
        <w:rPr>
          <w:rFonts w:ascii="Arial" w:hAnsi="Arial" w:cs="Arial"/>
          <w:color w:val="333333"/>
        </w:rPr>
        <w:t>. С его помощью можно поставить анимацию «на паузу», а потом возобновить с места остановки.</w:t>
      </w:r>
    </w:p>
    <w:p w14:paraId="5C70A584" w14:textId="77777777" w:rsidR="00AE3345" w:rsidRDefault="00AE3345" w:rsidP="00AE334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принимает два значения </w:t>
      </w:r>
      <w:r>
        <w:rPr>
          <w:rStyle w:val="HTML"/>
          <w:rFonts w:ascii="Consolas" w:hAnsi="Consolas"/>
          <w:color w:val="333333"/>
          <w:sz w:val="21"/>
          <w:szCs w:val="21"/>
          <w:bdr w:val="none" w:sz="0" w:space="0" w:color="auto" w:frame="1"/>
        </w:rPr>
        <w:t>running</w:t>
      </w:r>
      <w:r>
        <w:rPr>
          <w:rFonts w:ascii="Arial" w:hAnsi="Arial" w:cs="Arial"/>
          <w:color w:val="333333"/>
        </w:rPr>
        <w:t> и </w:t>
      </w:r>
      <w:r>
        <w:rPr>
          <w:rStyle w:val="HTML"/>
          <w:rFonts w:ascii="Consolas" w:hAnsi="Consolas"/>
          <w:color w:val="333333"/>
          <w:sz w:val="21"/>
          <w:szCs w:val="21"/>
          <w:bdr w:val="none" w:sz="0" w:space="0" w:color="auto" w:frame="1"/>
        </w:rPr>
        <w:t>paused</w:t>
      </w:r>
      <w:r>
        <w:rPr>
          <w:rFonts w:ascii="Arial" w:hAnsi="Arial" w:cs="Arial"/>
          <w:color w:val="333333"/>
        </w:rPr>
        <w:t>. Как видно из названий, </w:t>
      </w:r>
      <w:r>
        <w:rPr>
          <w:rStyle w:val="HTML"/>
          <w:rFonts w:ascii="Consolas" w:hAnsi="Consolas"/>
          <w:color w:val="333333"/>
          <w:sz w:val="21"/>
          <w:szCs w:val="21"/>
          <w:bdr w:val="none" w:sz="0" w:space="0" w:color="auto" w:frame="1"/>
        </w:rPr>
        <w:t>paused</w:t>
      </w:r>
      <w:r>
        <w:rPr>
          <w:rFonts w:ascii="Arial" w:hAnsi="Arial" w:cs="Arial"/>
          <w:color w:val="333333"/>
        </w:rPr>
        <w:t>приостанавливает анимацию, а </w:t>
      </w:r>
      <w:r>
        <w:rPr>
          <w:rStyle w:val="HTML"/>
          <w:rFonts w:ascii="Consolas" w:hAnsi="Consolas"/>
          <w:color w:val="333333"/>
          <w:sz w:val="21"/>
          <w:szCs w:val="21"/>
          <w:bdr w:val="none" w:sz="0" w:space="0" w:color="auto" w:frame="1"/>
        </w:rPr>
        <w:t>running</w:t>
      </w:r>
      <w:r>
        <w:rPr>
          <w:rFonts w:ascii="Arial" w:hAnsi="Arial" w:cs="Arial"/>
          <w:color w:val="333333"/>
        </w:rPr>
        <w:t> начинает или возобновляет анимацию, поставленную на паузу. Значение </w:t>
      </w:r>
      <w:r>
        <w:rPr>
          <w:rStyle w:val="HTML"/>
          <w:rFonts w:ascii="Consolas" w:hAnsi="Consolas"/>
          <w:color w:val="333333"/>
          <w:sz w:val="21"/>
          <w:szCs w:val="21"/>
          <w:bdr w:val="none" w:sz="0" w:space="0" w:color="auto" w:frame="1"/>
        </w:rPr>
        <w:t>running</w:t>
      </w:r>
      <w:r>
        <w:rPr>
          <w:rFonts w:ascii="Arial" w:hAnsi="Arial" w:cs="Arial"/>
          <w:color w:val="333333"/>
        </w:rPr>
        <w:t> задано по умолчанию.</w:t>
      </w:r>
    </w:p>
    <w:p w14:paraId="688A91D1" w14:textId="77777777" w:rsidR="00AE3345" w:rsidRDefault="00AE3345" w:rsidP="00AE334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создать анимацию и управлять процессом её проигрывания.</w:t>
      </w:r>
    </w:p>
    <w:p w14:paraId="43F7ABD5" w14:textId="77777777" w:rsidR="00002B3A" w:rsidRDefault="00002B3A" w:rsidP="00002B3A">
      <w:pPr>
        <w:pStyle w:val="2"/>
      </w:pPr>
      <w:r>
        <w:lastRenderedPageBreak/>
        <w:t>«Форма» анимации, animation-timing-function</w:t>
      </w:r>
    </w:p>
    <w:p w14:paraId="0F87DD54" w14:textId="77777777" w:rsidR="00002B3A" w:rsidRDefault="00002B3A" w:rsidP="00002B3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наконец, самое интересное свойство — </w:t>
      </w:r>
      <w:r>
        <w:rPr>
          <w:rStyle w:val="HTML"/>
          <w:rFonts w:ascii="Consolas" w:hAnsi="Consolas"/>
          <w:color w:val="333333"/>
          <w:sz w:val="21"/>
          <w:szCs w:val="21"/>
          <w:bdr w:val="none" w:sz="0" w:space="0" w:color="auto" w:frame="1"/>
        </w:rPr>
        <w:t>animation-timing-function</w:t>
      </w:r>
      <w:r>
        <w:rPr>
          <w:rFonts w:ascii="Arial" w:hAnsi="Arial" w:cs="Arial"/>
          <w:color w:val="333333"/>
        </w:rPr>
        <w:t>. Оно определяет, как именно будет происходить анимация: с какой скоростью и ускорением будут меняться свойства, задействованные в ней.</w:t>
      </w:r>
    </w:p>
    <w:p w14:paraId="6A4295E9" w14:textId="77777777" w:rsidR="00002B3A" w:rsidRDefault="00002B3A" w:rsidP="00002B3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примерах анимация проигрывалась с одинаковой динамикой, мы меняли лишь её длительность, но не «форму». Эта «форма» по умолчанию соответствует первому графику, из которого видно, что анимация начинается медленно, затем ускоряется и к концу движения опять замедляется.</w:t>
      </w:r>
    </w:p>
    <w:p w14:paraId="177E06E8" w14:textId="77777777" w:rsidR="00002B3A" w:rsidRDefault="00002B3A" w:rsidP="00002B3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ведёт себя значение </w:t>
      </w:r>
      <w:r>
        <w:rPr>
          <w:rStyle w:val="HTML"/>
          <w:rFonts w:ascii="Consolas" w:hAnsi="Consolas"/>
          <w:color w:val="333333"/>
          <w:sz w:val="21"/>
          <w:szCs w:val="21"/>
          <w:bdr w:val="none" w:sz="0" w:space="0" w:color="auto" w:frame="1"/>
        </w:rPr>
        <w:t>ease</w:t>
      </w:r>
      <w:r>
        <w:rPr>
          <w:rFonts w:ascii="Arial" w:hAnsi="Arial" w:cs="Arial"/>
          <w:color w:val="333333"/>
        </w:rPr>
        <w:t>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58DB9E0A" w14:textId="4EFA45A6" w:rsidR="00002B3A" w:rsidRDefault="00002B3A" w:rsidP="00002B3A">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07854DE7" wp14:editId="7226A0F8">
            <wp:extent cx="2321560" cy="3164840"/>
            <wp:effectExtent l="0" t="0" r="2540" b="0"/>
            <wp:docPr id="71" name="Рисунок 71"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7C4AC277" w14:textId="77777777" w:rsidR="00002B3A" w:rsidRDefault="00002B3A" w:rsidP="00002B3A">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w:t>
      </w:r>
    </w:p>
    <w:p w14:paraId="5B135174" w14:textId="2759AFBF" w:rsidR="00002B3A" w:rsidRDefault="00002B3A" w:rsidP="00002B3A">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200A3DF5" wp14:editId="05E7C413">
            <wp:extent cx="2374900" cy="3164840"/>
            <wp:effectExtent l="0" t="0" r="6350" b="0"/>
            <wp:docPr id="69" name="Рисунок 69"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0F28C3A8" w14:textId="77777777" w:rsidR="00002B3A" w:rsidRDefault="00002B3A" w:rsidP="00002B3A">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lastRenderedPageBreak/>
        <w:t>linear</w:t>
      </w:r>
    </w:p>
    <w:p w14:paraId="29E6C8D1" w14:textId="77777777" w:rsidR="00002B3A" w:rsidRDefault="00002B3A" w:rsidP="00002B3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мы можем сделать проигрывание анимации равномерным, без ускорений и замедлений. Для этого нужно использовать значение </w:t>
      </w:r>
      <w:r>
        <w:rPr>
          <w:rStyle w:val="HTML"/>
          <w:rFonts w:ascii="Consolas" w:hAnsi="Consolas"/>
          <w:color w:val="333333"/>
          <w:sz w:val="21"/>
          <w:szCs w:val="21"/>
          <w:bdr w:val="none" w:sz="0" w:space="0" w:color="auto" w:frame="1"/>
        </w:rPr>
        <w:t>linear</w:t>
      </w:r>
      <w:r>
        <w:rPr>
          <w:rFonts w:ascii="Arial" w:hAnsi="Arial" w:cs="Arial"/>
          <w:color w:val="333333"/>
        </w:rPr>
        <w:t>. Как видно на втором графике, анимация будет проигрываться с неизменной скоростью.</w:t>
      </w:r>
    </w:p>
    <w:p w14:paraId="59D5DD13" w14:textId="77777777" w:rsidR="008A4667" w:rsidRPr="008A4667" w:rsidRDefault="008A4667" w:rsidP="008A4667">
      <w:pPr>
        <w:pStyle w:val="2"/>
        <w:rPr>
          <w:lang w:val="en-US"/>
        </w:rPr>
      </w:pPr>
      <w:r w:rsidRPr="008A4667">
        <w:rPr>
          <w:lang w:val="en-US"/>
        </w:rPr>
        <w:t xml:space="preserve">animation-timing-function, </w:t>
      </w:r>
      <w:r>
        <w:t>шаг</w:t>
      </w:r>
      <w:r w:rsidRPr="008A4667">
        <w:rPr>
          <w:lang w:val="en-US"/>
        </w:rPr>
        <w:t xml:space="preserve"> 2</w:t>
      </w:r>
    </w:p>
    <w:p w14:paraId="7C8F06D4" w14:textId="77777777" w:rsidR="008A4667" w:rsidRPr="008A4667" w:rsidRDefault="008A4667" w:rsidP="008A4667">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Вот</w:t>
      </w:r>
      <w:r w:rsidRPr="008A4667">
        <w:rPr>
          <w:rFonts w:ascii="Arial" w:hAnsi="Arial" w:cs="Arial"/>
          <w:color w:val="333333"/>
          <w:lang w:val="en-US"/>
        </w:rPr>
        <w:t xml:space="preserve"> </w:t>
      </w:r>
      <w:r>
        <w:rPr>
          <w:rFonts w:ascii="Arial" w:hAnsi="Arial" w:cs="Arial"/>
          <w:color w:val="333333"/>
        </w:rPr>
        <w:t>ещё</w:t>
      </w:r>
      <w:r w:rsidRPr="008A4667">
        <w:rPr>
          <w:rFonts w:ascii="Arial" w:hAnsi="Arial" w:cs="Arial"/>
          <w:color w:val="333333"/>
          <w:lang w:val="en-US"/>
        </w:rPr>
        <w:t xml:space="preserve"> </w:t>
      </w:r>
      <w:r>
        <w:rPr>
          <w:rFonts w:ascii="Arial" w:hAnsi="Arial" w:cs="Arial"/>
          <w:color w:val="333333"/>
        </w:rPr>
        <w:t>несколько</w:t>
      </w:r>
      <w:r w:rsidRPr="008A4667">
        <w:rPr>
          <w:rFonts w:ascii="Arial" w:hAnsi="Arial" w:cs="Arial"/>
          <w:color w:val="333333"/>
          <w:lang w:val="en-US"/>
        </w:rPr>
        <w:t xml:space="preserve"> </w:t>
      </w:r>
      <w:r>
        <w:rPr>
          <w:rFonts w:ascii="Arial" w:hAnsi="Arial" w:cs="Arial"/>
          <w:color w:val="333333"/>
        </w:rPr>
        <w:t>форм</w:t>
      </w:r>
      <w:r w:rsidRPr="008A4667">
        <w:rPr>
          <w:rFonts w:ascii="Arial" w:hAnsi="Arial" w:cs="Arial"/>
          <w:color w:val="333333"/>
          <w:lang w:val="en-US"/>
        </w:rPr>
        <w:t xml:space="preserve"> </w:t>
      </w:r>
      <w:r>
        <w:rPr>
          <w:rFonts w:ascii="Arial" w:hAnsi="Arial" w:cs="Arial"/>
          <w:color w:val="333333"/>
        </w:rPr>
        <w:t>анимации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ease-out</w:t>
      </w:r>
      <w:r w:rsidRPr="008A4667">
        <w:rPr>
          <w:rFonts w:ascii="Arial" w:hAnsi="Arial" w:cs="Arial"/>
          <w:color w:val="333333"/>
          <w:lang w:val="en-US"/>
        </w:rPr>
        <w:t> </w:t>
      </w:r>
      <w:r>
        <w:rPr>
          <w:rFonts w:ascii="Arial" w:hAnsi="Arial" w:cs="Arial"/>
          <w:color w:val="333333"/>
        </w:rPr>
        <w:t>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ease-in-out</w:t>
      </w:r>
      <w:r w:rsidRPr="008A4667">
        <w:rPr>
          <w:rFonts w:ascii="Arial" w:hAnsi="Arial" w:cs="Arial"/>
          <w:color w:val="333333"/>
          <w:lang w:val="en-US"/>
        </w:rPr>
        <w:t>.</w:t>
      </w:r>
    </w:p>
    <w:p w14:paraId="1605E68F" w14:textId="684826C7" w:rsidR="008A4667" w:rsidRDefault="008A4667" w:rsidP="008A4667">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4DEE1B0B" wp14:editId="77AAA350">
            <wp:extent cx="2374900" cy="3164840"/>
            <wp:effectExtent l="0" t="0" r="6350" b="0"/>
            <wp:docPr id="74" name="Рисунок 74"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7B6AB305" w14:textId="77777777" w:rsidR="008A4667" w:rsidRDefault="008A4667" w:rsidP="008A4667">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w:t>
      </w:r>
    </w:p>
    <w:p w14:paraId="4762B410" w14:textId="69A7B537" w:rsidR="008A4667" w:rsidRDefault="008A4667" w:rsidP="008A4667">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42905B0C" wp14:editId="33FC1B15">
            <wp:extent cx="2374900" cy="3164840"/>
            <wp:effectExtent l="0" t="0" r="6350" b="0"/>
            <wp:docPr id="73" name="Рисунок 73"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30A29D5C" w14:textId="77777777" w:rsidR="008A4667" w:rsidRDefault="008A4667" w:rsidP="008A4667">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ease-out</w:t>
      </w:r>
    </w:p>
    <w:p w14:paraId="697B9A33" w14:textId="35A224A7" w:rsidR="008A4667" w:rsidRDefault="008A4667" w:rsidP="008A4667">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3701C456" wp14:editId="614881A3">
            <wp:extent cx="2321560" cy="3164840"/>
            <wp:effectExtent l="0" t="0" r="2540" b="0"/>
            <wp:docPr id="72" name="Рисунок 72"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45D7972E" w14:textId="77777777" w:rsidR="008A4667" w:rsidRDefault="008A4667" w:rsidP="008A4667">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ease-in-out</w:t>
      </w:r>
    </w:p>
    <w:p w14:paraId="7ACF94D4" w14:textId="77777777" w:rsidR="008A4667" w:rsidRDefault="008A4667" w:rsidP="008A46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графиков видно, что при значении </w:t>
      </w:r>
      <w:r>
        <w:rPr>
          <w:rStyle w:val="HTML"/>
          <w:rFonts w:ascii="Consolas" w:hAnsi="Consolas"/>
          <w:color w:val="333333"/>
          <w:sz w:val="21"/>
          <w:szCs w:val="21"/>
          <w:bdr w:val="none" w:sz="0" w:space="0" w:color="auto" w:frame="1"/>
        </w:rPr>
        <w:t>ease-in</w:t>
      </w:r>
      <w:r>
        <w:rPr>
          <w:rFonts w:ascii="Arial" w:hAnsi="Arial" w:cs="Arial"/>
          <w:color w:val="333333"/>
        </w:rPr>
        <w:t> анимация медленно начинается, а к концу ускоряется; при </w:t>
      </w:r>
      <w:r>
        <w:rPr>
          <w:rStyle w:val="HTML"/>
          <w:rFonts w:ascii="Consolas" w:hAnsi="Consolas"/>
          <w:color w:val="333333"/>
          <w:sz w:val="21"/>
          <w:szCs w:val="21"/>
          <w:bdr w:val="none" w:sz="0" w:space="0" w:color="auto" w:frame="1"/>
        </w:rPr>
        <w:t>ease-out</w:t>
      </w:r>
      <w:r>
        <w:rPr>
          <w:rFonts w:ascii="Arial" w:hAnsi="Arial" w:cs="Arial"/>
          <w:color w:val="333333"/>
        </w:rPr>
        <w:t> — начинается быстро, а к концу замедляется. Значение </w:t>
      </w:r>
      <w:r>
        <w:rPr>
          <w:rStyle w:val="HTML"/>
          <w:rFonts w:ascii="Consolas" w:hAnsi="Consolas"/>
          <w:color w:val="333333"/>
          <w:sz w:val="21"/>
          <w:szCs w:val="21"/>
          <w:bdr w:val="none" w:sz="0" w:space="0" w:color="auto" w:frame="1"/>
        </w:rPr>
        <w:t>ease-in-out</w:t>
      </w:r>
      <w:r>
        <w:rPr>
          <w:rFonts w:ascii="Arial" w:hAnsi="Arial" w:cs="Arial"/>
          <w:color w:val="333333"/>
        </w:rPr>
        <w:t>похоже на </w:t>
      </w:r>
      <w:r>
        <w:rPr>
          <w:rStyle w:val="HTML"/>
          <w:rFonts w:ascii="Consolas" w:hAnsi="Consolas"/>
          <w:color w:val="333333"/>
          <w:sz w:val="21"/>
          <w:szCs w:val="21"/>
          <w:bdr w:val="none" w:sz="0" w:space="0" w:color="auto" w:frame="1"/>
        </w:rPr>
        <w:t>ease</w:t>
      </w:r>
      <w:r>
        <w:rPr>
          <w:rFonts w:ascii="Arial" w:hAnsi="Arial" w:cs="Arial"/>
          <w:color w:val="333333"/>
        </w:rPr>
        <w:t>, то есть анимация начинается и заканчивается медленно, но происходит это чуть-чуть интенсивнее.</w:t>
      </w:r>
    </w:p>
    <w:p w14:paraId="088D700C" w14:textId="77777777" w:rsidR="008A4667" w:rsidRDefault="008A4667" w:rsidP="008A46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Испробуем эти значения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305F025B" w14:textId="77777777" w:rsidR="00871A7A" w:rsidRDefault="00871A7A" w:rsidP="00871A7A">
      <w:pPr>
        <w:pStyle w:val="2"/>
      </w:pPr>
      <w:r>
        <w:t>animation-timing-function, шаг 3</w:t>
      </w:r>
    </w:p>
    <w:p w14:paraId="47EA21D8" w14:textId="77777777" w:rsidR="00871A7A" w:rsidRDefault="00871A7A" w:rsidP="00871A7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же скрывается за названиями </w:t>
      </w:r>
      <w:r>
        <w:rPr>
          <w:rStyle w:val="HTML"/>
          <w:rFonts w:ascii="Consolas" w:hAnsi="Consolas"/>
          <w:color w:val="333333"/>
          <w:sz w:val="21"/>
          <w:szCs w:val="21"/>
          <w:bdr w:val="none" w:sz="0" w:space="0" w:color="auto" w:frame="1"/>
        </w:rPr>
        <w:t>linear</w:t>
      </w:r>
      <w:r>
        <w:rPr>
          <w:rFonts w:ascii="Arial" w:hAnsi="Arial" w:cs="Arial"/>
          <w:color w:val="333333"/>
        </w:rPr>
        <w:t>, </w:t>
      </w:r>
      <w:r>
        <w:rPr>
          <w:rStyle w:val="HTML"/>
          <w:rFonts w:ascii="Consolas" w:hAnsi="Consolas"/>
          <w:color w:val="333333"/>
          <w:sz w:val="21"/>
          <w:szCs w:val="21"/>
          <w:bdr w:val="none" w:sz="0" w:space="0" w:color="auto" w:frame="1"/>
        </w:rPr>
        <w:t>ease</w:t>
      </w:r>
      <w:r>
        <w:rPr>
          <w:rFonts w:ascii="Arial" w:hAnsi="Arial" w:cs="Arial"/>
          <w:color w:val="333333"/>
        </w:rPr>
        <w:t> и других функций? Довольно сложная математика кубических </w:t>
      </w:r>
      <w:hyperlink r:id="rId264" w:tgtFrame="_blank" w:history="1">
        <w:r>
          <w:rPr>
            <w:rStyle w:val="a6"/>
            <w:rFonts w:ascii="Arial" w:hAnsi="Arial" w:cs="Arial"/>
            <w:color w:val="3F3CCB"/>
          </w:rPr>
          <w:t>кривых Безье</w:t>
        </w:r>
      </w:hyperlink>
      <w:r>
        <w:rPr>
          <w:rFonts w:ascii="Arial" w:hAnsi="Arial" w:cs="Arial"/>
          <w:color w:val="333333"/>
        </w:rPr>
        <w:t>.</w:t>
      </w:r>
    </w:p>
    <w:p w14:paraId="7C212B90" w14:textId="77777777" w:rsidR="00871A7A" w:rsidRDefault="00871A7A" w:rsidP="00871A7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сути, именованные функции </w:t>
      </w:r>
      <w:r>
        <w:rPr>
          <w:rStyle w:val="HTML"/>
          <w:rFonts w:ascii="Consolas" w:hAnsi="Consolas"/>
          <w:color w:val="333333"/>
          <w:sz w:val="21"/>
          <w:szCs w:val="21"/>
          <w:bdr w:val="none" w:sz="0" w:space="0" w:color="auto" w:frame="1"/>
        </w:rPr>
        <w:t>ease-in</w:t>
      </w:r>
      <w:r>
        <w:rPr>
          <w:rFonts w:ascii="Arial" w:hAnsi="Arial" w:cs="Arial"/>
          <w:color w:val="333333"/>
        </w:rPr>
        <w:t>, </w:t>
      </w:r>
      <w:r>
        <w:rPr>
          <w:rStyle w:val="HTML"/>
          <w:rFonts w:ascii="Consolas" w:hAnsi="Consolas"/>
          <w:color w:val="333333"/>
          <w:sz w:val="21"/>
          <w:szCs w:val="21"/>
          <w:bdr w:val="none" w:sz="0" w:space="0" w:color="auto" w:frame="1"/>
        </w:rPr>
        <w:t>ease-out</w:t>
      </w:r>
      <w:r>
        <w:rPr>
          <w:rFonts w:ascii="Arial" w:hAnsi="Arial" w:cs="Arial"/>
          <w:color w:val="333333"/>
        </w:rPr>
        <w:t> и другие являются псевдонимами для универсального описания кривых, например:</w:t>
      </w:r>
    </w:p>
    <w:p w14:paraId="1F913A30" w14:textId="77777777" w:rsidR="00871A7A" w:rsidRPr="00871A7A" w:rsidRDefault="00871A7A" w:rsidP="00871A7A">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 0, 1, 1)    // </w:t>
      </w:r>
      <w:r>
        <w:rPr>
          <w:rFonts w:ascii="Consolas" w:hAnsi="Consolas"/>
          <w:color w:val="333333"/>
          <w:sz w:val="24"/>
          <w:szCs w:val="24"/>
        </w:rPr>
        <w:t>это</w:t>
      </w:r>
      <w:r w:rsidRPr="00871A7A">
        <w:rPr>
          <w:rFonts w:ascii="Consolas" w:hAnsi="Consolas"/>
          <w:color w:val="333333"/>
          <w:sz w:val="24"/>
          <w:szCs w:val="24"/>
          <w:lang w:val="en-US"/>
        </w:rPr>
        <w:t xml:space="preserve"> linear</w:t>
      </w:r>
    </w:p>
    <w:p w14:paraId="2171F51E" w14:textId="77777777" w:rsidR="00871A7A" w:rsidRPr="00871A7A" w:rsidRDefault="00871A7A" w:rsidP="00871A7A">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cubic-bezier(0.42, 0, 1, 1) // </w:t>
      </w:r>
      <w:r>
        <w:rPr>
          <w:rFonts w:ascii="Consolas" w:hAnsi="Consolas"/>
          <w:color w:val="333333"/>
          <w:sz w:val="24"/>
          <w:szCs w:val="24"/>
        </w:rPr>
        <w:t>это</w:t>
      </w:r>
      <w:r w:rsidRPr="00871A7A">
        <w:rPr>
          <w:rFonts w:ascii="Consolas" w:hAnsi="Consolas"/>
          <w:color w:val="333333"/>
          <w:sz w:val="24"/>
          <w:szCs w:val="24"/>
          <w:lang w:val="en-US"/>
        </w:rPr>
        <w:t xml:space="preserve"> ease-in</w:t>
      </w:r>
    </w:p>
    <w:p w14:paraId="2BD543C9" w14:textId="77777777" w:rsidR="00871A7A" w:rsidRDefault="00871A7A" w:rsidP="00871A7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общем представлении </w:t>
      </w:r>
      <w:r>
        <w:rPr>
          <w:rStyle w:val="HTML"/>
          <w:rFonts w:ascii="Consolas" w:hAnsi="Consolas"/>
          <w:color w:val="333333"/>
          <w:sz w:val="21"/>
          <w:szCs w:val="21"/>
          <w:bdr w:val="none" w:sz="0" w:space="0" w:color="auto" w:frame="1"/>
        </w:rPr>
        <w:t>cubic-bezier(x1, y1, x2, y2)</w:t>
      </w:r>
      <w:r>
        <w:rPr>
          <w:rFonts w:ascii="Arial" w:hAnsi="Arial" w:cs="Arial"/>
          <w:color w:val="333333"/>
        </w:rPr>
        <w:t> значения </w:t>
      </w:r>
      <w:r>
        <w:rPr>
          <w:rStyle w:val="HTML"/>
          <w:rFonts w:ascii="Consolas" w:hAnsi="Consolas"/>
          <w:color w:val="333333"/>
          <w:sz w:val="21"/>
          <w:szCs w:val="21"/>
          <w:bdr w:val="none" w:sz="0" w:space="0" w:color="auto" w:frame="1"/>
        </w:rPr>
        <w:t>x</w:t>
      </w:r>
      <w:r>
        <w:rPr>
          <w:rFonts w:ascii="Arial" w:hAnsi="Arial" w:cs="Arial"/>
          <w:color w:val="333333"/>
        </w:rPr>
        <w:t> и </w:t>
      </w:r>
      <w:r>
        <w:rPr>
          <w:rStyle w:val="HTML"/>
          <w:rFonts w:ascii="Consolas" w:hAnsi="Consolas"/>
          <w:color w:val="333333"/>
          <w:sz w:val="21"/>
          <w:szCs w:val="21"/>
          <w:bdr w:val="none" w:sz="0" w:space="0" w:color="auto" w:frame="1"/>
        </w:rPr>
        <w:t>y</w:t>
      </w:r>
      <w:r>
        <w:rPr>
          <w:rFonts w:ascii="Arial" w:hAnsi="Arial" w:cs="Arial"/>
          <w:color w:val="333333"/>
        </w:rPr>
        <w:t> — это координаты точек кривых на графике. При этом верным считается значение </w:t>
      </w:r>
      <w:r>
        <w:rPr>
          <w:rStyle w:val="HTML"/>
          <w:rFonts w:ascii="Consolas" w:hAnsi="Consolas"/>
          <w:color w:val="333333"/>
          <w:sz w:val="21"/>
          <w:szCs w:val="21"/>
          <w:bdr w:val="none" w:sz="0" w:space="0" w:color="auto" w:frame="1"/>
        </w:rPr>
        <w:t>x</w:t>
      </w:r>
      <w:r>
        <w:rPr>
          <w:rFonts w:ascii="Arial" w:hAnsi="Arial" w:cs="Arial"/>
          <w:color w:val="333333"/>
        </w:rPr>
        <w:t> только в диапазоне от </w:t>
      </w:r>
      <w:r>
        <w:rPr>
          <w:rStyle w:val="HTML"/>
          <w:rFonts w:ascii="Consolas" w:hAnsi="Consolas"/>
          <w:color w:val="333333"/>
          <w:sz w:val="21"/>
          <w:szCs w:val="21"/>
          <w:bdr w:val="none" w:sz="0" w:space="0" w:color="auto" w:frame="1"/>
        </w:rPr>
        <w:t>0</w:t>
      </w:r>
      <w:r>
        <w:rPr>
          <w:rFonts w:ascii="Arial" w:hAnsi="Arial" w:cs="Arial"/>
          <w:color w:val="333333"/>
        </w:rPr>
        <w:t>до </w:t>
      </w:r>
      <w:r>
        <w:rPr>
          <w:rStyle w:val="HTML"/>
          <w:rFonts w:ascii="Consolas" w:hAnsi="Consolas"/>
          <w:color w:val="333333"/>
          <w:sz w:val="21"/>
          <w:szCs w:val="21"/>
          <w:bdr w:val="none" w:sz="0" w:space="0" w:color="auto" w:frame="1"/>
        </w:rPr>
        <w:t>1</w:t>
      </w:r>
      <w:r>
        <w:rPr>
          <w:rFonts w:ascii="Arial" w:hAnsi="Arial" w:cs="Arial"/>
          <w:color w:val="333333"/>
        </w:rPr>
        <w:t>.</w:t>
      </w:r>
    </w:p>
    <w:p w14:paraId="2F963F3A" w14:textId="77777777" w:rsidR="00871A7A" w:rsidRDefault="00871A7A" w:rsidP="00871A7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Существует </w:t>
      </w:r>
      <w:hyperlink r:id="rId265" w:tgtFrame="_blank" w:history="1">
        <w:r>
          <w:rPr>
            <w:rStyle w:val="a6"/>
            <w:rFonts w:ascii="Arial" w:hAnsi="Arial" w:cs="Arial"/>
            <w:color w:val="3F3CCB"/>
          </w:rPr>
          <w:t>отличный сервис</w:t>
        </w:r>
      </w:hyperlink>
      <w:r>
        <w:rPr>
          <w:rFonts w:ascii="Arial" w:hAnsi="Arial" w:cs="Arial"/>
          <w:color w:val="333333"/>
        </w:rPr>
        <w:t>, помогающий разобраться в функциональном представлении кривых Безье без необходимости штудировать учебники по математике.</w:t>
      </w:r>
    </w:p>
    <w:p w14:paraId="3204594E" w14:textId="77777777" w:rsidR="00871A7A" w:rsidRDefault="00871A7A" w:rsidP="00871A7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по этой </w:t>
      </w:r>
      <w:hyperlink r:id="rId266" w:tgtFrame="_blank" w:history="1">
        <w:r>
          <w:rPr>
            <w:rStyle w:val="a6"/>
            <w:rFonts w:ascii="Arial" w:hAnsi="Arial" w:cs="Arial"/>
            <w:color w:val="3F3CCB"/>
          </w:rPr>
          <w:t>ссылке</w:t>
        </w:r>
      </w:hyperlink>
      <w:r>
        <w:rPr>
          <w:rFonts w:ascii="Arial" w:hAnsi="Arial" w:cs="Arial"/>
          <w:color w:val="333333"/>
        </w:rPr>
        <w:t> можно найти целую коллекцию разных easing-функций на основе кривых Безье.</w:t>
      </w:r>
    </w:p>
    <w:p w14:paraId="6BE2D8E1" w14:textId="77777777" w:rsidR="00871A7A" w:rsidRPr="0008603F" w:rsidRDefault="00871A7A" w:rsidP="00871A7A">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lastRenderedPageBreak/>
        <w:t>C помощью кривых Безье мы можем задавать любые формы анимации. Давайте</w:t>
      </w:r>
      <w:r w:rsidRPr="0008603F">
        <w:rPr>
          <w:rFonts w:ascii="Arial" w:hAnsi="Arial" w:cs="Arial"/>
          <w:color w:val="333333"/>
          <w:lang w:val="en-US"/>
        </w:rPr>
        <w:t xml:space="preserve"> </w:t>
      </w:r>
      <w:r>
        <w:rPr>
          <w:rFonts w:ascii="Arial" w:hAnsi="Arial" w:cs="Arial"/>
          <w:color w:val="333333"/>
        </w:rPr>
        <w:t>попробуем</w:t>
      </w:r>
      <w:r w:rsidRPr="0008603F">
        <w:rPr>
          <w:rFonts w:ascii="Arial" w:hAnsi="Arial" w:cs="Arial"/>
          <w:color w:val="333333"/>
          <w:lang w:val="en-US"/>
        </w:rPr>
        <w:t>!</w:t>
      </w:r>
    </w:p>
    <w:p w14:paraId="6225DB33" w14:textId="77777777" w:rsidR="0008603F" w:rsidRPr="0008603F" w:rsidRDefault="0008603F" w:rsidP="0008603F">
      <w:pPr>
        <w:pStyle w:val="2"/>
        <w:rPr>
          <w:lang w:val="en-US"/>
        </w:rPr>
      </w:pPr>
      <w:r w:rsidRPr="0008603F">
        <w:rPr>
          <w:lang w:val="en-US"/>
        </w:rPr>
        <w:t xml:space="preserve">animation-timing-function, </w:t>
      </w:r>
      <w:r>
        <w:t>шаг</w:t>
      </w:r>
      <w:r w:rsidRPr="0008603F">
        <w:rPr>
          <w:lang w:val="en-US"/>
        </w:rPr>
        <w:t xml:space="preserve"> 4</w:t>
      </w:r>
    </w:p>
    <w:p w14:paraId="6157275D" w14:textId="77777777" w:rsidR="0008603F" w:rsidRDefault="0008603F" w:rsidP="000860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разберёмся с ещё одним возможным классом значений </w:t>
      </w:r>
      <w:r>
        <w:rPr>
          <w:rStyle w:val="HTML"/>
          <w:rFonts w:ascii="Consolas" w:hAnsi="Consolas"/>
          <w:color w:val="333333"/>
          <w:sz w:val="21"/>
          <w:szCs w:val="21"/>
          <w:bdr w:val="none" w:sz="0" w:space="0" w:color="auto" w:frame="1"/>
        </w:rPr>
        <w:t>animation-timing-function</w:t>
      </w:r>
      <w:r>
        <w:rPr>
          <w:rFonts w:ascii="Arial" w:hAnsi="Arial" w:cs="Arial"/>
          <w:color w:val="333333"/>
        </w:rPr>
        <w:t> — это </w:t>
      </w:r>
      <w:r>
        <w:rPr>
          <w:rStyle w:val="HTML"/>
          <w:rFonts w:ascii="Consolas" w:hAnsi="Consolas"/>
          <w:color w:val="333333"/>
          <w:sz w:val="21"/>
          <w:szCs w:val="21"/>
          <w:bdr w:val="none" w:sz="0" w:space="0" w:color="auto" w:frame="1"/>
        </w:rPr>
        <w:t>steps</w:t>
      </w:r>
      <w:r>
        <w:rPr>
          <w:rFonts w:ascii="Arial" w:hAnsi="Arial" w:cs="Arial"/>
          <w:color w:val="333333"/>
        </w:rPr>
        <w:t>.</w:t>
      </w:r>
    </w:p>
    <w:p w14:paraId="678E13F1" w14:textId="77777777" w:rsidR="0008603F" w:rsidRDefault="0008603F" w:rsidP="000860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Они позволяют задать «ступеньки», по которым будет идти анимация. Синтаксис </w:t>
      </w:r>
      <w:r>
        <w:rPr>
          <w:rStyle w:val="HTML"/>
          <w:rFonts w:ascii="Consolas" w:hAnsi="Consolas"/>
          <w:color w:val="333333"/>
          <w:sz w:val="21"/>
          <w:szCs w:val="21"/>
          <w:bdr w:val="none" w:sz="0" w:space="0" w:color="auto" w:frame="1"/>
        </w:rPr>
        <w:t>steps</w:t>
      </w:r>
      <w:r>
        <w:rPr>
          <w:rFonts w:ascii="Arial" w:hAnsi="Arial" w:cs="Arial"/>
          <w:color w:val="333333"/>
        </w:rPr>
        <w:t>следующий:</w:t>
      </w:r>
    </w:p>
    <w:p w14:paraId="509FF9BD" w14:textId="77777777" w:rsidR="0008603F" w:rsidRDefault="0008603F" w:rsidP="000860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animation-timing-function: steps(число_шагов, направление);</w:t>
      </w:r>
    </w:p>
    <w:p w14:paraId="243CA4CC" w14:textId="77777777" w:rsidR="0008603F" w:rsidRDefault="0008603F" w:rsidP="000860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всё просто: число шагов — это целое число, за которое будет выполнена вся анимация; направление может принимать значение </w:t>
      </w:r>
      <w:r>
        <w:rPr>
          <w:rStyle w:val="HTML"/>
          <w:rFonts w:ascii="Consolas" w:hAnsi="Consolas"/>
          <w:color w:val="333333"/>
          <w:sz w:val="21"/>
          <w:szCs w:val="21"/>
          <w:bdr w:val="none" w:sz="0" w:space="0" w:color="auto" w:frame="1"/>
        </w:rPr>
        <w:t>start</w:t>
      </w:r>
      <w:r>
        <w:rPr>
          <w:rFonts w:ascii="Arial" w:hAnsi="Arial" w:cs="Arial"/>
          <w:color w:val="333333"/>
        </w:rPr>
        <w:t> или </w:t>
      </w:r>
      <w:r>
        <w:rPr>
          <w:rStyle w:val="HTML"/>
          <w:rFonts w:ascii="Consolas" w:hAnsi="Consolas"/>
          <w:color w:val="333333"/>
          <w:sz w:val="21"/>
          <w:szCs w:val="21"/>
          <w:bdr w:val="none" w:sz="0" w:space="0" w:color="auto" w:frame="1"/>
        </w:rPr>
        <w:t>end</w:t>
      </w:r>
      <w:r>
        <w:rPr>
          <w:rFonts w:ascii="Arial" w:hAnsi="Arial" w:cs="Arial"/>
          <w:color w:val="333333"/>
        </w:rPr>
        <w:t>.</w:t>
      </w:r>
    </w:p>
    <w:p w14:paraId="458AF77B" w14:textId="77777777" w:rsidR="0008603F" w:rsidRDefault="0008603F" w:rsidP="000860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заданном </w:t>
      </w:r>
      <w:r>
        <w:rPr>
          <w:rStyle w:val="HTML"/>
          <w:rFonts w:ascii="Consolas" w:hAnsi="Consolas"/>
          <w:color w:val="333333"/>
          <w:sz w:val="21"/>
          <w:szCs w:val="21"/>
          <w:bdr w:val="none" w:sz="0" w:space="0" w:color="auto" w:frame="1"/>
        </w:rPr>
        <w:t>start</w:t>
      </w:r>
      <w:r>
        <w:rPr>
          <w:rFonts w:ascii="Arial" w:hAnsi="Arial" w:cs="Arial"/>
          <w:color w:val="333333"/>
        </w:rPr>
        <w:t> первый шаг выполняется одновременно с началом анимации, а в случае c </w:t>
      </w:r>
      <w:r>
        <w:rPr>
          <w:rStyle w:val="HTML"/>
          <w:rFonts w:ascii="Consolas" w:hAnsi="Consolas"/>
          <w:color w:val="333333"/>
          <w:sz w:val="21"/>
          <w:szCs w:val="21"/>
          <w:bdr w:val="none" w:sz="0" w:space="0" w:color="auto" w:frame="1"/>
        </w:rPr>
        <w:t>end</w:t>
      </w:r>
      <w:r>
        <w:rPr>
          <w:rFonts w:ascii="Arial" w:hAnsi="Arial" w:cs="Arial"/>
          <w:color w:val="333333"/>
        </w:rPr>
        <w:t> последний шаг будет выполнен вместе с завершением анимации. То есть при </w:t>
      </w:r>
      <w:r>
        <w:rPr>
          <w:rStyle w:val="HTML"/>
          <w:rFonts w:ascii="Consolas" w:hAnsi="Consolas"/>
          <w:color w:val="333333"/>
          <w:sz w:val="21"/>
          <w:szCs w:val="21"/>
          <w:bdr w:val="none" w:sz="0" w:space="0" w:color="auto" w:frame="1"/>
        </w:rPr>
        <w:t>start</w:t>
      </w:r>
      <w:r>
        <w:rPr>
          <w:rFonts w:ascii="Arial" w:hAnsi="Arial" w:cs="Arial"/>
          <w:color w:val="333333"/>
        </w:rPr>
        <w:t> пошаговая анимация идёт как бы с опережением, а при </w:t>
      </w:r>
      <w:r>
        <w:rPr>
          <w:rStyle w:val="HTML"/>
          <w:rFonts w:ascii="Consolas" w:hAnsi="Consolas"/>
          <w:color w:val="333333"/>
          <w:sz w:val="21"/>
          <w:szCs w:val="21"/>
          <w:bdr w:val="none" w:sz="0" w:space="0" w:color="auto" w:frame="1"/>
        </w:rPr>
        <w:t>end</w:t>
      </w:r>
      <w:r>
        <w:rPr>
          <w:rFonts w:ascii="Arial" w:hAnsi="Arial" w:cs="Arial"/>
          <w:color w:val="333333"/>
        </w:rPr>
        <w:t> — вдогонку.</w:t>
      </w:r>
    </w:p>
    <w:p w14:paraId="7F450D8F" w14:textId="77777777" w:rsidR="0008603F" w:rsidRDefault="0008603F" w:rsidP="000860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Разберём это наглядно.</w:t>
      </w:r>
    </w:p>
    <w:p w14:paraId="72E93E76" w14:textId="77777777" w:rsidR="00AA0807" w:rsidRDefault="00AA0807" w:rsidP="00AA0807">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Роботу </w:t>
      </w:r>
      <w:r>
        <w:rPr>
          <w:rStyle w:val="HTML"/>
          <w:rFonts w:ascii="Consolas" w:hAnsi="Consolas"/>
          <w:color w:val="4EB543"/>
          <w:sz w:val="21"/>
          <w:szCs w:val="21"/>
          <w:bdr w:val="none" w:sz="0" w:space="0" w:color="auto" w:frame="1"/>
        </w:rPr>
        <w:t>.constructor</w:t>
      </w:r>
      <w:r>
        <w:rPr>
          <w:rFonts w:ascii="Arial" w:hAnsi="Arial" w:cs="Arial"/>
          <w:color w:val="4EB543"/>
          <w:sz w:val="21"/>
          <w:szCs w:val="21"/>
        </w:rPr>
        <w:t> задайте форму анимации </w:t>
      </w:r>
      <w:r>
        <w:rPr>
          <w:rStyle w:val="HTML"/>
          <w:rFonts w:ascii="Consolas" w:hAnsi="Consolas"/>
          <w:color w:val="4EB543"/>
          <w:sz w:val="21"/>
          <w:szCs w:val="21"/>
          <w:bdr w:val="none" w:sz="0" w:space="0" w:color="auto" w:frame="1"/>
        </w:rPr>
        <w:t>steps(5, start)</w:t>
      </w:r>
    </w:p>
    <w:p w14:paraId="790E3943" w14:textId="77777777" w:rsidR="00AA0807" w:rsidRDefault="00AA0807" w:rsidP="00AA0807">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измените её на </w:t>
      </w:r>
      <w:r>
        <w:rPr>
          <w:rStyle w:val="HTML"/>
          <w:rFonts w:ascii="Consolas" w:hAnsi="Consolas"/>
          <w:color w:val="4EB543"/>
          <w:sz w:val="21"/>
          <w:szCs w:val="21"/>
          <w:bdr w:val="none" w:sz="0" w:space="0" w:color="auto" w:frame="1"/>
        </w:rPr>
        <w:t>steps(5, end)</w:t>
      </w:r>
    </w:p>
    <w:p w14:paraId="33667EE2" w14:textId="77777777" w:rsidR="00BB6C48" w:rsidRDefault="00BB6C48" w:rsidP="00BB6C48">
      <w:pPr>
        <w:pStyle w:val="2"/>
      </w:pPr>
      <w:r>
        <w:t>Посадка, шаг 3</w:t>
      </w:r>
    </w:p>
    <w:p w14:paraId="07194281" w14:textId="77777777" w:rsidR="00493D5C" w:rsidRPr="00493D5C" w:rsidRDefault="00493D5C" w:rsidP="00493D5C">
      <w:r w:rsidRPr="00493D5C">
        <w:t>&lt;!DOCTYPE html&gt;</w:t>
      </w:r>
    </w:p>
    <w:p w14:paraId="6F1911EC" w14:textId="77777777" w:rsidR="00493D5C" w:rsidRPr="00493D5C" w:rsidRDefault="00493D5C" w:rsidP="00493D5C">
      <w:r w:rsidRPr="00493D5C">
        <w:t>&lt;html lang="ru"&gt;</w:t>
      </w:r>
    </w:p>
    <w:p w14:paraId="2FD17A61" w14:textId="77777777" w:rsidR="00493D5C" w:rsidRPr="00493D5C" w:rsidRDefault="00493D5C" w:rsidP="00493D5C">
      <w:pPr>
        <w:rPr>
          <w:lang w:val="en-US"/>
        </w:rPr>
      </w:pPr>
      <w:r w:rsidRPr="00493D5C">
        <w:t xml:space="preserve">  </w:t>
      </w:r>
      <w:r w:rsidRPr="00493D5C">
        <w:rPr>
          <w:lang w:val="en-US"/>
        </w:rPr>
        <w:t>&lt;head&gt;</w:t>
      </w:r>
    </w:p>
    <w:p w14:paraId="1250A798" w14:textId="77777777" w:rsidR="00493D5C" w:rsidRPr="00493D5C" w:rsidRDefault="00493D5C" w:rsidP="00493D5C">
      <w:pPr>
        <w:rPr>
          <w:lang w:val="en-US"/>
        </w:rPr>
      </w:pPr>
      <w:r w:rsidRPr="00493D5C">
        <w:rPr>
          <w:lang w:val="en-US"/>
        </w:rPr>
        <w:t xml:space="preserve">    &lt;title&gt;</w:t>
      </w:r>
      <w:r w:rsidRPr="00493D5C">
        <w:t>Посадка</w:t>
      </w:r>
      <w:r w:rsidRPr="00493D5C">
        <w:rPr>
          <w:lang w:val="en-US"/>
        </w:rPr>
        <w:t xml:space="preserve">, </w:t>
      </w:r>
      <w:r w:rsidRPr="00493D5C">
        <w:t>шаг</w:t>
      </w:r>
      <w:r w:rsidRPr="00493D5C">
        <w:rPr>
          <w:lang w:val="en-US"/>
        </w:rPr>
        <w:t xml:space="preserve"> 3&lt;/title&gt;</w:t>
      </w:r>
    </w:p>
    <w:p w14:paraId="3B3A2937" w14:textId="77777777" w:rsidR="00493D5C" w:rsidRPr="00493D5C" w:rsidRDefault="00493D5C" w:rsidP="00493D5C">
      <w:pPr>
        <w:rPr>
          <w:lang w:val="en-US"/>
        </w:rPr>
      </w:pPr>
      <w:r w:rsidRPr="00493D5C">
        <w:rPr>
          <w:lang w:val="en-US"/>
        </w:rPr>
        <w:t xml:space="preserve">    &lt;meta charset="utf-8"&gt;</w:t>
      </w:r>
    </w:p>
    <w:p w14:paraId="414C0942" w14:textId="77777777" w:rsidR="00493D5C" w:rsidRPr="00493D5C" w:rsidRDefault="00493D5C" w:rsidP="00493D5C">
      <w:pPr>
        <w:rPr>
          <w:lang w:val="en-US"/>
        </w:rPr>
      </w:pPr>
      <w:r w:rsidRPr="00493D5C">
        <w:rPr>
          <w:lang w:val="en-US"/>
        </w:rPr>
        <w:t xml:space="preserve">    &lt;link rel="stylesheet" href="epoch5.css"&gt;</w:t>
      </w:r>
    </w:p>
    <w:p w14:paraId="1D0C007F" w14:textId="77777777" w:rsidR="00493D5C" w:rsidRPr="00493D5C" w:rsidRDefault="00493D5C" w:rsidP="00493D5C">
      <w:pPr>
        <w:rPr>
          <w:lang w:val="en-US"/>
        </w:rPr>
      </w:pPr>
      <w:r w:rsidRPr="00493D5C">
        <w:rPr>
          <w:lang w:val="en-US"/>
        </w:rPr>
        <w:t xml:space="preserve">    &lt;link rel="stylesheet" href="style.css"&gt;</w:t>
      </w:r>
    </w:p>
    <w:p w14:paraId="707BC19B" w14:textId="77777777" w:rsidR="00493D5C" w:rsidRPr="00493D5C" w:rsidRDefault="00493D5C" w:rsidP="00493D5C">
      <w:pPr>
        <w:rPr>
          <w:lang w:val="en-US"/>
        </w:rPr>
      </w:pPr>
      <w:r w:rsidRPr="00493D5C">
        <w:rPr>
          <w:lang w:val="en-US"/>
        </w:rPr>
        <w:t xml:space="preserve">  &lt;/head&gt;</w:t>
      </w:r>
    </w:p>
    <w:p w14:paraId="56BF3D5C" w14:textId="77777777" w:rsidR="00493D5C" w:rsidRPr="00493D5C" w:rsidRDefault="00493D5C" w:rsidP="00493D5C">
      <w:pPr>
        <w:rPr>
          <w:lang w:val="en-US"/>
        </w:rPr>
      </w:pPr>
      <w:r w:rsidRPr="00493D5C">
        <w:rPr>
          <w:lang w:val="en-US"/>
        </w:rPr>
        <w:t xml:space="preserve">  &lt;body class="cosmic"&gt;</w:t>
      </w:r>
    </w:p>
    <w:p w14:paraId="01A1DB8D" w14:textId="77777777" w:rsidR="00493D5C" w:rsidRPr="00493D5C" w:rsidRDefault="00493D5C" w:rsidP="00493D5C">
      <w:pPr>
        <w:rPr>
          <w:lang w:val="en-US"/>
        </w:rPr>
      </w:pPr>
      <w:r w:rsidRPr="00493D5C">
        <w:rPr>
          <w:lang w:val="en-US"/>
        </w:rPr>
        <w:t xml:space="preserve">    &lt;div class="moon"&gt;</w:t>
      </w:r>
    </w:p>
    <w:p w14:paraId="39705DA1" w14:textId="77777777" w:rsidR="00493D5C" w:rsidRPr="00493D5C" w:rsidRDefault="00493D5C" w:rsidP="00493D5C">
      <w:pPr>
        <w:rPr>
          <w:lang w:val="en-US"/>
        </w:rPr>
      </w:pPr>
      <w:r w:rsidRPr="00493D5C">
        <w:rPr>
          <w:lang w:val="en-US"/>
        </w:rPr>
        <w:t xml:space="preserve">      &lt;span class="flag"&gt;&lt;/span&gt;</w:t>
      </w:r>
    </w:p>
    <w:p w14:paraId="26C4C62D" w14:textId="77777777" w:rsidR="00493D5C" w:rsidRPr="00493D5C" w:rsidRDefault="00493D5C" w:rsidP="00493D5C">
      <w:pPr>
        <w:rPr>
          <w:lang w:val="en-US"/>
        </w:rPr>
      </w:pPr>
      <w:r w:rsidRPr="00493D5C">
        <w:rPr>
          <w:lang w:val="en-US"/>
        </w:rPr>
        <w:t xml:space="preserve">    &lt;/div&gt;</w:t>
      </w:r>
    </w:p>
    <w:p w14:paraId="65F385BC" w14:textId="77777777" w:rsidR="00493D5C" w:rsidRPr="00493D5C" w:rsidRDefault="00493D5C" w:rsidP="00493D5C">
      <w:pPr>
        <w:rPr>
          <w:lang w:val="en-US"/>
        </w:rPr>
      </w:pPr>
      <w:r w:rsidRPr="00493D5C">
        <w:rPr>
          <w:lang w:val="en-US"/>
        </w:rPr>
        <w:t xml:space="preserve">    &lt;div class="rocket arrival"&gt;</w:t>
      </w:r>
    </w:p>
    <w:p w14:paraId="4A5E71E3" w14:textId="77777777" w:rsidR="00493D5C" w:rsidRPr="00493D5C" w:rsidRDefault="00493D5C" w:rsidP="00493D5C">
      <w:pPr>
        <w:rPr>
          <w:lang w:val="en-US"/>
        </w:rPr>
      </w:pPr>
      <w:r w:rsidRPr="00493D5C">
        <w:rPr>
          <w:lang w:val="en-US"/>
        </w:rPr>
        <w:t xml:space="preserve">      &lt;span class="fuel"&gt;&lt;/span&gt;</w:t>
      </w:r>
    </w:p>
    <w:p w14:paraId="2443DD38" w14:textId="77777777" w:rsidR="00493D5C" w:rsidRPr="00F72FD6" w:rsidRDefault="00493D5C" w:rsidP="00493D5C">
      <w:pPr>
        <w:rPr>
          <w:lang w:val="en-US"/>
        </w:rPr>
      </w:pPr>
      <w:r w:rsidRPr="00493D5C">
        <w:rPr>
          <w:lang w:val="en-US"/>
        </w:rPr>
        <w:t xml:space="preserve">    </w:t>
      </w:r>
      <w:r w:rsidRPr="00F72FD6">
        <w:rPr>
          <w:lang w:val="en-US"/>
        </w:rPr>
        <w:t>&lt;/div&gt;</w:t>
      </w:r>
    </w:p>
    <w:p w14:paraId="5A8A7952" w14:textId="77777777" w:rsidR="00493D5C" w:rsidRPr="00F72FD6" w:rsidRDefault="00493D5C" w:rsidP="00493D5C">
      <w:pPr>
        <w:rPr>
          <w:lang w:val="en-US"/>
        </w:rPr>
      </w:pPr>
      <w:r w:rsidRPr="00F72FD6">
        <w:rPr>
          <w:lang w:val="en-US"/>
        </w:rPr>
        <w:t xml:space="preserve">  &lt;/body&gt;</w:t>
      </w:r>
    </w:p>
    <w:p w14:paraId="4A534A92" w14:textId="4894DE01" w:rsidR="00790B74" w:rsidRPr="00F72FD6" w:rsidRDefault="00493D5C" w:rsidP="00493D5C">
      <w:pPr>
        <w:rPr>
          <w:lang w:val="en-US"/>
        </w:rPr>
      </w:pPr>
      <w:r w:rsidRPr="00F72FD6">
        <w:rPr>
          <w:lang w:val="en-US"/>
        </w:rPr>
        <w:t>&lt;/html&gt;</w:t>
      </w:r>
    </w:p>
    <w:p w14:paraId="31C4873F" w14:textId="77777777" w:rsidR="00493D5C" w:rsidRPr="00493D5C" w:rsidRDefault="00493D5C" w:rsidP="00493D5C">
      <w:pPr>
        <w:rPr>
          <w:lang w:val="en-US"/>
        </w:rPr>
      </w:pPr>
      <w:r w:rsidRPr="00493D5C">
        <w:rPr>
          <w:lang w:val="en-US"/>
        </w:rPr>
        <w:t>.rocket {</w:t>
      </w:r>
    </w:p>
    <w:p w14:paraId="5B85465D" w14:textId="77777777" w:rsidR="00493D5C" w:rsidRPr="00493D5C" w:rsidRDefault="00493D5C" w:rsidP="00493D5C">
      <w:pPr>
        <w:rPr>
          <w:lang w:val="en-US"/>
        </w:rPr>
      </w:pPr>
      <w:r w:rsidRPr="00493D5C">
        <w:rPr>
          <w:lang w:val="en-US"/>
        </w:rPr>
        <w:t xml:space="preserve">  animation-name: fly;</w:t>
      </w:r>
    </w:p>
    <w:p w14:paraId="22E94CC2" w14:textId="77777777" w:rsidR="00493D5C" w:rsidRPr="00493D5C" w:rsidRDefault="00493D5C" w:rsidP="00493D5C">
      <w:pPr>
        <w:rPr>
          <w:lang w:val="en-US"/>
        </w:rPr>
      </w:pPr>
      <w:r w:rsidRPr="00493D5C">
        <w:rPr>
          <w:lang w:val="en-US"/>
        </w:rPr>
        <w:t xml:space="preserve">  animation-duration: 1.5s;</w:t>
      </w:r>
    </w:p>
    <w:p w14:paraId="6B326253" w14:textId="77777777" w:rsidR="00493D5C" w:rsidRPr="00493D5C" w:rsidRDefault="00493D5C" w:rsidP="00493D5C">
      <w:pPr>
        <w:rPr>
          <w:lang w:val="en-US"/>
        </w:rPr>
      </w:pPr>
      <w:r w:rsidRPr="00493D5C">
        <w:rPr>
          <w:lang w:val="en-US"/>
        </w:rPr>
        <w:t xml:space="preserve">  animation-timing-function: ease-out;</w:t>
      </w:r>
    </w:p>
    <w:p w14:paraId="06F2FEAB" w14:textId="77777777" w:rsidR="00493D5C" w:rsidRPr="00493D5C" w:rsidRDefault="00493D5C" w:rsidP="00493D5C">
      <w:pPr>
        <w:rPr>
          <w:lang w:val="en-US"/>
        </w:rPr>
      </w:pPr>
      <w:r w:rsidRPr="00493D5C">
        <w:rPr>
          <w:lang w:val="en-US"/>
        </w:rPr>
        <w:t xml:space="preserve">  animation-fill-mode: forwards;</w:t>
      </w:r>
    </w:p>
    <w:p w14:paraId="3320AAFB" w14:textId="77777777" w:rsidR="00493D5C" w:rsidRPr="00493D5C" w:rsidRDefault="00493D5C" w:rsidP="00493D5C">
      <w:pPr>
        <w:rPr>
          <w:lang w:val="en-US"/>
        </w:rPr>
      </w:pPr>
      <w:r w:rsidRPr="00493D5C">
        <w:rPr>
          <w:lang w:val="en-US"/>
        </w:rPr>
        <w:t>}</w:t>
      </w:r>
    </w:p>
    <w:p w14:paraId="074C3641" w14:textId="77777777" w:rsidR="00493D5C" w:rsidRPr="00493D5C" w:rsidRDefault="00493D5C" w:rsidP="00493D5C">
      <w:pPr>
        <w:rPr>
          <w:lang w:val="en-US"/>
        </w:rPr>
      </w:pPr>
    </w:p>
    <w:p w14:paraId="11CA11A4" w14:textId="77777777" w:rsidR="00493D5C" w:rsidRPr="00493D5C" w:rsidRDefault="00493D5C" w:rsidP="00493D5C">
      <w:pPr>
        <w:rPr>
          <w:lang w:val="en-US"/>
        </w:rPr>
      </w:pPr>
      <w:r w:rsidRPr="00493D5C">
        <w:rPr>
          <w:lang w:val="en-US"/>
        </w:rPr>
        <w:t>.fuel {</w:t>
      </w:r>
    </w:p>
    <w:p w14:paraId="101372A2" w14:textId="77777777" w:rsidR="00493D5C" w:rsidRPr="00493D5C" w:rsidRDefault="00493D5C" w:rsidP="00493D5C">
      <w:pPr>
        <w:rPr>
          <w:lang w:val="en-US"/>
        </w:rPr>
      </w:pPr>
      <w:r w:rsidRPr="00493D5C">
        <w:rPr>
          <w:lang w:val="en-US"/>
        </w:rPr>
        <w:t xml:space="preserve">  animation-name: fire;</w:t>
      </w:r>
    </w:p>
    <w:p w14:paraId="55217137" w14:textId="77777777" w:rsidR="00493D5C" w:rsidRPr="00493D5C" w:rsidRDefault="00493D5C" w:rsidP="00493D5C">
      <w:pPr>
        <w:rPr>
          <w:lang w:val="en-US"/>
        </w:rPr>
      </w:pPr>
      <w:r w:rsidRPr="00493D5C">
        <w:rPr>
          <w:lang w:val="en-US"/>
        </w:rPr>
        <w:t xml:space="preserve">  animation-duration: 1s;</w:t>
      </w:r>
    </w:p>
    <w:p w14:paraId="7F0125F1" w14:textId="77777777" w:rsidR="00493D5C" w:rsidRPr="00493D5C" w:rsidRDefault="00493D5C" w:rsidP="00493D5C">
      <w:pPr>
        <w:rPr>
          <w:lang w:val="en-US"/>
        </w:rPr>
      </w:pPr>
      <w:r w:rsidRPr="00493D5C">
        <w:rPr>
          <w:lang w:val="en-US"/>
        </w:rPr>
        <w:t xml:space="preserve">  animation-delay: 1s;</w:t>
      </w:r>
    </w:p>
    <w:p w14:paraId="6A197C05" w14:textId="77777777" w:rsidR="00493D5C" w:rsidRPr="00493D5C" w:rsidRDefault="00493D5C" w:rsidP="00493D5C">
      <w:pPr>
        <w:rPr>
          <w:lang w:val="en-US"/>
        </w:rPr>
      </w:pPr>
      <w:r w:rsidRPr="00493D5C">
        <w:rPr>
          <w:lang w:val="en-US"/>
        </w:rPr>
        <w:t xml:space="preserve">  animation-fill-mode: forwards;</w:t>
      </w:r>
    </w:p>
    <w:p w14:paraId="6EB7B430" w14:textId="77777777" w:rsidR="00493D5C" w:rsidRPr="00493D5C" w:rsidRDefault="00493D5C" w:rsidP="00493D5C">
      <w:pPr>
        <w:rPr>
          <w:lang w:val="en-US"/>
        </w:rPr>
      </w:pPr>
      <w:r w:rsidRPr="00493D5C">
        <w:rPr>
          <w:lang w:val="en-US"/>
        </w:rPr>
        <w:t>}</w:t>
      </w:r>
    </w:p>
    <w:p w14:paraId="1888969E" w14:textId="77777777" w:rsidR="00493D5C" w:rsidRPr="00493D5C" w:rsidRDefault="00493D5C" w:rsidP="00493D5C">
      <w:pPr>
        <w:rPr>
          <w:lang w:val="en-US"/>
        </w:rPr>
      </w:pPr>
    </w:p>
    <w:p w14:paraId="4B06E492" w14:textId="77777777" w:rsidR="00493D5C" w:rsidRPr="00493D5C" w:rsidRDefault="00493D5C" w:rsidP="00493D5C">
      <w:pPr>
        <w:rPr>
          <w:lang w:val="en-US"/>
        </w:rPr>
      </w:pPr>
      <w:r w:rsidRPr="00493D5C">
        <w:rPr>
          <w:lang w:val="en-US"/>
        </w:rPr>
        <w:t>@keyframes fly {</w:t>
      </w:r>
    </w:p>
    <w:p w14:paraId="627B7F37" w14:textId="77777777" w:rsidR="00493D5C" w:rsidRPr="00493D5C" w:rsidRDefault="00493D5C" w:rsidP="00493D5C">
      <w:pPr>
        <w:rPr>
          <w:lang w:val="en-US"/>
        </w:rPr>
      </w:pPr>
      <w:r w:rsidRPr="00493D5C">
        <w:rPr>
          <w:lang w:val="en-US"/>
        </w:rPr>
        <w:t xml:space="preserve">  to {</w:t>
      </w:r>
    </w:p>
    <w:p w14:paraId="36CC5A71" w14:textId="77777777" w:rsidR="00493D5C" w:rsidRPr="00493D5C" w:rsidRDefault="00493D5C" w:rsidP="00493D5C">
      <w:pPr>
        <w:rPr>
          <w:lang w:val="en-US"/>
        </w:rPr>
      </w:pPr>
      <w:r w:rsidRPr="00493D5C">
        <w:rPr>
          <w:lang w:val="en-US"/>
        </w:rPr>
        <w:t xml:space="preserve">    transform: translate(240px, 260px) rotate(-45deg);</w:t>
      </w:r>
    </w:p>
    <w:p w14:paraId="58B66562" w14:textId="77777777" w:rsidR="00493D5C" w:rsidRPr="00493D5C" w:rsidRDefault="00493D5C" w:rsidP="00493D5C">
      <w:pPr>
        <w:rPr>
          <w:lang w:val="en-US"/>
        </w:rPr>
      </w:pPr>
      <w:r w:rsidRPr="00493D5C">
        <w:rPr>
          <w:lang w:val="en-US"/>
        </w:rPr>
        <w:t xml:space="preserve">  }</w:t>
      </w:r>
    </w:p>
    <w:p w14:paraId="685C539D" w14:textId="77777777" w:rsidR="00493D5C" w:rsidRPr="00493D5C" w:rsidRDefault="00493D5C" w:rsidP="00493D5C">
      <w:pPr>
        <w:rPr>
          <w:lang w:val="en-US"/>
        </w:rPr>
      </w:pPr>
      <w:r w:rsidRPr="00493D5C">
        <w:rPr>
          <w:lang w:val="en-US"/>
        </w:rPr>
        <w:t>}</w:t>
      </w:r>
    </w:p>
    <w:p w14:paraId="3900A745" w14:textId="77777777" w:rsidR="00493D5C" w:rsidRPr="00493D5C" w:rsidRDefault="00493D5C" w:rsidP="00493D5C">
      <w:pPr>
        <w:rPr>
          <w:lang w:val="en-US"/>
        </w:rPr>
      </w:pPr>
    </w:p>
    <w:p w14:paraId="691DD7DB" w14:textId="77777777" w:rsidR="00493D5C" w:rsidRPr="00493D5C" w:rsidRDefault="00493D5C" w:rsidP="00493D5C">
      <w:pPr>
        <w:rPr>
          <w:lang w:val="en-US"/>
        </w:rPr>
      </w:pPr>
      <w:r w:rsidRPr="00493D5C">
        <w:rPr>
          <w:lang w:val="en-US"/>
        </w:rPr>
        <w:lastRenderedPageBreak/>
        <w:t>@keyframes fire {</w:t>
      </w:r>
    </w:p>
    <w:p w14:paraId="38EEEBF0" w14:textId="77777777" w:rsidR="00493D5C" w:rsidRPr="00493D5C" w:rsidRDefault="00493D5C" w:rsidP="00493D5C">
      <w:pPr>
        <w:rPr>
          <w:lang w:val="en-US"/>
        </w:rPr>
      </w:pPr>
      <w:r w:rsidRPr="00493D5C">
        <w:rPr>
          <w:lang w:val="en-US"/>
        </w:rPr>
        <w:t xml:space="preserve">  to {</w:t>
      </w:r>
    </w:p>
    <w:p w14:paraId="40DE27EF" w14:textId="77777777" w:rsidR="00493D5C" w:rsidRPr="00493D5C" w:rsidRDefault="00493D5C" w:rsidP="00493D5C">
      <w:pPr>
        <w:rPr>
          <w:lang w:val="en-US"/>
        </w:rPr>
      </w:pPr>
      <w:r w:rsidRPr="00493D5C">
        <w:rPr>
          <w:lang w:val="en-US"/>
        </w:rPr>
        <w:t xml:space="preserve">    opacity: 0;</w:t>
      </w:r>
    </w:p>
    <w:p w14:paraId="25AEDC2F" w14:textId="77777777" w:rsidR="00493D5C" w:rsidRPr="00493D5C" w:rsidRDefault="00493D5C" w:rsidP="00493D5C">
      <w:pPr>
        <w:rPr>
          <w:lang w:val="en-US"/>
        </w:rPr>
      </w:pPr>
      <w:r w:rsidRPr="00493D5C">
        <w:rPr>
          <w:lang w:val="en-US"/>
        </w:rPr>
        <w:t xml:space="preserve">  }</w:t>
      </w:r>
    </w:p>
    <w:p w14:paraId="4041C12E" w14:textId="77777777" w:rsidR="00493D5C" w:rsidRPr="00493D5C" w:rsidRDefault="00493D5C" w:rsidP="00493D5C">
      <w:pPr>
        <w:rPr>
          <w:lang w:val="en-US"/>
        </w:rPr>
      </w:pPr>
      <w:r w:rsidRPr="00493D5C">
        <w:rPr>
          <w:lang w:val="en-US"/>
        </w:rPr>
        <w:t>}</w:t>
      </w:r>
    </w:p>
    <w:p w14:paraId="359CCDD7" w14:textId="77777777" w:rsidR="00493D5C" w:rsidRPr="00493D5C" w:rsidRDefault="00493D5C" w:rsidP="00493D5C">
      <w:pPr>
        <w:rPr>
          <w:lang w:val="en-US"/>
        </w:rPr>
      </w:pPr>
    </w:p>
    <w:p w14:paraId="5B91798F" w14:textId="77777777" w:rsidR="00493D5C" w:rsidRPr="00493D5C" w:rsidRDefault="00493D5C" w:rsidP="00493D5C">
      <w:pPr>
        <w:rPr>
          <w:lang w:val="en-US"/>
        </w:rPr>
      </w:pPr>
      <w:r w:rsidRPr="00493D5C">
        <w:rPr>
          <w:lang w:val="en-US"/>
        </w:rPr>
        <w:t>@keyframes hoist {</w:t>
      </w:r>
    </w:p>
    <w:p w14:paraId="76F15596" w14:textId="77777777" w:rsidR="00493D5C" w:rsidRPr="00493D5C" w:rsidRDefault="00493D5C" w:rsidP="00493D5C">
      <w:pPr>
        <w:rPr>
          <w:lang w:val="en-US"/>
        </w:rPr>
      </w:pPr>
      <w:r w:rsidRPr="00493D5C">
        <w:rPr>
          <w:lang w:val="en-US"/>
        </w:rPr>
        <w:t xml:space="preserve">  to {</w:t>
      </w:r>
    </w:p>
    <w:p w14:paraId="236D5840" w14:textId="77777777" w:rsidR="00493D5C" w:rsidRPr="00493D5C" w:rsidRDefault="00493D5C" w:rsidP="00493D5C">
      <w:pPr>
        <w:rPr>
          <w:lang w:val="en-US"/>
        </w:rPr>
      </w:pPr>
      <w:r w:rsidRPr="00493D5C">
        <w:rPr>
          <w:lang w:val="en-US"/>
        </w:rPr>
        <w:t xml:space="preserve">    top:-25px;</w:t>
      </w:r>
    </w:p>
    <w:p w14:paraId="34DF535C" w14:textId="77777777" w:rsidR="00493D5C" w:rsidRPr="00493D5C" w:rsidRDefault="00493D5C" w:rsidP="00493D5C">
      <w:pPr>
        <w:rPr>
          <w:lang w:val="en-US"/>
        </w:rPr>
      </w:pPr>
      <w:r w:rsidRPr="00493D5C">
        <w:rPr>
          <w:lang w:val="en-US"/>
        </w:rPr>
        <w:t xml:space="preserve">  }</w:t>
      </w:r>
    </w:p>
    <w:p w14:paraId="768DCE87" w14:textId="77777777" w:rsidR="00493D5C" w:rsidRPr="00493D5C" w:rsidRDefault="00493D5C" w:rsidP="00493D5C">
      <w:pPr>
        <w:rPr>
          <w:lang w:val="en-US"/>
        </w:rPr>
      </w:pPr>
      <w:r w:rsidRPr="00493D5C">
        <w:rPr>
          <w:lang w:val="en-US"/>
        </w:rPr>
        <w:t>}</w:t>
      </w:r>
    </w:p>
    <w:p w14:paraId="393916A4" w14:textId="77777777" w:rsidR="00493D5C" w:rsidRPr="00493D5C" w:rsidRDefault="00493D5C" w:rsidP="00493D5C">
      <w:pPr>
        <w:rPr>
          <w:lang w:val="en-US"/>
        </w:rPr>
      </w:pPr>
    </w:p>
    <w:p w14:paraId="5E266652" w14:textId="77777777" w:rsidR="00493D5C" w:rsidRPr="00493D5C" w:rsidRDefault="00493D5C" w:rsidP="00493D5C">
      <w:pPr>
        <w:rPr>
          <w:lang w:val="en-US"/>
        </w:rPr>
      </w:pPr>
      <w:r w:rsidRPr="00493D5C">
        <w:rPr>
          <w:lang w:val="en-US"/>
        </w:rPr>
        <w:t>.flag {</w:t>
      </w:r>
    </w:p>
    <w:p w14:paraId="02304257" w14:textId="77777777" w:rsidR="00493D5C" w:rsidRPr="00493D5C" w:rsidRDefault="00493D5C" w:rsidP="00493D5C">
      <w:pPr>
        <w:rPr>
          <w:lang w:val="en-US"/>
        </w:rPr>
      </w:pPr>
      <w:r w:rsidRPr="00493D5C">
        <w:rPr>
          <w:lang w:val="en-US"/>
        </w:rPr>
        <w:t xml:space="preserve">  animation:hoist;</w:t>
      </w:r>
    </w:p>
    <w:p w14:paraId="106DC253" w14:textId="77777777" w:rsidR="00493D5C" w:rsidRPr="00493D5C" w:rsidRDefault="00493D5C" w:rsidP="00493D5C">
      <w:pPr>
        <w:rPr>
          <w:lang w:val="en-US"/>
        </w:rPr>
      </w:pPr>
      <w:r w:rsidRPr="00493D5C">
        <w:rPr>
          <w:lang w:val="en-US"/>
        </w:rPr>
        <w:t xml:space="preserve">  animation-duration:1s;</w:t>
      </w:r>
    </w:p>
    <w:p w14:paraId="5DC49EE7" w14:textId="77777777" w:rsidR="00493D5C" w:rsidRPr="00493D5C" w:rsidRDefault="00493D5C" w:rsidP="00493D5C">
      <w:pPr>
        <w:rPr>
          <w:lang w:val="en-US"/>
        </w:rPr>
      </w:pPr>
      <w:r w:rsidRPr="00493D5C">
        <w:rPr>
          <w:lang w:val="en-US"/>
        </w:rPr>
        <w:t xml:space="preserve">  animation-delay:2s;</w:t>
      </w:r>
    </w:p>
    <w:p w14:paraId="5B10EFF7" w14:textId="77777777" w:rsidR="00493D5C" w:rsidRPr="00493D5C" w:rsidRDefault="00493D5C" w:rsidP="00493D5C">
      <w:pPr>
        <w:rPr>
          <w:lang w:val="en-US"/>
        </w:rPr>
      </w:pPr>
      <w:r w:rsidRPr="00493D5C">
        <w:rPr>
          <w:lang w:val="en-US"/>
        </w:rPr>
        <w:t xml:space="preserve">  animation-timing-function:ease-in;</w:t>
      </w:r>
    </w:p>
    <w:p w14:paraId="33D2ADB9" w14:textId="77777777" w:rsidR="00493D5C" w:rsidRPr="00F72FD6" w:rsidRDefault="00493D5C" w:rsidP="00493D5C">
      <w:pPr>
        <w:rPr>
          <w:lang w:val="en-US"/>
        </w:rPr>
      </w:pPr>
      <w:r w:rsidRPr="00493D5C">
        <w:rPr>
          <w:lang w:val="en-US"/>
        </w:rPr>
        <w:t xml:space="preserve">  </w:t>
      </w:r>
      <w:r w:rsidRPr="00F72FD6">
        <w:rPr>
          <w:lang w:val="en-US"/>
        </w:rPr>
        <w:t>animation-fill-mode:forwards;</w:t>
      </w:r>
    </w:p>
    <w:p w14:paraId="1215A202" w14:textId="15DF2A17" w:rsidR="00493D5C" w:rsidRPr="00F72FD6" w:rsidRDefault="00493D5C" w:rsidP="00493D5C">
      <w:pPr>
        <w:pStyle w:val="a3"/>
        <w:shd w:val="clear" w:color="auto" w:fill="FFFFFF"/>
        <w:spacing w:before="255" w:beforeAutospacing="0" w:after="0" w:afterAutospacing="0" w:line="375" w:lineRule="atLeast"/>
        <w:rPr>
          <w:rFonts w:ascii="Arial" w:hAnsi="Arial" w:cs="Arial"/>
          <w:color w:val="333333"/>
          <w:lang w:val="en-US"/>
        </w:rPr>
      </w:pPr>
      <w:r w:rsidRPr="00F72FD6">
        <w:rPr>
          <w:rFonts w:ascii="Arial" w:hAnsi="Arial" w:cs="Arial"/>
          <w:color w:val="333333"/>
          <w:lang w:val="en-US"/>
        </w:rPr>
        <w:t>}</w:t>
      </w:r>
      <w:r w:rsidR="00D0607F">
        <w:rPr>
          <w:rFonts w:ascii="Arial" w:hAnsi="Arial" w:cs="Arial"/>
          <w:noProof/>
          <w:color w:val="333333"/>
        </w:rPr>
        <w:drawing>
          <wp:inline distT="0" distB="0" distL="0" distR="0" wp14:anchorId="75790032" wp14:editId="0109553D">
            <wp:extent cx="2769383" cy="2680535"/>
            <wp:effectExtent l="0" t="0" r="0" b="5715"/>
            <wp:docPr id="75" name="Рисунок 75" descr="C:\Users\azubarev\Pictures\Screenpresso\2018-09-26_12h36_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09-26_12h36_19.gif"/>
                    <pic:cNvPicPr>
                      <a:picLocks noChangeAspect="1" noChangeArrowheads="1" noCrop="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776372" cy="2687300"/>
                    </a:xfrm>
                    <a:prstGeom prst="rect">
                      <a:avLst/>
                    </a:prstGeom>
                    <a:noFill/>
                    <a:ln>
                      <a:noFill/>
                    </a:ln>
                  </pic:spPr>
                </pic:pic>
              </a:graphicData>
            </a:graphic>
          </wp:inline>
        </w:drawing>
      </w:r>
    </w:p>
    <w:p w14:paraId="2D5E83C8" w14:textId="1DF257D1" w:rsidR="00415064" w:rsidRPr="00F72FD6" w:rsidRDefault="00415064" w:rsidP="00493D5C">
      <w:pPr>
        <w:pStyle w:val="a3"/>
        <w:shd w:val="clear" w:color="auto" w:fill="FFFFFF"/>
        <w:spacing w:before="255" w:beforeAutospacing="0" w:after="0" w:afterAutospacing="0" w:line="375" w:lineRule="atLeast"/>
        <w:rPr>
          <w:rFonts w:ascii="Arial" w:hAnsi="Arial" w:cs="Arial"/>
          <w:color w:val="333333"/>
          <w:lang w:val="en-US"/>
        </w:rPr>
      </w:pPr>
    </w:p>
    <w:p w14:paraId="080E7358" w14:textId="77777777" w:rsidR="00415064" w:rsidRPr="00F72FD6" w:rsidRDefault="00415064" w:rsidP="00415064">
      <w:pPr>
        <w:pStyle w:val="1"/>
        <w:rPr>
          <w:lang w:val="en-US"/>
        </w:rPr>
      </w:pPr>
      <w:r w:rsidRPr="00415064">
        <w:t>Плавные</w:t>
      </w:r>
      <w:r w:rsidRPr="00F72FD6">
        <w:rPr>
          <w:lang w:val="en-US"/>
        </w:rPr>
        <w:t xml:space="preserve"> </w:t>
      </w:r>
      <w:r w:rsidRPr="00415064">
        <w:t>переходы</w:t>
      </w:r>
    </w:p>
    <w:p w14:paraId="21F588C1" w14:textId="77777777" w:rsidR="00F72FD6" w:rsidRDefault="00F72FD6" w:rsidP="00F72FD6">
      <w:pPr>
        <w:pStyle w:val="2"/>
      </w:pPr>
      <w:r>
        <w:t>Длительность перехода, transition-duration </w:t>
      </w:r>
      <w:r>
        <w:rPr>
          <w:bCs/>
          <w:color w:val="999999"/>
          <w:sz w:val="37"/>
          <w:szCs w:val="37"/>
        </w:rPr>
        <w:t>[1/29]</w:t>
      </w:r>
    </w:p>
    <w:p w14:paraId="638C2A21" w14:textId="77777777" w:rsidR="00F72FD6" w:rsidRDefault="00F72FD6" w:rsidP="00F72FD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в CSS или transitions позволяют изменять значения свойств постепенно, «с нежностью».</w:t>
      </w:r>
    </w:p>
    <w:p w14:paraId="133921E9" w14:textId="77777777" w:rsidR="00F72FD6" w:rsidRDefault="00F72FD6" w:rsidP="00F72FD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эффект от изменения значений CSS-свойств виден мгновенно, но с помощью плавных переходов можно изменить это поведение и сделать процесс изменения значений достаточно длительным.</w:t>
      </w:r>
    </w:p>
    <w:p w14:paraId="11D6AD08" w14:textId="77777777" w:rsidR="00F72FD6" w:rsidRDefault="00F72FD6" w:rsidP="00F72FD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hyperlink r:id="rId268" w:tgtFrame="_blank" w:history="1">
        <w:r>
          <w:rPr>
            <w:rStyle w:val="a6"/>
            <w:rFonts w:ascii="Helvetica" w:hAnsi="Helvetica" w:cs="Helvetica"/>
            <w:color w:val="0088CC"/>
            <w:sz w:val="20"/>
            <w:szCs w:val="20"/>
          </w:rPr>
          <w:t>анимаций</w:t>
        </w:r>
      </w:hyperlink>
      <w:r>
        <w:rPr>
          <w:rFonts w:ascii="Helvetica" w:hAnsi="Helvetica" w:cs="Helvetica"/>
          <w:color w:val="333333"/>
          <w:sz w:val="20"/>
          <w:szCs w:val="20"/>
        </w:rPr>
        <w:t>, которые позволяют управлять любым количеством промежуточных состояний, с помощью transitions можно управлять только переходом между двумя состояниями: начальным и конечным.</w:t>
      </w:r>
    </w:p>
    <w:p w14:paraId="73B8C706" w14:textId="77777777" w:rsidR="00F72FD6" w:rsidRDefault="00F72FD6" w:rsidP="00F72FD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обозначить плавный переход в CSS, достаточно задать одно свойство: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 длительность перехода. Значения задаются в секундах (</w:t>
      </w:r>
      <w:r>
        <w:rPr>
          <w:rStyle w:val="HTML"/>
          <w:rFonts w:ascii="Consolas" w:hAnsi="Consolas"/>
          <w:color w:val="DD1144"/>
          <w:sz w:val="18"/>
          <w:szCs w:val="18"/>
          <w:bdr w:val="single" w:sz="6" w:space="2" w:color="E1E1E8" w:frame="1"/>
          <w:shd w:val="clear" w:color="auto" w:fill="F7F7F9"/>
        </w:rPr>
        <w:t>10s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3s</w:t>
      </w:r>
      <w:r>
        <w:rPr>
          <w:rFonts w:ascii="Helvetica" w:hAnsi="Helvetica" w:cs="Helvetica"/>
          <w:color w:val="333333"/>
          <w:sz w:val="20"/>
          <w:szCs w:val="20"/>
        </w:rPr>
        <w:t>), долях секунды (</w:t>
      </w:r>
      <w:r>
        <w:rPr>
          <w:rStyle w:val="HTML"/>
          <w:rFonts w:ascii="Consolas" w:hAnsi="Consolas"/>
          <w:color w:val="DD1144"/>
          <w:sz w:val="18"/>
          <w:szCs w:val="18"/>
          <w:bdr w:val="single" w:sz="6" w:space="2" w:color="E1E1E8" w:frame="1"/>
          <w:shd w:val="clear" w:color="auto" w:fill="F7F7F9"/>
        </w:rPr>
        <w:t>0.1s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0.03s</w:t>
      </w:r>
      <w:r>
        <w:rPr>
          <w:rFonts w:ascii="Helvetica" w:hAnsi="Helvetica" w:cs="Helvetica"/>
          <w:color w:val="333333"/>
          <w:sz w:val="20"/>
          <w:szCs w:val="20"/>
        </w:rPr>
        <w:t>) или миллисекундах (</w:t>
      </w:r>
      <w:r>
        <w:rPr>
          <w:rStyle w:val="HTML"/>
          <w:rFonts w:ascii="Consolas" w:hAnsi="Consolas"/>
          <w:color w:val="DD1144"/>
          <w:sz w:val="18"/>
          <w:szCs w:val="18"/>
          <w:bdr w:val="single" w:sz="6" w:space="2" w:color="E1E1E8" w:frame="1"/>
          <w:shd w:val="clear" w:color="auto" w:fill="F7F7F9"/>
        </w:rPr>
        <w:t>100ms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333ms</w:t>
      </w:r>
      <w:r>
        <w:rPr>
          <w:rFonts w:ascii="Helvetica" w:hAnsi="Helvetica" w:cs="Helvetica"/>
          <w:color w:val="333333"/>
          <w:sz w:val="20"/>
          <w:szCs w:val="20"/>
        </w:rPr>
        <w:t>).</w:t>
      </w:r>
    </w:p>
    <w:p w14:paraId="12B81716" w14:textId="77777777" w:rsidR="00F72FD6" w:rsidRDefault="00F72FD6" w:rsidP="00F72FD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плавный переход на простом примере с кнопкой, у которой по нажатию меняется цвет. Начальное состояние описано в классе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а конечное — в классе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333333"/>
          <w:sz w:val="20"/>
          <w:szCs w:val="20"/>
        </w:rPr>
        <w:t>.</w:t>
      </w:r>
    </w:p>
    <w:p w14:paraId="3B5A5BAB" w14:textId="77777777" w:rsidR="00F72FD6" w:rsidRPr="006532CD" w:rsidRDefault="00F72FD6" w:rsidP="00F72FD6">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lang w:val="en-US"/>
        </w:rPr>
      </w:pPr>
      <w:r>
        <w:rPr>
          <w:rFonts w:ascii="Helvetica" w:hAnsi="Helvetica" w:cs="Helvetica"/>
          <w:color w:val="C09853"/>
          <w:sz w:val="20"/>
          <w:szCs w:val="20"/>
        </w:rPr>
        <w:t>Класс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C09853"/>
          <w:sz w:val="20"/>
          <w:szCs w:val="20"/>
        </w:rPr>
        <w:t xml:space="preserve"> в этом и следующих заданиях добавляется кнопке при нажатии с помощью </w:t>
      </w:r>
      <w:r w:rsidRPr="006532CD">
        <w:rPr>
          <w:rFonts w:ascii="Helvetica" w:hAnsi="Helvetica" w:cs="Helvetica"/>
          <w:color w:val="C09853"/>
          <w:sz w:val="20"/>
          <w:szCs w:val="20"/>
          <w:lang w:val="en-US"/>
        </w:rPr>
        <w:t>JavaScript.</w:t>
      </w:r>
    </w:p>
    <w:p w14:paraId="0D162529" w14:textId="77777777" w:rsidR="006532CD" w:rsidRPr="006532CD" w:rsidRDefault="006532CD" w:rsidP="006532CD">
      <w:pPr>
        <w:rPr>
          <w:lang w:val="en-US"/>
        </w:rPr>
      </w:pPr>
      <w:r w:rsidRPr="006532CD">
        <w:rPr>
          <w:lang w:val="en-US"/>
        </w:rPr>
        <w:lastRenderedPageBreak/>
        <w:t>.btn {</w:t>
      </w:r>
    </w:p>
    <w:p w14:paraId="259C4B78" w14:textId="77777777" w:rsidR="006532CD" w:rsidRPr="006532CD" w:rsidRDefault="006532CD" w:rsidP="006532CD">
      <w:pPr>
        <w:rPr>
          <w:lang w:val="en-US"/>
        </w:rPr>
      </w:pPr>
      <w:r w:rsidRPr="006532CD">
        <w:rPr>
          <w:lang w:val="en-US"/>
        </w:rPr>
        <w:t xml:space="preserve">    background-color: #ffffff;</w:t>
      </w:r>
    </w:p>
    <w:p w14:paraId="78080F8F" w14:textId="77777777" w:rsidR="006532CD" w:rsidRPr="006532CD" w:rsidRDefault="006532CD" w:rsidP="006532CD">
      <w:pPr>
        <w:rPr>
          <w:lang w:val="en-US"/>
        </w:rPr>
      </w:pPr>
      <w:r w:rsidRPr="006532CD">
        <w:rPr>
          <w:lang w:val="en-US"/>
        </w:rPr>
        <w:t xml:space="preserve">    transition-duration:1s;</w:t>
      </w:r>
    </w:p>
    <w:p w14:paraId="6849E066" w14:textId="77777777" w:rsidR="006532CD" w:rsidRPr="006532CD" w:rsidRDefault="006532CD" w:rsidP="006532CD">
      <w:pPr>
        <w:rPr>
          <w:lang w:val="en-US"/>
        </w:rPr>
      </w:pPr>
      <w:r w:rsidRPr="006532CD">
        <w:rPr>
          <w:lang w:val="en-US"/>
        </w:rPr>
        <w:t>}</w:t>
      </w:r>
    </w:p>
    <w:p w14:paraId="7532A834" w14:textId="77777777" w:rsidR="006532CD" w:rsidRPr="006532CD" w:rsidRDefault="006532CD" w:rsidP="006532CD">
      <w:pPr>
        <w:rPr>
          <w:lang w:val="en-US"/>
        </w:rPr>
      </w:pPr>
    </w:p>
    <w:p w14:paraId="336BDC76" w14:textId="77777777" w:rsidR="006532CD" w:rsidRPr="006532CD" w:rsidRDefault="006532CD" w:rsidP="006532CD">
      <w:pPr>
        <w:rPr>
          <w:lang w:val="en-US"/>
        </w:rPr>
      </w:pPr>
      <w:r w:rsidRPr="006532CD">
        <w:rPr>
          <w:lang w:val="en-US"/>
        </w:rPr>
        <w:t>.btn-active {</w:t>
      </w:r>
    </w:p>
    <w:p w14:paraId="4BF56139" w14:textId="77777777" w:rsidR="006532CD" w:rsidRPr="006532CD" w:rsidRDefault="006532CD" w:rsidP="006532CD">
      <w:pPr>
        <w:rPr>
          <w:lang w:val="en-US"/>
        </w:rPr>
      </w:pPr>
      <w:r w:rsidRPr="006532CD">
        <w:rPr>
          <w:lang w:val="en-US"/>
        </w:rPr>
        <w:t xml:space="preserve">    background-color: #ff5252;</w:t>
      </w:r>
    </w:p>
    <w:p w14:paraId="751F9D54" w14:textId="4D3E446A" w:rsidR="00415064" w:rsidRDefault="006532CD" w:rsidP="006532CD">
      <w:pPr>
        <w:rPr>
          <w:lang w:val="en-US"/>
        </w:rPr>
      </w:pPr>
      <w:r w:rsidRPr="006532CD">
        <w:rPr>
          <w:lang w:val="en-US"/>
        </w:rPr>
        <w:t>}</w:t>
      </w:r>
    </w:p>
    <w:p w14:paraId="0627EAEF" w14:textId="77777777" w:rsidR="006532CD" w:rsidRPr="006C5034" w:rsidRDefault="006532CD" w:rsidP="006532CD">
      <w:pPr>
        <w:shd w:val="clear" w:color="auto" w:fill="FFFFFF"/>
        <w:contextualSpacing w:val="0"/>
        <w:rPr>
          <w:rFonts w:ascii="Helvetica" w:hAnsi="Helvetica" w:cs="Helvetica"/>
          <w:color w:val="666666"/>
          <w:sz w:val="20"/>
          <w:szCs w:val="20"/>
          <w:lang w:val="en-US"/>
        </w:rPr>
      </w:pPr>
      <w:r>
        <w:rPr>
          <w:rFonts w:ascii="Helvetica" w:hAnsi="Helvetica" w:cs="Helvetica"/>
          <w:color w:val="666666"/>
          <w:sz w:val="20"/>
          <w:szCs w:val="20"/>
        </w:rPr>
        <w:t>Курс</w:t>
      </w:r>
      <w:r w:rsidRPr="006C5034">
        <w:rPr>
          <w:rFonts w:ascii="Helvetica" w:hAnsi="Helvetica" w:cs="Helvetica"/>
          <w:color w:val="666666"/>
          <w:sz w:val="20"/>
          <w:szCs w:val="20"/>
          <w:lang w:val="en-US"/>
        </w:rPr>
        <w:t xml:space="preserve"> «</w:t>
      </w:r>
      <w:hyperlink r:id="rId269" w:history="1">
        <w:r>
          <w:rPr>
            <w:rStyle w:val="a6"/>
            <w:rFonts w:ascii="Helvetica" w:hAnsi="Helvetica" w:cs="Helvetica"/>
            <w:color w:val="666666"/>
            <w:sz w:val="20"/>
            <w:szCs w:val="20"/>
          </w:rPr>
          <w:t>Плавные</w:t>
        </w:r>
        <w:r w:rsidRPr="006C503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переходы</w:t>
        </w:r>
      </w:hyperlink>
      <w:r w:rsidRPr="006C5034">
        <w:rPr>
          <w:rFonts w:ascii="Helvetica" w:hAnsi="Helvetica" w:cs="Helvetica"/>
          <w:color w:val="666666"/>
          <w:sz w:val="20"/>
          <w:szCs w:val="20"/>
          <w:lang w:val="en-US"/>
        </w:rPr>
        <w:t>»</w:t>
      </w:r>
    </w:p>
    <w:p w14:paraId="446C90DD" w14:textId="77777777" w:rsidR="006532CD" w:rsidRDefault="006532CD" w:rsidP="006532CD">
      <w:pPr>
        <w:pStyle w:val="2"/>
      </w:pPr>
      <w:r>
        <w:t>Длительность перехода, шаг 2 </w:t>
      </w:r>
      <w:r>
        <w:rPr>
          <w:bCs/>
          <w:color w:val="999999"/>
          <w:sz w:val="37"/>
          <w:szCs w:val="37"/>
        </w:rPr>
        <w:t>[2/29]</w:t>
      </w:r>
    </w:p>
    <w:p w14:paraId="13FE576A" w14:textId="77777777" w:rsidR="006532CD" w:rsidRDefault="006532CD" w:rsidP="006532C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и анимацию можно применить только к некоторым CSS-свойствам. В основном это свойства, изменяющие размер, цвет, позицию элементов. В </w:t>
      </w:r>
      <w:hyperlink r:id="rId270" w:tgtFrame="_blank" w:history="1">
        <w:r>
          <w:rPr>
            <w:rStyle w:val="a6"/>
            <w:rFonts w:ascii="Helvetica" w:hAnsi="Helvetica" w:cs="Helvetica"/>
            <w:color w:val="0088CC"/>
            <w:sz w:val="20"/>
            <w:szCs w:val="20"/>
          </w:rPr>
          <w:t>статье на MDN</w:t>
        </w:r>
      </w:hyperlink>
      <w:r>
        <w:rPr>
          <w:rFonts w:ascii="Helvetica" w:hAnsi="Helvetica" w:cs="Helvetica"/>
          <w:color w:val="333333"/>
          <w:sz w:val="20"/>
          <w:szCs w:val="20"/>
        </w:rPr>
        <w:t>приведен перечень анимируемых свойств и характер их анимирования.</w:t>
      </w:r>
    </w:p>
    <w:p w14:paraId="1F6C2AEB" w14:textId="77777777" w:rsidR="006532CD" w:rsidRDefault="006532CD" w:rsidP="006532C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задана только длительность перехода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то по умолчанию плавное изменение затрагивает все свойства элемента и для всех свойств происходит одновременно.</w:t>
      </w:r>
    </w:p>
    <w:p w14:paraId="13B72FB2" w14:textId="77777777" w:rsidR="006532CD" w:rsidRDefault="006532CD" w:rsidP="006532C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задать кнопке ещё несколько свойств и посмотрим, как они будут изменяться.</w:t>
      </w:r>
    </w:p>
    <w:p w14:paraId="75AD8D96" w14:textId="77777777" w:rsidR="006532CD" w:rsidRDefault="006532CD" w:rsidP="006532CD">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CSS-трансформации, которые подробно разбираются в </w:t>
      </w:r>
      <w:hyperlink r:id="rId271"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656AC0FE" w14:textId="77777777" w:rsidR="004933CE" w:rsidRDefault="004933CE" w:rsidP="004933CE">
      <w:pPr>
        <w:pStyle w:val="2"/>
      </w:pPr>
      <w:r>
        <w:t>transition-property: какие свойства изменять плавно? </w:t>
      </w:r>
      <w:r>
        <w:rPr>
          <w:bCs/>
          <w:color w:val="999999"/>
          <w:sz w:val="37"/>
          <w:szCs w:val="37"/>
        </w:rPr>
        <w:t>[3/29]</w:t>
      </w:r>
    </w:p>
    <w:p w14:paraId="4B7ACD54" w14:textId="77777777" w:rsidR="004933CE" w:rsidRDefault="004933CE" w:rsidP="00493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плавный переход действует на все анимируемые свойства элемента. Такое поведение соответствует значению </w:t>
      </w:r>
      <w:r>
        <w:rPr>
          <w:rStyle w:val="HTML"/>
          <w:rFonts w:ascii="Consolas" w:hAnsi="Consolas"/>
          <w:color w:val="DD1144"/>
          <w:sz w:val="18"/>
          <w:szCs w:val="18"/>
          <w:bdr w:val="single" w:sz="6" w:space="2" w:color="E1E1E8" w:frame="1"/>
          <w:shd w:val="clear" w:color="auto" w:fill="F7F7F9"/>
        </w:rPr>
        <w:t>all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это значение по умолчанию.</w:t>
      </w:r>
    </w:p>
    <w:p w14:paraId="4123EF6D" w14:textId="77777777" w:rsidR="004933CE" w:rsidRDefault="004933CE" w:rsidP="00493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часто нежелательно, особенно когда в правиле много свойств.</w:t>
      </w:r>
    </w:p>
    <w:p w14:paraId="1AA4EF42" w14:textId="77777777" w:rsidR="004933CE" w:rsidRDefault="004933CE" w:rsidP="00493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указать, какие именно свойства нужно изменять плавно, перечислив их в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через запятую:</w:t>
      </w:r>
    </w:p>
    <w:p w14:paraId="447B7578" w14:textId="77777777" w:rsidR="004933CE" w:rsidRDefault="004933CE" w:rsidP="004933CE">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 плавно меняется только ширина</w:t>
      </w:r>
    </w:p>
    <w:p w14:paraId="4F5642CD" w14:textId="77777777" w:rsidR="004933CE" w:rsidRDefault="004933CE" w:rsidP="004933CE">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height; // плавно меняются только ширина и высота</w:t>
      </w:r>
    </w:p>
    <w:p w14:paraId="3B4D93E1" w14:textId="77777777" w:rsidR="004933CE" w:rsidRDefault="004933CE" w:rsidP="00493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так же через запятую можно задавать переходам разных свойств разную длительность:</w:t>
      </w:r>
    </w:p>
    <w:p w14:paraId="2A2EFDAD" w14:textId="77777777" w:rsidR="004933CE" w:rsidRPr="004933CE" w:rsidRDefault="004933CE" w:rsidP="004933CE">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transition-property: width, height;</w:t>
      </w:r>
    </w:p>
    <w:p w14:paraId="67C68EA4" w14:textId="77777777" w:rsidR="004933CE" w:rsidRPr="004933CE" w:rsidRDefault="004933CE" w:rsidP="004933CE">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 xml:space="preserve">transition-duration: 1s, 5s; // </w:t>
      </w:r>
      <w:r>
        <w:rPr>
          <w:rFonts w:ascii="Consolas" w:hAnsi="Consolas"/>
          <w:color w:val="333333"/>
        </w:rPr>
        <w:t>ширина</w:t>
      </w:r>
      <w:r w:rsidRPr="004933CE">
        <w:rPr>
          <w:rFonts w:ascii="Consolas" w:hAnsi="Consolas"/>
          <w:color w:val="333333"/>
          <w:lang w:val="en-US"/>
        </w:rPr>
        <w:t xml:space="preserve"> </w:t>
      </w:r>
      <w:r>
        <w:rPr>
          <w:rFonts w:ascii="Consolas" w:hAnsi="Consolas"/>
          <w:color w:val="333333"/>
        </w:rPr>
        <w:t>меняется</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1 </w:t>
      </w:r>
      <w:r>
        <w:rPr>
          <w:rFonts w:ascii="Consolas" w:hAnsi="Consolas"/>
          <w:color w:val="333333"/>
        </w:rPr>
        <w:t>секунду</w:t>
      </w:r>
      <w:r w:rsidRPr="004933CE">
        <w:rPr>
          <w:rFonts w:ascii="Consolas" w:hAnsi="Consolas"/>
          <w:color w:val="333333"/>
          <w:lang w:val="en-US"/>
        </w:rPr>
        <w:t xml:space="preserve">, </w:t>
      </w:r>
      <w:r>
        <w:rPr>
          <w:rFonts w:ascii="Consolas" w:hAnsi="Consolas"/>
          <w:color w:val="333333"/>
        </w:rPr>
        <w:t>высота</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5</w:t>
      </w:r>
    </w:p>
    <w:p w14:paraId="475B1DA4" w14:textId="77777777" w:rsidR="004933CE" w:rsidRDefault="004933CE" w:rsidP="00493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применить описанное свойство на практике. В этом примере у кнопки анимируются свойства </w:t>
      </w:r>
      <w:r>
        <w:rPr>
          <w:rStyle w:val="HTML"/>
          <w:rFonts w:ascii="Consolas" w:hAnsi="Consolas"/>
          <w:color w:val="DD1144"/>
          <w:sz w:val="18"/>
          <w:szCs w:val="18"/>
          <w:bdr w:val="single" w:sz="6" w:space="2" w:color="E1E1E8" w:frame="1"/>
          <w:shd w:val="clear" w:color="auto" w:fill="F7F7F9"/>
        </w:rPr>
        <w:t>background-color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font-size</w:t>
      </w:r>
      <w:r>
        <w:rPr>
          <w:rFonts w:ascii="Helvetica" w:hAnsi="Helvetica" w:cs="Helvetica"/>
          <w:color w:val="333333"/>
          <w:sz w:val="20"/>
          <w:szCs w:val="20"/>
        </w:rPr>
        <w:t>.</w:t>
      </w:r>
    </w:p>
    <w:p w14:paraId="47A2F1DF" w14:textId="77777777" w:rsidR="00AF43FF" w:rsidRPr="00AF43FF" w:rsidRDefault="00AF43FF" w:rsidP="00AF43FF">
      <w:pPr>
        <w:rPr>
          <w:lang w:val="en-US"/>
        </w:rPr>
      </w:pPr>
      <w:r w:rsidRPr="00AF43FF">
        <w:rPr>
          <w:lang w:val="en-US"/>
        </w:rPr>
        <w:t>.btn {</w:t>
      </w:r>
    </w:p>
    <w:p w14:paraId="5125CB68" w14:textId="77777777" w:rsidR="00AF43FF" w:rsidRPr="00AF43FF" w:rsidRDefault="00AF43FF" w:rsidP="00AF43FF">
      <w:pPr>
        <w:rPr>
          <w:lang w:val="en-US"/>
        </w:rPr>
      </w:pPr>
      <w:r w:rsidRPr="00AF43FF">
        <w:rPr>
          <w:lang w:val="en-US"/>
        </w:rPr>
        <w:t xml:space="preserve">    color: #ffffff;</w:t>
      </w:r>
    </w:p>
    <w:p w14:paraId="31F934FE" w14:textId="77777777" w:rsidR="00AF43FF" w:rsidRPr="00AF43FF" w:rsidRDefault="00AF43FF" w:rsidP="00AF43FF">
      <w:pPr>
        <w:rPr>
          <w:lang w:val="en-US"/>
        </w:rPr>
      </w:pPr>
      <w:r w:rsidRPr="00AF43FF">
        <w:rPr>
          <w:lang w:val="en-US"/>
        </w:rPr>
        <w:t xml:space="preserve">    background-color: #00e676;</w:t>
      </w:r>
    </w:p>
    <w:p w14:paraId="4072B071" w14:textId="77777777" w:rsidR="00AF43FF" w:rsidRPr="00AF43FF" w:rsidRDefault="00AF43FF" w:rsidP="00AF43FF">
      <w:pPr>
        <w:rPr>
          <w:lang w:val="en-US"/>
        </w:rPr>
      </w:pPr>
      <w:r w:rsidRPr="00AF43FF">
        <w:rPr>
          <w:lang w:val="en-US"/>
        </w:rPr>
        <w:t xml:space="preserve">    transition-duration: 1s,3s;</w:t>
      </w:r>
    </w:p>
    <w:p w14:paraId="0AE7B36C" w14:textId="77777777" w:rsidR="00AF43FF" w:rsidRPr="00AF43FF" w:rsidRDefault="00AF43FF" w:rsidP="00AF43FF">
      <w:pPr>
        <w:rPr>
          <w:lang w:val="en-US"/>
        </w:rPr>
      </w:pPr>
      <w:r w:rsidRPr="00AF43FF">
        <w:rPr>
          <w:lang w:val="en-US"/>
        </w:rPr>
        <w:t xml:space="preserve">    transition-property:background-color, transform;</w:t>
      </w:r>
    </w:p>
    <w:p w14:paraId="75DAFDF0" w14:textId="77777777" w:rsidR="00AF43FF" w:rsidRPr="00AF43FF" w:rsidRDefault="00AF43FF" w:rsidP="00AF43FF">
      <w:pPr>
        <w:rPr>
          <w:lang w:val="en-US"/>
        </w:rPr>
      </w:pPr>
      <w:r w:rsidRPr="00AF43FF">
        <w:rPr>
          <w:lang w:val="en-US"/>
        </w:rPr>
        <w:t>}</w:t>
      </w:r>
    </w:p>
    <w:p w14:paraId="6D4CD9DE" w14:textId="77777777" w:rsidR="00AF43FF" w:rsidRPr="00AF43FF" w:rsidRDefault="00AF43FF" w:rsidP="00AF43FF">
      <w:pPr>
        <w:rPr>
          <w:lang w:val="en-US"/>
        </w:rPr>
      </w:pPr>
    </w:p>
    <w:p w14:paraId="384F1941" w14:textId="77777777" w:rsidR="00AF43FF" w:rsidRPr="00AF43FF" w:rsidRDefault="00AF43FF" w:rsidP="00AF43FF">
      <w:pPr>
        <w:rPr>
          <w:lang w:val="en-US"/>
        </w:rPr>
      </w:pPr>
      <w:r w:rsidRPr="00AF43FF">
        <w:rPr>
          <w:lang w:val="en-US"/>
        </w:rPr>
        <w:t>.btn-active {</w:t>
      </w:r>
    </w:p>
    <w:p w14:paraId="4D8892FA" w14:textId="77777777" w:rsidR="00AF43FF" w:rsidRPr="00AF43FF" w:rsidRDefault="00AF43FF" w:rsidP="00AF43FF">
      <w:pPr>
        <w:rPr>
          <w:lang w:val="en-US"/>
        </w:rPr>
      </w:pPr>
      <w:r w:rsidRPr="00AF43FF">
        <w:rPr>
          <w:lang w:val="en-US"/>
        </w:rPr>
        <w:t xml:space="preserve">    font-size: 60px;</w:t>
      </w:r>
    </w:p>
    <w:p w14:paraId="0B7B5BC9" w14:textId="77777777" w:rsidR="00AF43FF" w:rsidRPr="00AF43FF" w:rsidRDefault="00AF43FF" w:rsidP="00AF43FF">
      <w:pPr>
        <w:rPr>
          <w:lang w:val="en-US"/>
        </w:rPr>
      </w:pPr>
      <w:r w:rsidRPr="00AF43FF">
        <w:rPr>
          <w:lang w:val="en-US"/>
        </w:rPr>
        <w:t xml:space="preserve">    background-color: #ff5252;</w:t>
      </w:r>
    </w:p>
    <w:p w14:paraId="167CF521" w14:textId="77777777" w:rsidR="00AF43FF" w:rsidRPr="00AF43FF" w:rsidRDefault="00AF43FF" w:rsidP="00AF43FF">
      <w:pPr>
        <w:rPr>
          <w:lang w:val="en-US"/>
        </w:rPr>
      </w:pPr>
      <w:r w:rsidRPr="00AF43FF">
        <w:rPr>
          <w:lang w:val="en-US"/>
        </w:rPr>
        <w:t xml:space="preserve">    transform: rotate(180deg);</w:t>
      </w:r>
    </w:p>
    <w:p w14:paraId="68D3766A" w14:textId="452DBBF1" w:rsidR="006532CD" w:rsidRPr="006C5034" w:rsidRDefault="00AF43FF" w:rsidP="00AF43FF">
      <w:pPr>
        <w:rPr>
          <w:lang w:val="en-US"/>
        </w:rPr>
      </w:pPr>
      <w:r w:rsidRPr="006C5034">
        <w:rPr>
          <w:lang w:val="en-US"/>
        </w:rPr>
        <w:t>}</w:t>
      </w:r>
    </w:p>
    <w:p w14:paraId="068FF036" w14:textId="5AFEEB0F" w:rsidR="00AF43FF" w:rsidRPr="006C5034" w:rsidRDefault="00AF43FF" w:rsidP="00AF43FF">
      <w:pPr>
        <w:rPr>
          <w:lang w:val="en-US"/>
        </w:rPr>
      </w:pPr>
    </w:p>
    <w:p w14:paraId="7DD65002" w14:textId="77777777" w:rsidR="00AF43FF" w:rsidRPr="006C5034" w:rsidRDefault="00AF43FF" w:rsidP="00AF43FF">
      <w:pPr>
        <w:pStyle w:val="2"/>
        <w:rPr>
          <w:lang w:val="en-US"/>
        </w:rPr>
      </w:pPr>
      <w:r>
        <w:t>Задержка</w:t>
      </w:r>
      <w:r w:rsidRPr="006C5034">
        <w:rPr>
          <w:lang w:val="en-US"/>
        </w:rPr>
        <w:t xml:space="preserve"> </w:t>
      </w:r>
      <w:r>
        <w:t>перехода</w:t>
      </w:r>
      <w:r w:rsidRPr="006C5034">
        <w:rPr>
          <w:lang w:val="en-US"/>
        </w:rPr>
        <w:t>, transition-delay </w:t>
      </w:r>
      <w:r w:rsidRPr="006C5034">
        <w:rPr>
          <w:bCs/>
          <w:color w:val="999999"/>
          <w:sz w:val="37"/>
          <w:szCs w:val="37"/>
          <w:lang w:val="en-US"/>
        </w:rPr>
        <w:t>[4/29]</w:t>
      </w:r>
    </w:p>
    <w:p w14:paraId="21C85091" w14:textId="77777777" w:rsidR="00AF43FF" w:rsidRDefault="00AF43FF" w:rsidP="00AF43F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одно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свойство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6C5034">
        <w:rPr>
          <w:rFonts w:ascii="Helvetica" w:hAnsi="Helvetica" w:cs="Helvetica"/>
          <w:color w:val="333333"/>
          <w:sz w:val="20"/>
          <w:szCs w:val="20"/>
          <w:lang w:val="en-US"/>
        </w:rPr>
        <w:t> — </w:t>
      </w:r>
      <w:r w:rsidRPr="006C5034">
        <w:rPr>
          <w:rStyle w:val="HTML"/>
          <w:rFonts w:ascii="Consolas" w:hAnsi="Consolas"/>
          <w:color w:val="DD1144"/>
          <w:sz w:val="18"/>
          <w:szCs w:val="18"/>
          <w:bdr w:val="single" w:sz="6" w:space="2" w:color="E1E1E8" w:frame="1"/>
          <w:shd w:val="clear" w:color="auto" w:fill="F7F7F9"/>
          <w:lang w:val="en-US"/>
        </w:rPr>
        <w:t>transition-delay</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Оно определяет задержку перед началом перехода и задаётся в секундах или миллисекундах, как и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w:t>
      </w:r>
    </w:p>
    <w:p w14:paraId="1CC79DA0" w14:textId="77777777" w:rsidR="00AF43FF" w:rsidRDefault="00AF43FF" w:rsidP="00AF43F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ним всё просто. Разберёмся на примере.</w:t>
      </w:r>
    </w:p>
    <w:p w14:paraId="4F3978BA" w14:textId="77777777" w:rsidR="00F84334" w:rsidRPr="00F84334" w:rsidRDefault="00F84334" w:rsidP="00F84334">
      <w:pPr>
        <w:pStyle w:val="2"/>
        <w:rPr>
          <w:lang w:val="en-US"/>
        </w:rPr>
      </w:pPr>
      <w:r w:rsidRPr="00F84334">
        <w:rPr>
          <w:lang w:val="en-US"/>
        </w:rPr>
        <w:lastRenderedPageBreak/>
        <w:t>«</w:t>
      </w:r>
      <w:r>
        <w:t>Форма</w:t>
      </w:r>
      <w:r w:rsidRPr="00F84334">
        <w:rPr>
          <w:lang w:val="en-US"/>
        </w:rPr>
        <w:t xml:space="preserve">» </w:t>
      </w:r>
      <w:r>
        <w:t>перехода</w:t>
      </w:r>
      <w:r w:rsidRPr="00F84334">
        <w:rPr>
          <w:lang w:val="en-US"/>
        </w:rPr>
        <w:t>, transition-timing-function </w:t>
      </w:r>
      <w:r w:rsidRPr="00F84334">
        <w:rPr>
          <w:bCs/>
          <w:color w:val="999999"/>
          <w:sz w:val="37"/>
          <w:szCs w:val="37"/>
          <w:lang w:val="en-US"/>
        </w:rPr>
        <w:t>[5/29]</w:t>
      </w:r>
    </w:p>
    <w:p w14:paraId="6AD96A49" w14:textId="77777777" w:rsidR="00F84334" w:rsidRDefault="00F84334" w:rsidP="00F843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влияющее на переход —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Это свойство аналогично свойству </w:t>
      </w:r>
      <w:r>
        <w:rPr>
          <w:rStyle w:val="HTML"/>
          <w:rFonts w:ascii="Consolas" w:hAnsi="Consolas"/>
          <w:color w:val="DD1144"/>
          <w:sz w:val="18"/>
          <w:szCs w:val="18"/>
          <w:bdr w:val="single" w:sz="6" w:space="2" w:color="E1E1E8" w:frame="1"/>
          <w:shd w:val="clear" w:color="auto" w:fill="F7F7F9"/>
        </w:rPr>
        <w:t>animation-timing-function</w:t>
      </w:r>
      <w:r>
        <w:rPr>
          <w:rFonts w:ascii="Helvetica" w:hAnsi="Helvetica" w:cs="Helvetica"/>
          <w:color w:val="333333"/>
          <w:sz w:val="20"/>
          <w:szCs w:val="20"/>
        </w:rPr>
        <w:t>, которое разбирается в </w:t>
      </w:r>
      <w:hyperlink r:id="rId272" w:tgtFrame="_blank" w:history="1">
        <w:r>
          <w:rPr>
            <w:rStyle w:val="a6"/>
            <w:rFonts w:ascii="Helvetica" w:hAnsi="Helvetica" w:cs="Helvetica"/>
            <w:color w:val="0088CC"/>
          </w:rPr>
          <w:t>курсе по анимациям</w:t>
        </w:r>
      </w:hyperlink>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определяет с какой скоростью и ускорением будут меняться свойства во время перехода.</w:t>
      </w:r>
    </w:p>
    <w:p w14:paraId="31CF4FE2" w14:textId="77777777" w:rsidR="00F84334" w:rsidRDefault="00F84334" w:rsidP="00F843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примерах переходы происходили с одинаковой динамикой. Мы меняли длительность и задержку перехода, но не «форму». Эта «форма» по умолчанию соответствует первому графику, из которого видно, что переход начинается медленно, затем ускоряется и к концу движения опять замедляется.</w:t>
      </w:r>
    </w:p>
    <w:p w14:paraId="79385129" w14:textId="77777777" w:rsidR="00F84334" w:rsidRDefault="00F84334" w:rsidP="00F843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ведёт себя значение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008E9DB7" w14:textId="716BAA95" w:rsidR="00F84334" w:rsidRDefault="00F84334" w:rsidP="00F84334">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8DF730B" wp14:editId="6972BA8D">
            <wp:extent cx="2324100" cy="3162300"/>
            <wp:effectExtent l="0" t="0" r="0" b="0"/>
            <wp:docPr id="77" name="Рисунок 77"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7A4526DB" w14:textId="77777777" w:rsidR="00F84334" w:rsidRDefault="00F84334" w:rsidP="00F84334">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w:t>
      </w:r>
    </w:p>
    <w:p w14:paraId="49F0944C" w14:textId="77777777" w:rsidR="00F84334" w:rsidRDefault="00F84334" w:rsidP="00F84334">
      <w:pPr>
        <w:shd w:val="clear" w:color="auto" w:fill="FFFFFF"/>
        <w:ind w:left="375"/>
        <w:rPr>
          <w:rFonts w:ascii="Helvetica" w:hAnsi="Helvetica" w:cs="Helvetica"/>
          <w:color w:val="333333"/>
          <w:sz w:val="20"/>
          <w:szCs w:val="20"/>
        </w:rPr>
      </w:pPr>
      <w:r>
        <w:rPr>
          <w:rFonts w:ascii="Helvetica" w:hAnsi="Helvetica" w:cs="Helvetica"/>
          <w:color w:val="333333"/>
          <w:sz w:val="20"/>
          <w:szCs w:val="20"/>
        </w:rPr>
        <w:t> </w:t>
      </w:r>
    </w:p>
    <w:p w14:paraId="2D760CD7" w14:textId="2325DF0B" w:rsidR="00F84334" w:rsidRDefault="00F84334" w:rsidP="00F84334">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7F4D300E" wp14:editId="769A93D2">
            <wp:extent cx="2371725" cy="3162300"/>
            <wp:effectExtent l="0" t="0" r="9525" b="0"/>
            <wp:docPr id="76" name="Рисунок 76"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24D756CB" w14:textId="77777777" w:rsidR="00F84334" w:rsidRDefault="00F84334" w:rsidP="00F84334">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lastRenderedPageBreak/>
        <w:t>linear</w:t>
      </w:r>
    </w:p>
    <w:p w14:paraId="7429768B" w14:textId="77777777" w:rsidR="00F84334" w:rsidRDefault="00F84334" w:rsidP="00F843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переход равномерным, без ускорений и замедлений, используется значение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«Форма» линейного перехода приведена на втором графике.</w:t>
      </w:r>
    </w:p>
    <w:p w14:paraId="3898C5AE" w14:textId="77777777" w:rsidR="001E5C6E" w:rsidRDefault="001E5C6E" w:rsidP="001E5C6E">
      <w:pPr>
        <w:pStyle w:val="2"/>
      </w:pPr>
      <w:r>
        <w:t>transition-timing-function, шаг 2 </w:t>
      </w:r>
      <w:r>
        <w:rPr>
          <w:bCs/>
          <w:color w:val="999999"/>
          <w:sz w:val="37"/>
          <w:szCs w:val="37"/>
        </w:rPr>
        <w:t>[6/29]</w:t>
      </w:r>
    </w:p>
    <w:p w14:paraId="57E46459" w14:textId="77777777" w:rsidR="001E5C6E" w:rsidRPr="001E5C6E" w:rsidRDefault="001E5C6E" w:rsidP="001E5C6E">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Вот</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ещё</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несколько</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форм</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ease-out</w:t>
      </w:r>
      <w:r w:rsidRPr="001E5C6E">
        <w:rPr>
          <w:rFonts w:ascii="Helvetica" w:hAnsi="Helvetica" w:cs="Helvetica"/>
          <w:color w:val="333333"/>
          <w:sz w:val="20"/>
          <w:szCs w:val="20"/>
          <w:lang w:val="en-US"/>
        </w:rPr>
        <w:t> </w:t>
      </w:r>
      <w:r>
        <w:rPr>
          <w:rFonts w:ascii="Helvetica" w:hAnsi="Helvetica" w:cs="Helvetica"/>
          <w:color w:val="333333"/>
          <w:sz w:val="20"/>
          <w:szCs w:val="20"/>
        </w:rPr>
        <w:t>и</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ease-in-out</w:t>
      </w:r>
      <w:r w:rsidRPr="001E5C6E">
        <w:rPr>
          <w:rFonts w:ascii="Helvetica" w:hAnsi="Helvetica" w:cs="Helvetica"/>
          <w:color w:val="333333"/>
          <w:sz w:val="20"/>
          <w:szCs w:val="20"/>
          <w:lang w:val="en-US"/>
        </w:rPr>
        <w:t>.</w:t>
      </w:r>
    </w:p>
    <w:p w14:paraId="6FEA96C0" w14:textId="44C777A2" w:rsidR="001E5C6E" w:rsidRDefault="001E5C6E" w:rsidP="001E5C6E">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D576B7A" wp14:editId="0E7BF735">
            <wp:extent cx="2371725" cy="3162300"/>
            <wp:effectExtent l="0" t="0" r="9525" b="0"/>
            <wp:docPr id="80" name="Рисунок 80"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15A63D96" w14:textId="77777777" w:rsidR="001E5C6E" w:rsidRDefault="001E5C6E" w:rsidP="001E5C6E">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w:t>
      </w:r>
    </w:p>
    <w:p w14:paraId="25956475" w14:textId="396A559D" w:rsidR="001E5C6E" w:rsidRDefault="001E5C6E" w:rsidP="001E5C6E">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6DC2ED9A" wp14:editId="3A005284">
            <wp:extent cx="2371725" cy="3162300"/>
            <wp:effectExtent l="0" t="0" r="9525" b="0"/>
            <wp:docPr id="79" name="Рисунок 79"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6F3BA27C" w14:textId="77777777" w:rsidR="001E5C6E" w:rsidRDefault="001E5C6E" w:rsidP="001E5C6E">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ease-out</w:t>
      </w:r>
    </w:p>
    <w:p w14:paraId="5DD561E9" w14:textId="4EDBA095" w:rsidR="001E5C6E" w:rsidRDefault="001E5C6E" w:rsidP="001E5C6E">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6A221551" wp14:editId="13F59180">
            <wp:extent cx="2324100" cy="3162300"/>
            <wp:effectExtent l="0" t="0" r="0" b="0"/>
            <wp:docPr id="78" name="Рисунок 78"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5E1A1304" w14:textId="77777777" w:rsidR="001E5C6E" w:rsidRDefault="001E5C6E" w:rsidP="001E5C6E">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ease-in-out</w:t>
      </w:r>
    </w:p>
    <w:p w14:paraId="29586575" w14:textId="77777777" w:rsidR="001E5C6E" w:rsidRDefault="001E5C6E" w:rsidP="001E5C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графиков видно, что при значении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переход медленно начинается, а к концу ускоряется; при </w:t>
      </w:r>
      <w:r>
        <w:rPr>
          <w:rStyle w:val="HTML"/>
          <w:rFonts w:ascii="Consolas" w:hAnsi="Consolas"/>
          <w:color w:val="DD1144"/>
          <w:sz w:val="18"/>
          <w:szCs w:val="18"/>
          <w:bdr w:val="single" w:sz="6" w:space="2" w:color="E1E1E8" w:frame="1"/>
          <w:shd w:val="clear" w:color="auto" w:fill="F7F7F9"/>
        </w:rPr>
        <w:t>ease-out</w:t>
      </w:r>
      <w:r>
        <w:rPr>
          <w:rFonts w:ascii="Helvetica" w:hAnsi="Helvetica" w:cs="Helvetica"/>
          <w:color w:val="333333"/>
          <w:sz w:val="20"/>
          <w:szCs w:val="20"/>
        </w:rPr>
        <w:t> — начинается быстро, а к концу замедляется. Значение </w:t>
      </w:r>
      <w:r>
        <w:rPr>
          <w:rStyle w:val="HTML"/>
          <w:rFonts w:ascii="Consolas" w:hAnsi="Consolas"/>
          <w:color w:val="DD1144"/>
          <w:sz w:val="18"/>
          <w:szCs w:val="18"/>
          <w:bdr w:val="single" w:sz="6" w:space="2" w:color="E1E1E8" w:frame="1"/>
          <w:shd w:val="clear" w:color="auto" w:fill="F7F7F9"/>
        </w:rPr>
        <w:t>ease-in-out</w:t>
      </w:r>
      <w:r>
        <w:rPr>
          <w:rFonts w:ascii="Helvetica" w:hAnsi="Helvetica" w:cs="Helvetica"/>
          <w:color w:val="333333"/>
          <w:sz w:val="20"/>
          <w:szCs w:val="20"/>
        </w:rPr>
        <w:t>похоже на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то есть переход начинается и заканчивается медленно, но происходит это чуть-чуть интенсивнее.</w:t>
      </w:r>
    </w:p>
    <w:p w14:paraId="3F390DA6" w14:textId="77777777" w:rsidR="001E5C6E" w:rsidRDefault="001E5C6E" w:rsidP="001E5C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эти значения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68ECB955" w14:textId="77777777" w:rsidR="00141DE9" w:rsidRDefault="00141DE9" w:rsidP="00141DE9">
      <w:pPr>
        <w:pStyle w:val="2"/>
      </w:pPr>
      <w:r>
        <w:t>transition-timing-function, шаг 3 </w:t>
      </w:r>
      <w:r>
        <w:rPr>
          <w:bCs/>
          <w:color w:val="999999"/>
          <w:sz w:val="37"/>
          <w:szCs w:val="37"/>
        </w:rPr>
        <w:t>[7/29]</w:t>
      </w:r>
    </w:p>
    <w:p w14:paraId="5C8ED0E3" w14:textId="77777777" w:rsidR="00141DE9" w:rsidRDefault="00141DE9" w:rsidP="00141D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Названия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и другие — это «псевдонимы» функций кубических </w:t>
      </w:r>
      <w:hyperlink r:id="rId273" w:tgtFrame="_blank" w:history="1">
        <w:r>
          <w:rPr>
            <w:rStyle w:val="a6"/>
            <w:rFonts w:ascii="Helvetica" w:hAnsi="Helvetica" w:cs="Helvetica"/>
            <w:color w:val="0088CC"/>
          </w:rPr>
          <w:t>кривых Безье</w:t>
        </w:r>
      </w:hyperlink>
      <w:r>
        <w:rPr>
          <w:rFonts w:ascii="Helvetica" w:hAnsi="Helvetica" w:cs="Helvetica"/>
          <w:color w:val="333333"/>
          <w:sz w:val="20"/>
          <w:szCs w:val="20"/>
        </w:rPr>
        <w:t>:</w:t>
      </w:r>
    </w:p>
    <w:p w14:paraId="6DF07A97" w14:textId="77777777" w:rsidR="00141DE9" w:rsidRPr="00141DE9" w:rsidRDefault="00141DE9" w:rsidP="00141DE9">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 0, 1, 1)    // </w:t>
      </w:r>
      <w:r>
        <w:rPr>
          <w:rFonts w:ascii="Consolas" w:hAnsi="Consolas"/>
          <w:color w:val="333333"/>
        </w:rPr>
        <w:t>это</w:t>
      </w:r>
      <w:r w:rsidRPr="00141DE9">
        <w:rPr>
          <w:rFonts w:ascii="Consolas" w:hAnsi="Consolas"/>
          <w:color w:val="333333"/>
          <w:lang w:val="en-US"/>
        </w:rPr>
        <w:t xml:space="preserve"> linear</w:t>
      </w:r>
    </w:p>
    <w:p w14:paraId="3D9BE2CC" w14:textId="77777777" w:rsidR="00141DE9" w:rsidRPr="00141DE9" w:rsidRDefault="00141DE9" w:rsidP="00141DE9">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cubic-bezier(0.42, 0, 1, 1) // </w:t>
      </w:r>
      <w:r>
        <w:rPr>
          <w:rFonts w:ascii="Consolas" w:hAnsi="Consolas"/>
          <w:color w:val="333333"/>
        </w:rPr>
        <w:t>это</w:t>
      </w:r>
      <w:r w:rsidRPr="00141DE9">
        <w:rPr>
          <w:rFonts w:ascii="Consolas" w:hAnsi="Consolas"/>
          <w:color w:val="333333"/>
          <w:lang w:val="en-US"/>
        </w:rPr>
        <w:t xml:space="preserve"> ease</w:t>
      </w:r>
    </w:p>
    <w:p w14:paraId="20589456" w14:textId="77777777" w:rsidR="00141DE9" w:rsidRDefault="00141DE9" w:rsidP="00141D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представлении </w:t>
      </w:r>
      <w:r>
        <w:rPr>
          <w:rStyle w:val="HTML"/>
          <w:rFonts w:ascii="Consolas" w:hAnsi="Consolas"/>
          <w:color w:val="DD1144"/>
          <w:sz w:val="18"/>
          <w:szCs w:val="18"/>
          <w:bdr w:val="single" w:sz="6" w:space="2" w:color="E1E1E8" w:frame="1"/>
          <w:shd w:val="clear" w:color="auto" w:fill="F7F7F9"/>
        </w:rPr>
        <w:t>cubic-bezier(x1, y1, x2, y2)</w:t>
      </w:r>
      <w:r>
        <w:rPr>
          <w:rFonts w:ascii="Helvetica" w:hAnsi="Helvetica" w:cs="Helvetica"/>
          <w:color w:val="333333"/>
          <w:sz w:val="20"/>
          <w:szCs w:val="20"/>
        </w:rPr>
        <w:t> значения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 это координаты точек кривых на графике. При этом верным считается значение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только в диапазоне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013F741F" w14:textId="77777777" w:rsidR="00141DE9" w:rsidRDefault="00141DE9" w:rsidP="00141D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w:t>
      </w:r>
      <w:hyperlink r:id="rId274" w:tgtFrame="_blank" w:history="1">
        <w:r>
          <w:rPr>
            <w:rStyle w:val="a6"/>
            <w:rFonts w:ascii="Helvetica" w:hAnsi="Helvetica" w:cs="Helvetica"/>
            <w:color w:val="0088CC"/>
          </w:rPr>
          <w:t>отличный сервис</w:t>
        </w:r>
      </w:hyperlink>
      <w:r>
        <w:rPr>
          <w:rFonts w:ascii="Helvetica" w:hAnsi="Helvetica" w:cs="Helvetica"/>
          <w:color w:val="333333"/>
          <w:sz w:val="20"/>
          <w:szCs w:val="20"/>
        </w:rPr>
        <w:t>, помогающий разобраться в функциональном представлении кривых Безье без необходимости штудировать учебники по математике.</w:t>
      </w:r>
    </w:p>
    <w:p w14:paraId="7A568AAC" w14:textId="77777777" w:rsidR="00141DE9" w:rsidRDefault="00141DE9" w:rsidP="00141D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по этой </w:t>
      </w:r>
      <w:hyperlink r:id="rId275" w:tgtFrame="_blank" w:history="1">
        <w:r>
          <w:rPr>
            <w:rStyle w:val="a6"/>
            <w:rFonts w:ascii="Helvetica" w:hAnsi="Helvetica" w:cs="Helvetica"/>
            <w:color w:val="0088CC"/>
          </w:rPr>
          <w:t>ссылке</w:t>
        </w:r>
      </w:hyperlink>
      <w:r>
        <w:rPr>
          <w:rFonts w:ascii="Helvetica" w:hAnsi="Helvetica" w:cs="Helvetica"/>
          <w:color w:val="333333"/>
          <w:sz w:val="20"/>
          <w:szCs w:val="20"/>
        </w:rPr>
        <w:t> можно найти целую коллекцию разных easing-функций на основе кривых Безье.</w:t>
      </w:r>
    </w:p>
    <w:p w14:paraId="6512D847" w14:textId="77777777" w:rsidR="00141DE9" w:rsidRDefault="00141DE9" w:rsidP="00141D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функции </w:t>
      </w:r>
      <w:r>
        <w:rPr>
          <w:rStyle w:val="HTML"/>
          <w:rFonts w:ascii="Consolas" w:hAnsi="Consolas"/>
          <w:color w:val="DD1144"/>
          <w:sz w:val="18"/>
          <w:szCs w:val="18"/>
          <w:bdr w:val="single" w:sz="6" w:space="2" w:color="E1E1E8" w:frame="1"/>
          <w:shd w:val="clear" w:color="auto" w:fill="F7F7F9"/>
        </w:rPr>
        <w:t>cubic-bezier</w:t>
      </w:r>
      <w:r>
        <w:rPr>
          <w:rFonts w:ascii="Helvetica" w:hAnsi="Helvetica" w:cs="Helvetica"/>
          <w:color w:val="333333"/>
          <w:sz w:val="20"/>
          <w:szCs w:val="20"/>
        </w:rPr>
        <w:t> мы можем задавать любые формы переходов.</w:t>
      </w:r>
    </w:p>
    <w:p w14:paraId="5897D9B2" w14:textId="77777777" w:rsidR="00787EB2" w:rsidRPr="00787EB2" w:rsidRDefault="00787EB2" w:rsidP="00787EB2">
      <w:pPr>
        <w:pStyle w:val="2"/>
        <w:rPr>
          <w:lang w:val="en-US"/>
        </w:rPr>
      </w:pPr>
      <w:r w:rsidRPr="00787EB2">
        <w:rPr>
          <w:lang w:val="en-US"/>
        </w:rPr>
        <w:t xml:space="preserve">transition-timing-function, </w:t>
      </w:r>
      <w:r>
        <w:t>шаг</w:t>
      </w:r>
      <w:r w:rsidRPr="00787EB2">
        <w:rPr>
          <w:lang w:val="en-US"/>
        </w:rPr>
        <w:t xml:space="preserve"> 4 </w:t>
      </w:r>
      <w:r w:rsidRPr="00787EB2">
        <w:rPr>
          <w:bCs/>
          <w:color w:val="999999"/>
          <w:sz w:val="37"/>
          <w:szCs w:val="37"/>
          <w:lang w:val="en-US"/>
        </w:rPr>
        <w:t>[8/29]</w:t>
      </w:r>
    </w:p>
    <w:p w14:paraId="54876EC2" w14:textId="77777777" w:rsidR="00787EB2" w:rsidRPr="00787EB2" w:rsidRDefault="00787EB2" w:rsidP="00787EB2">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Ещё</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возможный</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значений</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transition-timing-function</w:t>
      </w:r>
      <w:r w:rsidRPr="00787EB2">
        <w:rPr>
          <w:rFonts w:ascii="Helvetica" w:hAnsi="Helvetica" w:cs="Helvetica"/>
          <w:color w:val="333333"/>
          <w:sz w:val="20"/>
          <w:szCs w:val="20"/>
          <w:lang w:val="en-US"/>
        </w:rPr>
        <w:t xml:space="preserve"> — </w:t>
      </w:r>
      <w:r>
        <w:rPr>
          <w:rFonts w:ascii="Helvetica" w:hAnsi="Helvetica" w:cs="Helvetica"/>
          <w:color w:val="333333"/>
          <w:sz w:val="20"/>
          <w:szCs w:val="20"/>
        </w:rPr>
        <w:t>это</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steps</w:t>
      </w:r>
      <w:r w:rsidRPr="00787EB2">
        <w:rPr>
          <w:rFonts w:ascii="Helvetica" w:hAnsi="Helvetica" w:cs="Helvetica"/>
          <w:color w:val="333333"/>
          <w:sz w:val="20"/>
          <w:szCs w:val="20"/>
          <w:lang w:val="en-US"/>
        </w:rPr>
        <w:t>.</w:t>
      </w:r>
    </w:p>
    <w:p w14:paraId="6AB0F44C" w14:textId="77777777" w:rsidR="00787EB2" w:rsidRDefault="00787EB2" w:rsidP="00787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Они позволяют задать «ступеньки», по которым будет идти переход. Синтаксис </w:t>
      </w:r>
      <w:r>
        <w:rPr>
          <w:rStyle w:val="HTML"/>
          <w:rFonts w:ascii="Consolas" w:hAnsi="Consolas"/>
          <w:color w:val="DD1144"/>
          <w:sz w:val="18"/>
          <w:szCs w:val="18"/>
          <w:bdr w:val="single" w:sz="6" w:space="2" w:color="E1E1E8" w:frame="1"/>
          <w:shd w:val="clear" w:color="auto" w:fill="F7F7F9"/>
        </w:rPr>
        <w:t>steps</w:t>
      </w:r>
      <w:r>
        <w:rPr>
          <w:rFonts w:ascii="Helvetica" w:hAnsi="Helvetica" w:cs="Helvetica"/>
          <w:color w:val="333333"/>
          <w:sz w:val="20"/>
          <w:szCs w:val="20"/>
        </w:rPr>
        <w:t>следующий:</w:t>
      </w:r>
    </w:p>
    <w:p w14:paraId="2198F010" w14:textId="77777777" w:rsidR="00787EB2" w:rsidRDefault="00787EB2" w:rsidP="00787EB2">
      <w:pPr>
        <w:pStyle w:val="HTML0"/>
        <w:shd w:val="clear" w:color="auto" w:fill="F5F5F5"/>
        <w:wordWrap w:val="0"/>
        <w:spacing w:after="150" w:line="300" w:lineRule="atLeast"/>
        <w:rPr>
          <w:rFonts w:ascii="Consolas" w:hAnsi="Consolas"/>
          <w:color w:val="333333"/>
        </w:rPr>
      </w:pPr>
      <w:r>
        <w:rPr>
          <w:rFonts w:ascii="Consolas" w:hAnsi="Consolas"/>
          <w:color w:val="333333"/>
        </w:rPr>
        <w:t>transition-timing-function: steps(</w:t>
      </w:r>
      <w:r>
        <w:rPr>
          <w:rStyle w:val="a4"/>
          <w:rFonts w:ascii="Consolas" w:hAnsi="Consolas"/>
          <w:color w:val="333333"/>
        </w:rPr>
        <w:t>число_шагов</w:t>
      </w:r>
      <w:r>
        <w:rPr>
          <w:rFonts w:ascii="Consolas" w:hAnsi="Consolas"/>
          <w:color w:val="333333"/>
        </w:rPr>
        <w:t xml:space="preserve">, </w:t>
      </w:r>
      <w:r>
        <w:rPr>
          <w:rStyle w:val="a4"/>
          <w:rFonts w:ascii="Consolas" w:hAnsi="Consolas"/>
          <w:color w:val="333333"/>
        </w:rPr>
        <w:t>направление</w:t>
      </w:r>
      <w:r>
        <w:rPr>
          <w:rFonts w:ascii="Consolas" w:hAnsi="Consolas"/>
          <w:color w:val="333333"/>
        </w:rPr>
        <w:t>);</w:t>
      </w:r>
    </w:p>
    <w:p w14:paraId="033E513C" w14:textId="77777777" w:rsidR="00787EB2" w:rsidRDefault="00787EB2" w:rsidP="00787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просто: </w:t>
      </w:r>
      <w:r>
        <w:rPr>
          <w:rStyle w:val="a4"/>
          <w:rFonts w:ascii="Helvetica" w:hAnsi="Helvetica" w:cs="Helvetica"/>
          <w:color w:val="333333"/>
          <w:sz w:val="20"/>
          <w:szCs w:val="20"/>
        </w:rPr>
        <w:t>число_шагов</w:t>
      </w:r>
      <w:r>
        <w:rPr>
          <w:rFonts w:ascii="Helvetica" w:hAnsi="Helvetica" w:cs="Helvetica"/>
          <w:color w:val="333333"/>
          <w:sz w:val="20"/>
          <w:szCs w:val="20"/>
        </w:rPr>
        <w:t> — это целое число, за которое будет выполнен переход; </w:t>
      </w:r>
      <w:r>
        <w:rPr>
          <w:rStyle w:val="a4"/>
          <w:rFonts w:ascii="Helvetica" w:hAnsi="Helvetica" w:cs="Helvetica"/>
          <w:color w:val="333333"/>
          <w:sz w:val="20"/>
          <w:szCs w:val="20"/>
        </w:rPr>
        <w:t>направление</w:t>
      </w:r>
      <w:r>
        <w:rPr>
          <w:rFonts w:ascii="Helvetica" w:hAnsi="Helvetica" w:cs="Helvetica"/>
          <w:color w:val="333333"/>
          <w:sz w:val="20"/>
          <w:szCs w:val="20"/>
        </w:rPr>
        <w:t> может принимать значение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w:t>
      </w:r>
    </w:p>
    <w:p w14:paraId="08BF1FDA" w14:textId="77777777" w:rsidR="00787EB2" w:rsidRDefault="00787EB2" w:rsidP="00787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заданном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первый шаг выполняется одновременно с началом перехода, а в случае c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 последний шаг будет выполнен вместе с завершением перехода.</w:t>
      </w:r>
    </w:p>
    <w:p w14:paraId="27359264" w14:textId="77777777" w:rsidR="00787EB2" w:rsidRDefault="00787EB2" w:rsidP="00787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переход можно описать в сокращенном виде свойством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Параметры перехода просто перечисляются через пробел: свойство, длительность, форма и задержка:</w:t>
      </w:r>
    </w:p>
    <w:p w14:paraId="4D3DC688" w14:textId="77777777" w:rsidR="00787EB2" w:rsidRPr="00787EB2" w:rsidRDefault="00787EB2" w:rsidP="00787EB2">
      <w:pPr>
        <w:pStyle w:val="HTML0"/>
        <w:shd w:val="clear" w:color="auto" w:fill="F5F5F5"/>
        <w:wordWrap w:val="0"/>
        <w:spacing w:after="150" w:line="300" w:lineRule="atLeast"/>
        <w:rPr>
          <w:rFonts w:ascii="Consolas" w:hAnsi="Consolas"/>
          <w:color w:val="333333"/>
          <w:lang w:val="en-US"/>
        </w:rPr>
      </w:pPr>
      <w:r w:rsidRPr="00787EB2">
        <w:rPr>
          <w:rFonts w:ascii="Consolas" w:hAnsi="Consolas"/>
          <w:color w:val="333333"/>
          <w:lang w:val="en-US"/>
        </w:rPr>
        <w:t>transition: width 1s ease-in 2s;</w:t>
      </w:r>
    </w:p>
    <w:p w14:paraId="55F6338C" w14:textId="77777777" w:rsidR="00787EB2" w:rsidRDefault="00787EB2" w:rsidP="00787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переход тут применяется к ширине элемента, будет длиться 1 секунду с формой ease-in и задержкой перед началом в 2 секунды.</w:t>
      </w:r>
    </w:p>
    <w:p w14:paraId="612465D0" w14:textId="77777777" w:rsidR="00787EB2" w:rsidRDefault="00787EB2" w:rsidP="00787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Описание перехода для квадрата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в этом задании мы тоже перевели в короткую форму.</w:t>
      </w:r>
    </w:p>
    <w:p w14:paraId="1580835A" w14:textId="77777777" w:rsidR="004D2699" w:rsidRDefault="004D2699" w:rsidP="004D2699">
      <w:pPr>
        <w:pStyle w:val="2"/>
      </w:pPr>
      <w:r>
        <w:t>Бумажные кнопки, шаг 1 </w:t>
      </w:r>
      <w:r>
        <w:rPr>
          <w:bCs/>
          <w:color w:val="999999"/>
          <w:sz w:val="37"/>
          <w:szCs w:val="37"/>
        </w:rPr>
        <w:t>[9/29]</w:t>
      </w:r>
    </w:p>
    <w:p w14:paraId="7E3BE31E" w14:textId="77777777" w:rsidR="004D2699" w:rsidRDefault="004D2699" w:rsidP="004D26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наверное заметили, курс выполнен в общей стилистике Material Design — спецификации дизайна от Google.</w:t>
      </w:r>
    </w:p>
    <w:p w14:paraId="5A84E46B" w14:textId="77777777" w:rsidR="004D2699" w:rsidRDefault="004D2699" w:rsidP="004D26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воспользуемся полученными знаниями о переходах и попробуем изобрести заново базовые элементы формы: текстовые поля, чекбоксы, переключатели и другие. В нашей реализации они будут следовать принципам Material Design и использовать плавные переходы при смене состояний.</w:t>
      </w:r>
    </w:p>
    <w:p w14:paraId="373BB3B7" w14:textId="77777777" w:rsidR="004D2699" w:rsidRDefault="004D2699" w:rsidP="004D26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«бумажных» кнопок с тенями. Реализуем их двумя парами радио-кнопок и подписей к ним. Создадим радио-кнопки и подписи, а затем визуально скроем радио-кнопки.</w:t>
      </w:r>
    </w:p>
    <w:p w14:paraId="5BBF690C" w14:textId="77777777" w:rsidR="002B7735" w:rsidRPr="002B7735" w:rsidRDefault="002B7735" w:rsidP="002B7735">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1</w:t>
      </w:r>
      <w:r w:rsidRPr="002B7735">
        <w:rPr>
          <w:rFonts w:ascii="Helvetica" w:eastAsia="Times New Roman" w:hAnsi="Helvetica" w:cs="Helvetica"/>
          <w:color w:val="333333"/>
          <w:sz w:val="20"/>
          <w:szCs w:val="20"/>
          <w:lang w:eastAsia="ru-RU"/>
        </w:rPr>
        <w:t>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.paper-btn-true</w:t>
      </w:r>
      <w:r w:rsidRPr="002B7735">
        <w:rPr>
          <w:rFonts w:ascii="Helvetica" w:eastAsia="Times New Roman" w:hAnsi="Helvetica" w:cs="Helvetica"/>
          <w:color w:val="333333"/>
          <w:sz w:val="20"/>
          <w:szCs w:val="20"/>
          <w:lang w:eastAsia="ru-RU"/>
        </w:rPr>
        <w:t> раскоментируйте радио-кнопку и подпись к ней,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Правда</w:t>
      </w:r>
      <w:r w:rsidRPr="002B7735">
        <w:rPr>
          <w:rFonts w:ascii="Helvetica" w:eastAsia="Times New Roman" w:hAnsi="Helvetica" w:cs="Helvetica"/>
          <w:color w:val="333333"/>
          <w:sz w:val="20"/>
          <w:szCs w:val="20"/>
          <w:lang w:eastAsia="ru-RU"/>
        </w:rPr>
        <w:t>,</w:t>
      </w:r>
    </w:p>
    <w:p w14:paraId="592DDF6E" w14:textId="77777777" w:rsidR="002B7735" w:rsidRPr="002B7735" w:rsidRDefault="002B7735" w:rsidP="002B7735">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2</w:t>
      </w:r>
      <w:r w:rsidRPr="002B7735">
        <w:rPr>
          <w:rFonts w:ascii="Helvetica" w:eastAsia="Times New Roman" w:hAnsi="Helvetica" w:cs="Helvetica"/>
          <w:color w:val="333333"/>
          <w:sz w:val="20"/>
          <w:szCs w:val="20"/>
          <w:lang w:eastAsia="ru-RU"/>
        </w:rPr>
        <w:t>затем раскомментируйте радио-кнопку и подпись 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.paper-btn-false</w:t>
      </w:r>
      <w:r w:rsidRPr="002B7735">
        <w:rPr>
          <w:rFonts w:ascii="Helvetica" w:eastAsia="Times New Roman" w:hAnsi="Helvetica" w:cs="Helvetica"/>
          <w:color w:val="333333"/>
          <w:sz w:val="20"/>
          <w:szCs w:val="20"/>
          <w:lang w:eastAsia="ru-RU"/>
        </w:rPr>
        <w:t>,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Ложь</w:t>
      </w:r>
      <w:r w:rsidRPr="002B7735">
        <w:rPr>
          <w:rFonts w:ascii="Helvetica" w:eastAsia="Times New Roman" w:hAnsi="Helvetica" w:cs="Helvetica"/>
          <w:color w:val="333333"/>
          <w:sz w:val="20"/>
          <w:szCs w:val="20"/>
          <w:lang w:eastAsia="ru-RU"/>
        </w:rPr>
        <w:t>.</w:t>
      </w:r>
    </w:p>
    <w:p w14:paraId="4FE15248" w14:textId="77777777" w:rsidR="002B7735" w:rsidRPr="002B7735" w:rsidRDefault="002B7735" w:rsidP="002B7735">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3</w:t>
      </w:r>
      <w:r w:rsidRPr="002B7735">
        <w:rPr>
          <w:rFonts w:ascii="Helvetica" w:eastAsia="Times New Roman" w:hAnsi="Helvetica" w:cs="Helvetica"/>
          <w:color w:val="333333"/>
          <w:sz w:val="20"/>
          <w:szCs w:val="20"/>
          <w:lang w:eastAsia="ru-RU"/>
        </w:rPr>
        <w:t>Скройте поля ввода внутри </w:t>
      </w:r>
      <w:r w:rsidRPr="002B7735">
        <w:rPr>
          <w:rFonts w:ascii="Consolas" w:eastAsia="Times New Roman" w:hAnsi="Consolas" w:cs="Courier New"/>
          <w:color w:val="DD1144"/>
          <w:sz w:val="18"/>
          <w:szCs w:val="18"/>
          <w:bdr w:val="single" w:sz="6" w:space="2" w:color="E1E1E8" w:frame="1"/>
          <w:shd w:val="clear" w:color="auto" w:fill="F7F7F9"/>
          <w:lang w:eastAsia="ru-RU"/>
        </w:rPr>
        <w:t>.paper-btn</w:t>
      </w:r>
      <w:r w:rsidRPr="002B7735">
        <w:rPr>
          <w:rFonts w:ascii="Helvetica" w:eastAsia="Times New Roman" w:hAnsi="Helvetica" w:cs="Helvetica"/>
          <w:color w:val="333333"/>
          <w:sz w:val="20"/>
          <w:szCs w:val="20"/>
          <w:lang w:eastAsia="ru-RU"/>
        </w:rPr>
        <w:t> с помощью </w:t>
      </w:r>
      <w:r w:rsidRPr="002B7735">
        <w:rPr>
          <w:rFonts w:ascii="Consolas" w:eastAsia="Times New Roman" w:hAnsi="Consolas" w:cs="Courier New"/>
          <w:color w:val="DD1144"/>
          <w:sz w:val="18"/>
          <w:szCs w:val="18"/>
          <w:bdr w:val="single" w:sz="6" w:space="2" w:color="E1E1E8" w:frame="1"/>
          <w:shd w:val="clear" w:color="auto" w:fill="F7F7F9"/>
          <w:lang w:eastAsia="ru-RU"/>
        </w:rPr>
        <w:t>display: none</w:t>
      </w:r>
      <w:r w:rsidRPr="002B7735">
        <w:rPr>
          <w:rFonts w:ascii="Helvetica" w:eastAsia="Times New Roman" w:hAnsi="Helvetica" w:cs="Helvetica"/>
          <w:color w:val="333333"/>
          <w:sz w:val="20"/>
          <w:szCs w:val="20"/>
          <w:lang w:eastAsia="ru-RU"/>
        </w:rPr>
        <w:t>.</w:t>
      </w:r>
    </w:p>
    <w:p w14:paraId="78DF36A8" w14:textId="77777777" w:rsidR="002B7735" w:rsidRPr="002B7735" w:rsidRDefault="002B7735" w:rsidP="002B7735">
      <w:pPr>
        <w:rPr>
          <w:lang w:val="en-US"/>
        </w:rPr>
      </w:pPr>
      <w:r w:rsidRPr="002B7735">
        <w:rPr>
          <w:lang w:val="en-US"/>
        </w:rPr>
        <w:t>.paper-btn {</w:t>
      </w:r>
    </w:p>
    <w:p w14:paraId="2640B847" w14:textId="77777777" w:rsidR="002B7735" w:rsidRPr="002B7735" w:rsidRDefault="002B7735" w:rsidP="002B7735">
      <w:pPr>
        <w:rPr>
          <w:lang w:val="en-US"/>
        </w:rPr>
      </w:pPr>
      <w:r w:rsidRPr="002B7735">
        <w:rPr>
          <w:lang w:val="en-US"/>
        </w:rPr>
        <w:t xml:space="preserve">    display: inline-block;</w:t>
      </w:r>
    </w:p>
    <w:p w14:paraId="1BEA4F57" w14:textId="77777777" w:rsidR="002B7735" w:rsidRPr="002B7735" w:rsidRDefault="002B7735" w:rsidP="002B7735">
      <w:pPr>
        <w:rPr>
          <w:lang w:val="en-US"/>
        </w:rPr>
      </w:pPr>
      <w:r w:rsidRPr="002B7735">
        <w:rPr>
          <w:lang w:val="en-US"/>
        </w:rPr>
        <w:t xml:space="preserve">    margin: 58px 12px;</w:t>
      </w:r>
    </w:p>
    <w:p w14:paraId="06F28464" w14:textId="77777777" w:rsidR="002B7735" w:rsidRPr="002B7735" w:rsidRDefault="002B7735" w:rsidP="002B7735">
      <w:pPr>
        <w:rPr>
          <w:lang w:val="en-US"/>
        </w:rPr>
      </w:pPr>
      <w:r w:rsidRPr="002B7735">
        <w:rPr>
          <w:lang w:val="en-US"/>
        </w:rPr>
        <w:t>}</w:t>
      </w:r>
    </w:p>
    <w:p w14:paraId="20CDA441" w14:textId="77777777" w:rsidR="002B7735" w:rsidRPr="002B7735" w:rsidRDefault="002B7735" w:rsidP="002B7735">
      <w:pPr>
        <w:rPr>
          <w:lang w:val="en-US"/>
        </w:rPr>
      </w:pPr>
    </w:p>
    <w:p w14:paraId="0C2326BC" w14:textId="77777777" w:rsidR="002B7735" w:rsidRPr="002B7735" w:rsidRDefault="002B7735" w:rsidP="002B7735">
      <w:pPr>
        <w:rPr>
          <w:lang w:val="en-US"/>
        </w:rPr>
      </w:pPr>
      <w:r w:rsidRPr="002B7735">
        <w:rPr>
          <w:lang w:val="en-US"/>
        </w:rPr>
        <w:t>.paper-btn label {</w:t>
      </w:r>
    </w:p>
    <w:p w14:paraId="3B91BAF6" w14:textId="77777777" w:rsidR="002B7735" w:rsidRPr="002B7735" w:rsidRDefault="002B7735" w:rsidP="002B7735">
      <w:pPr>
        <w:rPr>
          <w:lang w:val="en-US"/>
        </w:rPr>
      </w:pPr>
      <w:r w:rsidRPr="002B7735">
        <w:rPr>
          <w:lang w:val="en-US"/>
        </w:rPr>
        <w:t xml:space="preserve">    display: inline-block;</w:t>
      </w:r>
    </w:p>
    <w:p w14:paraId="60BE3FD7" w14:textId="77777777" w:rsidR="002B7735" w:rsidRPr="002B7735" w:rsidRDefault="002B7735" w:rsidP="002B7735">
      <w:pPr>
        <w:rPr>
          <w:lang w:val="en-US"/>
        </w:rPr>
      </w:pPr>
      <w:r w:rsidRPr="002B7735">
        <w:rPr>
          <w:lang w:val="en-US"/>
        </w:rPr>
        <w:t xml:space="preserve">    width: 80px;</w:t>
      </w:r>
    </w:p>
    <w:p w14:paraId="7DA3F817" w14:textId="77777777" w:rsidR="002B7735" w:rsidRPr="002B7735" w:rsidRDefault="002B7735" w:rsidP="002B7735">
      <w:pPr>
        <w:rPr>
          <w:lang w:val="en-US"/>
        </w:rPr>
      </w:pPr>
      <w:r w:rsidRPr="002B7735">
        <w:rPr>
          <w:lang w:val="en-US"/>
        </w:rPr>
        <w:t xml:space="preserve">    line-height: 40px;</w:t>
      </w:r>
    </w:p>
    <w:p w14:paraId="16717428" w14:textId="77777777" w:rsidR="002B7735" w:rsidRPr="002B7735" w:rsidRDefault="002B7735" w:rsidP="002B7735">
      <w:pPr>
        <w:rPr>
          <w:lang w:val="en-US"/>
        </w:rPr>
      </w:pPr>
      <w:r w:rsidRPr="002B7735">
        <w:rPr>
          <w:lang w:val="en-US"/>
        </w:rPr>
        <w:t xml:space="preserve">    font-size: 14px;</w:t>
      </w:r>
    </w:p>
    <w:p w14:paraId="1981E84B" w14:textId="77777777" w:rsidR="002B7735" w:rsidRPr="002B7735" w:rsidRDefault="002B7735" w:rsidP="002B7735">
      <w:pPr>
        <w:rPr>
          <w:lang w:val="en-US"/>
        </w:rPr>
      </w:pPr>
      <w:r w:rsidRPr="002B7735">
        <w:rPr>
          <w:lang w:val="en-US"/>
        </w:rPr>
        <w:t xml:space="preserve">    text-transform: uppercase;</w:t>
      </w:r>
    </w:p>
    <w:p w14:paraId="27B93CD8" w14:textId="77777777" w:rsidR="002B7735" w:rsidRPr="002B7735" w:rsidRDefault="002B7735" w:rsidP="002B7735">
      <w:pPr>
        <w:rPr>
          <w:lang w:val="en-US"/>
        </w:rPr>
      </w:pPr>
      <w:r w:rsidRPr="002B7735">
        <w:rPr>
          <w:lang w:val="en-US"/>
        </w:rPr>
        <w:t xml:space="preserve">    color: #616161;</w:t>
      </w:r>
    </w:p>
    <w:p w14:paraId="085FFBC5" w14:textId="77777777" w:rsidR="002B7735" w:rsidRPr="002B7735" w:rsidRDefault="002B7735" w:rsidP="002B7735">
      <w:pPr>
        <w:rPr>
          <w:lang w:val="en-US"/>
        </w:rPr>
      </w:pPr>
      <w:r w:rsidRPr="002B7735">
        <w:rPr>
          <w:lang w:val="en-US"/>
        </w:rPr>
        <w:t xml:space="preserve">    background-color: #f5f5f5;</w:t>
      </w:r>
    </w:p>
    <w:p w14:paraId="654A6B1D" w14:textId="77777777" w:rsidR="002B7735" w:rsidRPr="002B7735" w:rsidRDefault="002B7735" w:rsidP="002B7735">
      <w:pPr>
        <w:rPr>
          <w:lang w:val="en-US"/>
        </w:rPr>
      </w:pPr>
      <w:r w:rsidRPr="002B7735">
        <w:rPr>
          <w:lang w:val="en-US"/>
        </w:rPr>
        <w:t xml:space="preserve">    border-radius: 3px;</w:t>
      </w:r>
    </w:p>
    <w:p w14:paraId="72FC1A5D" w14:textId="77777777" w:rsidR="002B7735" w:rsidRPr="002B7735" w:rsidRDefault="002B7735" w:rsidP="002B7735">
      <w:pPr>
        <w:rPr>
          <w:lang w:val="en-US"/>
        </w:rPr>
      </w:pPr>
      <w:r w:rsidRPr="002B7735">
        <w:rPr>
          <w:lang w:val="en-US"/>
        </w:rPr>
        <w:t xml:space="preserve">    cursor: pointer;</w:t>
      </w:r>
    </w:p>
    <w:p w14:paraId="4C8C5207" w14:textId="77777777" w:rsidR="002B7735" w:rsidRPr="002B7735" w:rsidRDefault="002B7735" w:rsidP="002B7735">
      <w:pPr>
        <w:rPr>
          <w:lang w:val="en-US"/>
        </w:rPr>
      </w:pPr>
      <w:r w:rsidRPr="002B7735">
        <w:rPr>
          <w:lang w:val="en-US"/>
        </w:rPr>
        <w:t xml:space="preserve">    box-shadow: 0 2px 5px rgba(0, 0, 0, 0.3);</w:t>
      </w:r>
    </w:p>
    <w:p w14:paraId="3E33B447" w14:textId="77777777" w:rsidR="002B7735" w:rsidRPr="002B7735" w:rsidRDefault="002B7735" w:rsidP="002B7735">
      <w:pPr>
        <w:rPr>
          <w:lang w:val="en-US"/>
        </w:rPr>
      </w:pPr>
      <w:r w:rsidRPr="002B7735">
        <w:rPr>
          <w:lang w:val="en-US"/>
        </w:rPr>
        <w:t>}</w:t>
      </w:r>
    </w:p>
    <w:p w14:paraId="6097EA8C" w14:textId="77777777" w:rsidR="002B7735" w:rsidRPr="002B7735" w:rsidRDefault="002B7735" w:rsidP="002B7735">
      <w:pPr>
        <w:rPr>
          <w:lang w:val="en-US"/>
        </w:rPr>
      </w:pPr>
    </w:p>
    <w:p w14:paraId="3F0DE622" w14:textId="77777777" w:rsidR="002B7735" w:rsidRPr="002B7735" w:rsidRDefault="002B7735" w:rsidP="002B7735">
      <w:pPr>
        <w:rPr>
          <w:lang w:val="en-US"/>
        </w:rPr>
      </w:pPr>
      <w:r w:rsidRPr="002B7735">
        <w:rPr>
          <w:lang w:val="en-US"/>
        </w:rPr>
        <w:t>.paper-btn input {</w:t>
      </w:r>
    </w:p>
    <w:p w14:paraId="13428810" w14:textId="77777777" w:rsidR="002B7735" w:rsidRPr="002B7735" w:rsidRDefault="002B7735" w:rsidP="002B7735">
      <w:pPr>
        <w:rPr>
          <w:lang w:val="en-US"/>
        </w:rPr>
      </w:pPr>
      <w:r w:rsidRPr="002B7735">
        <w:rPr>
          <w:lang w:val="en-US"/>
        </w:rPr>
        <w:t xml:space="preserve">    display:none;</w:t>
      </w:r>
    </w:p>
    <w:p w14:paraId="008C7512" w14:textId="3D0F8D65" w:rsidR="00AF43FF" w:rsidRDefault="002B7735" w:rsidP="002B7735">
      <w:r>
        <w:t>}</w:t>
      </w:r>
    </w:p>
    <w:p w14:paraId="4A5070EF" w14:textId="77777777" w:rsidR="00D028DC" w:rsidRDefault="00D028DC" w:rsidP="00D028DC">
      <w:pPr>
        <w:pStyle w:val="2"/>
      </w:pPr>
      <w:r>
        <w:t>Бумажные кнопки, шаг 2 </w:t>
      </w:r>
      <w:r>
        <w:rPr>
          <w:bCs/>
          <w:color w:val="999999"/>
          <w:sz w:val="37"/>
          <w:szCs w:val="37"/>
        </w:rPr>
        <w:t>[10/29]</w:t>
      </w:r>
    </w:p>
    <w:p w14:paraId="0B095F03" w14:textId="77777777" w:rsidR="00D028DC" w:rsidRDefault="00D028DC" w:rsidP="00D028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заготовки кнопок. Давайте оживим их.</w:t>
      </w:r>
    </w:p>
    <w:p w14:paraId="018EB5EF" w14:textId="77777777" w:rsidR="00D028DC" w:rsidRDefault="00D028DC" w:rsidP="00D028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Переключаться кнопки будут при помощи трюка с селекторами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который описан в </w:t>
      </w:r>
      <w:hyperlink r:id="rId276" w:tgtFrame="_blank" w:history="1">
        <w:r>
          <w:rPr>
            <w:rStyle w:val="a6"/>
            <w:rFonts w:ascii="Helvetica" w:hAnsi="Helvetica" w:cs="Helvetica"/>
            <w:color w:val="0088CC"/>
          </w:rPr>
          <w:t>задании курса «Селекторы. Часть 3».</w:t>
        </w:r>
      </w:hyperlink>
    </w:p>
    <w:p w14:paraId="5AE63C02" w14:textId="77777777" w:rsidR="00D028DC" w:rsidRDefault="00D028DC" w:rsidP="00D028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цвет фона для активного состояния кнопок. Кнопка «Правда» будет менять цвет на зелёный, а кнопка «Ложь» — на красный. Для этого нам нужно будет воспользоваться такими селекторами:</w:t>
      </w:r>
    </w:p>
    <w:p w14:paraId="4D98FCAE" w14:textId="77777777" w:rsidR="00D028DC" w:rsidRDefault="00D028DC" w:rsidP="00D028DC">
      <w:pPr>
        <w:pStyle w:val="HTML0"/>
        <w:shd w:val="clear" w:color="auto" w:fill="F5F5F5"/>
        <w:wordWrap w:val="0"/>
        <w:spacing w:after="150" w:line="300" w:lineRule="atLeast"/>
        <w:rPr>
          <w:rFonts w:ascii="Consolas" w:hAnsi="Consolas"/>
          <w:color w:val="333333"/>
        </w:rPr>
      </w:pPr>
      <w:r>
        <w:rPr>
          <w:rFonts w:ascii="Consolas" w:hAnsi="Consolas"/>
          <w:color w:val="333333"/>
        </w:rPr>
        <w:t>.paper-btn-true input:checked ~ label { ... } // правда</w:t>
      </w:r>
    </w:p>
    <w:p w14:paraId="0122905B" w14:textId="77777777" w:rsidR="00D028DC" w:rsidRDefault="00D028DC" w:rsidP="00D028DC">
      <w:pPr>
        <w:pStyle w:val="HTML0"/>
        <w:shd w:val="clear" w:color="auto" w:fill="F5F5F5"/>
        <w:wordWrap w:val="0"/>
        <w:spacing w:after="150" w:line="300" w:lineRule="atLeast"/>
        <w:rPr>
          <w:rFonts w:ascii="Consolas" w:hAnsi="Consolas"/>
          <w:color w:val="333333"/>
        </w:rPr>
      </w:pPr>
      <w:r w:rsidRPr="00D028DC">
        <w:rPr>
          <w:rFonts w:ascii="Consolas" w:hAnsi="Consolas"/>
          <w:color w:val="333333"/>
          <w:lang w:val="en-US"/>
        </w:rPr>
        <w:t xml:space="preserve">.paper-btn-false input:checked ~ label { ... }  </w:t>
      </w:r>
      <w:r>
        <w:rPr>
          <w:rFonts w:ascii="Consolas" w:hAnsi="Consolas"/>
          <w:color w:val="333333"/>
        </w:rPr>
        <w:t>// ложь</w:t>
      </w:r>
    </w:p>
    <w:p w14:paraId="2EEE9613" w14:textId="77777777" w:rsidR="00D75B6B" w:rsidRPr="00D75B6B" w:rsidRDefault="00D75B6B" w:rsidP="00D75B6B">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кнопки «Правда» задайте цвет фона </w:t>
      </w:r>
      <w:r w:rsidRPr="00D75B6B">
        <w:rPr>
          <w:rFonts w:ascii="Consolas" w:eastAsia="Times New Roman" w:hAnsi="Consolas" w:cs="Courier New"/>
          <w:color w:val="00E676"/>
          <w:sz w:val="18"/>
          <w:szCs w:val="18"/>
          <w:bdr w:val="single" w:sz="6" w:space="2" w:color="E1E1E8" w:frame="1"/>
          <w:shd w:val="clear" w:color="auto" w:fill="F7F7F9"/>
          <w:lang w:eastAsia="ru-RU"/>
        </w:rPr>
        <w:t>#00e676</w:t>
      </w:r>
      <w:r w:rsidRPr="00D75B6B">
        <w:rPr>
          <w:rFonts w:ascii="Helvetica" w:eastAsia="Times New Roman" w:hAnsi="Helvetica" w:cs="Helvetica"/>
          <w:color w:val="333333"/>
          <w:sz w:val="20"/>
          <w:szCs w:val="20"/>
          <w:lang w:eastAsia="ru-RU"/>
        </w:rPr>
        <w:t>,</w:t>
      </w:r>
    </w:p>
    <w:p w14:paraId="12002668" w14:textId="77777777" w:rsidR="00D75B6B" w:rsidRPr="00D75B6B" w:rsidRDefault="00D75B6B" w:rsidP="00D75B6B">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для активного состояния кнопки «Ложь» — цвет фона </w:t>
      </w:r>
      <w:r w:rsidRPr="00D75B6B">
        <w:rPr>
          <w:rFonts w:ascii="Consolas" w:eastAsia="Times New Roman" w:hAnsi="Consolas" w:cs="Courier New"/>
          <w:color w:val="FF5252"/>
          <w:sz w:val="18"/>
          <w:szCs w:val="18"/>
          <w:bdr w:val="single" w:sz="6" w:space="2" w:color="E1E1E8" w:frame="1"/>
          <w:shd w:val="clear" w:color="auto" w:fill="F7F7F9"/>
          <w:lang w:eastAsia="ru-RU"/>
        </w:rPr>
        <w:t>#ff5252</w:t>
      </w:r>
      <w:r w:rsidRPr="00D75B6B">
        <w:rPr>
          <w:rFonts w:ascii="Helvetica" w:eastAsia="Times New Roman" w:hAnsi="Helvetica" w:cs="Helvetica"/>
          <w:color w:val="333333"/>
          <w:sz w:val="20"/>
          <w:szCs w:val="20"/>
          <w:lang w:eastAsia="ru-RU"/>
        </w:rPr>
        <w:t>.</w:t>
      </w:r>
    </w:p>
    <w:p w14:paraId="2ACE0C8B" w14:textId="77777777" w:rsidR="00D75B6B" w:rsidRPr="00D75B6B" w:rsidRDefault="00D75B6B" w:rsidP="00D75B6B">
      <w:pPr>
        <w:spacing w:after="135"/>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color w:val="333333"/>
          <w:sz w:val="20"/>
          <w:szCs w:val="20"/>
          <w:lang w:eastAsia="ru-RU"/>
        </w:rPr>
        <w:t>Переключайте кнопки «Правда» или «Ложь» для проверки результата.</w:t>
      </w:r>
    </w:p>
    <w:p w14:paraId="3EEB7842" w14:textId="77777777" w:rsidR="00D75B6B" w:rsidRPr="00D75B6B" w:rsidRDefault="00D75B6B" w:rsidP="00D75B6B">
      <w:pPr>
        <w:rPr>
          <w:lang w:val="en-US"/>
        </w:rPr>
      </w:pPr>
      <w:r w:rsidRPr="00D75B6B">
        <w:rPr>
          <w:lang w:val="en-US"/>
        </w:rPr>
        <w:lastRenderedPageBreak/>
        <w:t>.paper-btn input {</w:t>
      </w:r>
    </w:p>
    <w:p w14:paraId="6A715B22" w14:textId="77777777" w:rsidR="00D75B6B" w:rsidRPr="00D75B6B" w:rsidRDefault="00D75B6B" w:rsidP="00D75B6B">
      <w:pPr>
        <w:rPr>
          <w:lang w:val="en-US"/>
        </w:rPr>
      </w:pPr>
      <w:r w:rsidRPr="00D75B6B">
        <w:rPr>
          <w:lang w:val="en-US"/>
        </w:rPr>
        <w:t xml:space="preserve">    display: none;</w:t>
      </w:r>
    </w:p>
    <w:p w14:paraId="19C21B6B" w14:textId="77777777" w:rsidR="00D75B6B" w:rsidRPr="00D75B6B" w:rsidRDefault="00D75B6B" w:rsidP="00D75B6B">
      <w:pPr>
        <w:rPr>
          <w:lang w:val="en-US"/>
        </w:rPr>
      </w:pPr>
      <w:r w:rsidRPr="00D75B6B">
        <w:rPr>
          <w:lang w:val="en-US"/>
        </w:rPr>
        <w:t>}</w:t>
      </w:r>
    </w:p>
    <w:p w14:paraId="46A29935" w14:textId="77777777" w:rsidR="00D75B6B" w:rsidRPr="00D75B6B" w:rsidRDefault="00D75B6B" w:rsidP="00D75B6B">
      <w:pPr>
        <w:rPr>
          <w:lang w:val="en-US"/>
        </w:rPr>
      </w:pPr>
    </w:p>
    <w:p w14:paraId="66DC6F14" w14:textId="77777777" w:rsidR="00D75B6B" w:rsidRPr="00D75B6B" w:rsidRDefault="00D75B6B" w:rsidP="00D75B6B">
      <w:pPr>
        <w:rPr>
          <w:lang w:val="en-US"/>
        </w:rPr>
      </w:pPr>
      <w:r w:rsidRPr="00D75B6B">
        <w:rPr>
          <w:lang w:val="en-US"/>
        </w:rPr>
        <w:t>.paper-btn-true input:checked ~ label {</w:t>
      </w:r>
    </w:p>
    <w:p w14:paraId="319E3087" w14:textId="77777777" w:rsidR="00D75B6B" w:rsidRPr="00D75B6B" w:rsidRDefault="00D75B6B" w:rsidP="00D75B6B">
      <w:pPr>
        <w:rPr>
          <w:lang w:val="en-US"/>
        </w:rPr>
      </w:pPr>
      <w:r w:rsidRPr="00D75B6B">
        <w:rPr>
          <w:lang w:val="en-US"/>
        </w:rPr>
        <w:t xml:space="preserve">    background-color:#00e676;</w:t>
      </w:r>
    </w:p>
    <w:p w14:paraId="1CB871DA" w14:textId="77777777" w:rsidR="00D75B6B" w:rsidRPr="00D75B6B" w:rsidRDefault="00D75B6B" w:rsidP="00D75B6B">
      <w:pPr>
        <w:rPr>
          <w:lang w:val="en-US"/>
        </w:rPr>
      </w:pPr>
      <w:r w:rsidRPr="00D75B6B">
        <w:rPr>
          <w:lang w:val="en-US"/>
        </w:rPr>
        <w:t>}</w:t>
      </w:r>
    </w:p>
    <w:p w14:paraId="6AF4849F" w14:textId="77777777" w:rsidR="00D75B6B" w:rsidRPr="00D75B6B" w:rsidRDefault="00D75B6B" w:rsidP="00D75B6B">
      <w:pPr>
        <w:rPr>
          <w:lang w:val="en-US"/>
        </w:rPr>
      </w:pPr>
    </w:p>
    <w:p w14:paraId="4190AC17" w14:textId="77777777" w:rsidR="00D75B6B" w:rsidRPr="00D75B6B" w:rsidRDefault="00D75B6B" w:rsidP="00D75B6B">
      <w:pPr>
        <w:rPr>
          <w:lang w:val="en-US"/>
        </w:rPr>
      </w:pPr>
      <w:r w:rsidRPr="00D75B6B">
        <w:rPr>
          <w:lang w:val="en-US"/>
        </w:rPr>
        <w:t>.paper-btn-false input:checked ~ label {</w:t>
      </w:r>
    </w:p>
    <w:p w14:paraId="18B03FE0" w14:textId="562AF6B7" w:rsidR="00D028DC" w:rsidRDefault="00D75B6B" w:rsidP="00D75B6B">
      <w:r w:rsidRPr="00D75B6B">
        <w:rPr>
          <w:lang w:val="en-US"/>
        </w:rPr>
        <w:t xml:space="preserve">    </w:t>
      </w:r>
      <w:r>
        <w:t>Backgro</w:t>
      </w:r>
    </w:p>
    <w:p w14:paraId="4230F9E3" w14:textId="4947B2B5" w:rsidR="00D75B6B" w:rsidRDefault="00D75B6B" w:rsidP="00D75B6B"/>
    <w:p w14:paraId="7C6C823B" w14:textId="77777777" w:rsidR="00D75B6B" w:rsidRDefault="00D75B6B" w:rsidP="00D75B6B">
      <w:pPr>
        <w:pStyle w:val="2"/>
      </w:pPr>
      <w:r>
        <w:t>Бумажные кнопки, шаг 3 </w:t>
      </w:r>
      <w:r>
        <w:rPr>
          <w:bCs/>
          <w:color w:val="999999"/>
          <w:sz w:val="37"/>
          <w:szCs w:val="37"/>
        </w:rPr>
        <w:t>[11/29]</w:t>
      </w:r>
    </w:p>
    <w:p w14:paraId="69CCFC94" w14:textId="77777777" w:rsidR="00D75B6B" w:rsidRDefault="00D75B6B" w:rsidP="00D75B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добавим к активному состоянию кнопок более контрастную тень и изменим цвет текста. Для этого создадим CSS-правило с таким селектором:</w:t>
      </w:r>
    </w:p>
    <w:p w14:paraId="7802B060" w14:textId="77777777" w:rsidR="00D75B6B" w:rsidRDefault="00D75B6B" w:rsidP="00D75B6B">
      <w:pPr>
        <w:pStyle w:val="HTML0"/>
        <w:shd w:val="clear" w:color="auto" w:fill="F5F5F5"/>
        <w:wordWrap w:val="0"/>
        <w:spacing w:after="150" w:line="300" w:lineRule="atLeast"/>
        <w:rPr>
          <w:rFonts w:ascii="Consolas" w:hAnsi="Consolas"/>
          <w:color w:val="333333"/>
        </w:rPr>
      </w:pPr>
      <w:r>
        <w:rPr>
          <w:rFonts w:ascii="Consolas" w:hAnsi="Consolas"/>
          <w:color w:val="333333"/>
        </w:rPr>
        <w:t>.paper-btn input:checked ~ label { ... }</w:t>
      </w:r>
    </w:p>
    <w:p w14:paraId="1A354152" w14:textId="77777777" w:rsidR="00D75B6B" w:rsidRDefault="00D75B6B" w:rsidP="00D75B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Тень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которая появляется в активном состоянии, анимируем с помощью плавного перехода. Cвойства перехода нужно добавить в общее CSS-правило для подписи:</w:t>
      </w:r>
    </w:p>
    <w:p w14:paraId="0817B6BE" w14:textId="77777777" w:rsidR="00D75B6B" w:rsidRDefault="00D75B6B" w:rsidP="00D75B6B">
      <w:pPr>
        <w:pStyle w:val="HTML0"/>
        <w:shd w:val="clear" w:color="auto" w:fill="F5F5F5"/>
        <w:wordWrap w:val="0"/>
        <w:spacing w:after="150" w:line="300" w:lineRule="atLeast"/>
        <w:rPr>
          <w:rFonts w:ascii="Consolas" w:hAnsi="Consolas"/>
          <w:color w:val="333333"/>
        </w:rPr>
      </w:pPr>
      <w:r>
        <w:rPr>
          <w:rFonts w:ascii="Consolas" w:hAnsi="Consolas"/>
          <w:color w:val="333333"/>
        </w:rPr>
        <w:t>.paper-btn label { ... }</w:t>
      </w:r>
    </w:p>
    <w:p w14:paraId="10CA433C" w14:textId="77777777" w:rsidR="00D75B6B" w:rsidRDefault="00D75B6B" w:rsidP="00D75B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тень будет и появляться, и исчезать плавно.</w:t>
      </w:r>
    </w:p>
    <w:p w14:paraId="452FDC02" w14:textId="77777777" w:rsidR="00D75B6B" w:rsidRPr="00D75B6B" w:rsidRDefault="00D75B6B" w:rsidP="00D75B6B">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кнопок задайте цвет текста </w:t>
      </w:r>
      <w:r w:rsidRPr="00D75B6B">
        <w:rPr>
          <w:rFonts w:ascii="Consolas" w:eastAsia="Times New Roman" w:hAnsi="Consolas" w:cs="Courier New"/>
          <w:color w:val="F1F1F1"/>
          <w:sz w:val="18"/>
          <w:szCs w:val="18"/>
          <w:bdr w:val="single" w:sz="6" w:space="2" w:color="E1E1E8" w:frame="1"/>
          <w:shd w:val="clear" w:color="auto" w:fill="999999"/>
          <w:lang w:eastAsia="ru-RU"/>
        </w:rPr>
        <w:t>#f1f1f1</w:t>
      </w:r>
      <w:r w:rsidRPr="00D75B6B">
        <w:rPr>
          <w:rFonts w:ascii="Helvetica" w:eastAsia="Times New Roman" w:hAnsi="Helvetica" w:cs="Helvetica"/>
          <w:color w:val="333333"/>
          <w:sz w:val="20"/>
          <w:szCs w:val="20"/>
          <w:lang w:eastAsia="ru-RU"/>
        </w:rPr>
        <w:t> и тень </w:t>
      </w:r>
      <w:r w:rsidRPr="00D75B6B">
        <w:rPr>
          <w:rFonts w:ascii="Consolas" w:eastAsia="Times New Roman" w:hAnsi="Consolas" w:cs="Courier New"/>
          <w:color w:val="DD1144"/>
          <w:sz w:val="18"/>
          <w:szCs w:val="18"/>
          <w:bdr w:val="single" w:sz="6" w:space="2" w:color="E1E1E8" w:frame="1"/>
          <w:shd w:val="clear" w:color="auto" w:fill="F7F7F9"/>
          <w:lang w:eastAsia="ru-RU"/>
        </w:rPr>
        <w:t>0 6px 20px 0 rgba(0, 0, 0, 0.4)</w:t>
      </w:r>
      <w:r w:rsidRPr="00D75B6B">
        <w:rPr>
          <w:rFonts w:ascii="Helvetica" w:eastAsia="Times New Roman" w:hAnsi="Helvetica" w:cs="Helvetica"/>
          <w:color w:val="333333"/>
          <w:sz w:val="20"/>
          <w:szCs w:val="20"/>
          <w:lang w:eastAsia="ru-RU"/>
        </w:rPr>
        <w:t>.</w:t>
      </w:r>
    </w:p>
    <w:p w14:paraId="581808E6" w14:textId="77777777" w:rsidR="00D75B6B" w:rsidRPr="00D75B6B" w:rsidRDefault="00D75B6B" w:rsidP="00D75B6B">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затем обеим кнопкам задайте плавный переход для свойства </w:t>
      </w:r>
      <w:r w:rsidRPr="00D75B6B">
        <w:rPr>
          <w:rFonts w:ascii="Consolas" w:eastAsia="Times New Roman" w:hAnsi="Consolas" w:cs="Courier New"/>
          <w:color w:val="DD1144"/>
          <w:sz w:val="18"/>
          <w:szCs w:val="18"/>
          <w:bdr w:val="single" w:sz="6" w:space="2" w:color="E1E1E8" w:frame="1"/>
          <w:shd w:val="clear" w:color="auto" w:fill="F7F7F9"/>
          <w:lang w:eastAsia="ru-RU"/>
        </w:rPr>
        <w:t>box-shadow</w:t>
      </w:r>
      <w:r w:rsidRPr="00D75B6B">
        <w:rPr>
          <w:rFonts w:ascii="Helvetica" w:eastAsia="Times New Roman" w:hAnsi="Helvetica" w:cs="Helvetica"/>
          <w:color w:val="333333"/>
          <w:sz w:val="20"/>
          <w:szCs w:val="20"/>
          <w:lang w:eastAsia="ru-RU"/>
        </w:rPr>
        <w:t> длительностью </w:t>
      </w:r>
      <w:r w:rsidRPr="00D75B6B">
        <w:rPr>
          <w:rFonts w:ascii="Consolas" w:eastAsia="Times New Roman" w:hAnsi="Consolas" w:cs="Courier New"/>
          <w:color w:val="DD1144"/>
          <w:sz w:val="18"/>
          <w:szCs w:val="18"/>
          <w:bdr w:val="single" w:sz="6" w:space="2" w:color="E1E1E8" w:frame="1"/>
          <w:shd w:val="clear" w:color="auto" w:fill="F7F7F9"/>
          <w:lang w:eastAsia="ru-RU"/>
        </w:rPr>
        <w:t>0.3s</w:t>
      </w:r>
      <w:r w:rsidRPr="00D75B6B">
        <w:rPr>
          <w:rFonts w:ascii="Helvetica" w:eastAsia="Times New Roman" w:hAnsi="Helvetica" w:cs="Helvetica"/>
          <w:color w:val="333333"/>
          <w:sz w:val="20"/>
          <w:szCs w:val="20"/>
          <w:lang w:eastAsia="ru-RU"/>
        </w:rPr>
        <w:t> с формой </w:t>
      </w:r>
      <w:r w:rsidRPr="00D75B6B">
        <w:rPr>
          <w:rFonts w:ascii="Consolas" w:eastAsia="Times New Roman" w:hAnsi="Consolas" w:cs="Courier New"/>
          <w:color w:val="DD1144"/>
          <w:sz w:val="18"/>
          <w:szCs w:val="18"/>
          <w:bdr w:val="single" w:sz="6" w:space="2" w:color="E1E1E8" w:frame="1"/>
          <w:shd w:val="clear" w:color="auto" w:fill="F7F7F9"/>
          <w:lang w:eastAsia="ru-RU"/>
        </w:rPr>
        <w:t>cubic-bezier(0.4, 0, 0.2, 1)</w:t>
      </w:r>
      <w:r w:rsidRPr="00D75B6B">
        <w:rPr>
          <w:rFonts w:ascii="Helvetica" w:eastAsia="Times New Roman" w:hAnsi="Helvetica" w:cs="Helvetica"/>
          <w:color w:val="333333"/>
          <w:sz w:val="20"/>
          <w:szCs w:val="20"/>
          <w:lang w:eastAsia="ru-RU"/>
        </w:rPr>
        <w:t>.</w:t>
      </w:r>
    </w:p>
    <w:p w14:paraId="65843057" w14:textId="77777777" w:rsidR="00D75B6B" w:rsidRDefault="00D75B6B" w:rsidP="00D75B6B">
      <w:r>
        <w:t>.paper-btn {</w:t>
      </w:r>
    </w:p>
    <w:p w14:paraId="1B3F6FB2" w14:textId="77777777" w:rsidR="00D75B6B" w:rsidRDefault="00D75B6B" w:rsidP="00D75B6B">
      <w:r>
        <w:t xml:space="preserve">    display: inline-block;</w:t>
      </w:r>
    </w:p>
    <w:p w14:paraId="6BACBD54" w14:textId="77777777" w:rsidR="00D75B6B" w:rsidRDefault="00D75B6B" w:rsidP="00D75B6B">
      <w:r>
        <w:t xml:space="preserve">    margin: 58px 12px;</w:t>
      </w:r>
    </w:p>
    <w:p w14:paraId="5CE82C29" w14:textId="77777777" w:rsidR="00D75B6B" w:rsidRDefault="00D75B6B" w:rsidP="00D75B6B">
      <w:r>
        <w:t>}</w:t>
      </w:r>
    </w:p>
    <w:p w14:paraId="51F3096B" w14:textId="77777777" w:rsidR="00D75B6B" w:rsidRDefault="00D75B6B" w:rsidP="00D75B6B"/>
    <w:p w14:paraId="73BD369E" w14:textId="77777777" w:rsidR="00D75B6B" w:rsidRDefault="00D75B6B" w:rsidP="00D75B6B">
      <w:r>
        <w:t>.paper-btn label {</w:t>
      </w:r>
    </w:p>
    <w:p w14:paraId="3CE5490E" w14:textId="77777777" w:rsidR="00D75B6B" w:rsidRDefault="00D75B6B" w:rsidP="00D75B6B">
      <w:r>
        <w:t xml:space="preserve">    display: inline-block;</w:t>
      </w:r>
    </w:p>
    <w:p w14:paraId="43306917" w14:textId="77777777" w:rsidR="00D75B6B" w:rsidRDefault="00D75B6B" w:rsidP="00D75B6B">
      <w:r>
        <w:t xml:space="preserve">    width: 80px;</w:t>
      </w:r>
    </w:p>
    <w:p w14:paraId="333C6A61" w14:textId="77777777" w:rsidR="00D75B6B" w:rsidRDefault="00D75B6B" w:rsidP="00D75B6B">
      <w:r>
        <w:t xml:space="preserve">    line-height: 40px;</w:t>
      </w:r>
    </w:p>
    <w:p w14:paraId="2FC9C89B" w14:textId="77777777" w:rsidR="00D75B6B" w:rsidRDefault="00D75B6B" w:rsidP="00D75B6B">
      <w:r>
        <w:t xml:space="preserve">    font-size: 14px;</w:t>
      </w:r>
    </w:p>
    <w:p w14:paraId="6B21B314" w14:textId="77777777" w:rsidR="00D75B6B" w:rsidRDefault="00D75B6B" w:rsidP="00D75B6B">
      <w:r>
        <w:t xml:space="preserve">    text-transform: uppercase;</w:t>
      </w:r>
    </w:p>
    <w:p w14:paraId="06DFFF21" w14:textId="77777777" w:rsidR="00D75B6B" w:rsidRDefault="00D75B6B" w:rsidP="00D75B6B">
      <w:r>
        <w:t xml:space="preserve">    color: #616161;</w:t>
      </w:r>
    </w:p>
    <w:p w14:paraId="5A4B4803" w14:textId="77777777" w:rsidR="00D75B6B" w:rsidRDefault="00D75B6B" w:rsidP="00D75B6B">
      <w:r>
        <w:t xml:space="preserve">    background-color: #f5f5f5;</w:t>
      </w:r>
    </w:p>
    <w:p w14:paraId="15168FAE" w14:textId="77777777" w:rsidR="00D75B6B" w:rsidRDefault="00D75B6B" w:rsidP="00D75B6B">
      <w:r>
        <w:t xml:space="preserve">    border-radius: 3px;</w:t>
      </w:r>
    </w:p>
    <w:p w14:paraId="1D92D1F7" w14:textId="77777777" w:rsidR="00D75B6B" w:rsidRDefault="00D75B6B" w:rsidP="00D75B6B">
      <w:r>
        <w:t xml:space="preserve">    cursor: pointer;</w:t>
      </w:r>
    </w:p>
    <w:p w14:paraId="248DBCB6" w14:textId="77777777" w:rsidR="00D75B6B" w:rsidRPr="00D75B6B" w:rsidRDefault="00D75B6B" w:rsidP="00D75B6B">
      <w:pPr>
        <w:rPr>
          <w:lang w:val="en-US"/>
        </w:rPr>
      </w:pPr>
      <w:r w:rsidRPr="00D75B6B">
        <w:rPr>
          <w:lang w:val="en-US"/>
        </w:rPr>
        <w:t xml:space="preserve">    box-shadow: 0 2px 5px rgba(0, 0, 0, 0.3);</w:t>
      </w:r>
    </w:p>
    <w:p w14:paraId="6C8D4CA2" w14:textId="77777777" w:rsidR="00D75B6B" w:rsidRPr="00D75B6B" w:rsidRDefault="00D75B6B" w:rsidP="00D75B6B">
      <w:pPr>
        <w:rPr>
          <w:lang w:val="en-US"/>
        </w:rPr>
      </w:pPr>
      <w:r w:rsidRPr="00D75B6B">
        <w:rPr>
          <w:lang w:val="en-US"/>
        </w:rPr>
        <w:t xml:space="preserve">    transition:box-shadow 0.3s cubic-bezier(0.4, 0, 0.2, 1) 0s;</w:t>
      </w:r>
    </w:p>
    <w:p w14:paraId="03C1DDBD" w14:textId="77777777" w:rsidR="00D75B6B" w:rsidRPr="00D75B6B" w:rsidRDefault="00D75B6B" w:rsidP="00D75B6B">
      <w:pPr>
        <w:rPr>
          <w:lang w:val="en-US"/>
        </w:rPr>
      </w:pPr>
    </w:p>
    <w:p w14:paraId="3F644AF1" w14:textId="77777777" w:rsidR="00D75B6B" w:rsidRPr="00D75B6B" w:rsidRDefault="00D75B6B" w:rsidP="00D75B6B">
      <w:pPr>
        <w:rPr>
          <w:lang w:val="en-US"/>
        </w:rPr>
      </w:pPr>
      <w:r w:rsidRPr="00D75B6B">
        <w:rPr>
          <w:lang w:val="en-US"/>
        </w:rPr>
        <w:t>}</w:t>
      </w:r>
    </w:p>
    <w:p w14:paraId="059BCAA2" w14:textId="77777777" w:rsidR="00D75B6B" w:rsidRPr="00D75B6B" w:rsidRDefault="00D75B6B" w:rsidP="00D75B6B">
      <w:pPr>
        <w:rPr>
          <w:lang w:val="en-US"/>
        </w:rPr>
      </w:pPr>
    </w:p>
    <w:p w14:paraId="44B95C7A" w14:textId="77777777" w:rsidR="00D75B6B" w:rsidRPr="00D75B6B" w:rsidRDefault="00D75B6B" w:rsidP="00D75B6B">
      <w:pPr>
        <w:rPr>
          <w:lang w:val="en-US"/>
        </w:rPr>
      </w:pPr>
      <w:r w:rsidRPr="00D75B6B">
        <w:rPr>
          <w:lang w:val="en-US"/>
        </w:rPr>
        <w:t>.paper-btn input {</w:t>
      </w:r>
    </w:p>
    <w:p w14:paraId="161D93EF" w14:textId="77777777" w:rsidR="00D75B6B" w:rsidRPr="00D75B6B" w:rsidRDefault="00D75B6B" w:rsidP="00D75B6B">
      <w:pPr>
        <w:rPr>
          <w:lang w:val="en-US"/>
        </w:rPr>
      </w:pPr>
      <w:r w:rsidRPr="00D75B6B">
        <w:rPr>
          <w:lang w:val="en-US"/>
        </w:rPr>
        <w:t xml:space="preserve">    display: none;</w:t>
      </w:r>
    </w:p>
    <w:p w14:paraId="07C0E29D" w14:textId="77777777" w:rsidR="00D75B6B" w:rsidRPr="00D75B6B" w:rsidRDefault="00D75B6B" w:rsidP="00D75B6B">
      <w:pPr>
        <w:rPr>
          <w:lang w:val="en-US"/>
        </w:rPr>
      </w:pPr>
      <w:r w:rsidRPr="00D75B6B">
        <w:rPr>
          <w:lang w:val="en-US"/>
        </w:rPr>
        <w:t>}</w:t>
      </w:r>
    </w:p>
    <w:p w14:paraId="0DC249A6" w14:textId="77777777" w:rsidR="00D75B6B" w:rsidRPr="00D75B6B" w:rsidRDefault="00D75B6B" w:rsidP="00D75B6B">
      <w:pPr>
        <w:rPr>
          <w:lang w:val="en-US"/>
        </w:rPr>
      </w:pPr>
    </w:p>
    <w:p w14:paraId="71902A03" w14:textId="77777777" w:rsidR="00D75B6B" w:rsidRPr="00D75B6B" w:rsidRDefault="00D75B6B" w:rsidP="00D75B6B">
      <w:pPr>
        <w:rPr>
          <w:lang w:val="en-US"/>
        </w:rPr>
      </w:pPr>
      <w:r w:rsidRPr="00D75B6B">
        <w:rPr>
          <w:lang w:val="en-US"/>
        </w:rPr>
        <w:t>.paper-btn input:checked ~ label {</w:t>
      </w:r>
    </w:p>
    <w:p w14:paraId="42A8A495" w14:textId="77777777" w:rsidR="00D75B6B" w:rsidRPr="00D75B6B" w:rsidRDefault="00D75B6B" w:rsidP="00D75B6B">
      <w:pPr>
        <w:rPr>
          <w:lang w:val="en-US"/>
        </w:rPr>
      </w:pPr>
      <w:r w:rsidRPr="00D75B6B">
        <w:rPr>
          <w:lang w:val="en-US"/>
        </w:rPr>
        <w:t xml:space="preserve">    color:#f1f1f1;</w:t>
      </w:r>
    </w:p>
    <w:p w14:paraId="5ABECCC2" w14:textId="77777777" w:rsidR="00D75B6B" w:rsidRPr="00D75B6B" w:rsidRDefault="00D75B6B" w:rsidP="00D75B6B">
      <w:pPr>
        <w:rPr>
          <w:lang w:val="en-US"/>
        </w:rPr>
      </w:pPr>
      <w:r w:rsidRPr="00D75B6B">
        <w:rPr>
          <w:lang w:val="en-US"/>
        </w:rPr>
        <w:t xml:space="preserve">    box-shadow:0 6px 20px 0 rgba(0, 0, 0, 0.4);</w:t>
      </w:r>
    </w:p>
    <w:p w14:paraId="64C20624" w14:textId="77777777" w:rsidR="00D75B6B" w:rsidRPr="00D75B6B" w:rsidRDefault="00D75B6B" w:rsidP="00D75B6B">
      <w:pPr>
        <w:rPr>
          <w:lang w:val="en-US"/>
        </w:rPr>
      </w:pPr>
    </w:p>
    <w:p w14:paraId="027280DA" w14:textId="77777777" w:rsidR="00D75B6B" w:rsidRPr="00D75B6B" w:rsidRDefault="00D75B6B" w:rsidP="00D75B6B">
      <w:pPr>
        <w:rPr>
          <w:lang w:val="en-US"/>
        </w:rPr>
      </w:pPr>
      <w:r w:rsidRPr="00D75B6B">
        <w:rPr>
          <w:lang w:val="en-US"/>
        </w:rPr>
        <w:t>}</w:t>
      </w:r>
    </w:p>
    <w:p w14:paraId="7DC5E2A4" w14:textId="77777777" w:rsidR="00D75B6B" w:rsidRPr="00D75B6B" w:rsidRDefault="00D75B6B" w:rsidP="00D75B6B">
      <w:pPr>
        <w:rPr>
          <w:lang w:val="en-US"/>
        </w:rPr>
      </w:pPr>
    </w:p>
    <w:p w14:paraId="2B94974E" w14:textId="77777777" w:rsidR="00D75B6B" w:rsidRPr="00D75B6B" w:rsidRDefault="00D75B6B" w:rsidP="00D75B6B">
      <w:pPr>
        <w:rPr>
          <w:lang w:val="en-US"/>
        </w:rPr>
      </w:pPr>
      <w:r w:rsidRPr="00D75B6B">
        <w:rPr>
          <w:lang w:val="en-US"/>
        </w:rPr>
        <w:t>.paper-btn-true input:checked ~ label {</w:t>
      </w:r>
    </w:p>
    <w:p w14:paraId="7E7D6120" w14:textId="77777777" w:rsidR="00D75B6B" w:rsidRPr="00D75B6B" w:rsidRDefault="00D75B6B" w:rsidP="00D75B6B">
      <w:pPr>
        <w:rPr>
          <w:lang w:val="en-US"/>
        </w:rPr>
      </w:pPr>
      <w:r w:rsidRPr="00D75B6B">
        <w:rPr>
          <w:lang w:val="en-US"/>
        </w:rPr>
        <w:t xml:space="preserve">    background-color: #00e676;</w:t>
      </w:r>
    </w:p>
    <w:p w14:paraId="2B040801" w14:textId="77777777" w:rsidR="00D75B6B" w:rsidRPr="00D75B6B" w:rsidRDefault="00D75B6B" w:rsidP="00D75B6B">
      <w:pPr>
        <w:rPr>
          <w:lang w:val="en-US"/>
        </w:rPr>
      </w:pPr>
      <w:r w:rsidRPr="00D75B6B">
        <w:rPr>
          <w:lang w:val="en-US"/>
        </w:rPr>
        <w:t>}</w:t>
      </w:r>
    </w:p>
    <w:p w14:paraId="54B3E01C" w14:textId="77777777" w:rsidR="00D75B6B" w:rsidRPr="00D75B6B" w:rsidRDefault="00D75B6B" w:rsidP="00D75B6B">
      <w:pPr>
        <w:rPr>
          <w:lang w:val="en-US"/>
        </w:rPr>
      </w:pPr>
    </w:p>
    <w:p w14:paraId="13A97288" w14:textId="77777777" w:rsidR="00D75B6B" w:rsidRPr="00D75B6B" w:rsidRDefault="00D75B6B" w:rsidP="00D75B6B">
      <w:pPr>
        <w:rPr>
          <w:lang w:val="en-US"/>
        </w:rPr>
      </w:pPr>
      <w:r w:rsidRPr="00D75B6B">
        <w:rPr>
          <w:lang w:val="en-US"/>
        </w:rPr>
        <w:t>.paper-btn-false input:checked ~ label {</w:t>
      </w:r>
    </w:p>
    <w:p w14:paraId="669B9582" w14:textId="77777777" w:rsidR="00D75B6B" w:rsidRPr="006C5034" w:rsidRDefault="00D75B6B" w:rsidP="00D75B6B">
      <w:pPr>
        <w:rPr>
          <w:lang w:val="en-US"/>
        </w:rPr>
      </w:pPr>
      <w:r w:rsidRPr="00D75B6B">
        <w:rPr>
          <w:lang w:val="en-US"/>
        </w:rPr>
        <w:t xml:space="preserve">    </w:t>
      </w:r>
      <w:r w:rsidRPr="006C5034">
        <w:rPr>
          <w:lang w:val="en-US"/>
        </w:rPr>
        <w:t>background-color: #ff5252;</w:t>
      </w:r>
    </w:p>
    <w:p w14:paraId="5E9F96A1" w14:textId="5E46F14C" w:rsidR="00D75B6B" w:rsidRPr="006C5034" w:rsidRDefault="00D75B6B" w:rsidP="00D75B6B">
      <w:pPr>
        <w:rPr>
          <w:lang w:val="en-US"/>
        </w:rPr>
      </w:pPr>
      <w:r w:rsidRPr="006C5034">
        <w:rPr>
          <w:lang w:val="en-US"/>
        </w:rPr>
        <w:t>}</w:t>
      </w:r>
    </w:p>
    <w:p w14:paraId="62A3E353" w14:textId="4454C483" w:rsidR="00D75B6B" w:rsidRPr="006C5034" w:rsidRDefault="00D75B6B" w:rsidP="00D75B6B">
      <w:pPr>
        <w:rPr>
          <w:lang w:val="en-US"/>
        </w:rPr>
      </w:pPr>
    </w:p>
    <w:p w14:paraId="2AB5534E" w14:textId="77777777" w:rsidR="00D75B6B" w:rsidRPr="006C5034" w:rsidRDefault="00D75B6B" w:rsidP="00D75B6B">
      <w:pPr>
        <w:pStyle w:val="2"/>
        <w:rPr>
          <w:lang w:val="en-US"/>
        </w:rPr>
      </w:pPr>
      <w:r>
        <w:lastRenderedPageBreak/>
        <w:t>Чекбоксы</w:t>
      </w:r>
      <w:r w:rsidRPr="006C5034">
        <w:rPr>
          <w:lang w:val="en-US"/>
        </w:rPr>
        <w:t xml:space="preserve">, </w:t>
      </w:r>
      <w:r>
        <w:t>шаг</w:t>
      </w:r>
      <w:r w:rsidRPr="006C5034">
        <w:rPr>
          <w:lang w:val="en-US"/>
        </w:rPr>
        <w:t xml:space="preserve"> 1 </w:t>
      </w:r>
      <w:r w:rsidRPr="006C5034">
        <w:rPr>
          <w:bCs/>
          <w:color w:val="999999"/>
          <w:sz w:val="37"/>
          <w:szCs w:val="37"/>
          <w:lang w:val="en-US"/>
        </w:rPr>
        <w:t>[12/29]</w:t>
      </w:r>
    </w:p>
    <w:p w14:paraId="0949942E" w14:textId="77777777" w:rsidR="00D75B6B" w:rsidRDefault="00D75B6B" w:rsidP="00D75B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займёмся усовершенствованием чекбоксов. Воспользуемся приёмом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из </w:t>
      </w:r>
      <w:hyperlink r:id="rId277" w:tgtFrame="_blank" w:history="1">
        <w:r>
          <w:rPr>
            <w:rStyle w:val="a6"/>
            <w:rFonts w:ascii="Helvetica" w:hAnsi="Helvetica" w:cs="Helvetica"/>
            <w:color w:val="0088CC"/>
          </w:rPr>
          <w:t>задания курса про селекторы</w:t>
        </w:r>
      </w:hyperlink>
      <w:r>
        <w:rPr>
          <w:rFonts w:ascii="Helvetica" w:hAnsi="Helvetica" w:cs="Helvetica"/>
          <w:color w:val="333333"/>
          <w:sz w:val="20"/>
          <w:szCs w:val="20"/>
        </w:rPr>
        <w:t> снова.</w:t>
      </w:r>
    </w:p>
    <w:p w14:paraId="66C66F11" w14:textId="77777777" w:rsidR="00D75B6B" w:rsidRDefault="00D75B6B" w:rsidP="00D75B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добавим в разметку чекбоксы и подписи к ним, а потом спрячем чекбоксы.</w:t>
      </w:r>
    </w:p>
    <w:p w14:paraId="659FCE84" w14:textId="77777777" w:rsidR="00D75B6B" w:rsidRDefault="00D75B6B" w:rsidP="00D75B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подписей сымитируем чекбосы с нужным внешним видом: маленькие квадраты с тёмной границей. Стили для псевдоэлементов уже заданы в коде.</w:t>
      </w:r>
    </w:p>
    <w:p w14:paraId="12C6B4E7" w14:textId="77777777" w:rsidR="00815E12" w:rsidRPr="00815E12" w:rsidRDefault="00815E12" w:rsidP="00815E12">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1</w:t>
      </w:r>
      <w:r w:rsidRPr="00815E12">
        <w:rPr>
          <w:rFonts w:ascii="Helvetica" w:eastAsia="Times New Roman" w:hAnsi="Helvetica" w:cs="Helvetica"/>
          <w:color w:val="333333"/>
          <w:sz w:val="20"/>
          <w:szCs w:val="20"/>
          <w:lang w:eastAsia="ru-RU"/>
        </w:rPr>
        <w:t>Раскомментируйте чекбоксы и подписи к ним.</w:t>
      </w:r>
    </w:p>
    <w:p w14:paraId="6C16C6C6" w14:textId="77777777" w:rsidR="00815E12" w:rsidRPr="00815E12" w:rsidRDefault="00815E12" w:rsidP="00815E12">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2</w:t>
      </w:r>
      <w:r w:rsidRPr="00815E12">
        <w:rPr>
          <w:rFonts w:ascii="Helvetica" w:eastAsia="Times New Roman" w:hAnsi="Helvetica" w:cs="Helvetica"/>
          <w:color w:val="333333"/>
          <w:sz w:val="20"/>
          <w:szCs w:val="20"/>
          <w:lang w:eastAsia="ru-RU"/>
        </w:rPr>
        <w:t>В первую подпись добавьте текст </w:t>
      </w:r>
      <w:r w:rsidRPr="00815E12">
        <w:rPr>
          <w:rFonts w:ascii="Consolas" w:eastAsia="Times New Roman" w:hAnsi="Consolas" w:cs="Courier New"/>
          <w:color w:val="DD1144"/>
          <w:sz w:val="18"/>
          <w:szCs w:val="18"/>
          <w:bdr w:val="single" w:sz="6" w:space="2" w:color="E1E1E8" w:frame="1"/>
          <w:shd w:val="clear" w:color="auto" w:fill="F7F7F9"/>
          <w:lang w:eastAsia="ru-RU"/>
        </w:rPr>
        <w:t>absolute</w:t>
      </w:r>
      <w:r w:rsidRPr="00815E12">
        <w:rPr>
          <w:rFonts w:ascii="Helvetica" w:eastAsia="Times New Roman" w:hAnsi="Helvetica" w:cs="Helvetica"/>
          <w:color w:val="333333"/>
          <w:sz w:val="20"/>
          <w:szCs w:val="20"/>
          <w:lang w:eastAsia="ru-RU"/>
        </w:rPr>
        <w:t>,</w:t>
      </w:r>
    </w:p>
    <w:p w14:paraId="40D4975C" w14:textId="77777777" w:rsidR="00815E12" w:rsidRPr="00815E12" w:rsidRDefault="00815E12" w:rsidP="00815E12">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3</w:t>
      </w:r>
      <w:r w:rsidRPr="00815E12">
        <w:rPr>
          <w:rFonts w:ascii="Helvetica" w:eastAsia="Times New Roman" w:hAnsi="Helvetica" w:cs="Helvetica"/>
          <w:color w:val="333333"/>
          <w:sz w:val="20"/>
          <w:szCs w:val="20"/>
          <w:lang w:eastAsia="ru-RU"/>
        </w:rPr>
        <w:t>во вторую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great</w:t>
      </w:r>
      <w:r w:rsidRPr="00815E12">
        <w:rPr>
          <w:rFonts w:ascii="Helvetica" w:eastAsia="Times New Roman" w:hAnsi="Helvetica" w:cs="Helvetica"/>
          <w:color w:val="333333"/>
          <w:sz w:val="20"/>
          <w:szCs w:val="20"/>
          <w:lang w:eastAsia="ru-RU"/>
        </w:rPr>
        <w:t>,</w:t>
      </w:r>
    </w:p>
    <w:p w14:paraId="36BF80F6" w14:textId="77777777" w:rsidR="00815E12" w:rsidRPr="00815E12" w:rsidRDefault="00815E12" w:rsidP="00815E12">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4</w:t>
      </w:r>
      <w:r w:rsidRPr="00815E12">
        <w:rPr>
          <w:rFonts w:ascii="Helvetica" w:eastAsia="Times New Roman" w:hAnsi="Helvetica" w:cs="Helvetica"/>
          <w:color w:val="333333"/>
          <w:sz w:val="20"/>
          <w:szCs w:val="20"/>
          <w:lang w:eastAsia="ru-RU"/>
        </w:rPr>
        <w:t>в третью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majestic</w:t>
      </w:r>
      <w:r w:rsidRPr="00815E12">
        <w:rPr>
          <w:rFonts w:ascii="Helvetica" w:eastAsia="Times New Roman" w:hAnsi="Helvetica" w:cs="Helvetica"/>
          <w:color w:val="333333"/>
          <w:sz w:val="20"/>
          <w:szCs w:val="20"/>
          <w:lang w:eastAsia="ru-RU"/>
        </w:rPr>
        <w:t>.</w:t>
      </w:r>
    </w:p>
    <w:p w14:paraId="6BC31D5B" w14:textId="77777777" w:rsidR="00815E12" w:rsidRPr="00815E12" w:rsidRDefault="00815E12" w:rsidP="00815E12">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5</w:t>
      </w:r>
      <w:r w:rsidRPr="00815E12">
        <w:rPr>
          <w:rFonts w:ascii="Helvetica" w:eastAsia="Times New Roman" w:hAnsi="Helvetica" w:cs="Helvetica"/>
          <w:color w:val="333333"/>
          <w:sz w:val="20"/>
          <w:szCs w:val="20"/>
          <w:lang w:eastAsia="ru-RU"/>
        </w:rPr>
        <w:t>Спрячьте чекбоксы с помощью </w:t>
      </w:r>
      <w:r w:rsidRPr="00815E12">
        <w:rPr>
          <w:rFonts w:ascii="Consolas" w:eastAsia="Times New Roman" w:hAnsi="Consolas" w:cs="Courier New"/>
          <w:color w:val="DD1144"/>
          <w:sz w:val="18"/>
          <w:szCs w:val="18"/>
          <w:bdr w:val="single" w:sz="6" w:space="2" w:color="E1E1E8" w:frame="1"/>
          <w:shd w:val="clear" w:color="auto" w:fill="F7F7F9"/>
          <w:lang w:eastAsia="ru-RU"/>
        </w:rPr>
        <w:t>display: none</w:t>
      </w:r>
    </w:p>
    <w:p w14:paraId="1CEEB567" w14:textId="77777777" w:rsidR="00815E12" w:rsidRPr="00815E12" w:rsidRDefault="00815E12" w:rsidP="00815E12">
      <w:pPr>
        <w:rPr>
          <w:lang w:val="en-US"/>
        </w:rPr>
      </w:pPr>
      <w:r w:rsidRPr="00815E12">
        <w:rPr>
          <w:lang w:val="en-US"/>
        </w:rPr>
        <w:t>label {</w:t>
      </w:r>
    </w:p>
    <w:p w14:paraId="0CB1F3DB" w14:textId="77777777" w:rsidR="00815E12" w:rsidRPr="00815E12" w:rsidRDefault="00815E12" w:rsidP="00815E12">
      <w:pPr>
        <w:rPr>
          <w:lang w:val="en-US"/>
        </w:rPr>
      </w:pPr>
      <w:r w:rsidRPr="00815E12">
        <w:rPr>
          <w:lang w:val="en-US"/>
        </w:rPr>
        <w:t xml:space="preserve">    position: relative;</w:t>
      </w:r>
    </w:p>
    <w:p w14:paraId="21E4DE52" w14:textId="77777777" w:rsidR="00815E12" w:rsidRPr="00815E12" w:rsidRDefault="00815E12" w:rsidP="00815E12">
      <w:pPr>
        <w:rPr>
          <w:lang w:val="en-US"/>
        </w:rPr>
      </w:pPr>
      <w:r w:rsidRPr="00815E12">
        <w:rPr>
          <w:lang w:val="en-US"/>
        </w:rPr>
        <w:t xml:space="preserve">    cursor: pointer;</w:t>
      </w:r>
    </w:p>
    <w:p w14:paraId="6431A762" w14:textId="77777777" w:rsidR="00815E12" w:rsidRPr="00815E12" w:rsidRDefault="00815E12" w:rsidP="00815E12">
      <w:pPr>
        <w:rPr>
          <w:lang w:val="en-US"/>
        </w:rPr>
      </w:pPr>
      <w:r w:rsidRPr="00815E12">
        <w:rPr>
          <w:lang w:val="en-US"/>
        </w:rPr>
        <w:t>}</w:t>
      </w:r>
    </w:p>
    <w:p w14:paraId="5FEF5243" w14:textId="77777777" w:rsidR="00815E12" w:rsidRPr="00815E12" w:rsidRDefault="00815E12" w:rsidP="00815E12">
      <w:pPr>
        <w:rPr>
          <w:lang w:val="en-US"/>
        </w:rPr>
      </w:pPr>
    </w:p>
    <w:p w14:paraId="7B33B13F" w14:textId="77777777" w:rsidR="00815E12" w:rsidRPr="00815E12" w:rsidRDefault="00815E12" w:rsidP="00815E12">
      <w:pPr>
        <w:rPr>
          <w:lang w:val="en-US"/>
        </w:rPr>
      </w:pPr>
      <w:r w:rsidRPr="00815E12">
        <w:rPr>
          <w:lang w:val="en-US"/>
        </w:rPr>
        <w:t>label::before {</w:t>
      </w:r>
    </w:p>
    <w:p w14:paraId="0923C716" w14:textId="77777777" w:rsidR="00815E12" w:rsidRPr="00815E12" w:rsidRDefault="00815E12" w:rsidP="00815E12">
      <w:pPr>
        <w:rPr>
          <w:lang w:val="en-US"/>
        </w:rPr>
      </w:pPr>
      <w:r w:rsidRPr="00815E12">
        <w:rPr>
          <w:lang w:val="en-US"/>
        </w:rPr>
        <w:t xml:space="preserve">    content: "";</w:t>
      </w:r>
    </w:p>
    <w:p w14:paraId="3C993A95" w14:textId="77777777" w:rsidR="00815E12" w:rsidRPr="00815E12" w:rsidRDefault="00815E12" w:rsidP="00815E12">
      <w:pPr>
        <w:rPr>
          <w:lang w:val="en-US"/>
        </w:rPr>
      </w:pPr>
      <w:r w:rsidRPr="00815E12">
        <w:rPr>
          <w:lang w:val="en-US"/>
        </w:rPr>
        <w:t xml:space="preserve">    position: absolute;</w:t>
      </w:r>
    </w:p>
    <w:p w14:paraId="5D694AAE" w14:textId="77777777" w:rsidR="00815E12" w:rsidRPr="00815E12" w:rsidRDefault="00815E12" w:rsidP="00815E12">
      <w:pPr>
        <w:rPr>
          <w:lang w:val="en-US"/>
        </w:rPr>
      </w:pPr>
      <w:r w:rsidRPr="00815E12">
        <w:rPr>
          <w:lang w:val="en-US"/>
        </w:rPr>
        <w:t xml:space="preserve">    top: 0;</w:t>
      </w:r>
    </w:p>
    <w:p w14:paraId="2B62EC46" w14:textId="77777777" w:rsidR="00815E12" w:rsidRPr="00815E12" w:rsidRDefault="00815E12" w:rsidP="00815E12">
      <w:pPr>
        <w:rPr>
          <w:lang w:val="en-US"/>
        </w:rPr>
      </w:pPr>
      <w:r w:rsidRPr="00815E12">
        <w:rPr>
          <w:lang w:val="en-US"/>
        </w:rPr>
        <w:t xml:space="preserve">    left: -44px;</w:t>
      </w:r>
    </w:p>
    <w:p w14:paraId="0D0F04F6" w14:textId="77777777" w:rsidR="00815E12" w:rsidRPr="00815E12" w:rsidRDefault="00815E12" w:rsidP="00815E12">
      <w:pPr>
        <w:rPr>
          <w:lang w:val="en-US"/>
        </w:rPr>
      </w:pPr>
      <w:r w:rsidRPr="00815E12">
        <w:rPr>
          <w:lang w:val="en-US"/>
        </w:rPr>
        <w:t xml:space="preserve">    z-index: 1;</w:t>
      </w:r>
    </w:p>
    <w:p w14:paraId="143E0871" w14:textId="77777777" w:rsidR="00815E12" w:rsidRPr="00815E12" w:rsidRDefault="00815E12" w:rsidP="00815E12">
      <w:pPr>
        <w:rPr>
          <w:lang w:val="en-US"/>
        </w:rPr>
      </w:pPr>
      <w:r w:rsidRPr="00815E12">
        <w:rPr>
          <w:lang w:val="en-US"/>
        </w:rPr>
        <w:t xml:space="preserve">    width: 16px;</w:t>
      </w:r>
    </w:p>
    <w:p w14:paraId="2AD69DEF" w14:textId="77777777" w:rsidR="00815E12" w:rsidRPr="00815E12" w:rsidRDefault="00815E12" w:rsidP="00815E12">
      <w:pPr>
        <w:rPr>
          <w:lang w:val="en-US"/>
        </w:rPr>
      </w:pPr>
      <w:r w:rsidRPr="00815E12">
        <w:rPr>
          <w:lang w:val="en-US"/>
        </w:rPr>
        <w:t xml:space="preserve">    height: 16px;</w:t>
      </w:r>
    </w:p>
    <w:p w14:paraId="0675AD39" w14:textId="77777777" w:rsidR="00815E12" w:rsidRPr="00815E12" w:rsidRDefault="00815E12" w:rsidP="00815E12">
      <w:pPr>
        <w:rPr>
          <w:lang w:val="en-US"/>
        </w:rPr>
      </w:pPr>
      <w:r w:rsidRPr="00815E12">
        <w:rPr>
          <w:lang w:val="en-US"/>
        </w:rPr>
        <w:t xml:space="preserve">    border: 2px solid #5a5a5a;</w:t>
      </w:r>
    </w:p>
    <w:p w14:paraId="6B831D8D" w14:textId="77777777" w:rsidR="00815E12" w:rsidRPr="00815E12" w:rsidRDefault="00815E12" w:rsidP="00815E12">
      <w:pPr>
        <w:rPr>
          <w:lang w:val="en-US"/>
        </w:rPr>
      </w:pPr>
      <w:r w:rsidRPr="00815E12">
        <w:rPr>
          <w:lang w:val="en-US"/>
        </w:rPr>
        <w:t>}</w:t>
      </w:r>
    </w:p>
    <w:p w14:paraId="20118CC1" w14:textId="77777777" w:rsidR="00815E12" w:rsidRPr="00815E12" w:rsidRDefault="00815E12" w:rsidP="00815E12">
      <w:pPr>
        <w:rPr>
          <w:lang w:val="en-US"/>
        </w:rPr>
      </w:pPr>
    </w:p>
    <w:p w14:paraId="5C519C8E" w14:textId="77777777" w:rsidR="00815E12" w:rsidRPr="00815E12" w:rsidRDefault="00815E12" w:rsidP="00815E12">
      <w:pPr>
        <w:rPr>
          <w:lang w:val="en-US"/>
        </w:rPr>
      </w:pPr>
      <w:r w:rsidRPr="00815E12">
        <w:rPr>
          <w:lang w:val="en-US"/>
        </w:rPr>
        <w:t>input[type="checkbox"] {</w:t>
      </w:r>
    </w:p>
    <w:p w14:paraId="41EFE8A0" w14:textId="77777777" w:rsidR="00815E12" w:rsidRPr="00815E12" w:rsidRDefault="00815E12" w:rsidP="00815E12">
      <w:pPr>
        <w:rPr>
          <w:lang w:val="en-US"/>
        </w:rPr>
      </w:pPr>
      <w:r w:rsidRPr="00815E12">
        <w:rPr>
          <w:lang w:val="en-US"/>
        </w:rPr>
        <w:t xml:space="preserve">    display:none;</w:t>
      </w:r>
    </w:p>
    <w:p w14:paraId="0303BBDF" w14:textId="68F176C4" w:rsidR="00D75B6B" w:rsidRDefault="00815E12" w:rsidP="00815E12">
      <w:r>
        <w:t>}</w:t>
      </w:r>
    </w:p>
    <w:p w14:paraId="12662056" w14:textId="72F342A1" w:rsidR="00815E12" w:rsidRDefault="00815E12" w:rsidP="00815E12"/>
    <w:p w14:paraId="2D5D677B" w14:textId="77777777" w:rsidR="00815E12" w:rsidRDefault="00815E12" w:rsidP="00815E12">
      <w:pPr>
        <w:pStyle w:val="2"/>
      </w:pPr>
      <w:r>
        <w:t>Чекбоксы, шаг 2 </w:t>
      </w:r>
      <w:r>
        <w:rPr>
          <w:bCs/>
          <w:color w:val="999999"/>
          <w:sz w:val="37"/>
          <w:szCs w:val="37"/>
        </w:rPr>
        <w:t>[13/29]</w:t>
      </w:r>
    </w:p>
    <w:p w14:paraId="7357A189" w14:textId="77777777" w:rsidR="00815E12" w:rsidRDefault="00815E12" w:rsidP="00815E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Поработаем над выделенным состоянием нашего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или «псевдочекбокса».</w:t>
      </w:r>
    </w:p>
    <w:p w14:paraId="03DD0C65" w14:textId="77777777" w:rsidR="00815E12" w:rsidRDefault="00815E12" w:rsidP="00815E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Псевдочекбокс при выделении давайте преобразуем в «галочку» — сплющенный блок бирюзового цвета без верхней и правой рамок.</w:t>
      </w:r>
    </w:p>
    <w:p w14:paraId="5231297A" w14:textId="77777777" w:rsidR="00815E12" w:rsidRDefault="00815E12" w:rsidP="00815E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выделенным состоянием псевдочекбокса создадим CSS-правило с таким селектором:</w:t>
      </w:r>
    </w:p>
    <w:p w14:paraId="4310FC4B" w14:textId="77777777" w:rsidR="00815E12" w:rsidRPr="00815E12" w:rsidRDefault="00815E12" w:rsidP="00815E12">
      <w:pPr>
        <w:pStyle w:val="HTML0"/>
        <w:shd w:val="clear" w:color="auto" w:fill="F5F5F5"/>
        <w:wordWrap w:val="0"/>
        <w:spacing w:after="150" w:line="300" w:lineRule="atLeast"/>
        <w:rPr>
          <w:rFonts w:ascii="Consolas" w:hAnsi="Consolas"/>
          <w:color w:val="333333"/>
          <w:lang w:val="en-US"/>
        </w:rPr>
      </w:pPr>
      <w:r w:rsidRPr="00815E12">
        <w:rPr>
          <w:rFonts w:ascii="Consolas" w:hAnsi="Consolas"/>
          <w:color w:val="333333"/>
          <w:lang w:val="en-US"/>
        </w:rPr>
        <w:t>input[type="checkbox"]:checked ~ label::before { ... }</w:t>
      </w:r>
    </w:p>
    <w:p w14:paraId="77999FFA" w14:textId="77777777" w:rsidR="00AB4BA2" w:rsidRPr="00AB4BA2" w:rsidRDefault="00AB4BA2" w:rsidP="00AB4BA2">
      <w:pPr>
        <w:spacing w:after="135"/>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color w:val="333333"/>
          <w:sz w:val="20"/>
          <w:szCs w:val="20"/>
          <w:lang w:eastAsia="ru-RU"/>
        </w:rPr>
        <w:t>Для выделенного состояния «псевдочекбокса» задайте:</w:t>
      </w:r>
    </w:p>
    <w:p w14:paraId="5B9B33A7" w14:textId="77777777" w:rsidR="00AB4BA2" w:rsidRPr="00AB4BA2" w:rsidRDefault="00AB4BA2" w:rsidP="00AB4BA2">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1</w:t>
      </w:r>
      <w:r w:rsidRPr="00AB4BA2">
        <w:rPr>
          <w:rFonts w:ascii="Helvetica" w:eastAsia="Times New Roman" w:hAnsi="Helvetica" w:cs="Helvetica"/>
          <w:color w:val="333333"/>
          <w:sz w:val="20"/>
          <w:szCs w:val="20"/>
          <w:lang w:eastAsia="ru-RU"/>
        </w:rPr>
        <w:t>ширину </w:t>
      </w:r>
      <w:r w:rsidRPr="00AB4BA2">
        <w:rPr>
          <w:rFonts w:ascii="Consolas" w:eastAsia="Times New Roman" w:hAnsi="Consolas" w:cs="Courier New"/>
          <w:color w:val="DD1144"/>
          <w:sz w:val="18"/>
          <w:szCs w:val="18"/>
          <w:bdr w:val="single" w:sz="6" w:space="2" w:color="E1E1E8" w:frame="1"/>
          <w:shd w:val="clear" w:color="auto" w:fill="F7F7F9"/>
          <w:lang w:eastAsia="ru-RU"/>
        </w:rPr>
        <w:t>21px</w:t>
      </w:r>
      <w:r w:rsidRPr="00AB4BA2">
        <w:rPr>
          <w:rFonts w:ascii="Helvetica" w:eastAsia="Times New Roman" w:hAnsi="Helvetica" w:cs="Helvetica"/>
          <w:color w:val="333333"/>
          <w:sz w:val="20"/>
          <w:szCs w:val="20"/>
          <w:lang w:eastAsia="ru-RU"/>
        </w:rPr>
        <w:t> и высоту </w:t>
      </w:r>
      <w:r w:rsidRPr="00AB4BA2">
        <w:rPr>
          <w:rFonts w:ascii="Consolas" w:eastAsia="Times New Roman" w:hAnsi="Consolas" w:cs="Courier New"/>
          <w:color w:val="DD1144"/>
          <w:sz w:val="18"/>
          <w:szCs w:val="18"/>
          <w:bdr w:val="single" w:sz="6" w:space="2" w:color="E1E1E8" w:frame="1"/>
          <w:shd w:val="clear" w:color="auto" w:fill="F7F7F9"/>
          <w:lang w:eastAsia="ru-RU"/>
        </w:rPr>
        <w:t>10px</w:t>
      </w:r>
      <w:r w:rsidRPr="00AB4BA2">
        <w:rPr>
          <w:rFonts w:ascii="Helvetica" w:eastAsia="Times New Roman" w:hAnsi="Helvetica" w:cs="Helvetica"/>
          <w:color w:val="333333"/>
          <w:sz w:val="20"/>
          <w:szCs w:val="20"/>
          <w:lang w:eastAsia="ru-RU"/>
        </w:rPr>
        <w:t>,</w:t>
      </w:r>
    </w:p>
    <w:p w14:paraId="6C1974FE" w14:textId="77777777" w:rsidR="00AB4BA2" w:rsidRPr="00AB4BA2" w:rsidRDefault="00AB4BA2" w:rsidP="00AB4BA2">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2</w:t>
      </w:r>
      <w:r w:rsidRPr="00AB4BA2">
        <w:rPr>
          <w:rFonts w:ascii="Helvetica" w:eastAsia="Times New Roman" w:hAnsi="Helvetica" w:cs="Helvetica"/>
          <w:color w:val="333333"/>
          <w:sz w:val="20"/>
          <w:szCs w:val="20"/>
          <w:lang w:eastAsia="ru-RU"/>
        </w:rPr>
        <w:t>цвет рамки </w:t>
      </w:r>
      <w:r w:rsidRPr="00AB4BA2">
        <w:rPr>
          <w:rFonts w:ascii="Consolas" w:eastAsia="Times New Roman" w:hAnsi="Consolas" w:cs="Courier New"/>
          <w:color w:val="00BAD2"/>
          <w:sz w:val="18"/>
          <w:szCs w:val="18"/>
          <w:bdr w:val="single" w:sz="6" w:space="2" w:color="E1E1E8" w:frame="1"/>
          <w:shd w:val="clear" w:color="auto" w:fill="F7F7F9"/>
          <w:lang w:eastAsia="ru-RU"/>
        </w:rPr>
        <w:t>#00bad2</w:t>
      </w:r>
      <w:r w:rsidRPr="00AB4BA2">
        <w:rPr>
          <w:rFonts w:ascii="Helvetica" w:eastAsia="Times New Roman" w:hAnsi="Helvetica" w:cs="Helvetica"/>
          <w:color w:val="333333"/>
          <w:sz w:val="20"/>
          <w:szCs w:val="20"/>
          <w:lang w:eastAsia="ru-RU"/>
        </w:rPr>
        <w:t>,</w:t>
      </w:r>
    </w:p>
    <w:p w14:paraId="27AA209F" w14:textId="77777777" w:rsidR="00AB4BA2" w:rsidRPr="00AB4BA2" w:rsidRDefault="00AB4BA2" w:rsidP="00AB4BA2">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3</w:t>
      </w:r>
      <w:r w:rsidRPr="00AB4BA2">
        <w:rPr>
          <w:rFonts w:ascii="Helvetica" w:eastAsia="Times New Roman" w:hAnsi="Helvetica" w:cs="Helvetica"/>
          <w:color w:val="333333"/>
          <w:sz w:val="20"/>
          <w:szCs w:val="20"/>
          <w:lang w:eastAsia="ru-RU"/>
        </w:rPr>
        <w:t>стиль верхней и правой рамки </w:t>
      </w:r>
      <w:r w:rsidRPr="00AB4BA2">
        <w:rPr>
          <w:rFonts w:ascii="Consolas" w:eastAsia="Times New Roman" w:hAnsi="Consolas" w:cs="Courier New"/>
          <w:color w:val="DD1144"/>
          <w:sz w:val="18"/>
          <w:szCs w:val="18"/>
          <w:bdr w:val="single" w:sz="6" w:space="2" w:color="E1E1E8" w:frame="1"/>
          <w:shd w:val="clear" w:color="auto" w:fill="F7F7F9"/>
          <w:lang w:eastAsia="ru-RU"/>
        </w:rPr>
        <w:t>none</w:t>
      </w:r>
      <w:r w:rsidRPr="00AB4BA2">
        <w:rPr>
          <w:rFonts w:ascii="Helvetica" w:eastAsia="Times New Roman" w:hAnsi="Helvetica" w:cs="Helvetica"/>
          <w:color w:val="333333"/>
          <w:sz w:val="20"/>
          <w:szCs w:val="20"/>
          <w:lang w:eastAsia="ru-RU"/>
        </w:rPr>
        <w:t>.</w:t>
      </w:r>
    </w:p>
    <w:p w14:paraId="4D8F5945" w14:textId="77777777" w:rsidR="00AB4BA2" w:rsidRPr="006C5034" w:rsidRDefault="00AB4BA2" w:rsidP="00AB4BA2"/>
    <w:p w14:paraId="0F6077F9" w14:textId="77777777" w:rsidR="00AB4BA2" w:rsidRPr="00AB4BA2" w:rsidRDefault="00AB4BA2" w:rsidP="00AB4BA2">
      <w:pPr>
        <w:rPr>
          <w:lang w:val="en-US"/>
        </w:rPr>
      </w:pPr>
      <w:r w:rsidRPr="00AB4BA2">
        <w:rPr>
          <w:lang w:val="en-US"/>
        </w:rPr>
        <w:t>input[type="checkbox"]:checked ~ label::before {</w:t>
      </w:r>
    </w:p>
    <w:p w14:paraId="02E73F03" w14:textId="77777777" w:rsidR="00AB4BA2" w:rsidRPr="00AB4BA2" w:rsidRDefault="00AB4BA2" w:rsidP="00AB4BA2">
      <w:pPr>
        <w:rPr>
          <w:lang w:val="en-US"/>
        </w:rPr>
      </w:pPr>
      <w:r w:rsidRPr="00AB4BA2">
        <w:rPr>
          <w:lang w:val="en-US"/>
        </w:rPr>
        <w:t xml:space="preserve">    width:21px;</w:t>
      </w:r>
    </w:p>
    <w:p w14:paraId="7C69085D" w14:textId="77777777" w:rsidR="00AB4BA2" w:rsidRPr="00AB4BA2" w:rsidRDefault="00AB4BA2" w:rsidP="00AB4BA2">
      <w:pPr>
        <w:rPr>
          <w:lang w:val="en-US"/>
        </w:rPr>
      </w:pPr>
      <w:r w:rsidRPr="00AB4BA2">
        <w:rPr>
          <w:lang w:val="en-US"/>
        </w:rPr>
        <w:t xml:space="preserve">    height:10px;</w:t>
      </w:r>
    </w:p>
    <w:p w14:paraId="6472D36B" w14:textId="77777777" w:rsidR="00AB4BA2" w:rsidRPr="00AB4BA2" w:rsidRDefault="00AB4BA2" w:rsidP="00AB4BA2">
      <w:pPr>
        <w:rPr>
          <w:lang w:val="en-US"/>
        </w:rPr>
      </w:pPr>
      <w:r w:rsidRPr="00AB4BA2">
        <w:rPr>
          <w:lang w:val="en-US"/>
        </w:rPr>
        <w:t xml:space="preserve">    border-color:#00bad2;</w:t>
      </w:r>
    </w:p>
    <w:p w14:paraId="2425958D" w14:textId="77777777" w:rsidR="00AB4BA2" w:rsidRPr="00AB4BA2" w:rsidRDefault="00AB4BA2" w:rsidP="00AB4BA2">
      <w:pPr>
        <w:rPr>
          <w:lang w:val="en-US"/>
        </w:rPr>
      </w:pPr>
      <w:r w:rsidRPr="00AB4BA2">
        <w:rPr>
          <w:lang w:val="en-US"/>
        </w:rPr>
        <w:t xml:space="preserve">    border-top:none;</w:t>
      </w:r>
    </w:p>
    <w:p w14:paraId="50E7085B" w14:textId="77777777" w:rsidR="00AB4BA2" w:rsidRPr="00AB4BA2" w:rsidRDefault="00AB4BA2" w:rsidP="00AB4BA2">
      <w:pPr>
        <w:rPr>
          <w:lang w:val="en-US"/>
        </w:rPr>
      </w:pPr>
      <w:r w:rsidRPr="00AB4BA2">
        <w:rPr>
          <w:lang w:val="en-US"/>
        </w:rPr>
        <w:t xml:space="preserve">    border-right:none;</w:t>
      </w:r>
    </w:p>
    <w:p w14:paraId="79500DF3" w14:textId="2979A6F3" w:rsidR="00815E12" w:rsidRDefault="00AB4BA2" w:rsidP="00AB4BA2">
      <w:r>
        <w:t>}</w:t>
      </w:r>
    </w:p>
    <w:p w14:paraId="3B067E09" w14:textId="031DFD3C" w:rsidR="000E3DC0" w:rsidRDefault="000E3DC0" w:rsidP="00AB4BA2"/>
    <w:p w14:paraId="571DD423" w14:textId="77777777" w:rsidR="000E3DC0" w:rsidRDefault="000E3DC0" w:rsidP="000E3DC0">
      <w:pPr>
        <w:pStyle w:val="2"/>
      </w:pPr>
      <w:r>
        <w:t>Чекбоксы, шаг 3 </w:t>
      </w:r>
      <w:r>
        <w:rPr>
          <w:bCs/>
          <w:color w:val="999999"/>
          <w:sz w:val="37"/>
          <w:szCs w:val="37"/>
        </w:rPr>
        <w:t>[14/29]</w:t>
      </w:r>
    </w:p>
    <w:p w14:paraId="2E603222" w14:textId="77777777" w:rsidR="000E3DC0" w:rsidRDefault="000E3DC0" w:rsidP="000E3D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последний штрих: будем плавно поворачивать псевдочекбокс в выделенном состоянии на 45 градусов. Чтобы он стал похож на «галочку».</w:t>
      </w:r>
    </w:p>
    <w:p w14:paraId="3B702003" w14:textId="77777777" w:rsidR="000E3DC0" w:rsidRDefault="000E3DC0" w:rsidP="000E3D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правило для выделенного состояния:</w:t>
      </w:r>
    </w:p>
    <w:p w14:paraId="5788EEE0" w14:textId="77777777" w:rsidR="000E3DC0" w:rsidRPr="000E3DC0" w:rsidRDefault="000E3DC0" w:rsidP="000E3DC0">
      <w:pPr>
        <w:pStyle w:val="HTML0"/>
        <w:shd w:val="clear" w:color="auto" w:fill="F5F5F5"/>
        <w:wordWrap w:val="0"/>
        <w:spacing w:after="150" w:line="300" w:lineRule="atLeast"/>
        <w:rPr>
          <w:rFonts w:ascii="Consolas" w:hAnsi="Consolas"/>
          <w:color w:val="333333"/>
          <w:lang w:val="en-US"/>
        </w:rPr>
      </w:pPr>
      <w:r w:rsidRPr="000E3DC0">
        <w:rPr>
          <w:rFonts w:ascii="Consolas" w:hAnsi="Consolas"/>
          <w:color w:val="333333"/>
          <w:lang w:val="en-US"/>
        </w:rPr>
        <w:t>input[type="checkbox"]:checked ~ label::before { ... }</w:t>
      </w:r>
    </w:p>
    <w:p w14:paraId="3B40F4C5" w14:textId="77777777" w:rsidR="000E3DC0" w:rsidRDefault="000E3DC0" w:rsidP="000E3DC0">
      <w:pPr>
        <w:rPr>
          <w:rFonts w:cs="Times New Roman"/>
          <w:sz w:val="24"/>
          <w:szCs w:val="24"/>
        </w:rPr>
      </w:pPr>
      <w:r>
        <w:rPr>
          <w:rFonts w:ascii="Helvetica" w:hAnsi="Helvetica" w:cs="Helvetica"/>
          <w:color w:val="333333"/>
          <w:sz w:val="20"/>
          <w:szCs w:val="20"/>
          <w:shd w:val="clear" w:color="auto" w:fill="FFFFFF"/>
        </w:rPr>
        <w:t>мы добавим трансформацию поворота, а свойства для описания плавного перехода добавим в правило:</w:t>
      </w:r>
    </w:p>
    <w:p w14:paraId="45FB0AE6" w14:textId="77777777" w:rsidR="000E3DC0" w:rsidRDefault="000E3DC0" w:rsidP="000E3DC0">
      <w:pPr>
        <w:pStyle w:val="HTML0"/>
        <w:shd w:val="clear" w:color="auto" w:fill="F5F5F5"/>
        <w:wordWrap w:val="0"/>
        <w:spacing w:after="150" w:line="300" w:lineRule="atLeast"/>
        <w:rPr>
          <w:rFonts w:ascii="Consolas" w:hAnsi="Consolas"/>
          <w:color w:val="333333"/>
        </w:rPr>
      </w:pPr>
      <w:r>
        <w:rPr>
          <w:rFonts w:ascii="Consolas" w:hAnsi="Consolas"/>
          <w:color w:val="333333"/>
        </w:rPr>
        <w:t>label::before { ... }</w:t>
      </w:r>
    </w:p>
    <w:p w14:paraId="4ADDF185" w14:textId="77777777" w:rsidR="000E3DC0" w:rsidRDefault="000E3DC0" w:rsidP="000E3D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поворот происходил плавно в обе стороны: при выделении и при снятии выделения.</w:t>
      </w:r>
    </w:p>
    <w:p w14:paraId="3F875E99" w14:textId="77777777" w:rsidR="000E3DC0" w:rsidRDefault="000E3DC0" w:rsidP="000E3D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 псевдоэлементам тоже можно запросто применять переходы, как и к обычным элементам!</w:t>
      </w:r>
    </w:p>
    <w:p w14:paraId="4744E0E8" w14:textId="77777777" w:rsidR="000E3DC0" w:rsidRDefault="000E3DC0" w:rsidP="000E3D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мы будем интенсивнее использовать трансформации, поэтому вы можете повторить их в </w:t>
      </w:r>
      <w:hyperlink r:id="rId278"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333333"/>
          <w:sz w:val="20"/>
          <w:szCs w:val="20"/>
        </w:rPr>
        <w:t>.</w:t>
      </w:r>
    </w:p>
    <w:p w14:paraId="6A72A2E6" w14:textId="77777777" w:rsidR="003D3BB3" w:rsidRPr="003D3BB3" w:rsidRDefault="003D3BB3" w:rsidP="003D3BB3">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1</w:t>
      </w:r>
      <w:r w:rsidRPr="003D3BB3">
        <w:rPr>
          <w:rFonts w:ascii="Helvetica" w:eastAsia="Times New Roman" w:hAnsi="Helvetica" w:cs="Helvetica"/>
          <w:color w:val="333333"/>
          <w:sz w:val="20"/>
          <w:szCs w:val="20"/>
          <w:lang w:eastAsia="ru-RU"/>
        </w:rPr>
        <w:t>Для выделенного состояния «псевдочекбокса» задайте поворот </w:t>
      </w:r>
      <w:r w:rsidRPr="003D3BB3">
        <w:rPr>
          <w:rFonts w:ascii="Consolas" w:eastAsia="Times New Roman" w:hAnsi="Consolas" w:cs="Courier New"/>
          <w:color w:val="DD1144"/>
          <w:sz w:val="18"/>
          <w:szCs w:val="18"/>
          <w:bdr w:val="single" w:sz="6" w:space="2" w:color="E1E1E8" w:frame="1"/>
          <w:shd w:val="clear" w:color="auto" w:fill="F7F7F9"/>
          <w:lang w:eastAsia="ru-RU"/>
        </w:rPr>
        <w:t>transform: rotate(-45deg)</w:t>
      </w:r>
      <w:r w:rsidRPr="003D3BB3">
        <w:rPr>
          <w:rFonts w:ascii="Helvetica" w:eastAsia="Times New Roman" w:hAnsi="Helvetica" w:cs="Helvetica"/>
          <w:color w:val="333333"/>
          <w:sz w:val="20"/>
          <w:szCs w:val="20"/>
          <w:lang w:eastAsia="ru-RU"/>
        </w:rPr>
        <w:t>.</w:t>
      </w:r>
    </w:p>
    <w:p w14:paraId="4AE031D6" w14:textId="77777777" w:rsidR="003D3BB3" w:rsidRPr="003D3BB3" w:rsidRDefault="003D3BB3" w:rsidP="003D3BB3">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2</w:t>
      </w:r>
      <w:r w:rsidRPr="003D3BB3">
        <w:rPr>
          <w:rFonts w:ascii="Helvetica" w:eastAsia="Times New Roman" w:hAnsi="Helvetica" w:cs="Helvetica"/>
          <w:color w:val="333333"/>
          <w:sz w:val="20"/>
          <w:szCs w:val="20"/>
          <w:lang w:eastAsia="ru-RU"/>
        </w:rPr>
        <w:t>А затем для </w:t>
      </w:r>
      <w:r w:rsidRPr="003D3BB3">
        <w:rPr>
          <w:rFonts w:ascii="Consolas" w:eastAsia="Times New Roman" w:hAnsi="Consolas" w:cs="Courier New"/>
          <w:color w:val="DD1144"/>
          <w:sz w:val="18"/>
          <w:szCs w:val="18"/>
          <w:bdr w:val="single" w:sz="6" w:space="2" w:color="E1E1E8" w:frame="1"/>
          <w:shd w:val="clear" w:color="auto" w:fill="F7F7F9"/>
          <w:lang w:eastAsia="ru-RU"/>
        </w:rPr>
        <w:t>label::before</w:t>
      </w:r>
      <w:r w:rsidRPr="003D3BB3">
        <w:rPr>
          <w:rFonts w:ascii="Helvetica" w:eastAsia="Times New Roman" w:hAnsi="Helvetica" w:cs="Helvetica"/>
          <w:color w:val="333333"/>
          <w:sz w:val="20"/>
          <w:szCs w:val="20"/>
          <w:lang w:eastAsia="ru-RU"/>
        </w:rPr>
        <w:t> задайте плавный переход для всех свойств длительностью </w:t>
      </w:r>
      <w:r w:rsidRPr="003D3BB3">
        <w:rPr>
          <w:rFonts w:ascii="Consolas" w:eastAsia="Times New Roman" w:hAnsi="Consolas" w:cs="Courier New"/>
          <w:color w:val="DD1144"/>
          <w:sz w:val="18"/>
          <w:szCs w:val="18"/>
          <w:bdr w:val="single" w:sz="6" w:space="2" w:color="E1E1E8" w:frame="1"/>
          <w:shd w:val="clear" w:color="auto" w:fill="F7F7F9"/>
          <w:lang w:eastAsia="ru-RU"/>
        </w:rPr>
        <w:t>0.3s</w:t>
      </w:r>
      <w:r w:rsidRPr="003D3BB3">
        <w:rPr>
          <w:rFonts w:ascii="Helvetica" w:eastAsia="Times New Roman" w:hAnsi="Helvetica" w:cs="Helvetica"/>
          <w:color w:val="333333"/>
          <w:sz w:val="20"/>
          <w:szCs w:val="20"/>
          <w:lang w:eastAsia="ru-RU"/>
        </w:rPr>
        <w:t> с формой </w:t>
      </w:r>
      <w:r w:rsidRPr="003D3BB3">
        <w:rPr>
          <w:rFonts w:ascii="Consolas" w:eastAsia="Times New Roman" w:hAnsi="Consolas" w:cs="Courier New"/>
          <w:color w:val="DD1144"/>
          <w:sz w:val="18"/>
          <w:szCs w:val="18"/>
          <w:bdr w:val="single" w:sz="6" w:space="2" w:color="E1E1E8" w:frame="1"/>
          <w:shd w:val="clear" w:color="auto" w:fill="F7F7F9"/>
          <w:lang w:eastAsia="ru-RU"/>
        </w:rPr>
        <w:t>ease-in-out</w:t>
      </w:r>
      <w:r w:rsidRPr="003D3BB3">
        <w:rPr>
          <w:rFonts w:ascii="Helvetica" w:eastAsia="Times New Roman" w:hAnsi="Helvetica" w:cs="Helvetica"/>
          <w:color w:val="333333"/>
          <w:sz w:val="20"/>
          <w:szCs w:val="20"/>
          <w:lang w:eastAsia="ru-RU"/>
        </w:rPr>
        <w:t>.</w:t>
      </w:r>
    </w:p>
    <w:p w14:paraId="15E4C83E" w14:textId="77777777" w:rsidR="003D3BB3" w:rsidRPr="003D3BB3" w:rsidRDefault="003D3BB3" w:rsidP="003D3BB3">
      <w:pPr>
        <w:spacing w:after="135"/>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color w:val="333333"/>
          <w:sz w:val="20"/>
          <w:szCs w:val="20"/>
          <w:lang w:eastAsia="ru-RU"/>
        </w:rPr>
        <w:t>Переключайте чекбоксы для проверки результата.</w:t>
      </w:r>
    </w:p>
    <w:p w14:paraId="238506A1" w14:textId="77777777" w:rsidR="003D3BB3" w:rsidRPr="003D3BB3" w:rsidRDefault="003D3BB3" w:rsidP="003D3BB3">
      <w:pPr>
        <w:rPr>
          <w:lang w:val="en-US"/>
        </w:rPr>
      </w:pPr>
      <w:r w:rsidRPr="003D3BB3">
        <w:rPr>
          <w:lang w:val="en-US"/>
        </w:rPr>
        <w:t>label {</w:t>
      </w:r>
    </w:p>
    <w:p w14:paraId="415C1D77" w14:textId="77777777" w:rsidR="003D3BB3" w:rsidRPr="003D3BB3" w:rsidRDefault="003D3BB3" w:rsidP="003D3BB3">
      <w:pPr>
        <w:rPr>
          <w:lang w:val="en-US"/>
        </w:rPr>
      </w:pPr>
      <w:r w:rsidRPr="003D3BB3">
        <w:rPr>
          <w:lang w:val="en-US"/>
        </w:rPr>
        <w:t xml:space="preserve">    position: relative;</w:t>
      </w:r>
    </w:p>
    <w:p w14:paraId="05E322F2" w14:textId="77777777" w:rsidR="003D3BB3" w:rsidRPr="003D3BB3" w:rsidRDefault="003D3BB3" w:rsidP="003D3BB3">
      <w:pPr>
        <w:rPr>
          <w:lang w:val="en-US"/>
        </w:rPr>
      </w:pPr>
      <w:r w:rsidRPr="003D3BB3">
        <w:rPr>
          <w:lang w:val="en-US"/>
        </w:rPr>
        <w:t xml:space="preserve">    cursor: pointer;</w:t>
      </w:r>
    </w:p>
    <w:p w14:paraId="75C040AE" w14:textId="77777777" w:rsidR="003D3BB3" w:rsidRPr="003D3BB3" w:rsidRDefault="003D3BB3" w:rsidP="003D3BB3">
      <w:pPr>
        <w:rPr>
          <w:lang w:val="en-US"/>
        </w:rPr>
      </w:pPr>
      <w:r w:rsidRPr="003D3BB3">
        <w:rPr>
          <w:lang w:val="en-US"/>
        </w:rPr>
        <w:t>}</w:t>
      </w:r>
    </w:p>
    <w:p w14:paraId="6B7E37D6" w14:textId="77777777" w:rsidR="003D3BB3" w:rsidRPr="003D3BB3" w:rsidRDefault="003D3BB3" w:rsidP="003D3BB3">
      <w:pPr>
        <w:rPr>
          <w:lang w:val="en-US"/>
        </w:rPr>
      </w:pPr>
    </w:p>
    <w:p w14:paraId="64310AD8" w14:textId="77777777" w:rsidR="003D3BB3" w:rsidRPr="003D3BB3" w:rsidRDefault="003D3BB3" w:rsidP="003D3BB3">
      <w:pPr>
        <w:rPr>
          <w:lang w:val="en-US"/>
        </w:rPr>
      </w:pPr>
      <w:r w:rsidRPr="003D3BB3">
        <w:rPr>
          <w:lang w:val="en-US"/>
        </w:rPr>
        <w:t>label::before {</w:t>
      </w:r>
    </w:p>
    <w:p w14:paraId="4879F548" w14:textId="77777777" w:rsidR="003D3BB3" w:rsidRPr="003D3BB3" w:rsidRDefault="003D3BB3" w:rsidP="003D3BB3">
      <w:pPr>
        <w:rPr>
          <w:lang w:val="en-US"/>
        </w:rPr>
      </w:pPr>
      <w:r w:rsidRPr="003D3BB3">
        <w:rPr>
          <w:lang w:val="en-US"/>
        </w:rPr>
        <w:t xml:space="preserve">    content: "";</w:t>
      </w:r>
    </w:p>
    <w:p w14:paraId="09C3ABD1" w14:textId="77777777" w:rsidR="003D3BB3" w:rsidRPr="003D3BB3" w:rsidRDefault="003D3BB3" w:rsidP="003D3BB3">
      <w:pPr>
        <w:rPr>
          <w:lang w:val="en-US"/>
        </w:rPr>
      </w:pPr>
      <w:r w:rsidRPr="003D3BB3">
        <w:rPr>
          <w:lang w:val="en-US"/>
        </w:rPr>
        <w:t xml:space="preserve">    position: absolute;</w:t>
      </w:r>
    </w:p>
    <w:p w14:paraId="32A3308B" w14:textId="77777777" w:rsidR="003D3BB3" w:rsidRPr="003D3BB3" w:rsidRDefault="003D3BB3" w:rsidP="003D3BB3">
      <w:pPr>
        <w:rPr>
          <w:lang w:val="en-US"/>
        </w:rPr>
      </w:pPr>
      <w:r w:rsidRPr="003D3BB3">
        <w:rPr>
          <w:lang w:val="en-US"/>
        </w:rPr>
        <w:t xml:space="preserve">    top: 0;</w:t>
      </w:r>
    </w:p>
    <w:p w14:paraId="398A0024" w14:textId="77777777" w:rsidR="003D3BB3" w:rsidRPr="003D3BB3" w:rsidRDefault="003D3BB3" w:rsidP="003D3BB3">
      <w:pPr>
        <w:rPr>
          <w:lang w:val="en-US"/>
        </w:rPr>
      </w:pPr>
      <w:r w:rsidRPr="003D3BB3">
        <w:rPr>
          <w:lang w:val="en-US"/>
        </w:rPr>
        <w:t xml:space="preserve">    left: -44px;</w:t>
      </w:r>
    </w:p>
    <w:p w14:paraId="7E342F07" w14:textId="77777777" w:rsidR="003D3BB3" w:rsidRPr="003D3BB3" w:rsidRDefault="003D3BB3" w:rsidP="003D3BB3">
      <w:pPr>
        <w:rPr>
          <w:lang w:val="en-US"/>
        </w:rPr>
      </w:pPr>
      <w:r w:rsidRPr="003D3BB3">
        <w:rPr>
          <w:lang w:val="en-US"/>
        </w:rPr>
        <w:t xml:space="preserve">    z-index: 1;</w:t>
      </w:r>
    </w:p>
    <w:p w14:paraId="32FD2A76" w14:textId="77777777" w:rsidR="003D3BB3" w:rsidRPr="003D3BB3" w:rsidRDefault="003D3BB3" w:rsidP="003D3BB3">
      <w:pPr>
        <w:rPr>
          <w:lang w:val="en-US"/>
        </w:rPr>
      </w:pPr>
      <w:r w:rsidRPr="003D3BB3">
        <w:rPr>
          <w:lang w:val="en-US"/>
        </w:rPr>
        <w:t xml:space="preserve">    width: 16px;</w:t>
      </w:r>
    </w:p>
    <w:p w14:paraId="3552C1B7" w14:textId="77777777" w:rsidR="003D3BB3" w:rsidRPr="003D3BB3" w:rsidRDefault="003D3BB3" w:rsidP="003D3BB3">
      <w:pPr>
        <w:rPr>
          <w:lang w:val="en-US"/>
        </w:rPr>
      </w:pPr>
      <w:r w:rsidRPr="003D3BB3">
        <w:rPr>
          <w:lang w:val="en-US"/>
        </w:rPr>
        <w:t xml:space="preserve">    height: 16px;</w:t>
      </w:r>
    </w:p>
    <w:p w14:paraId="42DE62F2" w14:textId="77777777" w:rsidR="003D3BB3" w:rsidRPr="003D3BB3" w:rsidRDefault="003D3BB3" w:rsidP="003D3BB3">
      <w:pPr>
        <w:rPr>
          <w:lang w:val="en-US"/>
        </w:rPr>
      </w:pPr>
      <w:r w:rsidRPr="003D3BB3">
        <w:rPr>
          <w:lang w:val="en-US"/>
        </w:rPr>
        <w:t xml:space="preserve">    border: 2px solid #5a5a5a;</w:t>
      </w:r>
    </w:p>
    <w:p w14:paraId="6886B31B" w14:textId="77777777" w:rsidR="003D3BB3" w:rsidRPr="003D3BB3" w:rsidRDefault="003D3BB3" w:rsidP="003D3BB3">
      <w:pPr>
        <w:rPr>
          <w:lang w:val="en-US"/>
        </w:rPr>
      </w:pPr>
      <w:r w:rsidRPr="003D3BB3">
        <w:rPr>
          <w:lang w:val="en-US"/>
        </w:rPr>
        <w:t xml:space="preserve">    transition:0.3s ease-in-out;</w:t>
      </w:r>
    </w:p>
    <w:p w14:paraId="129200CE" w14:textId="77777777" w:rsidR="003D3BB3" w:rsidRPr="003D3BB3" w:rsidRDefault="003D3BB3" w:rsidP="003D3BB3">
      <w:pPr>
        <w:rPr>
          <w:lang w:val="en-US"/>
        </w:rPr>
      </w:pPr>
      <w:r w:rsidRPr="003D3BB3">
        <w:rPr>
          <w:lang w:val="en-US"/>
        </w:rPr>
        <w:t>}</w:t>
      </w:r>
    </w:p>
    <w:p w14:paraId="0635AB31" w14:textId="77777777" w:rsidR="003D3BB3" w:rsidRPr="003D3BB3" w:rsidRDefault="003D3BB3" w:rsidP="003D3BB3">
      <w:pPr>
        <w:rPr>
          <w:lang w:val="en-US"/>
        </w:rPr>
      </w:pPr>
    </w:p>
    <w:p w14:paraId="53F52DCC" w14:textId="77777777" w:rsidR="003D3BB3" w:rsidRPr="003D3BB3" w:rsidRDefault="003D3BB3" w:rsidP="003D3BB3">
      <w:pPr>
        <w:rPr>
          <w:lang w:val="en-US"/>
        </w:rPr>
      </w:pPr>
      <w:r w:rsidRPr="003D3BB3">
        <w:rPr>
          <w:lang w:val="en-US"/>
        </w:rPr>
        <w:t>input[type="checkbox"] {</w:t>
      </w:r>
    </w:p>
    <w:p w14:paraId="7FEAD162" w14:textId="77777777" w:rsidR="003D3BB3" w:rsidRPr="003D3BB3" w:rsidRDefault="003D3BB3" w:rsidP="003D3BB3">
      <w:pPr>
        <w:rPr>
          <w:lang w:val="en-US"/>
        </w:rPr>
      </w:pPr>
      <w:r w:rsidRPr="003D3BB3">
        <w:rPr>
          <w:lang w:val="en-US"/>
        </w:rPr>
        <w:t xml:space="preserve">    display: none;</w:t>
      </w:r>
    </w:p>
    <w:p w14:paraId="6E6F9A7B" w14:textId="77777777" w:rsidR="003D3BB3" w:rsidRPr="003D3BB3" w:rsidRDefault="003D3BB3" w:rsidP="003D3BB3">
      <w:pPr>
        <w:rPr>
          <w:lang w:val="en-US"/>
        </w:rPr>
      </w:pPr>
      <w:r w:rsidRPr="003D3BB3">
        <w:rPr>
          <w:lang w:val="en-US"/>
        </w:rPr>
        <w:t>}</w:t>
      </w:r>
    </w:p>
    <w:p w14:paraId="4A864084" w14:textId="77777777" w:rsidR="003D3BB3" w:rsidRPr="003D3BB3" w:rsidRDefault="003D3BB3" w:rsidP="003D3BB3">
      <w:pPr>
        <w:rPr>
          <w:lang w:val="en-US"/>
        </w:rPr>
      </w:pPr>
    </w:p>
    <w:p w14:paraId="1B65EE15" w14:textId="77777777" w:rsidR="003D3BB3" w:rsidRPr="003D3BB3" w:rsidRDefault="003D3BB3" w:rsidP="003D3BB3">
      <w:pPr>
        <w:rPr>
          <w:lang w:val="en-US"/>
        </w:rPr>
      </w:pPr>
      <w:r w:rsidRPr="003D3BB3">
        <w:rPr>
          <w:lang w:val="en-US"/>
        </w:rPr>
        <w:t>input[type="checkbox"]:checked ~ label::before {</w:t>
      </w:r>
    </w:p>
    <w:p w14:paraId="306B6536" w14:textId="77777777" w:rsidR="003D3BB3" w:rsidRPr="003D3BB3" w:rsidRDefault="003D3BB3" w:rsidP="003D3BB3">
      <w:pPr>
        <w:rPr>
          <w:lang w:val="en-US"/>
        </w:rPr>
      </w:pPr>
      <w:r w:rsidRPr="003D3BB3">
        <w:rPr>
          <w:lang w:val="en-US"/>
        </w:rPr>
        <w:t xml:space="preserve">    width: 21px;</w:t>
      </w:r>
    </w:p>
    <w:p w14:paraId="23168A55" w14:textId="77777777" w:rsidR="003D3BB3" w:rsidRPr="003D3BB3" w:rsidRDefault="003D3BB3" w:rsidP="003D3BB3">
      <w:pPr>
        <w:rPr>
          <w:lang w:val="en-US"/>
        </w:rPr>
      </w:pPr>
      <w:r w:rsidRPr="003D3BB3">
        <w:rPr>
          <w:lang w:val="en-US"/>
        </w:rPr>
        <w:t xml:space="preserve">    height: 10px;</w:t>
      </w:r>
    </w:p>
    <w:p w14:paraId="32C59DD2" w14:textId="77777777" w:rsidR="003D3BB3" w:rsidRPr="003D3BB3" w:rsidRDefault="003D3BB3" w:rsidP="003D3BB3">
      <w:pPr>
        <w:rPr>
          <w:lang w:val="en-US"/>
        </w:rPr>
      </w:pPr>
      <w:r w:rsidRPr="003D3BB3">
        <w:rPr>
          <w:lang w:val="en-US"/>
        </w:rPr>
        <w:t xml:space="preserve">    border-color: #00bad2;</w:t>
      </w:r>
    </w:p>
    <w:p w14:paraId="62444AF1" w14:textId="77777777" w:rsidR="003D3BB3" w:rsidRPr="003D3BB3" w:rsidRDefault="003D3BB3" w:rsidP="003D3BB3">
      <w:pPr>
        <w:rPr>
          <w:lang w:val="en-US"/>
        </w:rPr>
      </w:pPr>
      <w:r w:rsidRPr="003D3BB3">
        <w:rPr>
          <w:lang w:val="en-US"/>
        </w:rPr>
        <w:t xml:space="preserve">    border-top-style: none;</w:t>
      </w:r>
    </w:p>
    <w:p w14:paraId="70FBEE98" w14:textId="77777777" w:rsidR="003D3BB3" w:rsidRPr="003D3BB3" w:rsidRDefault="003D3BB3" w:rsidP="003D3BB3">
      <w:pPr>
        <w:rPr>
          <w:lang w:val="en-US"/>
        </w:rPr>
      </w:pPr>
      <w:r w:rsidRPr="003D3BB3">
        <w:rPr>
          <w:lang w:val="en-US"/>
        </w:rPr>
        <w:t xml:space="preserve">    border-right-style: none;</w:t>
      </w:r>
    </w:p>
    <w:p w14:paraId="0BFD1E67" w14:textId="77777777" w:rsidR="003D3BB3" w:rsidRPr="006C5034" w:rsidRDefault="003D3BB3" w:rsidP="003D3BB3">
      <w:pPr>
        <w:rPr>
          <w:lang w:val="en-US"/>
        </w:rPr>
      </w:pPr>
      <w:r w:rsidRPr="003D3BB3">
        <w:rPr>
          <w:lang w:val="en-US"/>
        </w:rPr>
        <w:t xml:space="preserve">    </w:t>
      </w:r>
      <w:r w:rsidRPr="006C5034">
        <w:rPr>
          <w:lang w:val="en-US"/>
        </w:rPr>
        <w:t>transform:rotate(-45deg);</w:t>
      </w:r>
    </w:p>
    <w:p w14:paraId="308891BB" w14:textId="4FBA23CE" w:rsidR="000E3DC0" w:rsidRPr="006C5034" w:rsidRDefault="003D3BB3" w:rsidP="003D3BB3">
      <w:pPr>
        <w:rPr>
          <w:lang w:val="en-US"/>
        </w:rPr>
      </w:pPr>
      <w:r w:rsidRPr="006C5034">
        <w:rPr>
          <w:lang w:val="en-US"/>
        </w:rPr>
        <w:t>}</w:t>
      </w:r>
    </w:p>
    <w:p w14:paraId="32FC84A8" w14:textId="1C79ED50" w:rsidR="003D3BB3" w:rsidRPr="006C5034" w:rsidRDefault="003D3BB3" w:rsidP="003D3BB3">
      <w:pPr>
        <w:rPr>
          <w:lang w:val="en-US"/>
        </w:rPr>
      </w:pPr>
    </w:p>
    <w:p w14:paraId="73D9370F" w14:textId="77777777" w:rsidR="003D3BB3" w:rsidRPr="006C5034" w:rsidRDefault="003D3BB3" w:rsidP="003D3BB3">
      <w:pPr>
        <w:pStyle w:val="2"/>
        <w:rPr>
          <w:lang w:val="en-US"/>
        </w:rPr>
      </w:pPr>
      <w:r>
        <w:t>Радио</w:t>
      </w:r>
      <w:r w:rsidRPr="006C5034">
        <w:rPr>
          <w:lang w:val="en-US"/>
        </w:rPr>
        <w:t>-</w:t>
      </w:r>
      <w:r>
        <w:t>кнопки</w:t>
      </w:r>
      <w:r w:rsidRPr="006C5034">
        <w:rPr>
          <w:lang w:val="en-US"/>
        </w:rPr>
        <w:t xml:space="preserve">, </w:t>
      </w:r>
      <w:r>
        <w:t>шаг</w:t>
      </w:r>
      <w:r w:rsidRPr="006C5034">
        <w:rPr>
          <w:lang w:val="en-US"/>
        </w:rPr>
        <w:t xml:space="preserve"> 1 </w:t>
      </w:r>
      <w:r w:rsidRPr="006C5034">
        <w:rPr>
          <w:bCs/>
          <w:color w:val="999999"/>
          <w:sz w:val="37"/>
          <w:szCs w:val="37"/>
          <w:lang w:val="en-US"/>
        </w:rPr>
        <w:t>[15/29]</w:t>
      </w:r>
    </w:p>
    <w:p w14:paraId="6F2235DB" w14:textId="77777777" w:rsidR="003D3BB3" w:rsidRDefault="003D3BB3" w:rsidP="003D3BB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займёмся радио-кнопками. С помощью переходов мы можем анимировать момент их выделения.</w:t>
      </w:r>
    </w:p>
    <w:p w14:paraId="0E78FE3C" w14:textId="77777777" w:rsidR="003D3BB3" w:rsidRDefault="003D3BB3" w:rsidP="003D3BB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мы снова воспользуемся приёмом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а также будем задавать переходы для псевдоэлементов.</w:t>
      </w:r>
    </w:p>
    <w:p w14:paraId="52BDF805" w14:textId="77777777" w:rsidR="003D3BB3" w:rsidRDefault="003D3BB3" w:rsidP="003D3BB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радио-кнопки и подписи к ним, затем скроем радио-кнопки, а подписи оставим. В качестве «кружков» радио-кнопок будут выступать псевдоэлементы подписей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них стили уже готовы.</w:t>
      </w:r>
    </w:p>
    <w:p w14:paraId="2CD218C3" w14:textId="77777777" w:rsidR="006C5034" w:rsidRPr="006C5034" w:rsidRDefault="006C5034" w:rsidP="006C5034">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Раскомментируйте радио-кнопки и подписи к ним.</w:t>
      </w:r>
    </w:p>
    <w:p w14:paraId="130CB8ED" w14:textId="77777777" w:rsidR="006C5034" w:rsidRPr="006C5034" w:rsidRDefault="006C5034" w:rsidP="006C5034">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p>
    <w:p w14:paraId="6A1F0588" w14:textId="77777777" w:rsidR="006C5034" w:rsidRPr="006C5034" w:rsidRDefault="006C5034" w:rsidP="006C5034">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В первую подпись добавьте текст </w:t>
      </w:r>
      <w:r w:rsidRPr="006C5034">
        <w:rPr>
          <w:rFonts w:ascii="Consolas" w:eastAsia="Times New Roman" w:hAnsi="Consolas" w:cs="Courier New"/>
          <w:color w:val="DD1144"/>
          <w:sz w:val="18"/>
          <w:szCs w:val="18"/>
          <w:bdr w:val="single" w:sz="6" w:space="2" w:color="E1E1E8" w:frame="1"/>
          <w:shd w:val="clear" w:color="auto" w:fill="F7F7F9"/>
          <w:lang w:eastAsia="ru-RU"/>
        </w:rPr>
        <w:t>transparency</w:t>
      </w:r>
      <w:r w:rsidRPr="006C5034">
        <w:rPr>
          <w:rFonts w:ascii="Helvetica" w:eastAsia="Times New Roman" w:hAnsi="Helvetica" w:cs="Helvetica"/>
          <w:color w:val="333333"/>
          <w:sz w:val="20"/>
          <w:szCs w:val="20"/>
          <w:lang w:eastAsia="ru-RU"/>
        </w:rPr>
        <w:t>,</w:t>
      </w:r>
    </w:p>
    <w:p w14:paraId="43241D67" w14:textId="77777777" w:rsidR="006C5034" w:rsidRPr="006C5034" w:rsidRDefault="006C5034" w:rsidP="006C5034">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во вторую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opacity</w:t>
      </w:r>
      <w:r w:rsidRPr="006C5034">
        <w:rPr>
          <w:rFonts w:ascii="Helvetica" w:eastAsia="Times New Roman" w:hAnsi="Helvetica" w:cs="Helvetica"/>
          <w:color w:val="333333"/>
          <w:sz w:val="20"/>
          <w:szCs w:val="20"/>
          <w:lang w:eastAsia="ru-RU"/>
        </w:rPr>
        <w:t>,</w:t>
      </w:r>
    </w:p>
    <w:p w14:paraId="5B88E0F1" w14:textId="77777777" w:rsidR="006C5034" w:rsidRPr="006C5034" w:rsidRDefault="006C5034" w:rsidP="006C5034">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4</w:t>
      </w:r>
      <w:r w:rsidRPr="006C5034">
        <w:rPr>
          <w:rFonts w:ascii="Helvetica" w:eastAsia="Times New Roman" w:hAnsi="Helvetica" w:cs="Helvetica"/>
          <w:color w:val="333333"/>
          <w:sz w:val="20"/>
          <w:szCs w:val="20"/>
          <w:lang w:eastAsia="ru-RU"/>
        </w:rPr>
        <w:t>в третью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invisibility</w:t>
      </w:r>
      <w:r w:rsidRPr="006C5034">
        <w:rPr>
          <w:rFonts w:ascii="Helvetica" w:eastAsia="Times New Roman" w:hAnsi="Helvetica" w:cs="Helvetica"/>
          <w:color w:val="333333"/>
          <w:sz w:val="20"/>
          <w:szCs w:val="20"/>
          <w:lang w:eastAsia="ru-RU"/>
        </w:rPr>
        <w:t>.</w:t>
      </w:r>
    </w:p>
    <w:p w14:paraId="2D2A664D" w14:textId="77777777" w:rsidR="006C5034" w:rsidRPr="006C5034" w:rsidRDefault="006C5034" w:rsidP="006C5034">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lastRenderedPageBreak/>
        <w:t>Цель 5</w:t>
      </w:r>
      <w:r w:rsidRPr="006C5034">
        <w:rPr>
          <w:rFonts w:ascii="Helvetica" w:eastAsia="Times New Roman" w:hAnsi="Helvetica" w:cs="Helvetica"/>
          <w:color w:val="333333"/>
          <w:sz w:val="20"/>
          <w:szCs w:val="20"/>
          <w:lang w:eastAsia="ru-RU"/>
        </w:rPr>
        <w:t>Спрячьте радио-кнопки с помощью </w:t>
      </w:r>
      <w:r w:rsidRPr="006C5034">
        <w:rPr>
          <w:rFonts w:ascii="Consolas" w:eastAsia="Times New Roman" w:hAnsi="Consolas" w:cs="Courier New"/>
          <w:color w:val="DD1144"/>
          <w:sz w:val="18"/>
          <w:szCs w:val="18"/>
          <w:bdr w:val="single" w:sz="6" w:space="2" w:color="E1E1E8" w:frame="1"/>
          <w:shd w:val="clear" w:color="auto" w:fill="F7F7F9"/>
          <w:lang w:eastAsia="ru-RU"/>
        </w:rPr>
        <w:t>display: none</w:t>
      </w:r>
    </w:p>
    <w:p w14:paraId="1DBA8830" w14:textId="77777777" w:rsidR="006C5034" w:rsidRPr="006C5034" w:rsidRDefault="006C5034" w:rsidP="006C5034">
      <w:pPr>
        <w:rPr>
          <w:lang w:val="en-US"/>
        </w:rPr>
      </w:pPr>
      <w:r w:rsidRPr="006C5034">
        <w:rPr>
          <w:lang w:val="en-US"/>
        </w:rPr>
        <w:t>label {</w:t>
      </w:r>
    </w:p>
    <w:p w14:paraId="180765F1" w14:textId="77777777" w:rsidR="006C5034" w:rsidRPr="006C5034" w:rsidRDefault="006C5034" w:rsidP="006C5034">
      <w:pPr>
        <w:rPr>
          <w:lang w:val="en-US"/>
        </w:rPr>
      </w:pPr>
      <w:r w:rsidRPr="006C5034">
        <w:rPr>
          <w:lang w:val="en-US"/>
        </w:rPr>
        <w:t xml:space="preserve">    position: relative;</w:t>
      </w:r>
    </w:p>
    <w:p w14:paraId="6EDE937B" w14:textId="77777777" w:rsidR="006C5034" w:rsidRPr="006C5034" w:rsidRDefault="006C5034" w:rsidP="006C5034">
      <w:pPr>
        <w:rPr>
          <w:lang w:val="en-US"/>
        </w:rPr>
      </w:pPr>
      <w:r w:rsidRPr="006C5034">
        <w:rPr>
          <w:lang w:val="en-US"/>
        </w:rPr>
        <w:t xml:space="preserve">    cursor: pointer;</w:t>
      </w:r>
    </w:p>
    <w:p w14:paraId="6BCCDA14" w14:textId="77777777" w:rsidR="006C5034" w:rsidRPr="006C5034" w:rsidRDefault="006C5034" w:rsidP="006C5034">
      <w:pPr>
        <w:rPr>
          <w:lang w:val="en-US"/>
        </w:rPr>
      </w:pPr>
      <w:r w:rsidRPr="006C5034">
        <w:rPr>
          <w:lang w:val="en-US"/>
        </w:rPr>
        <w:t>}</w:t>
      </w:r>
    </w:p>
    <w:p w14:paraId="2CD72FF9" w14:textId="77777777" w:rsidR="006C5034" w:rsidRPr="006C5034" w:rsidRDefault="006C5034" w:rsidP="006C5034">
      <w:pPr>
        <w:rPr>
          <w:lang w:val="en-US"/>
        </w:rPr>
      </w:pPr>
    </w:p>
    <w:p w14:paraId="56581CED" w14:textId="77777777" w:rsidR="006C5034" w:rsidRPr="006C5034" w:rsidRDefault="006C5034" w:rsidP="006C5034">
      <w:pPr>
        <w:rPr>
          <w:lang w:val="en-US"/>
        </w:rPr>
      </w:pPr>
      <w:r w:rsidRPr="006C5034">
        <w:rPr>
          <w:lang w:val="en-US"/>
        </w:rPr>
        <w:t>label::before,</w:t>
      </w:r>
    </w:p>
    <w:p w14:paraId="0D5A9627" w14:textId="77777777" w:rsidR="006C5034" w:rsidRPr="006C5034" w:rsidRDefault="006C5034" w:rsidP="006C5034">
      <w:pPr>
        <w:rPr>
          <w:lang w:val="en-US"/>
        </w:rPr>
      </w:pPr>
      <w:r w:rsidRPr="006C5034">
        <w:rPr>
          <w:lang w:val="en-US"/>
        </w:rPr>
        <w:t>label::after {</w:t>
      </w:r>
    </w:p>
    <w:p w14:paraId="673F18C7" w14:textId="77777777" w:rsidR="006C5034" w:rsidRPr="006C5034" w:rsidRDefault="006C5034" w:rsidP="006C5034">
      <w:pPr>
        <w:rPr>
          <w:lang w:val="en-US"/>
        </w:rPr>
      </w:pPr>
      <w:r w:rsidRPr="006C5034">
        <w:rPr>
          <w:lang w:val="en-US"/>
        </w:rPr>
        <w:t xml:space="preserve">    content: "";</w:t>
      </w:r>
    </w:p>
    <w:p w14:paraId="7AA6767C" w14:textId="77777777" w:rsidR="006C5034" w:rsidRPr="006C5034" w:rsidRDefault="006C5034" w:rsidP="006C5034">
      <w:pPr>
        <w:rPr>
          <w:lang w:val="en-US"/>
        </w:rPr>
      </w:pPr>
      <w:r w:rsidRPr="006C5034">
        <w:rPr>
          <w:lang w:val="en-US"/>
        </w:rPr>
        <w:t xml:space="preserve">    position: absolute;</w:t>
      </w:r>
    </w:p>
    <w:p w14:paraId="5F1C7E56" w14:textId="77777777" w:rsidR="006C5034" w:rsidRPr="006C5034" w:rsidRDefault="006C5034" w:rsidP="006C5034">
      <w:pPr>
        <w:rPr>
          <w:lang w:val="en-US"/>
        </w:rPr>
      </w:pPr>
      <w:r w:rsidRPr="006C5034">
        <w:rPr>
          <w:lang w:val="en-US"/>
        </w:rPr>
        <w:t xml:space="preserve">    top: 0;</w:t>
      </w:r>
    </w:p>
    <w:p w14:paraId="63279CDB" w14:textId="77777777" w:rsidR="006C5034" w:rsidRPr="006C5034" w:rsidRDefault="006C5034" w:rsidP="006C5034">
      <w:pPr>
        <w:rPr>
          <w:lang w:val="en-US"/>
        </w:rPr>
      </w:pPr>
      <w:r w:rsidRPr="006C5034">
        <w:rPr>
          <w:lang w:val="en-US"/>
        </w:rPr>
        <w:t xml:space="preserve">    left: -42px;</w:t>
      </w:r>
    </w:p>
    <w:p w14:paraId="01B961D1" w14:textId="77777777" w:rsidR="006C5034" w:rsidRPr="006C5034" w:rsidRDefault="006C5034" w:rsidP="006C5034">
      <w:pPr>
        <w:rPr>
          <w:lang w:val="en-US"/>
        </w:rPr>
      </w:pPr>
      <w:r w:rsidRPr="006C5034">
        <w:rPr>
          <w:lang w:val="en-US"/>
        </w:rPr>
        <w:t xml:space="preserve">    border-radius: 50%;</w:t>
      </w:r>
    </w:p>
    <w:p w14:paraId="3FEA43C0" w14:textId="77777777" w:rsidR="006C5034" w:rsidRPr="006C5034" w:rsidRDefault="006C5034" w:rsidP="006C5034">
      <w:pPr>
        <w:rPr>
          <w:lang w:val="en-US"/>
        </w:rPr>
      </w:pPr>
      <w:r w:rsidRPr="006C5034">
        <w:rPr>
          <w:lang w:val="en-US"/>
        </w:rPr>
        <w:t>}</w:t>
      </w:r>
    </w:p>
    <w:p w14:paraId="1935F8C4" w14:textId="77777777" w:rsidR="006C5034" w:rsidRPr="006C5034" w:rsidRDefault="006C5034" w:rsidP="006C5034">
      <w:pPr>
        <w:rPr>
          <w:lang w:val="en-US"/>
        </w:rPr>
      </w:pPr>
    </w:p>
    <w:p w14:paraId="469543C8" w14:textId="77777777" w:rsidR="006C5034" w:rsidRPr="006C5034" w:rsidRDefault="006C5034" w:rsidP="006C5034">
      <w:pPr>
        <w:rPr>
          <w:lang w:val="en-US"/>
        </w:rPr>
      </w:pPr>
      <w:r w:rsidRPr="006C5034">
        <w:rPr>
          <w:lang w:val="en-US"/>
        </w:rPr>
        <w:t>label::before {</w:t>
      </w:r>
    </w:p>
    <w:p w14:paraId="67561B8E" w14:textId="77777777" w:rsidR="006C5034" w:rsidRPr="006C5034" w:rsidRDefault="006C5034" w:rsidP="006C5034">
      <w:pPr>
        <w:rPr>
          <w:lang w:val="en-US"/>
        </w:rPr>
      </w:pPr>
      <w:r w:rsidRPr="006C5034">
        <w:rPr>
          <w:lang w:val="en-US"/>
        </w:rPr>
        <w:t xml:space="preserve">    width: 12px;</w:t>
      </w:r>
    </w:p>
    <w:p w14:paraId="6D6C16DC" w14:textId="77777777" w:rsidR="006C5034" w:rsidRPr="006C5034" w:rsidRDefault="006C5034" w:rsidP="006C5034">
      <w:pPr>
        <w:rPr>
          <w:lang w:val="en-US"/>
        </w:rPr>
      </w:pPr>
      <w:r w:rsidRPr="006C5034">
        <w:rPr>
          <w:lang w:val="en-US"/>
        </w:rPr>
        <w:t xml:space="preserve">    height: 12px;</w:t>
      </w:r>
    </w:p>
    <w:p w14:paraId="66B5F4EC" w14:textId="77777777" w:rsidR="006C5034" w:rsidRPr="006C5034" w:rsidRDefault="006C5034" w:rsidP="006C5034">
      <w:pPr>
        <w:rPr>
          <w:lang w:val="en-US"/>
        </w:rPr>
      </w:pPr>
      <w:r w:rsidRPr="006C5034">
        <w:rPr>
          <w:lang w:val="en-US"/>
        </w:rPr>
        <w:t xml:space="preserve">    border: solid 2px #5a5a5a;</w:t>
      </w:r>
    </w:p>
    <w:p w14:paraId="6D81FD70" w14:textId="77777777" w:rsidR="006C5034" w:rsidRPr="006C5034" w:rsidRDefault="006C5034" w:rsidP="006C5034">
      <w:pPr>
        <w:rPr>
          <w:lang w:val="en-US"/>
        </w:rPr>
      </w:pPr>
      <w:r w:rsidRPr="006C5034">
        <w:rPr>
          <w:lang w:val="en-US"/>
        </w:rPr>
        <w:t>}</w:t>
      </w:r>
    </w:p>
    <w:p w14:paraId="2EE4AD9F" w14:textId="77777777" w:rsidR="006C5034" w:rsidRPr="006C5034" w:rsidRDefault="006C5034" w:rsidP="006C5034">
      <w:pPr>
        <w:rPr>
          <w:lang w:val="en-US"/>
        </w:rPr>
      </w:pPr>
    </w:p>
    <w:p w14:paraId="15E57106" w14:textId="77777777" w:rsidR="006C5034" w:rsidRPr="006C5034" w:rsidRDefault="006C5034" w:rsidP="006C5034">
      <w:pPr>
        <w:rPr>
          <w:lang w:val="en-US"/>
        </w:rPr>
      </w:pPr>
      <w:r w:rsidRPr="006C5034">
        <w:rPr>
          <w:lang w:val="en-US"/>
        </w:rPr>
        <w:t>input[type="radio"] {</w:t>
      </w:r>
    </w:p>
    <w:p w14:paraId="1E2DB8DE" w14:textId="77777777" w:rsidR="006C5034" w:rsidRPr="006C5034" w:rsidRDefault="006C5034" w:rsidP="006C5034">
      <w:pPr>
        <w:rPr>
          <w:lang w:val="en-US"/>
        </w:rPr>
      </w:pPr>
      <w:r w:rsidRPr="006C5034">
        <w:rPr>
          <w:lang w:val="en-US"/>
        </w:rPr>
        <w:t xml:space="preserve">    display:none;</w:t>
      </w:r>
    </w:p>
    <w:p w14:paraId="0C91C618" w14:textId="07E4F237" w:rsidR="003D3BB3" w:rsidRDefault="006C5034" w:rsidP="006C5034">
      <w:r>
        <w:t>}</w:t>
      </w:r>
    </w:p>
    <w:p w14:paraId="63536FDB" w14:textId="77777777" w:rsidR="006C5034" w:rsidRDefault="006C5034" w:rsidP="006C5034">
      <w:pPr>
        <w:pStyle w:val="2"/>
      </w:pPr>
      <w:r>
        <w:t>Радио-кнопки, шаг 2 </w:t>
      </w:r>
      <w:r>
        <w:rPr>
          <w:bCs/>
          <w:color w:val="999999"/>
          <w:sz w:val="37"/>
          <w:szCs w:val="37"/>
        </w:rPr>
        <w:t>[16/29]</w:t>
      </w:r>
    </w:p>
    <w:p w14:paraId="12F70CA3"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Основа радио-кнопок готова. Теперь давайте разберёмся с их выделением.</w:t>
      </w:r>
    </w:p>
    <w:p w14:paraId="2AAC8828"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«выделяющего элемента» будем использовать псевдоэлемент подписи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w:t>
      </w:r>
    </w:p>
    <w:p w14:paraId="37F03030"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ширину и высоту, цвет и немного увеличим трансформацией.</w:t>
      </w:r>
    </w:p>
    <w:p w14:paraId="09363863" w14:textId="77777777" w:rsidR="006C5034" w:rsidRPr="006C5034" w:rsidRDefault="006C5034" w:rsidP="006C5034">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Для </w:t>
      </w:r>
      <w:r w:rsidRPr="006C5034">
        <w:rPr>
          <w:rFonts w:ascii="Consolas" w:eastAsia="Times New Roman" w:hAnsi="Consolas" w:cs="Courier New"/>
          <w:color w:val="DD1144"/>
          <w:sz w:val="18"/>
          <w:szCs w:val="18"/>
          <w:bdr w:val="single" w:sz="6" w:space="2" w:color="E1E1E8" w:frame="1"/>
          <w:shd w:val="clear" w:color="auto" w:fill="F7F7F9"/>
          <w:lang w:eastAsia="ru-RU"/>
        </w:rPr>
        <w:t>label::after</w:t>
      </w:r>
      <w:r w:rsidRPr="006C5034">
        <w:rPr>
          <w:rFonts w:ascii="Helvetica" w:eastAsia="Times New Roman" w:hAnsi="Helvetica" w:cs="Helvetica"/>
          <w:color w:val="333333"/>
          <w:sz w:val="20"/>
          <w:szCs w:val="20"/>
          <w:lang w:eastAsia="ru-RU"/>
        </w:rPr>
        <w:t> задайте ширину и высоту </w:t>
      </w:r>
      <w:r w:rsidRPr="006C5034">
        <w:rPr>
          <w:rFonts w:ascii="Consolas" w:eastAsia="Times New Roman" w:hAnsi="Consolas" w:cs="Courier New"/>
          <w:color w:val="DD1144"/>
          <w:sz w:val="18"/>
          <w:szCs w:val="18"/>
          <w:bdr w:val="single" w:sz="6" w:space="2" w:color="E1E1E8" w:frame="1"/>
          <w:shd w:val="clear" w:color="auto" w:fill="F7F7F9"/>
          <w:lang w:eastAsia="ru-RU"/>
        </w:rPr>
        <w:t>16px</w:t>
      </w:r>
      <w:r w:rsidRPr="006C5034">
        <w:rPr>
          <w:rFonts w:ascii="Helvetica" w:eastAsia="Times New Roman" w:hAnsi="Helvetica" w:cs="Helvetica"/>
          <w:color w:val="333333"/>
          <w:sz w:val="20"/>
          <w:szCs w:val="20"/>
          <w:lang w:eastAsia="ru-RU"/>
        </w:rPr>
        <w:t>,</w:t>
      </w:r>
    </w:p>
    <w:p w14:paraId="001DF42D" w14:textId="77777777" w:rsidR="006C5034" w:rsidRPr="006C5034" w:rsidRDefault="006C5034" w:rsidP="006C5034">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цвет фона </w:t>
      </w:r>
      <w:r w:rsidRPr="006C5034">
        <w:rPr>
          <w:rFonts w:ascii="Consolas" w:eastAsia="Times New Roman" w:hAnsi="Consolas" w:cs="Courier New"/>
          <w:color w:val="00BAD2"/>
          <w:sz w:val="18"/>
          <w:szCs w:val="18"/>
          <w:bdr w:val="single" w:sz="6" w:space="2" w:color="E1E1E8" w:frame="1"/>
          <w:shd w:val="clear" w:color="auto" w:fill="F7F7F9"/>
          <w:lang w:eastAsia="ru-RU"/>
        </w:rPr>
        <w:t>#00bad2</w:t>
      </w:r>
      <w:r w:rsidRPr="006C5034">
        <w:rPr>
          <w:rFonts w:ascii="Helvetica" w:eastAsia="Times New Roman" w:hAnsi="Helvetica" w:cs="Helvetica"/>
          <w:color w:val="333333"/>
          <w:sz w:val="20"/>
          <w:szCs w:val="20"/>
          <w:lang w:eastAsia="ru-RU"/>
        </w:rPr>
        <w:t>,</w:t>
      </w:r>
    </w:p>
    <w:p w14:paraId="182D1D65" w14:textId="77777777" w:rsidR="006C5034" w:rsidRPr="006C5034" w:rsidRDefault="006C5034" w:rsidP="006C5034">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трансформацию </w:t>
      </w:r>
      <w:r w:rsidRPr="006C5034">
        <w:rPr>
          <w:rFonts w:ascii="Consolas" w:eastAsia="Times New Roman" w:hAnsi="Consolas" w:cs="Courier New"/>
          <w:color w:val="DD1144"/>
          <w:sz w:val="18"/>
          <w:szCs w:val="18"/>
          <w:bdr w:val="single" w:sz="6" w:space="2" w:color="E1E1E8" w:frame="1"/>
          <w:shd w:val="clear" w:color="auto" w:fill="F7F7F9"/>
          <w:lang w:eastAsia="ru-RU"/>
        </w:rPr>
        <w:t>transform: scale(1.1)</w:t>
      </w:r>
      <w:r w:rsidRPr="006C5034">
        <w:rPr>
          <w:rFonts w:ascii="Helvetica" w:eastAsia="Times New Roman" w:hAnsi="Helvetica" w:cs="Helvetica"/>
          <w:color w:val="333333"/>
          <w:sz w:val="20"/>
          <w:szCs w:val="20"/>
          <w:lang w:eastAsia="ru-RU"/>
        </w:rPr>
        <w:t>.</w:t>
      </w:r>
    </w:p>
    <w:p w14:paraId="1681854D" w14:textId="77777777" w:rsidR="006C5034" w:rsidRDefault="006C5034" w:rsidP="006C5034">
      <w:pPr>
        <w:pStyle w:val="2"/>
      </w:pPr>
      <w:r>
        <w:t>Радио-кнопки, шаг 3 </w:t>
      </w:r>
      <w:r>
        <w:rPr>
          <w:bCs/>
          <w:color w:val="999999"/>
          <w:sz w:val="37"/>
          <w:szCs w:val="37"/>
        </w:rPr>
        <w:t>[17/29]</w:t>
      </w:r>
    </w:p>
    <w:p w14:paraId="01E39B91"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оживим радио-кнопки.</w:t>
      </w:r>
    </w:p>
    <w:p w14:paraId="13D3C3D3"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уменьшим закрывающий псевдоэлемент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или «закрывашку» до нулевого размера с помощью трансформации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w:t>
      </w:r>
    </w:p>
    <w:p w14:paraId="3E0C2755"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 активном состоянии будем увеличивать «закрывашку» до нужного размера. Для управления активным состоянием «закрывашки» используем CSS-правило с таким селектором:</w:t>
      </w:r>
    </w:p>
    <w:p w14:paraId="734DC2C4" w14:textId="77777777" w:rsidR="006C5034" w:rsidRPr="006C5034" w:rsidRDefault="006C5034" w:rsidP="006C5034">
      <w:pPr>
        <w:pStyle w:val="HTML0"/>
        <w:shd w:val="clear" w:color="auto" w:fill="F5F5F5"/>
        <w:wordWrap w:val="0"/>
        <w:spacing w:after="150" w:line="300" w:lineRule="atLeast"/>
        <w:rPr>
          <w:rFonts w:ascii="Consolas" w:hAnsi="Consolas"/>
          <w:color w:val="333333"/>
          <w:lang w:val="en-US"/>
        </w:rPr>
      </w:pPr>
      <w:r w:rsidRPr="006C5034">
        <w:rPr>
          <w:rFonts w:ascii="Consolas" w:hAnsi="Consolas"/>
          <w:color w:val="333333"/>
          <w:lang w:val="en-US"/>
        </w:rPr>
        <w:t>input[type="radio"]:checked ~ label::after { ... }</w:t>
      </w:r>
    </w:p>
    <w:p w14:paraId="0935BFB5"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w:t>
      </w:r>
    </w:p>
    <w:p w14:paraId="6E0848CF" w14:textId="77777777" w:rsidR="006C5034" w:rsidRDefault="006C5034" w:rsidP="006C5034">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1BFA0924" w14:textId="77777777" w:rsidR="00487816" w:rsidRPr="00487816" w:rsidRDefault="00487816" w:rsidP="00487816">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1</w:t>
      </w:r>
      <w:r w:rsidRPr="00487816">
        <w:rPr>
          <w:rFonts w:ascii="Helvetica" w:eastAsia="Times New Roman" w:hAnsi="Helvetica" w:cs="Helvetica"/>
          <w:color w:val="333333"/>
          <w:sz w:val="20"/>
          <w:szCs w:val="20"/>
          <w:lang w:eastAsia="ru-RU"/>
        </w:rPr>
        <w:t>В CSS-правиле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измените трансформацию на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scale(0)</w:t>
      </w:r>
      <w:r w:rsidRPr="00487816">
        <w:rPr>
          <w:rFonts w:ascii="Helvetica" w:eastAsia="Times New Roman" w:hAnsi="Helvetica" w:cs="Helvetica"/>
          <w:color w:val="333333"/>
          <w:sz w:val="20"/>
          <w:szCs w:val="20"/>
          <w:lang w:eastAsia="ru-RU"/>
        </w:rPr>
        <w:t>.</w:t>
      </w:r>
    </w:p>
    <w:p w14:paraId="623D7468" w14:textId="77777777" w:rsidR="00487816" w:rsidRPr="00487816" w:rsidRDefault="00487816" w:rsidP="00487816">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2</w:t>
      </w:r>
      <w:r w:rsidRPr="00487816">
        <w:rPr>
          <w:rFonts w:ascii="Helvetica" w:eastAsia="Times New Roman" w:hAnsi="Helvetica" w:cs="Helvetica"/>
          <w:color w:val="333333"/>
          <w:sz w:val="20"/>
          <w:szCs w:val="20"/>
          <w:lang w:eastAsia="ru-RU"/>
        </w:rPr>
        <w:t>Для активного состояния «закрывашки» задайте трансформацию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scale(1.1)</w:t>
      </w:r>
      <w:r w:rsidRPr="00487816">
        <w:rPr>
          <w:rFonts w:ascii="Helvetica" w:eastAsia="Times New Roman" w:hAnsi="Helvetica" w:cs="Helvetica"/>
          <w:color w:val="333333"/>
          <w:sz w:val="20"/>
          <w:szCs w:val="20"/>
          <w:lang w:eastAsia="ru-RU"/>
        </w:rPr>
        <w:t>.</w:t>
      </w:r>
    </w:p>
    <w:p w14:paraId="6AA79AD0" w14:textId="77777777" w:rsidR="00487816" w:rsidRPr="00487816" w:rsidRDefault="00487816" w:rsidP="00487816">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3</w:t>
      </w:r>
      <w:r w:rsidRPr="00487816">
        <w:rPr>
          <w:rFonts w:ascii="Helvetica" w:eastAsia="Times New Roman" w:hAnsi="Helvetica" w:cs="Helvetica"/>
          <w:color w:val="333333"/>
          <w:sz w:val="20"/>
          <w:szCs w:val="20"/>
          <w:lang w:eastAsia="ru-RU"/>
        </w:rPr>
        <w:t>Наконец в 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задайте плавный переход для свойства </w:t>
      </w:r>
      <w:r w:rsidRPr="00487816">
        <w:rPr>
          <w:rFonts w:ascii="Consolas" w:eastAsia="Times New Roman" w:hAnsi="Consolas" w:cs="Courier New"/>
          <w:color w:val="DD1144"/>
          <w:sz w:val="18"/>
          <w:szCs w:val="18"/>
          <w:bdr w:val="single" w:sz="6" w:space="2" w:color="E1E1E8" w:frame="1"/>
          <w:shd w:val="clear" w:color="auto" w:fill="F7F7F9"/>
          <w:lang w:eastAsia="ru-RU"/>
        </w:rPr>
        <w:t>transform</w:t>
      </w:r>
      <w:r w:rsidRPr="00487816">
        <w:rPr>
          <w:rFonts w:ascii="Helvetica" w:eastAsia="Times New Roman" w:hAnsi="Helvetica" w:cs="Helvetica"/>
          <w:color w:val="333333"/>
          <w:sz w:val="20"/>
          <w:szCs w:val="20"/>
          <w:lang w:eastAsia="ru-RU"/>
        </w:rPr>
        <w:t> длительностью </w:t>
      </w:r>
      <w:r w:rsidRPr="00487816">
        <w:rPr>
          <w:rFonts w:ascii="Consolas" w:eastAsia="Times New Roman" w:hAnsi="Consolas" w:cs="Courier New"/>
          <w:color w:val="DD1144"/>
          <w:sz w:val="18"/>
          <w:szCs w:val="18"/>
          <w:bdr w:val="single" w:sz="6" w:space="2" w:color="E1E1E8" w:frame="1"/>
          <w:shd w:val="clear" w:color="auto" w:fill="F7F7F9"/>
          <w:lang w:eastAsia="ru-RU"/>
        </w:rPr>
        <w:t>0.28s</w:t>
      </w:r>
      <w:r w:rsidRPr="00487816">
        <w:rPr>
          <w:rFonts w:ascii="Helvetica" w:eastAsia="Times New Roman" w:hAnsi="Helvetica" w:cs="Helvetica"/>
          <w:color w:val="333333"/>
          <w:sz w:val="20"/>
          <w:szCs w:val="20"/>
          <w:lang w:eastAsia="ru-RU"/>
        </w:rPr>
        <w:t>.</w:t>
      </w:r>
    </w:p>
    <w:p w14:paraId="3AEB0005" w14:textId="77777777" w:rsidR="00487816" w:rsidRPr="00487816" w:rsidRDefault="00487816" w:rsidP="00487816">
      <w:pPr>
        <w:spacing w:after="135"/>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color w:val="333333"/>
          <w:sz w:val="20"/>
          <w:szCs w:val="20"/>
          <w:lang w:eastAsia="ru-RU"/>
        </w:rPr>
        <w:t>Переключайте радио-кнопки для проверки результата.</w:t>
      </w:r>
    </w:p>
    <w:p w14:paraId="19770D08" w14:textId="77777777" w:rsidR="00487816" w:rsidRPr="00487816" w:rsidRDefault="00487816" w:rsidP="00487816">
      <w:pPr>
        <w:rPr>
          <w:lang w:val="en-US"/>
        </w:rPr>
      </w:pPr>
      <w:r w:rsidRPr="00487816">
        <w:rPr>
          <w:lang w:val="en-US"/>
        </w:rPr>
        <w:t>label {</w:t>
      </w:r>
    </w:p>
    <w:p w14:paraId="073BA142" w14:textId="77777777" w:rsidR="00487816" w:rsidRPr="00487816" w:rsidRDefault="00487816" w:rsidP="00487816">
      <w:pPr>
        <w:rPr>
          <w:lang w:val="en-US"/>
        </w:rPr>
      </w:pPr>
      <w:r w:rsidRPr="00487816">
        <w:rPr>
          <w:lang w:val="en-US"/>
        </w:rPr>
        <w:t xml:space="preserve">    position: relative;</w:t>
      </w:r>
    </w:p>
    <w:p w14:paraId="15A6210B" w14:textId="77777777" w:rsidR="00487816" w:rsidRPr="00487816" w:rsidRDefault="00487816" w:rsidP="00487816">
      <w:pPr>
        <w:rPr>
          <w:lang w:val="en-US"/>
        </w:rPr>
      </w:pPr>
      <w:r w:rsidRPr="00487816">
        <w:rPr>
          <w:lang w:val="en-US"/>
        </w:rPr>
        <w:t xml:space="preserve">    cursor: pointer;</w:t>
      </w:r>
    </w:p>
    <w:p w14:paraId="214E6217" w14:textId="77777777" w:rsidR="00487816" w:rsidRPr="00487816" w:rsidRDefault="00487816" w:rsidP="00487816">
      <w:pPr>
        <w:rPr>
          <w:lang w:val="en-US"/>
        </w:rPr>
      </w:pPr>
      <w:r w:rsidRPr="00487816">
        <w:rPr>
          <w:lang w:val="en-US"/>
        </w:rPr>
        <w:t>}</w:t>
      </w:r>
    </w:p>
    <w:p w14:paraId="5715BD95" w14:textId="77777777" w:rsidR="00487816" w:rsidRPr="00487816" w:rsidRDefault="00487816" w:rsidP="00487816">
      <w:pPr>
        <w:rPr>
          <w:lang w:val="en-US"/>
        </w:rPr>
      </w:pPr>
    </w:p>
    <w:p w14:paraId="7816E3ED" w14:textId="77777777" w:rsidR="00487816" w:rsidRPr="00487816" w:rsidRDefault="00487816" w:rsidP="00487816">
      <w:pPr>
        <w:rPr>
          <w:lang w:val="en-US"/>
        </w:rPr>
      </w:pPr>
      <w:r w:rsidRPr="00487816">
        <w:rPr>
          <w:lang w:val="en-US"/>
        </w:rPr>
        <w:t>label::before,</w:t>
      </w:r>
    </w:p>
    <w:p w14:paraId="21330365" w14:textId="77777777" w:rsidR="00487816" w:rsidRPr="00487816" w:rsidRDefault="00487816" w:rsidP="00487816">
      <w:pPr>
        <w:rPr>
          <w:lang w:val="en-US"/>
        </w:rPr>
      </w:pPr>
      <w:r w:rsidRPr="00487816">
        <w:rPr>
          <w:lang w:val="en-US"/>
        </w:rPr>
        <w:t>label::after {</w:t>
      </w:r>
    </w:p>
    <w:p w14:paraId="3D15FCC1" w14:textId="77777777" w:rsidR="00487816" w:rsidRPr="00487816" w:rsidRDefault="00487816" w:rsidP="00487816">
      <w:pPr>
        <w:rPr>
          <w:lang w:val="en-US"/>
        </w:rPr>
      </w:pPr>
      <w:r w:rsidRPr="00487816">
        <w:rPr>
          <w:lang w:val="en-US"/>
        </w:rPr>
        <w:t xml:space="preserve">    content: "";</w:t>
      </w:r>
    </w:p>
    <w:p w14:paraId="0F8E4165" w14:textId="77777777" w:rsidR="00487816" w:rsidRPr="00487816" w:rsidRDefault="00487816" w:rsidP="00487816">
      <w:pPr>
        <w:rPr>
          <w:lang w:val="en-US"/>
        </w:rPr>
      </w:pPr>
      <w:r w:rsidRPr="00487816">
        <w:rPr>
          <w:lang w:val="en-US"/>
        </w:rPr>
        <w:t xml:space="preserve">    position: absolute;</w:t>
      </w:r>
    </w:p>
    <w:p w14:paraId="5F6F8BE4" w14:textId="77777777" w:rsidR="00487816" w:rsidRPr="00487816" w:rsidRDefault="00487816" w:rsidP="00487816">
      <w:pPr>
        <w:rPr>
          <w:lang w:val="en-US"/>
        </w:rPr>
      </w:pPr>
      <w:r w:rsidRPr="00487816">
        <w:rPr>
          <w:lang w:val="en-US"/>
        </w:rPr>
        <w:lastRenderedPageBreak/>
        <w:t xml:space="preserve">    top: 0;</w:t>
      </w:r>
    </w:p>
    <w:p w14:paraId="55569F9D" w14:textId="77777777" w:rsidR="00487816" w:rsidRPr="00487816" w:rsidRDefault="00487816" w:rsidP="00487816">
      <w:pPr>
        <w:rPr>
          <w:lang w:val="en-US"/>
        </w:rPr>
      </w:pPr>
      <w:r w:rsidRPr="00487816">
        <w:rPr>
          <w:lang w:val="en-US"/>
        </w:rPr>
        <w:t xml:space="preserve">    left: -42px;</w:t>
      </w:r>
    </w:p>
    <w:p w14:paraId="7736388D" w14:textId="77777777" w:rsidR="00487816" w:rsidRPr="00487816" w:rsidRDefault="00487816" w:rsidP="00487816">
      <w:pPr>
        <w:rPr>
          <w:lang w:val="en-US"/>
        </w:rPr>
      </w:pPr>
      <w:r w:rsidRPr="00487816">
        <w:rPr>
          <w:lang w:val="en-US"/>
        </w:rPr>
        <w:t xml:space="preserve">    border-radius: 50%;</w:t>
      </w:r>
    </w:p>
    <w:p w14:paraId="7624765A" w14:textId="77777777" w:rsidR="00487816" w:rsidRPr="00487816" w:rsidRDefault="00487816" w:rsidP="00487816">
      <w:pPr>
        <w:rPr>
          <w:lang w:val="en-US"/>
        </w:rPr>
      </w:pPr>
      <w:r w:rsidRPr="00487816">
        <w:rPr>
          <w:lang w:val="en-US"/>
        </w:rPr>
        <w:t>}</w:t>
      </w:r>
    </w:p>
    <w:p w14:paraId="6FDD41B8" w14:textId="77777777" w:rsidR="00487816" w:rsidRPr="00487816" w:rsidRDefault="00487816" w:rsidP="00487816">
      <w:pPr>
        <w:rPr>
          <w:lang w:val="en-US"/>
        </w:rPr>
      </w:pPr>
    </w:p>
    <w:p w14:paraId="162F26C2" w14:textId="77777777" w:rsidR="00487816" w:rsidRPr="00487816" w:rsidRDefault="00487816" w:rsidP="00487816">
      <w:pPr>
        <w:rPr>
          <w:lang w:val="en-US"/>
        </w:rPr>
      </w:pPr>
      <w:r w:rsidRPr="00487816">
        <w:rPr>
          <w:lang w:val="en-US"/>
        </w:rPr>
        <w:t>label::before {</w:t>
      </w:r>
    </w:p>
    <w:p w14:paraId="29EE9E25" w14:textId="77777777" w:rsidR="00487816" w:rsidRPr="00487816" w:rsidRDefault="00487816" w:rsidP="00487816">
      <w:pPr>
        <w:rPr>
          <w:lang w:val="en-US"/>
        </w:rPr>
      </w:pPr>
      <w:r w:rsidRPr="00487816">
        <w:rPr>
          <w:lang w:val="en-US"/>
        </w:rPr>
        <w:t xml:space="preserve">    width: 12px;</w:t>
      </w:r>
    </w:p>
    <w:p w14:paraId="4235B7B9" w14:textId="77777777" w:rsidR="00487816" w:rsidRPr="00487816" w:rsidRDefault="00487816" w:rsidP="00487816">
      <w:pPr>
        <w:rPr>
          <w:lang w:val="en-US"/>
        </w:rPr>
      </w:pPr>
      <w:r w:rsidRPr="00487816">
        <w:rPr>
          <w:lang w:val="en-US"/>
        </w:rPr>
        <w:t xml:space="preserve">    height: 12px;</w:t>
      </w:r>
    </w:p>
    <w:p w14:paraId="21D61C96" w14:textId="77777777" w:rsidR="00487816" w:rsidRPr="00487816" w:rsidRDefault="00487816" w:rsidP="00487816">
      <w:pPr>
        <w:rPr>
          <w:lang w:val="en-US"/>
        </w:rPr>
      </w:pPr>
      <w:r w:rsidRPr="00487816">
        <w:rPr>
          <w:lang w:val="en-US"/>
        </w:rPr>
        <w:t xml:space="preserve">    border: solid 2px #5a5a5a;</w:t>
      </w:r>
    </w:p>
    <w:p w14:paraId="2E135AF2" w14:textId="77777777" w:rsidR="00487816" w:rsidRPr="00487816" w:rsidRDefault="00487816" w:rsidP="00487816">
      <w:pPr>
        <w:rPr>
          <w:lang w:val="en-US"/>
        </w:rPr>
      </w:pPr>
      <w:r w:rsidRPr="00487816">
        <w:rPr>
          <w:lang w:val="en-US"/>
        </w:rPr>
        <w:t>}</w:t>
      </w:r>
    </w:p>
    <w:p w14:paraId="3794AF16" w14:textId="77777777" w:rsidR="00487816" w:rsidRPr="00487816" w:rsidRDefault="00487816" w:rsidP="00487816">
      <w:pPr>
        <w:rPr>
          <w:lang w:val="en-US"/>
        </w:rPr>
      </w:pPr>
    </w:p>
    <w:p w14:paraId="5E0DA92B" w14:textId="77777777" w:rsidR="00487816" w:rsidRPr="00487816" w:rsidRDefault="00487816" w:rsidP="00487816">
      <w:pPr>
        <w:rPr>
          <w:lang w:val="en-US"/>
        </w:rPr>
      </w:pPr>
      <w:r w:rsidRPr="00487816">
        <w:rPr>
          <w:lang w:val="en-US"/>
        </w:rPr>
        <w:t>label::after {</w:t>
      </w:r>
    </w:p>
    <w:p w14:paraId="4D1FD014" w14:textId="77777777" w:rsidR="00487816" w:rsidRPr="00487816" w:rsidRDefault="00487816" w:rsidP="00487816">
      <w:pPr>
        <w:rPr>
          <w:lang w:val="en-US"/>
        </w:rPr>
      </w:pPr>
      <w:r w:rsidRPr="00487816">
        <w:rPr>
          <w:lang w:val="en-US"/>
        </w:rPr>
        <w:t xml:space="preserve">    width: 16px;</w:t>
      </w:r>
    </w:p>
    <w:p w14:paraId="587E79F6" w14:textId="77777777" w:rsidR="00487816" w:rsidRPr="00487816" w:rsidRDefault="00487816" w:rsidP="00487816">
      <w:pPr>
        <w:rPr>
          <w:lang w:val="en-US"/>
        </w:rPr>
      </w:pPr>
      <w:r w:rsidRPr="00487816">
        <w:rPr>
          <w:lang w:val="en-US"/>
        </w:rPr>
        <w:t xml:space="preserve">    height: 16px;</w:t>
      </w:r>
    </w:p>
    <w:p w14:paraId="0719C563" w14:textId="77777777" w:rsidR="00487816" w:rsidRPr="00487816" w:rsidRDefault="00487816" w:rsidP="00487816">
      <w:pPr>
        <w:rPr>
          <w:lang w:val="en-US"/>
        </w:rPr>
      </w:pPr>
      <w:r w:rsidRPr="00487816">
        <w:rPr>
          <w:lang w:val="en-US"/>
        </w:rPr>
        <w:t xml:space="preserve">    background-color: #00bad2;</w:t>
      </w:r>
    </w:p>
    <w:p w14:paraId="02B6137A" w14:textId="77777777" w:rsidR="00487816" w:rsidRPr="00487816" w:rsidRDefault="00487816" w:rsidP="00487816">
      <w:pPr>
        <w:rPr>
          <w:lang w:val="en-US"/>
        </w:rPr>
      </w:pPr>
      <w:r w:rsidRPr="00487816">
        <w:rPr>
          <w:lang w:val="en-US"/>
        </w:rPr>
        <w:t xml:space="preserve">    transform: scale(0);</w:t>
      </w:r>
    </w:p>
    <w:p w14:paraId="1E15DEC1" w14:textId="77777777" w:rsidR="00487816" w:rsidRPr="00487816" w:rsidRDefault="00487816" w:rsidP="00487816">
      <w:pPr>
        <w:rPr>
          <w:lang w:val="en-US"/>
        </w:rPr>
      </w:pPr>
      <w:r w:rsidRPr="00487816">
        <w:rPr>
          <w:lang w:val="en-US"/>
        </w:rPr>
        <w:t xml:space="preserve">    transition:transform 0.28s;</w:t>
      </w:r>
    </w:p>
    <w:p w14:paraId="480F44C4" w14:textId="77777777" w:rsidR="00487816" w:rsidRPr="00487816" w:rsidRDefault="00487816" w:rsidP="00487816">
      <w:pPr>
        <w:rPr>
          <w:lang w:val="en-US"/>
        </w:rPr>
      </w:pPr>
      <w:r w:rsidRPr="00487816">
        <w:rPr>
          <w:lang w:val="en-US"/>
        </w:rPr>
        <w:t>}</w:t>
      </w:r>
    </w:p>
    <w:p w14:paraId="0CCDFBF5" w14:textId="77777777" w:rsidR="00487816" w:rsidRPr="00487816" w:rsidRDefault="00487816" w:rsidP="00487816">
      <w:pPr>
        <w:rPr>
          <w:lang w:val="en-US"/>
        </w:rPr>
      </w:pPr>
    </w:p>
    <w:p w14:paraId="554796EE" w14:textId="77777777" w:rsidR="00487816" w:rsidRPr="00487816" w:rsidRDefault="00487816" w:rsidP="00487816">
      <w:pPr>
        <w:rPr>
          <w:lang w:val="en-US"/>
        </w:rPr>
      </w:pPr>
      <w:r w:rsidRPr="00487816">
        <w:rPr>
          <w:lang w:val="en-US"/>
        </w:rPr>
        <w:t>input[type="radio"] {</w:t>
      </w:r>
    </w:p>
    <w:p w14:paraId="367619C1" w14:textId="77777777" w:rsidR="00487816" w:rsidRPr="00487816" w:rsidRDefault="00487816" w:rsidP="00487816">
      <w:pPr>
        <w:rPr>
          <w:lang w:val="en-US"/>
        </w:rPr>
      </w:pPr>
      <w:r w:rsidRPr="00487816">
        <w:rPr>
          <w:lang w:val="en-US"/>
        </w:rPr>
        <w:t xml:space="preserve">    display: none;</w:t>
      </w:r>
    </w:p>
    <w:p w14:paraId="6BC6CD2A" w14:textId="77777777" w:rsidR="00487816" w:rsidRPr="00487816" w:rsidRDefault="00487816" w:rsidP="00487816">
      <w:pPr>
        <w:rPr>
          <w:lang w:val="en-US"/>
        </w:rPr>
      </w:pPr>
      <w:r w:rsidRPr="00487816">
        <w:rPr>
          <w:lang w:val="en-US"/>
        </w:rPr>
        <w:t>}</w:t>
      </w:r>
    </w:p>
    <w:p w14:paraId="44B9AC1C" w14:textId="77777777" w:rsidR="00487816" w:rsidRPr="00487816" w:rsidRDefault="00487816" w:rsidP="00487816">
      <w:pPr>
        <w:rPr>
          <w:lang w:val="en-US"/>
        </w:rPr>
      </w:pPr>
    </w:p>
    <w:p w14:paraId="220C7EB9" w14:textId="77777777" w:rsidR="00487816" w:rsidRPr="00487816" w:rsidRDefault="00487816" w:rsidP="00487816">
      <w:pPr>
        <w:rPr>
          <w:lang w:val="en-US"/>
        </w:rPr>
      </w:pPr>
      <w:r w:rsidRPr="00487816">
        <w:rPr>
          <w:lang w:val="en-US"/>
        </w:rPr>
        <w:t>input[type="radio"]:checked ~ label::after {</w:t>
      </w:r>
    </w:p>
    <w:p w14:paraId="54663CCC" w14:textId="77777777" w:rsidR="00487816" w:rsidRDefault="00487816" w:rsidP="00487816">
      <w:r w:rsidRPr="00487816">
        <w:rPr>
          <w:lang w:val="en-US"/>
        </w:rPr>
        <w:t xml:space="preserve">    </w:t>
      </w:r>
      <w:r>
        <w:t>transform:scale(1.1);</w:t>
      </w:r>
    </w:p>
    <w:p w14:paraId="752CDE27" w14:textId="70306283" w:rsidR="006C5034" w:rsidRDefault="00487816" w:rsidP="00487816">
      <w:r>
        <w:t>}</w:t>
      </w:r>
    </w:p>
    <w:p w14:paraId="0B403C65" w14:textId="3A59AB75" w:rsidR="00487816" w:rsidRDefault="00487816" w:rsidP="00487816"/>
    <w:p w14:paraId="71FB908D" w14:textId="77777777" w:rsidR="00487816" w:rsidRDefault="00487816" w:rsidP="00487816">
      <w:pPr>
        <w:pStyle w:val="2"/>
      </w:pPr>
      <w:r>
        <w:t>Переключатели, шаг 1 </w:t>
      </w:r>
      <w:r>
        <w:rPr>
          <w:bCs/>
          <w:color w:val="999999"/>
          <w:sz w:val="37"/>
          <w:szCs w:val="37"/>
        </w:rPr>
        <w:t>[18/29]</w:t>
      </w:r>
    </w:p>
    <w:p w14:paraId="5AE55DF1" w14:textId="77777777" w:rsidR="00487816" w:rsidRDefault="00487816" w:rsidP="0048781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ещё одного элемента формы, который мы соберём, нет «нативного» браузерного аналога — это переключатель.</w:t>
      </w:r>
    </w:p>
    <w:p w14:paraId="2C51D5F8" w14:textId="77777777" w:rsidR="00487816" w:rsidRDefault="00487816" w:rsidP="0048781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Переключатели больше распространены в мобильных интерфейсах.</w:t>
      </w:r>
    </w:p>
    <w:p w14:paraId="5A8A68C1" w14:textId="77777777" w:rsidR="00487816" w:rsidRDefault="00487816" w:rsidP="0048781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понадобятся уже полюбившиеся вам чекбоксы, подписи и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Давайте как обычно создадим в разметке нужные элементы и скроем «нативные» чекбоксы.</w:t>
      </w:r>
    </w:p>
    <w:p w14:paraId="39403125" w14:textId="77777777" w:rsidR="00EC0957" w:rsidRPr="00EC0957" w:rsidRDefault="00EC0957" w:rsidP="00EC0957">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1</w:t>
      </w:r>
      <w:r w:rsidRPr="00EC0957">
        <w:rPr>
          <w:rFonts w:ascii="Helvetica" w:eastAsia="Times New Roman" w:hAnsi="Helvetica" w:cs="Helvetica"/>
          <w:color w:val="333333"/>
          <w:sz w:val="20"/>
          <w:szCs w:val="20"/>
          <w:lang w:eastAsia="ru-RU"/>
        </w:rPr>
        <w:t>Раскомментируйте чекбоксы и подписи к ним.</w:t>
      </w:r>
    </w:p>
    <w:p w14:paraId="6EAA1BA6" w14:textId="77777777" w:rsidR="00EC0957" w:rsidRPr="00EC0957" w:rsidRDefault="00EC0957" w:rsidP="00EC0957">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2</w:t>
      </w:r>
      <w:r w:rsidRPr="00EC0957">
        <w:rPr>
          <w:rFonts w:ascii="Helvetica" w:eastAsia="Times New Roman" w:hAnsi="Helvetica" w:cs="Helvetica"/>
          <w:color w:val="333333"/>
          <w:sz w:val="20"/>
          <w:szCs w:val="20"/>
          <w:lang w:eastAsia="ru-RU"/>
        </w:rPr>
        <w:t>В первую подпись добавьте текст </w:t>
      </w:r>
      <w:r w:rsidRPr="00EC0957">
        <w:rPr>
          <w:rFonts w:ascii="Consolas" w:eastAsia="Times New Roman" w:hAnsi="Consolas" w:cs="Courier New"/>
          <w:color w:val="DD1144"/>
          <w:sz w:val="18"/>
          <w:szCs w:val="18"/>
          <w:bdr w:val="single" w:sz="6" w:space="2" w:color="E1E1E8" w:frame="1"/>
          <w:shd w:val="clear" w:color="auto" w:fill="F7F7F9"/>
          <w:lang w:eastAsia="ru-RU"/>
        </w:rPr>
        <w:t>nextid</w:t>
      </w:r>
      <w:r w:rsidRPr="00EC0957">
        <w:rPr>
          <w:rFonts w:ascii="Helvetica" w:eastAsia="Times New Roman" w:hAnsi="Helvetica" w:cs="Helvetica"/>
          <w:color w:val="333333"/>
          <w:sz w:val="20"/>
          <w:szCs w:val="20"/>
          <w:lang w:eastAsia="ru-RU"/>
        </w:rPr>
        <w:t>,</w:t>
      </w:r>
    </w:p>
    <w:p w14:paraId="0EF3ACE3" w14:textId="77777777" w:rsidR="00EC0957" w:rsidRPr="00EC0957" w:rsidRDefault="00EC0957" w:rsidP="00EC0957">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3</w:t>
      </w:r>
      <w:r w:rsidRPr="00EC0957">
        <w:rPr>
          <w:rFonts w:ascii="Helvetica" w:eastAsia="Times New Roman" w:hAnsi="Helvetica" w:cs="Helvetica"/>
          <w:color w:val="333333"/>
          <w:sz w:val="20"/>
          <w:szCs w:val="20"/>
          <w:lang w:eastAsia="ru-RU"/>
        </w:rPr>
        <w:t>во вторую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bgsound</w:t>
      </w:r>
      <w:r w:rsidRPr="00EC0957">
        <w:rPr>
          <w:rFonts w:ascii="Helvetica" w:eastAsia="Times New Roman" w:hAnsi="Helvetica" w:cs="Helvetica"/>
          <w:color w:val="333333"/>
          <w:sz w:val="20"/>
          <w:szCs w:val="20"/>
          <w:lang w:eastAsia="ru-RU"/>
        </w:rPr>
        <w:t>,</w:t>
      </w:r>
    </w:p>
    <w:p w14:paraId="353C446D" w14:textId="77777777" w:rsidR="00EC0957" w:rsidRPr="00EC0957" w:rsidRDefault="00EC0957" w:rsidP="00EC0957">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4</w:t>
      </w:r>
      <w:r w:rsidRPr="00EC0957">
        <w:rPr>
          <w:rFonts w:ascii="Helvetica" w:eastAsia="Times New Roman" w:hAnsi="Helvetica" w:cs="Helvetica"/>
          <w:color w:val="333333"/>
          <w:sz w:val="20"/>
          <w:szCs w:val="20"/>
          <w:lang w:eastAsia="ru-RU"/>
        </w:rPr>
        <w:t>в третью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hole</w:t>
      </w:r>
      <w:r w:rsidRPr="00EC0957">
        <w:rPr>
          <w:rFonts w:ascii="Helvetica" w:eastAsia="Times New Roman" w:hAnsi="Helvetica" w:cs="Helvetica"/>
          <w:color w:val="333333"/>
          <w:sz w:val="20"/>
          <w:szCs w:val="20"/>
          <w:lang w:eastAsia="ru-RU"/>
        </w:rPr>
        <w:t>.</w:t>
      </w:r>
    </w:p>
    <w:p w14:paraId="6419D9C5" w14:textId="77777777" w:rsidR="00EC0957" w:rsidRPr="00EC0957" w:rsidRDefault="00EC0957" w:rsidP="00EC0957">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5</w:t>
      </w:r>
      <w:r w:rsidRPr="00EC0957">
        <w:rPr>
          <w:rFonts w:ascii="Helvetica" w:eastAsia="Times New Roman" w:hAnsi="Helvetica" w:cs="Helvetica"/>
          <w:color w:val="333333"/>
          <w:sz w:val="20"/>
          <w:szCs w:val="20"/>
          <w:lang w:eastAsia="ru-RU"/>
        </w:rPr>
        <w:t>Спрячьте чекбоксы с помощью </w:t>
      </w:r>
      <w:r w:rsidRPr="00EC0957">
        <w:rPr>
          <w:rFonts w:ascii="Consolas" w:eastAsia="Times New Roman" w:hAnsi="Consolas" w:cs="Courier New"/>
          <w:color w:val="DD1144"/>
          <w:sz w:val="18"/>
          <w:szCs w:val="18"/>
          <w:bdr w:val="single" w:sz="6" w:space="2" w:color="E1E1E8" w:frame="1"/>
          <w:shd w:val="clear" w:color="auto" w:fill="F7F7F9"/>
          <w:lang w:eastAsia="ru-RU"/>
        </w:rPr>
        <w:t>display: none</w:t>
      </w:r>
      <w:r w:rsidRPr="00EC0957">
        <w:rPr>
          <w:rFonts w:ascii="Helvetica" w:eastAsia="Times New Roman" w:hAnsi="Helvetica" w:cs="Helvetica"/>
          <w:color w:val="333333"/>
          <w:sz w:val="20"/>
          <w:szCs w:val="20"/>
          <w:lang w:eastAsia="ru-RU"/>
        </w:rPr>
        <w:t>.</w:t>
      </w:r>
    </w:p>
    <w:p w14:paraId="62594283" w14:textId="77777777" w:rsidR="00EC0957" w:rsidRDefault="00EC0957" w:rsidP="00EC0957">
      <w:pPr>
        <w:pStyle w:val="2"/>
      </w:pPr>
      <w:r>
        <w:t>Переключатели, шаг 2 </w:t>
      </w:r>
      <w:r>
        <w:rPr>
          <w:bCs/>
          <w:color w:val="999999"/>
          <w:sz w:val="37"/>
          <w:szCs w:val="37"/>
        </w:rPr>
        <w:t>[19/29]</w:t>
      </w:r>
    </w:p>
    <w:p w14:paraId="155981F2" w14:textId="77777777" w:rsidR="00EC0957" w:rsidRDefault="00EC0957" w:rsidP="00EC09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псевдоэлемент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построения «шкалы» переключателя: зададим ему размеры, цвет рамки и положение в пространстве.</w:t>
      </w:r>
    </w:p>
    <w:p w14:paraId="10B04731" w14:textId="77777777" w:rsidR="001C1448" w:rsidRPr="001C1448" w:rsidRDefault="001C1448" w:rsidP="001C1448">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label::before</w:t>
      </w:r>
      <w:r w:rsidRPr="001C1448">
        <w:rPr>
          <w:rFonts w:ascii="Helvetica" w:eastAsia="Times New Roman" w:hAnsi="Helvetica" w:cs="Helvetica"/>
          <w:color w:val="333333"/>
          <w:sz w:val="20"/>
          <w:szCs w:val="20"/>
          <w:lang w:eastAsia="ru-RU"/>
        </w:rPr>
        <w:t> задайте ширину </w:t>
      </w:r>
      <w:r w:rsidRPr="001C1448">
        <w:rPr>
          <w:rFonts w:ascii="Consolas" w:eastAsia="Times New Roman" w:hAnsi="Consolas" w:cs="Courier New"/>
          <w:color w:val="DD1144"/>
          <w:sz w:val="18"/>
          <w:szCs w:val="18"/>
          <w:bdr w:val="single" w:sz="6" w:space="2" w:color="E1E1E8" w:frame="1"/>
          <w:shd w:val="clear" w:color="auto" w:fill="F7F7F9"/>
          <w:lang w:eastAsia="ru-RU"/>
        </w:rPr>
        <w:t>32px</w:t>
      </w:r>
      <w:r w:rsidRPr="001C1448">
        <w:rPr>
          <w:rFonts w:ascii="Helvetica" w:eastAsia="Times New Roman" w:hAnsi="Helvetica" w:cs="Helvetica"/>
          <w:color w:val="333333"/>
          <w:sz w:val="20"/>
          <w:szCs w:val="20"/>
          <w:lang w:eastAsia="ru-RU"/>
        </w:rPr>
        <w:t>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w:t>
      </w:r>
    </w:p>
    <w:p w14:paraId="55A7DCCB" w14:textId="77777777" w:rsidR="001C1448" w:rsidRPr="001C1448" w:rsidRDefault="001C1448" w:rsidP="001C1448">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верхнюю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5A5A5A"/>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w:t>
      </w:r>
    </w:p>
    <w:p w14:paraId="23CE4837" w14:textId="77777777" w:rsidR="001C1448" w:rsidRPr="001C1448" w:rsidRDefault="001C1448" w:rsidP="001C1448">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а затем 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7px</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108px</w:t>
      </w:r>
    </w:p>
    <w:p w14:paraId="54082F7F" w14:textId="77777777" w:rsidR="001C1448" w:rsidRPr="001C1448" w:rsidRDefault="001C1448" w:rsidP="001C1448">
      <w:pPr>
        <w:rPr>
          <w:lang w:val="en-US"/>
        </w:rPr>
      </w:pPr>
      <w:r w:rsidRPr="001C1448">
        <w:rPr>
          <w:lang w:val="en-US"/>
        </w:rPr>
        <w:t>label {</w:t>
      </w:r>
    </w:p>
    <w:p w14:paraId="59130F80" w14:textId="77777777" w:rsidR="001C1448" w:rsidRPr="001C1448" w:rsidRDefault="001C1448" w:rsidP="001C1448">
      <w:pPr>
        <w:rPr>
          <w:lang w:val="en-US"/>
        </w:rPr>
      </w:pPr>
      <w:r w:rsidRPr="001C1448">
        <w:rPr>
          <w:lang w:val="en-US"/>
        </w:rPr>
        <w:t xml:space="preserve">    position: relative;</w:t>
      </w:r>
    </w:p>
    <w:p w14:paraId="4B467EB6" w14:textId="77777777" w:rsidR="001C1448" w:rsidRPr="001C1448" w:rsidRDefault="001C1448" w:rsidP="001C1448">
      <w:pPr>
        <w:rPr>
          <w:lang w:val="en-US"/>
        </w:rPr>
      </w:pPr>
      <w:r w:rsidRPr="001C1448">
        <w:rPr>
          <w:lang w:val="en-US"/>
        </w:rPr>
        <w:t xml:space="preserve">    display: inline-block;</w:t>
      </w:r>
    </w:p>
    <w:p w14:paraId="6A77E475" w14:textId="77777777" w:rsidR="001C1448" w:rsidRPr="001C1448" w:rsidRDefault="001C1448" w:rsidP="001C1448">
      <w:pPr>
        <w:rPr>
          <w:lang w:val="en-US"/>
        </w:rPr>
      </w:pPr>
      <w:r w:rsidRPr="001C1448">
        <w:rPr>
          <w:lang w:val="en-US"/>
        </w:rPr>
        <w:t xml:space="preserve">    max-width: 100px;</w:t>
      </w:r>
    </w:p>
    <w:p w14:paraId="14843C44" w14:textId="77777777" w:rsidR="001C1448" w:rsidRPr="001C1448" w:rsidRDefault="001C1448" w:rsidP="001C1448">
      <w:pPr>
        <w:rPr>
          <w:lang w:val="en-US"/>
        </w:rPr>
      </w:pPr>
      <w:r w:rsidRPr="001C1448">
        <w:rPr>
          <w:lang w:val="en-US"/>
        </w:rPr>
        <w:t xml:space="preserve">    word-wrap: break-word;</w:t>
      </w:r>
    </w:p>
    <w:p w14:paraId="3008B56D" w14:textId="77777777" w:rsidR="001C1448" w:rsidRPr="001C1448" w:rsidRDefault="001C1448" w:rsidP="001C1448">
      <w:pPr>
        <w:rPr>
          <w:lang w:val="en-US"/>
        </w:rPr>
      </w:pPr>
      <w:r w:rsidRPr="001C1448">
        <w:rPr>
          <w:lang w:val="en-US"/>
        </w:rPr>
        <w:t xml:space="preserve">    cursor: pointer;</w:t>
      </w:r>
    </w:p>
    <w:p w14:paraId="5924DD54" w14:textId="77777777" w:rsidR="001C1448" w:rsidRPr="001C1448" w:rsidRDefault="001C1448" w:rsidP="001C1448">
      <w:pPr>
        <w:rPr>
          <w:lang w:val="en-US"/>
        </w:rPr>
      </w:pPr>
      <w:r w:rsidRPr="001C1448">
        <w:rPr>
          <w:lang w:val="en-US"/>
        </w:rPr>
        <w:t>}</w:t>
      </w:r>
    </w:p>
    <w:p w14:paraId="764BCB56" w14:textId="77777777" w:rsidR="001C1448" w:rsidRPr="001C1448" w:rsidRDefault="001C1448" w:rsidP="001C1448">
      <w:pPr>
        <w:rPr>
          <w:lang w:val="en-US"/>
        </w:rPr>
      </w:pPr>
    </w:p>
    <w:p w14:paraId="54C48AB1" w14:textId="77777777" w:rsidR="001C1448" w:rsidRPr="001C1448" w:rsidRDefault="001C1448" w:rsidP="001C1448">
      <w:pPr>
        <w:rPr>
          <w:lang w:val="en-US"/>
        </w:rPr>
      </w:pPr>
      <w:r w:rsidRPr="001C1448">
        <w:rPr>
          <w:lang w:val="en-US"/>
        </w:rPr>
        <w:t>label::before,</w:t>
      </w:r>
    </w:p>
    <w:p w14:paraId="13098A3C" w14:textId="77777777" w:rsidR="001C1448" w:rsidRPr="001C1448" w:rsidRDefault="001C1448" w:rsidP="001C1448">
      <w:pPr>
        <w:rPr>
          <w:lang w:val="en-US"/>
        </w:rPr>
      </w:pPr>
      <w:r w:rsidRPr="001C1448">
        <w:rPr>
          <w:lang w:val="en-US"/>
        </w:rPr>
        <w:t>label::after {</w:t>
      </w:r>
    </w:p>
    <w:p w14:paraId="7008E2C8" w14:textId="77777777" w:rsidR="001C1448" w:rsidRPr="001C1448" w:rsidRDefault="001C1448" w:rsidP="001C1448">
      <w:pPr>
        <w:rPr>
          <w:lang w:val="en-US"/>
        </w:rPr>
      </w:pPr>
      <w:r w:rsidRPr="001C1448">
        <w:rPr>
          <w:lang w:val="en-US"/>
        </w:rPr>
        <w:t xml:space="preserve">    content: "";</w:t>
      </w:r>
    </w:p>
    <w:p w14:paraId="1FF0FB55" w14:textId="77777777" w:rsidR="001C1448" w:rsidRPr="001C1448" w:rsidRDefault="001C1448" w:rsidP="001C1448">
      <w:pPr>
        <w:rPr>
          <w:lang w:val="en-US"/>
        </w:rPr>
      </w:pPr>
      <w:r w:rsidRPr="001C1448">
        <w:rPr>
          <w:lang w:val="en-US"/>
        </w:rPr>
        <w:t xml:space="preserve">    position: absolute;</w:t>
      </w:r>
    </w:p>
    <w:p w14:paraId="7AE6BC46" w14:textId="77777777" w:rsidR="001C1448" w:rsidRPr="001C1448" w:rsidRDefault="001C1448" w:rsidP="001C1448">
      <w:pPr>
        <w:rPr>
          <w:lang w:val="en-US"/>
        </w:rPr>
      </w:pPr>
      <w:r w:rsidRPr="001C1448">
        <w:rPr>
          <w:lang w:val="en-US"/>
        </w:rPr>
        <w:t xml:space="preserve">    display: block;</w:t>
      </w:r>
    </w:p>
    <w:p w14:paraId="00D1C5D1" w14:textId="77777777" w:rsidR="001C1448" w:rsidRPr="001C1448" w:rsidRDefault="001C1448" w:rsidP="001C1448">
      <w:pPr>
        <w:rPr>
          <w:lang w:val="en-US"/>
        </w:rPr>
      </w:pPr>
      <w:r w:rsidRPr="001C1448">
        <w:rPr>
          <w:lang w:val="en-US"/>
        </w:rPr>
        <w:t>}</w:t>
      </w:r>
    </w:p>
    <w:p w14:paraId="0A9E841F" w14:textId="77777777" w:rsidR="001C1448" w:rsidRPr="001C1448" w:rsidRDefault="001C1448" w:rsidP="001C1448">
      <w:pPr>
        <w:rPr>
          <w:lang w:val="en-US"/>
        </w:rPr>
      </w:pPr>
    </w:p>
    <w:p w14:paraId="7E3F5EA5" w14:textId="77777777" w:rsidR="001C1448" w:rsidRPr="001C1448" w:rsidRDefault="001C1448" w:rsidP="001C1448">
      <w:pPr>
        <w:rPr>
          <w:lang w:val="en-US"/>
        </w:rPr>
      </w:pPr>
      <w:r w:rsidRPr="001C1448">
        <w:rPr>
          <w:lang w:val="en-US"/>
        </w:rPr>
        <w:t>label::before {</w:t>
      </w:r>
    </w:p>
    <w:p w14:paraId="601ECCEC" w14:textId="77777777" w:rsidR="001C1448" w:rsidRPr="001C1448" w:rsidRDefault="001C1448" w:rsidP="001C1448">
      <w:pPr>
        <w:rPr>
          <w:lang w:val="en-US"/>
        </w:rPr>
      </w:pPr>
      <w:r w:rsidRPr="001C1448">
        <w:rPr>
          <w:lang w:val="en-US"/>
        </w:rPr>
        <w:t xml:space="preserve">    width:32px;</w:t>
      </w:r>
    </w:p>
    <w:p w14:paraId="18A86E67" w14:textId="77777777" w:rsidR="001C1448" w:rsidRPr="001C1448" w:rsidRDefault="001C1448" w:rsidP="001C1448">
      <w:pPr>
        <w:rPr>
          <w:lang w:val="en-US"/>
        </w:rPr>
      </w:pPr>
      <w:r w:rsidRPr="001C1448">
        <w:rPr>
          <w:lang w:val="en-US"/>
        </w:rPr>
        <w:lastRenderedPageBreak/>
        <w:t xml:space="preserve">    height:1px;</w:t>
      </w:r>
    </w:p>
    <w:p w14:paraId="10A011C7" w14:textId="77777777" w:rsidR="001C1448" w:rsidRPr="001C1448" w:rsidRDefault="001C1448" w:rsidP="001C1448">
      <w:pPr>
        <w:rPr>
          <w:lang w:val="en-US"/>
        </w:rPr>
      </w:pPr>
      <w:r w:rsidRPr="001C1448">
        <w:rPr>
          <w:lang w:val="en-US"/>
        </w:rPr>
        <w:t xml:space="preserve">    border-top:1px solid #5a5a5a;</w:t>
      </w:r>
    </w:p>
    <w:p w14:paraId="67D6C726" w14:textId="77777777" w:rsidR="001C1448" w:rsidRPr="001C1448" w:rsidRDefault="001C1448" w:rsidP="001C1448">
      <w:pPr>
        <w:rPr>
          <w:lang w:val="en-US"/>
        </w:rPr>
      </w:pPr>
      <w:r w:rsidRPr="001C1448">
        <w:rPr>
          <w:lang w:val="en-US"/>
        </w:rPr>
        <w:t xml:space="preserve">    top:7px;</w:t>
      </w:r>
    </w:p>
    <w:p w14:paraId="35A2DE10" w14:textId="77777777" w:rsidR="001C1448" w:rsidRPr="001C1448" w:rsidRDefault="001C1448" w:rsidP="001C1448">
      <w:pPr>
        <w:rPr>
          <w:lang w:val="en-US"/>
        </w:rPr>
      </w:pPr>
      <w:r w:rsidRPr="001C1448">
        <w:rPr>
          <w:lang w:val="en-US"/>
        </w:rPr>
        <w:t xml:space="preserve">    left:108px;</w:t>
      </w:r>
    </w:p>
    <w:p w14:paraId="442DDCCF" w14:textId="77777777" w:rsidR="001C1448" w:rsidRPr="001C1448" w:rsidRDefault="001C1448" w:rsidP="001C1448">
      <w:pPr>
        <w:rPr>
          <w:lang w:val="en-US"/>
        </w:rPr>
      </w:pPr>
      <w:r w:rsidRPr="001C1448">
        <w:rPr>
          <w:lang w:val="en-US"/>
        </w:rPr>
        <w:t>}</w:t>
      </w:r>
    </w:p>
    <w:p w14:paraId="2E7CD89A" w14:textId="77777777" w:rsidR="001C1448" w:rsidRPr="001C1448" w:rsidRDefault="001C1448" w:rsidP="001C1448">
      <w:pPr>
        <w:rPr>
          <w:lang w:val="en-US"/>
        </w:rPr>
      </w:pPr>
    </w:p>
    <w:p w14:paraId="068E58E7" w14:textId="77777777" w:rsidR="001C1448" w:rsidRPr="001C1448" w:rsidRDefault="001C1448" w:rsidP="001C1448">
      <w:pPr>
        <w:rPr>
          <w:lang w:val="en-US"/>
        </w:rPr>
      </w:pPr>
      <w:r w:rsidRPr="001C1448">
        <w:rPr>
          <w:lang w:val="en-US"/>
        </w:rPr>
        <w:t>input[type="checkbox"] {</w:t>
      </w:r>
    </w:p>
    <w:p w14:paraId="1DF537F0" w14:textId="77777777" w:rsidR="001C1448" w:rsidRDefault="001C1448" w:rsidP="001C1448">
      <w:r w:rsidRPr="001C1448">
        <w:rPr>
          <w:lang w:val="en-US"/>
        </w:rPr>
        <w:t xml:space="preserve">    </w:t>
      </w:r>
      <w:r>
        <w:t>display: none;</w:t>
      </w:r>
    </w:p>
    <w:p w14:paraId="1D138D42" w14:textId="4FDF5DA6" w:rsidR="00487816" w:rsidRDefault="001C1448" w:rsidP="001C1448">
      <w:r>
        <w:t>}</w:t>
      </w:r>
    </w:p>
    <w:p w14:paraId="47189354" w14:textId="14D8D82F" w:rsidR="001C1448" w:rsidRDefault="001C1448" w:rsidP="001C1448"/>
    <w:p w14:paraId="5A123BD4" w14:textId="77777777" w:rsidR="001C1448" w:rsidRDefault="001C1448" w:rsidP="001C1448">
      <w:pPr>
        <w:pStyle w:val="2"/>
      </w:pPr>
      <w:r>
        <w:t>Переключатели, шаг 3 </w:t>
      </w:r>
      <w:r>
        <w:rPr>
          <w:bCs/>
          <w:color w:val="999999"/>
          <w:sz w:val="37"/>
          <w:szCs w:val="37"/>
        </w:rPr>
        <w:t>[20/29]</w:t>
      </w:r>
    </w:p>
    <w:p w14:paraId="088E0D7C" w14:textId="77777777" w:rsidR="001C1448" w:rsidRDefault="001C1448" w:rsidP="001C144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псевдоэлементов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сделаем ползунки переключателей.</w:t>
      </w:r>
    </w:p>
    <w:p w14:paraId="4CA7FCE0" w14:textId="77777777" w:rsidR="001C1448" w:rsidRDefault="001C1448" w:rsidP="001C144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ползункам размеры, рамки, цвет, положение на экране и скруглим им края.</w:t>
      </w:r>
    </w:p>
    <w:p w14:paraId="36865010" w14:textId="77777777" w:rsidR="001C1448" w:rsidRPr="001C1448" w:rsidRDefault="001C1448" w:rsidP="001C1448">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label::after</w:t>
      </w:r>
      <w:r w:rsidRPr="001C1448">
        <w:rPr>
          <w:rFonts w:ascii="Helvetica" w:eastAsia="Times New Roman" w:hAnsi="Helvetica" w:cs="Helvetica"/>
          <w:color w:val="333333"/>
          <w:sz w:val="20"/>
          <w:szCs w:val="20"/>
          <w:lang w:eastAsia="ru-RU"/>
        </w:rPr>
        <w:t> задайте ширину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12px</w:t>
      </w:r>
      <w:r w:rsidRPr="001C1448">
        <w:rPr>
          <w:rFonts w:ascii="Helvetica" w:eastAsia="Times New Roman" w:hAnsi="Helvetica" w:cs="Helvetica"/>
          <w:color w:val="333333"/>
          <w:sz w:val="20"/>
          <w:szCs w:val="20"/>
          <w:lang w:eastAsia="ru-RU"/>
        </w:rPr>
        <w:t>,</w:t>
      </w:r>
    </w:p>
    <w:p w14:paraId="59BA5532" w14:textId="77777777" w:rsidR="001C1448" w:rsidRPr="001C1448" w:rsidRDefault="001C1448" w:rsidP="001C1448">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2px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DD1144"/>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 скругление углов </w:t>
      </w:r>
      <w:r w:rsidRPr="001C1448">
        <w:rPr>
          <w:rFonts w:ascii="Consolas" w:eastAsia="Times New Roman" w:hAnsi="Consolas" w:cs="Courier New"/>
          <w:color w:val="DD1144"/>
          <w:sz w:val="18"/>
          <w:szCs w:val="18"/>
          <w:bdr w:val="single" w:sz="6" w:space="2" w:color="E1E1E8" w:frame="1"/>
          <w:shd w:val="clear" w:color="auto" w:fill="F7F7F9"/>
          <w:lang w:eastAsia="ru-RU"/>
        </w:rPr>
        <w:t>border-radius: 50%</w:t>
      </w:r>
      <w:r w:rsidRPr="001C1448">
        <w:rPr>
          <w:rFonts w:ascii="Helvetica" w:eastAsia="Times New Roman" w:hAnsi="Helvetica" w:cs="Helvetica"/>
          <w:color w:val="333333"/>
          <w:sz w:val="20"/>
          <w:szCs w:val="20"/>
          <w:lang w:eastAsia="ru-RU"/>
        </w:rPr>
        <w:t>,</w:t>
      </w:r>
    </w:p>
    <w:p w14:paraId="5C6341C5" w14:textId="77777777" w:rsidR="001C1448" w:rsidRPr="001C1448" w:rsidRDefault="001C1448" w:rsidP="001C1448">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0</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100px</w:t>
      </w:r>
      <w:r w:rsidRPr="001C1448">
        <w:rPr>
          <w:rFonts w:ascii="Helvetica" w:eastAsia="Times New Roman" w:hAnsi="Helvetica" w:cs="Helvetica"/>
          <w:color w:val="333333"/>
          <w:sz w:val="20"/>
          <w:szCs w:val="20"/>
          <w:lang w:eastAsia="ru-RU"/>
        </w:rPr>
        <w:t>,</w:t>
      </w:r>
    </w:p>
    <w:p w14:paraId="66DEFDE7" w14:textId="77777777" w:rsidR="001C1448" w:rsidRPr="001C1448" w:rsidRDefault="001C1448" w:rsidP="001C1448">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4</w:t>
      </w:r>
      <w:r w:rsidRPr="001C1448">
        <w:rPr>
          <w:rFonts w:ascii="Helvetica" w:eastAsia="Times New Roman" w:hAnsi="Helvetica" w:cs="Helvetica"/>
          <w:color w:val="333333"/>
          <w:sz w:val="20"/>
          <w:szCs w:val="20"/>
          <w:lang w:eastAsia="ru-RU"/>
        </w:rPr>
        <w:t>а затем цвет фона </w:t>
      </w:r>
      <w:r w:rsidRPr="001C1448">
        <w:rPr>
          <w:rFonts w:ascii="Consolas" w:eastAsia="Times New Roman" w:hAnsi="Consolas" w:cs="Courier New"/>
          <w:color w:val="FFFFFF"/>
          <w:sz w:val="18"/>
          <w:szCs w:val="18"/>
          <w:bdr w:val="single" w:sz="6" w:space="2" w:color="E1E1E8" w:frame="1"/>
          <w:shd w:val="clear" w:color="auto" w:fill="999999"/>
          <w:lang w:eastAsia="ru-RU"/>
        </w:rPr>
        <w:t>#ffffff</w:t>
      </w:r>
      <w:r w:rsidRPr="001C1448">
        <w:rPr>
          <w:rFonts w:ascii="Helvetica" w:eastAsia="Times New Roman" w:hAnsi="Helvetica" w:cs="Helvetica"/>
          <w:color w:val="333333"/>
          <w:sz w:val="20"/>
          <w:szCs w:val="20"/>
          <w:lang w:eastAsia="ru-RU"/>
        </w:rPr>
        <w:t>.</w:t>
      </w:r>
    </w:p>
    <w:p w14:paraId="4C06EC71" w14:textId="77777777" w:rsidR="0067597E" w:rsidRDefault="0067597E" w:rsidP="0067597E">
      <w:pPr>
        <w:pStyle w:val="2"/>
      </w:pPr>
      <w:r>
        <w:t>Переключатели, шаг 4 </w:t>
      </w:r>
      <w:r>
        <w:rPr>
          <w:bCs/>
          <w:color w:val="999999"/>
          <w:sz w:val="37"/>
          <w:szCs w:val="37"/>
        </w:rPr>
        <w:t>[21/29]</w:t>
      </w:r>
    </w:p>
    <w:p w14:paraId="40A98EEE"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научить ползунки, которые мы сделали с помощью псевдоэлемента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переключаться.</w:t>
      </w:r>
    </w:p>
    <w:p w14:paraId="43DD1F2C"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активным состоянием ползунка используем CSS-правило с таким селектором:</w:t>
      </w:r>
    </w:p>
    <w:p w14:paraId="1501A53E" w14:textId="77777777" w:rsidR="0067597E" w:rsidRPr="0067597E" w:rsidRDefault="0067597E" w:rsidP="0067597E">
      <w:pPr>
        <w:pStyle w:val="HTML0"/>
        <w:shd w:val="clear" w:color="auto" w:fill="F5F5F5"/>
        <w:wordWrap w:val="0"/>
        <w:spacing w:after="150" w:line="300" w:lineRule="atLeast"/>
        <w:rPr>
          <w:rFonts w:ascii="Consolas" w:hAnsi="Consolas"/>
          <w:color w:val="333333"/>
          <w:lang w:val="en-US"/>
        </w:rPr>
      </w:pPr>
      <w:r w:rsidRPr="0067597E">
        <w:rPr>
          <w:rFonts w:ascii="Consolas" w:hAnsi="Consolas"/>
          <w:color w:val="333333"/>
          <w:lang w:val="en-US"/>
        </w:rPr>
        <w:t>input[type="checkbox"]:checked ~ label::after { ... }</w:t>
      </w:r>
    </w:p>
    <w:p w14:paraId="7B2CEF38"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активном состоянии мы будем смещать ползунок с помощью трансформации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а также менять его цвет.</w:t>
      </w:r>
    </w:p>
    <w:p w14:paraId="05E2444A"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 ползунка:</w:t>
      </w:r>
    </w:p>
    <w:p w14:paraId="5462719F" w14:textId="77777777" w:rsidR="0067597E" w:rsidRDefault="0067597E" w:rsidP="0067597E">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5FADB714"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он будет плавно перемещаться в обоих направлениях.</w:t>
      </w:r>
    </w:p>
    <w:p w14:paraId="4F212151" w14:textId="77777777" w:rsidR="0067597E" w:rsidRPr="0067597E" w:rsidRDefault="0067597E" w:rsidP="0067597E">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1</w:t>
      </w:r>
      <w:r w:rsidRPr="0067597E">
        <w:rPr>
          <w:rFonts w:ascii="Helvetica" w:eastAsia="Times New Roman" w:hAnsi="Helvetica" w:cs="Helvetica"/>
          <w:color w:val="333333"/>
          <w:sz w:val="20"/>
          <w:szCs w:val="20"/>
          <w:lang w:eastAsia="ru-RU"/>
        </w:rPr>
        <w:t>Для активного состояния ползунка задайте трансформацию перемещения </w:t>
      </w:r>
      <w:r w:rsidRPr="0067597E">
        <w:rPr>
          <w:rFonts w:ascii="Consolas" w:eastAsia="Times New Roman" w:hAnsi="Consolas" w:cs="Courier New"/>
          <w:color w:val="DD1144"/>
          <w:sz w:val="18"/>
          <w:szCs w:val="18"/>
          <w:bdr w:val="single" w:sz="6" w:space="2" w:color="E1E1E8" w:frame="1"/>
          <w:shd w:val="clear" w:color="auto" w:fill="F7F7F9"/>
          <w:lang w:eastAsia="ru-RU"/>
        </w:rPr>
        <w:t>translateX(32px)</w:t>
      </w:r>
      <w:r w:rsidRPr="0067597E">
        <w:rPr>
          <w:rFonts w:ascii="Helvetica" w:eastAsia="Times New Roman" w:hAnsi="Helvetica" w:cs="Helvetica"/>
          <w:color w:val="333333"/>
          <w:sz w:val="20"/>
          <w:szCs w:val="20"/>
          <w:lang w:eastAsia="ru-RU"/>
        </w:rPr>
        <w:t>,</w:t>
      </w:r>
    </w:p>
    <w:p w14:paraId="4507F073" w14:textId="77777777" w:rsidR="0067597E" w:rsidRPr="0067597E" w:rsidRDefault="0067597E" w:rsidP="0067597E">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2</w:t>
      </w:r>
      <w:r w:rsidRPr="0067597E">
        <w:rPr>
          <w:rFonts w:ascii="Helvetica" w:eastAsia="Times New Roman" w:hAnsi="Helvetica" w:cs="Helvetica"/>
          <w:color w:val="333333"/>
          <w:sz w:val="20"/>
          <w:szCs w:val="20"/>
          <w:lang w:eastAsia="ru-RU"/>
        </w:rPr>
        <w:t>цвет фона и цвет рамок </w:t>
      </w:r>
      <w:r w:rsidRPr="0067597E">
        <w:rPr>
          <w:rFonts w:ascii="Consolas" w:eastAsia="Times New Roman" w:hAnsi="Consolas" w:cs="Courier New"/>
          <w:color w:val="0F9D58"/>
          <w:sz w:val="18"/>
          <w:szCs w:val="18"/>
          <w:bdr w:val="single" w:sz="6" w:space="2" w:color="E1E1E8" w:frame="1"/>
          <w:shd w:val="clear" w:color="auto" w:fill="F7F7F9"/>
          <w:lang w:eastAsia="ru-RU"/>
        </w:rPr>
        <w:t>#0f9d58</w:t>
      </w:r>
      <w:r w:rsidRPr="0067597E">
        <w:rPr>
          <w:rFonts w:ascii="Helvetica" w:eastAsia="Times New Roman" w:hAnsi="Helvetica" w:cs="Helvetica"/>
          <w:color w:val="333333"/>
          <w:sz w:val="20"/>
          <w:szCs w:val="20"/>
          <w:lang w:eastAsia="ru-RU"/>
        </w:rPr>
        <w:t>.</w:t>
      </w:r>
    </w:p>
    <w:p w14:paraId="5CA04551" w14:textId="77777777" w:rsidR="0067597E" w:rsidRPr="0067597E" w:rsidRDefault="0067597E" w:rsidP="0067597E">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3</w:t>
      </w:r>
      <w:r w:rsidRPr="0067597E">
        <w:rPr>
          <w:rFonts w:ascii="Helvetica" w:eastAsia="Times New Roman" w:hAnsi="Helvetica" w:cs="Helvetica"/>
          <w:color w:val="333333"/>
          <w:sz w:val="20"/>
          <w:szCs w:val="20"/>
          <w:lang w:eastAsia="ru-RU"/>
        </w:rPr>
        <w:t>А затем в правиле </w:t>
      </w:r>
      <w:r w:rsidRPr="0067597E">
        <w:rPr>
          <w:rFonts w:ascii="Consolas" w:eastAsia="Times New Roman" w:hAnsi="Consolas" w:cs="Courier New"/>
          <w:color w:val="DD1144"/>
          <w:sz w:val="18"/>
          <w:szCs w:val="18"/>
          <w:bdr w:val="single" w:sz="6" w:space="2" w:color="E1E1E8" w:frame="1"/>
          <w:shd w:val="clear" w:color="auto" w:fill="F7F7F9"/>
          <w:lang w:eastAsia="ru-RU"/>
        </w:rPr>
        <w:t>label::after</w:t>
      </w:r>
      <w:r w:rsidRPr="0067597E">
        <w:rPr>
          <w:rFonts w:ascii="Helvetica" w:eastAsia="Times New Roman" w:hAnsi="Helvetica" w:cs="Helvetica"/>
          <w:color w:val="333333"/>
          <w:sz w:val="20"/>
          <w:szCs w:val="20"/>
          <w:lang w:eastAsia="ru-RU"/>
        </w:rPr>
        <w:t> задайте переход для всех свойств длительностью </w:t>
      </w:r>
      <w:r w:rsidRPr="0067597E">
        <w:rPr>
          <w:rFonts w:ascii="Consolas" w:eastAsia="Times New Roman" w:hAnsi="Consolas" w:cs="Courier New"/>
          <w:color w:val="DD1144"/>
          <w:sz w:val="18"/>
          <w:szCs w:val="18"/>
          <w:bdr w:val="single" w:sz="6" w:space="2" w:color="E1E1E8" w:frame="1"/>
          <w:shd w:val="clear" w:color="auto" w:fill="F7F7F9"/>
          <w:lang w:eastAsia="ru-RU"/>
        </w:rPr>
        <w:t>200ms</w:t>
      </w:r>
      <w:r w:rsidRPr="0067597E">
        <w:rPr>
          <w:rFonts w:ascii="Helvetica" w:eastAsia="Times New Roman" w:hAnsi="Helvetica" w:cs="Helvetica"/>
          <w:color w:val="333333"/>
          <w:sz w:val="20"/>
          <w:szCs w:val="20"/>
          <w:lang w:eastAsia="ru-RU"/>
        </w:rPr>
        <w:t> с формой </w:t>
      </w:r>
      <w:r w:rsidRPr="0067597E">
        <w:rPr>
          <w:rFonts w:ascii="Consolas" w:eastAsia="Times New Roman" w:hAnsi="Consolas" w:cs="Courier New"/>
          <w:color w:val="DD1144"/>
          <w:sz w:val="18"/>
          <w:szCs w:val="18"/>
          <w:bdr w:val="single" w:sz="6" w:space="2" w:color="E1E1E8" w:frame="1"/>
          <w:shd w:val="clear" w:color="auto" w:fill="F7F7F9"/>
          <w:lang w:eastAsia="ru-RU"/>
        </w:rPr>
        <w:t>ease-in</w:t>
      </w:r>
      <w:r w:rsidRPr="0067597E">
        <w:rPr>
          <w:rFonts w:ascii="Helvetica" w:eastAsia="Times New Roman" w:hAnsi="Helvetica" w:cs="Helvetica"/>
          <w:color w:val="333333"/>
          <w:sz w:val="20"/>
          <w:szCs w:val="20"/>
          <w:lang w:eastAsia="ru-RU"/>
        </w:rPr>
        <w:t>.</w:t>
      </w:r>
    </w:p>
    <w:p w14:paraId="0B901097" w14:textId="77777777" w:rsidR="0067597E" w:rsidRPr="0067597E" w:rsidRDefault="0067597E" w:rsidP="0067597E">
      <w:pPr>
        <w:spacing w:after="135"/>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color w:val="333333"/>
          <w:sz w:val="20"/>
          <w:szCs w:val="20"/>
          <w:lang w:eastAsia="ru-RU"/>
        </w:rPr>
        <w:t>Нажимайте на переключатели для проверки результата.</w:t>
      </w:r>
    </w:p>
    <w:p w14:paraId="4F1C1F23" w14:textId="77777777" w:rsidR="0067597E" w:rsidRPr="0067597E" w:rsidRDefault="0067597E" w:rsidP="0067597E">
      <w:pPr>
        <w:rPr>
          <w:lang w:val="en-US"/>
        </w:rPr>
      </w:pPr>
      <w:r w:rsidRPr="0067597E">
        <w:rPr>
          <w:lang w:val="en-US"/>
        </w:rPr>
        <w:t>label {</w:t>
      </w:r>
    </w:p>
    <w:p w14:paraId="04E36A9E" w14:textId="77777777" w:rsidR="0067597E" w:rsidRPr="0067597E" w:rsidRDefault="0067597E" w:rsidP="0067597E">
      <w:pPr>
        <w:rPr>
          <w:lang w:val="en-US"/>
        </w:rPr>
      </w:pPr>
      <w:r w:rsidRPr="0067597E">
        <w:rPr>
          <w:lang w:val="en-US"/>
        </w:rPr>
        <w:t xml:space="preserve">    position: relative;</w:t>
      </w:r>
    </w:p>
    <w:p w14:paraId="237DEE44" w14:textId="77777777" w:rsidR="0067597E" w:rsidRPr="0067597E" w:rsidRDefault="0067597E" w:rsidP="0067597E">
      <w:pPr>
        <w:rPr>
          <w:lang w:val="en-US"/>
        </w:rPr>
      </w:pPr>
      <w:r w:rsidRPr="0067597E">
        <w:rPr>
          <w:lang w:val="en-US"/>
        </w:rPr>
        <w:t xml:space="preserve">    display: inline-block;</w:t>
      </w:r>
    </w:p>
    <w:p w14:paraId="312A6964" w14:textId="77777777" w:rsidR="0067597E" w:rsidRPr="0067597E" w:rsidRDefault="0067597E" w:rsidP="0067597E">
      <w:pPr>
        <w:rPr>
          <w:lang w:val="en-US"/>
        </w:rPr>
      </w:pPr>
      <w:r w:rsidRPr="0067597E">
        <w:rPr>
          <w:lang w:val="en-US"/>
        </w:rPr>
        <w:t xml:space="preserve">    max-width: 100px;</w:t>
      </w:r>
    </w:p>
    <w:p w14:paraId="4319EE21" w14:textId="77777777" w:rsidR="0067597E" w:rsidRPr="0067597E" w:rsidRDefault="0067597E" w:rsidP="0067597E">
      <w:pPr>
        <w:rPr>
          <w:lang w:val="en-US"/>
        </w:rPr>
      </w:pPr>
      <w:r w:rsidRPr="0067597E">
        <w:rPr>
          <w:lang w:val="en-US"/>
        </w:rPr>
        <w:t xml:space="preserve">    word-wrap: break-word;</w:t>
      </w:r>
    </w:p>
    <w:p w14:paraId="54D148CB" w14:textId="77777777" w:rsidR="0067597E" w:rsidRPr="0067597E" w:rsidRDefault="0067597E" w:rsidP="0067597E">
      <w:pPr>
        <w:rPr>
          <w:lang w:val="en-US"/>
        </w:rPr>
      </w:pPr>
      <w:r w:rsidRPr="0067597E">
        <w:rPr>
          <w:lang w:val="en-US"/>
        </w:rPr>
        <w:t xml:space="preserve">    cursor: pointer;</w:t>
      </w:r>
    </w:p>
    <w:p w14:paraId="7BE287A8" w14:textId="77777777" w:rsidR="0067597E" w:rsidRPr="0067597E" w:rsidRDefault="0067597E" w:rsidP="0067597E">
      <w:pPr>
        <w:rPr>
          <w:lang w:val="en-US"/>
        </w:rPr>
      </w:pPr>
      <w:r w:rsidRPr="0067597E">
        <w:rPr>
          <w:lang w:val="en-US"/>
        </w:rPr>
        <w:t>}</w:t>
      </w:r>
    </w:p>
    <w:p w14:paraId="3C7B3829" w14:textId="77777777" w:rsidR="0067597E" w:rsidRPr="0067597E" w:rsidRDefault="0067597E" w:rsidP="0067597E">
      <w:pPr>
        <w:rPr>
          <w:lang w:val="en-US"/>
        </w:rPr>
      </w:pPr>
    </w:p>
    <w:p w14:paraId="5E2647BF" w14:textId="77777777" w:rsidR="0067597E" w:rsidRPr="0067597E" w:rsidRDefault="0067597E" w:rsidP="0067597E">
      <w:pPr>
        <w:rPr>
          <w:lang w:val="en-US"/>
        </w:rPr>
      </w:pPr>
      <w:r w:rsidRPr="0067597E">
        <w:rPr>
          <w:lang w:val="en-US"/>
        </w:rPr>
        <w:t>label::before,</w:t>
      </w:r>
    </w:p>
    <w:p w14:paraId="7D9B55D5" w14:textId="77777777" w:rsidR="0067597E" w:rsidRPr="0067597E" w:rsidRDefault="0067597E" w:rsidP="0067597E">
      <w:pPr>
        <w:rPr>
          <w:lang w:val="en-US"/>
        </w:rPr>
      </w:pPr>
      <w:r w:rsidRPr="0067597E">
        <w:rPr>
          <w:lang w:val="en-US"/>
        </w:rPr>
        <w:t>label::after {</w:t>
      </w:r>
    </w:p>
    <w:p w14:paraId="4B38B85A" w14:textId="77777777" w:rsidR="0067597E" w:rsidRPr="0067597E" w:rsidRDefault="0067597E" w:rsidP="0067597E">
      <w:pPr>
        <w:rPr>
          <w:lang w:val="en-US"/>
        </w:rPr>
      </w:pPr>
      <w:r w:rsidRPr="0067597E">
        <w:rPr>
          <w:lang w:val="en-US"/>
        </w:rPr>
        <w:t xml:space="preserve">    content: "";</w:t>
      </w:r>
    </w:p>
    <w:p w14:paraId="5A0524CB" w14:textId="77777777" w:rsidR="0067597E" w:rsidRPr="0067597E" w:rsidRDefault="0067597E" w:rsidP="0067597E">
      <w:pPr>
        <w:rPr>
          <w:lang w:val="en-US"/>
        </w:rPr>
      </w:pPr>
      <w:r w:rsidRPr="0067597E">
        <w:rPr>
          <w:lang w:val="en-US"/>
        </w:rPr>
        <w:t xml:space="preserve">    position: absolute;</w:t>
      </w:r>
    </w:p>
    <w:p w14:paraId="12616042" w14:textId="77777777" w:rsidR="0067597E" w:rsidRPr="0067597E" w:rsidRDefault="0067597E" w:rsidP="0067597E">
      <w:pPr>
        <w:rPr>
          <w:lang w:val="en-US"/>
        </w:rPr>
      </w:pPr>
      <w:r w:rsidRPr="0067597E">
        <w:rPr>
          <w:lang w:val="en-US"/>
        </w:rPr>
        <w:t xml:space="preserve">    display: block;</w:t>
      </w:r>
    </w:p>
    <w:p w14:paraId="3CB675A8" w14:textId="77777777" w:rsidR="0067597E" w:rsidRPr="0067597E" w:rsidRDefault="0067597E" w:rsidP="0067597E">
      <w:pPr>
        <w:rPr>
          <w:lang w:val="en-US"/>
        </w:rPr>
      </w:pPr>
      <w:r w:rsidRPr="0067597E">
        <w:rPr>
          <w:lang w:val="en-US"/>
        </w:rPr>
        <w:t>}</w:t>
      </w:r>
    </w:p>
    <w:p w14:paraId="3ECC71EB" w14:textId="77777777" w:rsidR="0067597E" w:rsidRPr="0067597E" w:rsidRDefault="0067597E" w:rsidP="0067597E">
      <w:pPr>
        <w:rPr>
          <w:lang w:val="en-US"/>
        </w:rPr>
      </w:pPr>
    </w:p>
    <w:p w14:paraId="443B0D93" w14:textId="77777777" w:rsidR="0067597E" w:rsidRPr="0067597E" w:rsidRDefault="0067597E" w:rsidP="0067597E">
      <w:pPr>
        <w:rPr>
          <w:lang w:val="en-US"/>
        </w:rPr>
      </w:pPr>
      <w:r w:rsidRPr="0067597E">
        <w:rPr>
          <w:lang w:val="en-US"/>
        </w:rPr>
        <w:t>label::before {</w:t>
      </w:r>
    </w:p>
    <w:p w14:paraId="2884AC00" w14:textId="77777777" w:rsidR="0067597E" w:rsidRPr="0067597E" w:rsidRDefault="0067597E" w:rsidP="0067597E">
      <w:pPr>
        <w:rPr>
          <w:lang w:val="en-US"/>
        </w:rPr>
      </w:pPr>
      <w:r w:rsidRPr="0067597E">
        <w:rPr>
          <w:lang w:val="en-US"/>
        </w:rPr>
        <w:t xml:space="preserve">    top: 7px;</w:t>
      </w:r>
    </w:p>
    <w:p w14:paraId="04C74F8D" w14:textId="77777777" w:rsidR="0067597E" w:rsidRPr="0067597E" w:rsidRDefault="0067597E" w:rsidP="0067597E">
      <w:pPr>
        <w:rPr>
          <w:lang w:val="en-US"/>
        </w:rPr>
      </w:pPr>
      <w:r w:rsidRPr="0067597E">
        <w:rPr>
          <w:lang w:val="en-US"/>
        </w:rPr>
        <w:t xml:space="preserve">    left: 108px;</w:t>
      </w:r>
    </w:p>
    <w:p w14:paraId="6D4375A3" w14:textId="77777777" w:rsidR="0067597E" w:rsidRPr="0067597E" w:rsidRDefault="0067597E" w:rsidP="0067597E">
      <w:pPr>
        <w:rPr>
          <w:lang w:val="en-US"/>
        </w:rPr>
      </w:pPr>
      <w:r w:rsidRPr="0067597E">
        <w:rPr>
          <w:lang w:val="en-US"/>
        </w:rPr>
        <w:t xml:space="preserve">    width: 32px;</w:t>
      </w:r>
    </w:p>
    <w:p w14:paraId="5004EEDE" w14:textId="77777777" w:rsidR="0067597E" w:rsidRPr="0067597E" w:rsidRDefault="0067597E" w:rsidP="0067597E">
      <w:pPr>
        <w:rPr>
          <w:lang w:val="en-US"/>
        </w:rPr>
      </w:pPr>
      <w:r w:rsidRPr="0067597E">
        <w:rPr>
          <w:lang w:val="en-US"/>
        </w:rPr>
        <w:t xml:space="preserve">    height: 1px;</w:t>
      </w:r>
    </w:p>
    <w:p w14:paraId="684C8FD7" w14:textId="77777777" w:rsidR="0067597E" w:rsidRPr="0067597E" w:rsidRDefault="0067597E" w:rsidP="0067597E">
      <w:pPr>
        <w:rPr>
          <w:lang w:val="en-US"/>
        </w:rPr>
      </w:pPr>
      <w:r w:rsidRPr="0067597E">
        <w:rPr>
          <w:lang w:val="en-US"/>
        </w:rPr>
        <w:lastRenderedPageBreak/>
        <w:t xml:space="preserve">    border-top: 1px solid #5a5a5a;</w:t>
      </w:r>
    </w:p>
    <w:p w14:paraId="5C371919" w14:textId="77777777" w:rsidR="0067597E" w:rsidRPr="0067597E" w:rsidRDefault="0067597E" w:rsidP="0067597E">
      <w:pPr>
        <w:rPr>
          <w:lang w:val="en-US"/>
        </w:rPr>
      </w:pPr>
      <w:r w:rsidRPr="0067597E">
        <w:rPr>
          <w:lang w:val="en-US"/>
        </w:rPr>
        <w:t>}</w:t>
      </w:r>
    </w:p>
    <w:p w14:paraId="48CAC6CC" w14:textId="77777777" w:rsidR="0067597E" w:rsidRPr="0067597E" w:rsidRDefault="0067597E" w:rsidP="0067597E">
      <w:pPr>
        <w:rPr>
          <w:lang w:val="en-US"/>
        </w:rPr>
      </w:pPr>
    </w:p>
    <w:p w14:paraId="26395D79" w14:textId="77777777" w:rsidR="0067597E" w:rsidRPr="0067597E" w:rsidRDefault="0067597E" w:rsidP="0067597E">
      <w:pPr>
        <w:rPr>
          <w:lang w:val="en-US"/>
        </w:rPr>
      </w:pPr>
      <w:r w:rsidRPr="0067597E">
        <w:rPr>
          <w:lang w:val="en-US"/>
        </w:rPr>
        <w:t>label::after {</w:t>
      </w:r>
    </w:p>
    <w:p w14:paraId="01C3AAE0" w14:textId="77777777" w:rsidR="0067597E" w:rsidRPr="0067597E" w:rsidRDefault="0067597E" w:rsidP="0067597E">
      <w:pPr>
        <w:rPr>
          <w:lang w:val="en-US"/>
        </w:rPr>
      </w:pPr>
      <w:r w:rsidRPr="0067597E">
        <w:rPr>
          <w:lang w:val="en-US"/>
        </w:rPr>
        <w:t xml:space="preserve">    top: 0px;</w:t>
      </w:r>
    </w:p>
    <w:p w14:paraId="4A7F0487" w14:textId="77777777" w:rsidR="0067597E" w:rsidRPr="0067597E" w:rsidRDefault="0067597E" w:rsidP="0067597E">
      <w:pPr>
        <w:rPr>
          <w:lang w:val="en-US"/>
        </w:rPr>
      </w:pPr>
      <w:r w:rsidRPr="0067597E">
        <w:rPr>
          <w:lang w:val="en-US"/>
        </w:rPr>
        <w:t xml:space="preserve">    left: 100px;</w:t>
      </w:r>
    </w:p>
    <w:p w14:paraId="05DD8EE2" w14:textId="77777777" w:rsidR="0067597E" w:rsidRPr="0067597E" w:rsidRDefault="0067597E" w:rsidP="0067597E">
      <w:pPr>
        <w:rPr>
          <w:lang w:val="en-US"/>
        </w:rPr>
      </w:pPr>
      <w:r w:rsidRPr="0067597E">
        <w:rPr>
          <w:lang w:val="en-US"/>
        </w:rPr>
        <w:t xml:space="preserve">    width: 12px;</w:t>
      </w:r>
    </w:p>
    <w:p w14:paraId="1FBF246F" w14:textId="77777777" w:rsidR="0067597E" w:rsidRPr="0067597E" w:rsidRDefault="0067597E" w:rsidP="0067597E">
      <w:pPr>
        <w:rPr>
          <w:lang w:val="en-US"/>
        </w:rPr>
      </w:pPr>
      <w:r w:rsidRPr="0067597E">
        <w:rPr>
          <w:lang w:val="en-US"/>
        </w:rPr>
        <w:t xml:space="preserve">    height: 12px;</w:t>
      </w:r>
    </w:p>
    <w:p w14:paraId="02E56FE0" w14:textId="77777777" w:rsidR="0067597E" w:rsidRPr="0067597E" w:rsidRDefault="0067597E" w:rsidP="0067597E">
      <w:pPr>
        <w:rPr>
          <w:lang w:val="en-US"/>
        </w:rPr>
      </w:pPr>
      <w:r w:rsidRPr="0067597E">
        <w:rPr>
          <w:lang w:val="en-US"/>
        </w:rPr>
        <w:t xml:space="preserve">    background-color: #ffffff;</w:t>
      </w:r>
    </w:p>
    <w:p w14:paraId="370184AC" w14:textId="77777777" w:rsidR="0067597E" w:rsidRPr="0067597E" w:rsidRDefault="0067597E" w:rsidP="0067597E">
      <w:pPr>
        <w:rPr>
          <w:lang w:val="en-US"/>
        </w:rPr>
      </w:pPr>
      <w:r w:rsidRPr="0067597E">
        <w:rPr>
          <w:lang w:val="en-US"/>
        </w:rPr>
        <w:t xml:space="preserve">    border: solid 2px #5a5a5a;</w:t>
      </w:r>
    </w:p>
    <w:p w14:paraId="504B78FA" w14:textId="77777777" w:rsidR="0067597E" w:rsidRPr="0067597E" w:rsidRDefault="0067597E" w:rsidP="0067597E">
      <w:pPr>
        <w:rPr>
          <w:lang w:val="en-US"/>
        </w:rPr>
      </w:pPr>
      <w:r w:rsidRPr="0067597E">
        <w:rPr>
          <w:lang w:val="en-US"/>
        </w:rPr>
        <w:t xml:space="preserve">    border-radius: 50%;</w:t>
      </w:r>
    </w:p>
    <w:p w14:paraId="7A6CEC07" w14:textId="77777777" w:rsidR="0067597E" w:rsidRPr="0067597E" w:rsidRDefault="0067597E" w:rsidP="0067597E">
      <w:pPr>
        <w:rPr>
          <w:lang w:val="en-US"/>
        </w:rPr>
      </w:pPr>
      <w:r w:rsidRPr="0067597E">
        <w:rPr>
          <w:lang w:val="en-US"/>
        </w:rPr>
        <w:t xml:space="preserve">    transition:200ms ease-in;</w:t>
      </w:r>
    </w:p>
    <w:p w14:paraId="3FA7C73F" w14:textId="77777777" w:rsidR="0067597E" w:rsidRPr="0067597E" w:rsidRDefault="0067597E" w:rsidP="0067597E">
      <w:pPr>
        <w:rPr>
          <w:lang w:val="en-US"/>
        </w:rPr>
      </w:pPr>
      <w:r w:rsidRPr="0067597E">
        <w:rPr>
          <w:lang w:val="en-US"/>
        </w:rPr>
        <w:t>}</w:t>
      </w:r>
    </w:p>
    <w:p w14:paraId="22939BB9" w14:textId="77777777" w:rsidR="0067597E" w:rsidRPr="0067597E" w:rsidRDefault="0067597E" w:rsidP="0067597E">
      <w:pPr>
        <w:rPr>
          <w:lang w:val="en-US"/>
        </w:rPr>
      </w:pPr>
    </w:p>
    <w:p w14:paraId="13C9C7E6" w14:textId="77777777" w:rsidR="0067597E" w:rsidRPr="0067597E" w:rsidRDefault="0067597E" w:rsidP="0067597E">
      <w:pPr>
        <w:rPr>
          <w:lang w:val="en-US"/>
        </w:rPr>
      </w:pPr>
      <w:r w:rsidRPr="0067597E">
        <w:rPr>
          <w:lang w:val="en-US"/>
        </w:rPr>
        <w:t>input[type="checkbox"] {</w:t>
      </w:r>
    </w:p>
    <w:p w14:paraId="3F06852B" w14:textId="77777777" w:rsidR="0067597E" w:rsidRPr="0067597E" w:rsidRDefault="0067597E" w:rsidP="0067597E">
      <w:pPr>
        <w:rPr>
          <w:lang w:val="en-US"/>
        </w:rPr>
      </w:pPr>
      <w:r w:rsidRPr="0067597E">
        <w:rPr>
          <w:lang w:val="en-US"/>
        </w:rPr>
        <w:t xml:space="preserve">    display: none;</w:t>
      </w:r>
    </w:p>
    <w:p w14:paraId="782F8873" w14:textId="77777777" w:rsidR="0067597E" w:rsidRPr="0067597E" w:rsidRDefault="0067597E" w:rsidP="0067597E">
      <w:pPr>
        <w:rPr>
          <w:lang w:val="en-US"/>
        </w:rPr>
      </w:pPr>
      <w:r w:rsidRPr="0067597E">
        <w:rPr>
          <w:lang w:val="en-US"/>
        </w:rPr>
        <w:t>}</w:t>
      </w:r>
    </w:p>
    <w:p w14:paraId="5292AF11" w14:textId="77777777" w:rsidR="0067597E" w:rsidRPr="0067597E" w:rsidRDefault="0067597E" w:rsidP="0067597E">
      <w:pPr>
        <w:rPr>
          <w:lang w:val="en-US"/>
        </w:rPr>
      </w:pPr>
    </w:p>
    <w:p w14:paraId="605312CA" w14:textId="77777777" w:rsidR="0067597E" w:rsidRPr="0067597E" w:rsidRDefault="0067597E" w:rsidP="0067597E">
      <w:pPr>
        <w:rPr>
          <w:lang w:val="en-US"/>
        </w:rPr>
      </w:pPr>
      <w:r w:rsidRPr="0067597E">
        <w:rPr>
          <w:lang w:val="en-US"/>
        </w:rPr>
        <w:t>input[type="checkbox"]:checked ~ label::after {</w:t>
      </w:r>
    </w:p>
    <w:p w14:paraId="6E04B3A2" w14:textId="77777777" w:rsidR="0067597E" w:rsidRPr="0067597E" w:rsidRDefault="0067597E" w:rsidP="0067597E">
      <w:pPr>
        <w:rPr>
          <w:lang w:val="en-US"/>
        </w:rPr>
      </w:pPr>
      <w:r w:rsidRPr="0067597E">
        <w:rPr>
          <w:lang w:val="en-US"/>
        </w:rPr>
        <w:t xml:space="preserve">    transform:TranslateX(32px);</w:t>
      </w:r>
    </w:p>
    <w:p w14:paraId="456C4F67" w14:textId="77777777" w:rsidR="0067597E" w:rsidRPr="0067597E" w:rsidRDefault="0067597E" w:rsidP="0067597E">
      <w:pPr>
        <w:rPr>
          <w:lang w:val="en-US"/>
        </w:rPr>
      </w:pPr>
      <w:r w:rsidRPr="0067597E">
        <w:rPr>
          <w:lang w:val="en-US"/>
        </w:rPr>
        <w:t xml:space="preserve">    border-color:#0f9d58;</w:t>
      </w:r>
    </w:p>
    <w:p w14:paraId="672EFE81" w14:textId="77777777" w:rsidR="0067597E" w:rsidRPr="00B4161D" w:rsidRDefault="0067597E" w:rsidP="0067597E">
      <w:pPr>
        <w:rPr>
          <w:lang w:val="en-US"/>
        </w:rPr>
      </w:pPr>
      <w:r w:rsidRPr="0067597E">
        <w:rPr>
          <w:lang w:val="en-US"/>
        </w:rPr>
        <w:t xml:space="preserve">    </w:t>
      </w:r>
      <w:r w:rsidRPr="00B4161D">
        <w:rPr>
          <w:lang w:val="en-US"/>
        </w:rPr>
        <w:t>background-color:#0f9d58;</w:t>
      </w:r>
    </w:p>
    <w:p w14:paraId="5DEA2E4E" w14:textId="7573BF69" w:rsidR="001C1448" w:rsidRPr="00B4161D" w:rsidRDefault="0067597E" w:rsidP="0067597E">
      <w:pPr>
        <w:rPr>
          <w:lang w:val="en-US"/>
        </w:rPr>
      </w:pPr>
      <w:r w:rsidRPr="00B4161D">
        <w:rPr>
          <w:lang w:val="en-US"/>
        </w:rPr>
        <w:t>}</w:t>
      </w:r>
    </w:p>
    <w:p w14:paraId="08750B0C" w14:textId="77777777" w:rsidR="0067597E" w:rsidRPr="00B4161D" w:rsidRDefault="0067597E" w:rsidP="0067597E">
      <w:pPr>
        <w:pStyle w:val="2"/>
        <w:rPr>
          <w:lang w:val="en-US"/>
        </w:rPr>
      </w:pPr>
      <w:r>
        <w:t>Иконка</w:t>
      </w:r>
      <w:r w:rsidRPr="00B4161D">
        <w:rPr>
          <w:lang w:val="en-US"/>
        </w:rPr>
        <w:t>-</w:t>
      </w:r>
      <w:r>
        <w:t>трансформер</w:t>
      </w:r>
      <w:r w:rsidRPr="00B4161D">
        <w:rPr>
          <w:lang w:val="en-US"/>
        </w:rPr>
        <w:t xml:space="preserve">, </w:t>
      </w:r>
      <w:r>
        <w:t>шаг</w:t>
      </w:r>
      <w:r w:rsidRPr="00B4161D">
        <w:rPr>
          <w:lang w:val="en-US"/>
        </w:rPr>
        <w:t xml:space="preserve"> 1 </w:t>
      </w:r>
      <w:r w:rsidRPr="00B4161D">
        <w:rPr>
          <w:bCs/>
          <w:color w:val="999999"/>
          <w:sz w:val="37"/>
          <w:szCs w:val="37"/>
          <w:lang w:val="en-US"/>
        </w:rPr>
        <w:t>[22/29]</w:t>
      </w:r>
    </w:p>
    <w:p w14:paraId="0D357FF6"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отдохнём от элементов форм и создадим трансформирующуюся иконку.</w:t>
      </w:r>
    </w:p>
    <w:p w14:paraId="587AC779"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«Иконка-гамбургер» — привычный для мобильных приложений и сайтов глиф, обозначающий меню. Обычно по клику на него появляется меню или меняется текущее отображение экрана. И, чтобы вернуться к прежнему отображению, нужно снова нажать на иконку.</w:t>
      </w:r>
    </w:p>
    <w:p w14:paraId="79435541"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трансформаций и переходов можно сделать такую иконку интерактивной: она своим видом будет подсказывать, что повторный клик на неё вернёт прошлое отображение.</w:t>
      </w:r>
    </w:p>
    <w:p w14:paraId="272A98D3"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начнём! Воспользуемся псевдоэлементами </w:t>
      </w:r>
      <w:r>
        <w:rPr>
          <w:rStyle w:val="HTML"/>
          <w:rFonts w:ascii="Consolas" w:hAnsi="Consolas"/>
          <w:color w:val="DD1144"/>
          <w:sz w:val="18"/>
          <w:szCs w:val="18"/>
          <w:bdr w:val="single" w:sz="6" w:space="2" w:color="E1E1E8" w:frame="1"/>
          <w:shd w:val="clear" w:color="auto" w:fill="F7F7F9"/>
        </w:rPr>
        <w:t>.menu-icon span::before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.menu-icon span::after</w:t>
      </w:r>
      <w:r>
        <w:rPr>
          <w:rFonts w:ascii="Helvetica" w:hAnsi="Helvetica" w:cs="Helvetica"/>
          <w:color w:val="333333"/>
          <w:sz w:val="20"/>
          <w:szCs w:val="20"/>
        </w:rPr>
        <w:t> для создания «иконки-гамбургера».</w:t>
      </w:r>
    </w:p>
    <w:p w14:paraId="28359405" w14:textId="00859136" w:rsidR="0067597E" w:rsidRDefault="0067597E" w:rsidP="0067597E">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трансформации CSS, которые подробно разбираются в </w:t>
      </w:r>
      <w:hyperlink r:id="rId279"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03474071" w14:textId="77777777" w:rsidR="00AE562B" w:rsidRPr="00AE562B" w:rsidRDefault="00AE562B" w:rsidP="00AE562B">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1</w:t>
      </w:r>
      <w:r w:rsidRPr="00AE562B">
        <w:rPr>
          <w:rFonts w:ascii="Helvetica" w:eastAsia="Times New Roman" w:hAnsi="Helvetica" w:cs="Helvetica"/>
          <w:color w:val="333333"/>
          <w:sz w:val="20"/>
          <w:szCs w:val="20"/>
          <w:lang w:eastAsia="ru-RU"/>
        </w:rPr>
        <w:t>Для </w:t>
      </w:r>
      <w:r w:rsidRPr="00AE562B">
        <w:rPr>
          <w:rFonts w:ascii="Consolas" w:eastAsia="Times New Roman" w:hAnsi="Consolas" w:cs="Courier New"/>
          <w:color w:val="DD1144"/>
          <w:sz w:val="18"/>
          <w:szCs w:val="18"/>
          <w:bdr w:val="single" w:sz="6" w:space="2" w:color="E1E1E8" w:frame="1"/>
          <w:shd w:val="clear" w:color="auto" w:fill="F7F7F9"/>
          <w:lang w:eastAsia="ru-RU"/>
        </w:rPr>
        <w:t>.menu-icon span</w:t>
      </w:r>
      <w:r w:rsidRPr="00AE562B">
        <w:rPr>
          <w:rFonts w:ascii="Helvetica" w:eastAsia="Times New Roman" w:hAnsi="Helvetica" w:cs="Helvetica"/>
          <w:color w:val="333333"/>
          <w:sz w:val="20"/>
          <w:szCs w:val="20"/>
          <w:lang w:eastAsia="ru-RU"/>
        </w:rPr>
        <w:t> задайте высоту </w:t>
      </w:r>
      <w:r w:rsidRPr="00AE562B">
        <w:rPr>
          <w:rFonts w:ascii="Consolas" w:eastAsia="Times New Roman" w:hAnsi="Consolas" w:cs="Courier New"/>
          <w:color w:val="DD1144"/>
          <w:sz w:val="18"/>
          <w:szCs w:val="18"/>
          <w:bdr w:val="single" w:sz="6" w:space="2" w:color="E1E1E8" w:frame="1"/>
          <w:shd w:val="clear" w:color="auto" w:fill="F7F7F9"/>
          <w:lang w:eastAsia="ru-RU"/>
        </w:rPr>
        <w:t>12px</w:t>
      </w:r>
      <w:r w:rsidRPr="00AE562B">
        <w:rPr>
          <w:rFonts w:ascii="Helvetica" w:eastAsia="Times New Roman" w:hAnsi="Helvetica" w:cs="Helvetica"/>
          <w:color w:val="333333"/>
          <w:sz w:val="20"/>
          <w:szCs w:val="20"/>
          <w:lang w:eastAsia="ru-RU"/>
        </w:rPr>
        <w:t> и цвет фона </w:t>
      </w:r>
      <w:r w:rsidRPr="00AE562B">
        <w:rPr>
          <w:rFonts w:ascii="Consolas" w:eastAsia="Times New Roman" w:hAnsi="Consolas" w:cs="Courier New"/>
          <w:color w:val="40D47E"/>
          <w:sz w:val="18"/>
          <w:szCs w:val="18"/>
          <w:bdr w:val="single" w:sz="6" w:space="2" w:color="E1E1E8" w:frame="1"/>
          <w:shd w:val="clear" w:color="auto" w:fill="F7F7F9"/>
          <w:lang w:eastAsia="ru-RU"/>
        </w:rPr>
        <w:t>#40d47e</w:t>
      </w:r>
      <w:r w:rsidRPr="00AE562B">
        <w:rPr>
          <w:rFonts w:ascii="Helvetica" w:eastAsia="Times New Roman" w:hAnsi="Helvetica" w:cs="Helvetica"/>
          <w:color w:val="333333"/>
          <w:sz w:val="20"/>
          <w:szCs w:val="20"/>
          <w:lang w:eastAsia="ru-RU"/>
        </w:rPr>
        <w:t>.</w:t>
      </w:r>
    </w:p>
    <w:p w14:paraId="5F7FD08B" w14:textId="77777777" w:rsidR="00AE562B" w:rsidRPr="00AE562B" w:rsidRDefault="00AE562B" w:rsidP="00AE562B">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2</w:t>
      </w:r>
      <w:r w:rsidRPr="00AE562B">
        <w:rPr>
          <w:rFonts w:ascii="Helvetica" w:eastAsia="Times New Roman" w:hAnsi="Helvetica" w:cs="Helvetica"/>
          <w:color w:val="333333"/>
          <w:sz w:val="20"/>
          <w:szCs w:val="20"/>
          <w:lang w:eastAsia="ru-RU"/>
        </w:rPr>
        <w:t>Затем задайте такую же высоту и фоновый цвет для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и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w:t>
      </w:r>
    </w:p>
    <w:p w14:paraId="457045C1" w14:textId="77777777" w:rsidR="00AE562B" w:rsidRPr="00AE562B" w:rsidRDefault="00AE562B" w:rsidP="00AE562B">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3</w:t>
      </w:r>
      <w:r w:rsidRPr="00AE562B">
        <w:rPr>
          <w:rFonts w:ascii="Helvetica" w:eastAsia="Times New Roman" w:hAnsi="Helvetica" w:cs="Helvetica"/>
          <w:color w:val="333333"/>
          <w:sz w:val="20"/>
          <w:szCs w:val="20"/>
          <w:lang w:eastAsia="ru-RU"/>
        </w:rPr>
        <w:t>Потом только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задайте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-24px)</w:t>
      </w:r>
      <w:r w:rsidRPr="00AE562B">
        <w:rPr>
          <w:rFonts w:ascii="Helvetica" w:eastAsia="Times New Roman" w:hAnsi="Helvetica" w:cs="Helvetica"/>
          <w:color w:val="333333"/>
          <w:sz w:val="20"/>
          <w:szCs w:val="20"/>
          <w:lang w:eastAsia="ru-RU"/>
        </w:rPr>
        <w:t>,</w:t>
      </w:r>
    </w:p>
    <w:p w14:paraId="7F30E51C" w14:textId="77777777" w:rsidR="00AE562B" w:rsidRPr="00AE562B" w:rsidRDefault="00AE562B" w:rsidP="00AE562B">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4</w:t>
      </w:r>
      <w:r w:rsidRPr="00AE562B">
        <w:rPr>
          <w:rFonts w:ascii="Helvetica" w:eastAsia="Times New Roman" w:hAnsi="Helvetica" w:cs="Helvetica"/>
          <w:color w:val="333333"/>
          <w:sz w:val="20"/>
          <w:szCs w:val="20"/>
          <w:lang w:eastAsia="ru-RU"/>
        </w:rPr>
        <w:t>а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 —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12px)</w:t>
      </w:r>
      <w:r w:rsidRPr="00AE562B">
        <w:rPr>
          <w:rFonts w:ascii="Helvetica" w:eastAsia="Times New Roman" w:hAnsi="Helvetica" w:cs="Helvetica"/>
          <w:color w:val="333333"/>
          <w:sz w:val="20"/>
          <w:szCs w:val="20"/>
          <w:lang w:eastAsia="ru-RU"/>
        </w:rPr>
        <w:t>.</w:t>
      </w:r>
    </w:p>
    <w:p w14:paraId="1F2069DC" w14:textId="77777777" w:rsidR="00AE562B" w:rsidRDefault="00AE562B" w:rsidP="0067597E">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p>
    <w:p w14:paraId="5674F50E" w14:textId="77777777" w:rsidR="00AE562B" w:rsidRDefault="00AE562B" w:rsidP="00AE562B">
      <w:pPr>
        <w:pStyle w:val="2"/>
      </w:pPr>
      <w:r>
        <w:t>Иконка-трансформер, шаг 2 </w:t>
      </w:r>
      <w:r>
        <w:rPr>
          <w:bCs/>
          <w:color w:val="999999"/>
          <w:sz w:val="37"/>
          <w:szCs w:val="37"/>
        </w:rPr>
        <w:t>[23/29]</w:t>
      </w:r>
    </w:p>
    <w:p w14:paraId="5FE9F4F9" w14:textId="77777777" w:rsidR="00AE562B" w:rsidRDefault="00AE562B" w:rsidP="00AE56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Гамбургер готов! Теперь давайте поработаем над его открытым состоянием, в котором он будет превращаться в стрелку.</w:t>
      </w:r>
    </w:p>
    <w:p w14:paraId="2D67DAF6" w14:textId="77777777" w:rsidR="00AE562B" w:rsidRDefault="00AE562B" w:rsidP="00AE56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открытом состоянии мы будем поворачивать иконку, при этом верхнюю и нижнюю полоску немного укоротим, чтобы на следующем шаге превратить их в «указатель» стрелки.</w:t>
      </w:r>
    </w:p>
    <w:p w14:paraId="0447D56E" w14:textId="77777777" w:rsidR="00AE562B" w:rsidRDefault="00AE562B" w:rsidP="00AE56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перевода в открытое состояние будем добавлять к иконке класс </w:t>
      </w:r>
      <w:r>
        <w:rPr>
          <w:rStyle w:val="HTML"/>
          <w:rFonts w:ascii="Consolas" w:hAnsi="Consolas"/>
          <w:color w:val="DD1144"/>
          <w:sz w:val="18"/>
          <w:szCs w:val="18"/>
          <w:bdr w:val="single" w:sz="6" w:space="2" w:color="E1E1E8" w:frame="1"/>
          <w:shd w:val="clear" w:color="auto" w:fill="F7F7F9"/>
        </w:rPr>
        <w:t>menu-icon-open</w:t>
      </w:r>
      <w:r>
        <w:rPr>
          <w:rFonts w:ascii="Helvetica" w:hAnsi="Helvetica" w:cs="Helvetica"/>
          <w:color w:val="333333"/>
          <w:sz w:val="20"/>
          <w:szCs w:val="20"/>
        </w:rPr>
        <w:t>. Конечно, переключение класса будет сделано с помощью JavaScript по щелчку. Но чтобы процесс создания стрелки был более наглядным, мы добавили в HTML-код вторую иконку уже в открытом состоянии.</w:t>
      </w:r>
    </w:p>
    <w:p w14:paraId="10B0F8A4" w14:textId="77777777" w:rsidR="00AE562B" w:rsidRPr="00AE562B" w:rsidRDefault="00AE562B" w:rsidP="00AE562B">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1</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и</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ширину</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60%</w:t>
      </w:r>
      <w:r w:rsidRPr="00AE562B">
        <w:rPr>
          <w:rFonts w:ascii="Helvetica" w:eastAsia="Times New Roman" w:hAnsi="Helvetica" w:cs="Helvetica"/>
          <w:color w:val="333333"/>
          <w:sz w:val="20"/>
          <w:szCs w:val="20"/>
          <w:lang w:val="en-US" w:eastAsia="ru-RU"/>
        </w:rPr>
        <w:t>.</w:t>
      </w:r>
    </w:p>
    <w:p w14:paraId="703F5E27" w14:textId="77777777" w:rsidR="00AE562B" w:rsidRPr="00AE562B" w:rsidRDefault="00AE562B" w:rsidP="00AE562B">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2</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трансформацию</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rotate(180deg)</w:t>
      </w:r>
      <w:r w:rsidRPr="00AE562B">
        <w:rPr>
          <w:rFonts w:ascii="Helvetica" w:eastAsia="Times New Roman" w:hAnsi="Helvetica" w:cs="Helvetica"/>
          <w:color w:val="333333"/>
          <w:sz w:val="20"/>
          <w:szCs w:val="20"/>
          <w:lang w:val="en-US" w:eastAsia="ru-RU"/>
        </w:rPr>
        <w:t>.</w:t>
      </w:r>
    </w:p>
    <w:p w14:paraId="0B26FBCE" w14:textId="77777777" w:rsidR="00AE562B" w:rsidRPr="00AE562B" w:rsidRDefault="00AE562B" w:rsidP="00AE562B">
      <w:pPr>
        <w:ind w:left="708"/>
        <w:rPr>
          <w:lang w:val="en-US"/>
        </w:rPr>
      </w:pPr>
      <w:r w:rsidRPr="00AE562B">
        <w:rPr>
          <w:lang w:val="en-US"/>
        </w:rPr>
        <w:t>&lt;!DOCTYPE html&gt;</w:t>
      </w:r>
    </w:p>
    <w:p w14:paraId="7196B8EB" w14:textId="77777777" w:rsidR="00AE562B" w:rsidRPr="00AE562B" w:rsidRDefault="00AE562B" w:rsidP="00AE562B">
      <w:pPr>
        <w:ind w:left="708"/>
        <w:rPr>
          <w:lang w:val="en-US"/>
        </w:rPr>
      </w:pPr>
      <w:r w:rsidRPr="00AE562B">
        <w:rPr>
          <w:lang w:val="en-US"/>
        </w:rPr>
        <w:t>&lt;html lang="ru"&gt;</w:t>
      </w:r>
    </w:p>
    <w:p w14:paraId="3E40FA38" w14:textId="77777777" w:rsidR="00AE562B" w:rsidRPr="00AE562B" w:rsidRDefault="00AE562B" w:rsidP="00AE562B">
      <w:pPr>
        <w:ind w:left="708"/>
        <w:rPr>
          <w:lang w:val="en-US"/>
        </w:rPr>
      </w:pPr>
      <w:r w:rsidRPr="00AE562B">
        <w:rPr>
          <w:lang w:val="en-US"/>
        </w:rPr>
        <w:t xml:space="preserve">    &lt;head&gt;</w:t>
      </w:r>
    </w:p>
    <w:p w14:paraId="5DCC1115" w14:textId="77777777" w:rsidR="00AE562B" w:rsidRPr="00AE562B" w:rsidRDefault="00AE562B" w:rsidP="00AE562B">
      <w:pPr>
        <w:ind w:left="708"/>
        <w:rPr>
          <w:lang w:val="en-US"/>
        </w:rPr>
      </w:pPr>
      <w:r w:rsidRPr="00AE562B">
        <w:rPr>
          <w:lang w:val="en-US"/>
        </w:rPr>
        <w:t xml:space="preserve">        &lt;title&gt;Иконка-трансформер, шаг 2&lt;/title&gt;</w:t>
      </w:r>
    </w:p>
    <w:p w14:paraId="78B82B31" w14:textId="77777777" w:rsidR="00AE562B" w:rsidRPr="00AE562B" w:rsidRDefault="00AE562B" w:rsidP="00AE562B">
      <w:pPr>
        <w:ind w:left="708"/>
        <w:rPr>
          <w:lang w:val="en-US"/>
        </w:rPr>
      </w:pPr>
      <w:r w:rsidRPr="00AE562B">
        <w:rPr>
          <w:lang w:val="en-US"/>
        </w:rPr>
        <w:t xml:space="preserve">        &lt;meta charset="utf-8"&gt;</w:t>
      </w:r>
    </w:p>
    <w:p w14:paraId="4C5DEB77" w14:textId="77777777" w:rsidR="00AE562B" w:rsidRPr="00AE562B" w:rsidRDefault="00AE562B" w:rsidP="00AE562B">
      <w:pPr>
        <w:ind w:left="708"/>
        <w:rPr>
          <w:lang w:val="en-US"/>
        </w:rPr>
      </w:pPr>
      <w:r w:rsidRPr="00AE562B">
        <w:rPr>
          <w:lang w:val="en-US"/>
        </w:rPr>
        <w:lastRenderedPageBreak/>
        <w:t xml:space="preserve">        &lt;base href="/assets/course84/"&gt;</w:t>
      </w:r>
    </w:p>
    <w:p w14:paraId="4A1F0707" w14:textId="77777777" w:rsidR="00AE562B" w:rsidRPr="00AE562B" w:rsidRDefault="00AE562B" w:rsidP="00AE562B">
      <w:pPr>
        <w:ind w:left="708"/>
        <w:rPr>
          <w:lang w:val="en-US"/>
        </w:rPr>
      </w:pPr>
      <w:r w:rsidRPr="00AE562B">
        <w:rPr>
          <w:lang w:val="en-US"/>
        </w:rPr>
        <w:t xml:space="preserve">        &lt;link href="material.css" rel="stylesheet"&gt;</w:t>
      </w:r>
    </w:p>
    <w:p w14:paraId="235D665F" w14:textId="77777777" w:rsidR="00AE562B" w:rsidRPr="00AE562B" w:rsidRDefault="00AE562B" w:rsidP="00AE562B">
      <w:pPr>
        <w:ind w:left="708"/>
        <w:rPr>
          <w:lang w:val="en-US"/>
        </w:rPr>
      </w:pPr>
      <w:r w:rsidRPr="00AE562B">
        <w:rPr>
          <w:lang w:val="en-US"/>
        </w:rPr>
        <w:t xml:space="preserve">    &lt;/head&gt;</w:t>
      </w:r>
    </w:p>
    <w:p w14:paraId="512D0149" w14:textId="77777777" w:rsidR="00AE562B" w:rsidRPr="00AE562B" w:rsidRDefault="00AE562B" w:rsidP="00AE562B">
      <w:pPr>
        <w:ind w:left="708"/>
        <w:rPr>
          <w:lang w:val="en-US"/>
        </w:rPr>
      </w:pPr>
      <w:r w:rsidRPr="00AE562B">
        <w:rPr>
          <w:lang w:val="en-US"/>
        </w:rPr>
        <w:t xml:space="preserve">    &lt;body class="blue-theme"&gt;</w:t>
      </w:r>
    </w:p>
    <w:p w14:paraId="46971EE4" w14:textId="77777777" w:rsidR="00AE562B" w:rsidRPr="00AE562B" w:rsidRDefault="00AE562B" w:rsidP="00AE562B">
      <w:pPr>
        <w:ind w:left="708"/>
        <w:rPr>
          <w:lang w:val="en-US"/>
        </w:rPr>
      </w:pPr>
      <w:r w:rsidRPr="00AE562B">
        <w:rPr>
          <w:lang w:val="en-US"/>
        </w:rPr>
        <w:t xml:space="preserve">        &lt;section class="card card-bordered"&gt;</w:t>
      </w:r>
    </w:p>
    <w:p w14:paraId="2E88F4B5" w14:textId="77777777" w:rsidR="00AE562B" w:rsidRPr="00AE562B" w:rsidRDefault="00AE562B" w:rsidP="00AE562B">
      <w:pPr>
        <w:ind w:left="708"/>
        <w:rPr>
          <w:lang w:val="en-US"/>
        </w:rPr>
      </w:pPr>
      <w:r w:rsidRPr="00AE562B">
        <w:rPr>
          <w:lang w:val="en-US"/>
        </w:rPr>
        <w:t xml:space="preserve">            &lt;div class="menu-icon"&gt;</w:t>
      </w:r>
    </w:p>
    <w:p w14:paraId="5720A276" w14:textId="77777777" w:rsidR="00AE562B" w:rsidRPr="00AE562B" w:rsidRDefault="00AE562B" w:rsidP="00AE562B">
      <w:pPr>
        <w:ind w:left="708"/>
        <w:rPr>
          <w:lang w:val="en-US"/>
        </w:rPr>
      </w:pPr>
      <w:r w:rsidRPr="00AE562B">
        <w:rPr>
          <w:lang w:val="en-US"/>
        </w:rPr>
        <w:t xml:space="preserve">                &lt;span&gt;&lt;/span&gt;</w:t>
      </w:r>
    </w:p>
    <w:p w14:paraId="1A05797D" w14:textId="77777777" w:rsidR="00AE562B" w:rsidRPr="00AE562B" w:rsidRDefault="00AE562B" w:rsidP="00AE562B">
      <w:pPr>
        <w:ind w:left="708"/>
        <w:rPr>
          <w:lang w:val="en-US"/>
        </w:rPr>
      </w:pPr>
      <w:r w:rsidRPr="00AE562B">
        <w:rPr>
          <w:lang w:val="en-US"/>
        </w:rPr>
        <w:t xml:space="preserve">            &lt;/div&gt;</w:t>
      </w:r>
    </w:p>
    <w:p w14:paraId="5F12641C" w14:textId="77777777" w:rsidR="00AE562B" w:rsidRPr="00AE562B" w:rsidRDefault="00AE562B" w:rsidP="00AE562B">
      <w:pPr>
        <w:ind w:left="708"/>
        <w:rPr>
          <w:lang w:val="en-US"/>
        </w:rPr>
      </w:pPr>
      <w:r w:rsidRPr="00AE562B">
        <w:rPr>
          <w:lang w:val="en-US"/>
        </w:rPr>
        <w:t xml:space="preserve">            &lt;div class="menu-icon menu-icon-open"&gt;</w:t>
      </w:r>
    </w:p>
    <w:p w14:paraId="5F976CBF" w14:textId="77777777" w:rsidR="00AE562B" w:rsidRPr="00AE562B" w:rsidRDefault="00AE562B" w:rsidP="00AE562B">
      <w:pPr>
        <w:ind w:left="708"/>
        <w:rPr>
          <w:lang w:val="en-US"/>
        </w:rPr>
      </w:pPr>
      <w:r w:rsidRPr="00AE562B">
        <w:rPr>
          <w:lang w:val="en-US"/>
        </w:rPr>
        <w:t xml:space="preserve">                &lt;span&gt;&lt;/span&gt;</w:t>
      </w:r>
    </w:p>
    <w:p w14:paraId="4F33CEC7" w14:textId="77777777" w:rsidR="00AE562B" w:rsidRPr="00AE562B" w:rsidRDefault="00AE562B" w:rsidP="00AE562B">
      <w:pPr>
        <w:ind w:left="708"/>
        <w:rPr>
          <w:lang w:val="en-US"/>
        </w:rPr>
      </w:pPr>
      <w:r w:rsidRPr="00AE562B">
        <w:rPr>
          <w:lang w:val="en-US"/>
        </w:rPr>
        <w:t xml:space="preserve">            &lt;/div&gt;</w:t>
      </w:r>
    </w:p>
    <w:p w14:paraId="119077A5" w14:textId="77777777" w:rsidR="00AE562B" w:rsidRPr="00AE562B" w:rsidRDefault="00AE562B" w:rsidP="00AE562B">
      <w:pPr>
        <w:ind w:left="708"/>
        <w:rPr>
          <w:lang w:val="en-US"/>
        </w:rPr>
      </w:pPr>
      <w:r w:rsidRPr="00AE562B">
        <w:rPr>
          <w:lang w:val="en-US"/>
        </w:rPr>
        <w:t xml:space="preserve">        &lt;/section&gt;</w:t>
      </w:r>
    </w:p>
    <w:p w14:paraId="6E4AB620" w14:textId="77777777" w:rsidR="00AE562B" w:rsidRPr="00AE562B" w:rsidRDefault="00AE562B" w:rsidP="00AE562B">
      <w:pPr>
        <w:ind w:left="708"/>
        <w:rPr>
          <w:lang w:val="en-US"/>
        </w:rPr>
      </w:pPr>
      <w:r w:rsidRPr="00AE562B">
        <w:rPr>
          <w:lang w:val="en-US"/>
        </w:rPr>
        <w:t xml:space="preserve">    &lt;/body&gt; </w:t>
      </w:r>
    </w:p>
    <w:p w14:paraId="74831EF8" w14:textId="1FF479F4" w:rsidR="0067597E" w:rsidRDefault="00AE562B" w:rsidP="00AE562B">
      <w:pPr>
        <w:ind w:left="708"/>
        <w:rPr>
          <w:lang w:val="en-US"/>
        </w:rPr>
      </w:pPr>
      <w:r w:rsidRPr="00AE562B">
        <w:rPr>
          <w:lang w:val="en-US"/>
        </w:rPr>
        <w:t>&lt;/html&gt;</w:t>
      </w:r>
    </w:p>
    <w:p w14:paraId="00F752AC" w14:textId="2B2B3979" w:rsidR="00AE562B" w:rsidRDefault="00AE562B" w:rsidP="00AE562B">
      <w:pPr>
        <w:ind w:left="708"/>
        <w:rPr>
          <w:lang w:val="en-US"/>
        </w:rPr>
      </w:pPr>
    </w:p>
    <w:p w14:paraId="556ECF2A" w14:textId="77777777" w:rsidR="00AE562B" w:rsidRPr="00AE562B" w:rsidRDefault="00AE562B" w:rsidP="00AE562B">
      <w:pPr>
        <w:ind w:left="708"/>
        <w:rPr>
          <w:lang w:val="en-US"/>
        </w:rPr>
      </w:pPr>
      <w:r w:rsidRPr="00AE562B">
        <w:rPr>
          <w:lang w:val="en-US"/>
        </w:rPr>
        <w:t>.menu-icon span {</w:t>
      </w:r>
    </w:p>
    <w:p w14:paraId="170E5F4B" w14:textId="77777777" w:rsidR="00AE562B" w:rsidRPr="00AE562B" w:rsidRDefault="00AE562B" w:rsidP="00AE562B">
      <w:pPr>
        <w:ind w:left="708"/>
        <w:rPr>
          <w:lang w:val="en-US"/>
        </w:rPr>
      </w:pPr>
      <w:r w:rsidRPr="00AE562B">
        <w:rPr>
          <w:lang w:val="en-US"/>
        </w:rPr>
        <w:t xml:space="preserve">    display: block;</w:t>
      </w:r>
    </w:p>
    <w:p w14:paraId="1D6A7C57" w14:textId="77777777" w:rsidR="00AE562B" w:rsidRPr="00AE562B" w:rsidRDefault="00AE562B" w:rsidP="00AE562B">
      <w:pPr>
        <w:ind w:left="708"/>
        <w:rPr>
          <w:lang w:val="en-US"/>
        </w:rPr>
      </w:pPr>
      <w:r w:rsidRPr="00AE562B">
        <w:rPr>
          <w:lang w:val="en-US"/>
        </w:rPr>
        <w:t xml:space="preserve">    width: 100%;</w:t>
      </w:r>
    </w:p>
    <w:p w14:paraId="1930E302" w14:textId="77777777" w:rsidR="00AE562B" w:rsidRPr="00AE562B" w:rsidRDefault="00AE562B" w:rsidP="00AE562B">
      <w:pPr>
        <w:ind w:left="708"/>
        <w:rPr>
          <w:lang w:val="en-US"/>
        </w:rPr>
      </w:pPr>
      <w:r w:rsidRPr="00AE562B">
        <w:rPr>
          <w:lang w:val="en-US"/>
        </w:rPr>
        <w:t xml:space="preserve">    height: 12px;</w:t>
      </w:r>
    </w:p>
    <w:p w14:paraId="03818F8F" w14:textId="77777777" w:rsidR="00AE562B" w:rsidRPr="00AE562B" w:rsidRDefault="00AE562B" w:rsidP="00AE562B">
      <w:pPr>
        <w:ind w:left="708"/>
        <w:rPr>
          <w:lang w:val="en-US"/>
        </w:rPr>
      </w:pPr>
      <w:r w:rsidRPr="00AE562B">
        <w:rPr>
          <w:lang w:val="en-US"/>
        </w:rPr>
        <w:t xml:space="preserve">    background-color: #40d47e;</w:t>
      </w:r>
    </w:p>
    <w:p w14:paraId="1C6D0D89" w14:textId="77777777" w:rsidR="00AE562B" w:rsidRPr="00AE562B" w:rsidRDefault="00AE562B" w:rsidP="00AE562B">
      <w:pPr>
        <w:ind w:left="708"/>
        <w:rPr>
          <w:lang w:val="en-US"/>
        </w:rPr>
      </w:pPr>
      <w:r w:rsidRPr="00AE562B">
        <w:rPr>
          <w:lang w:val="en-US"/>
        </w:rPr>
        <w:t>}</w:t>
      </w:r>
    </w:p>
    <w:p w14:paraId="1EACF72B" w14:textId="77777777" w:rsidR="00AE562B" w:rsidRPr="00AE562B" w:rsidRDefault="00AE562B" w:rsidP="00AE562B">
      <w:pPr>
        <w:ind w:left="708"/>
        <w:rPr>
          <w:lang w:val="en-US"/>
        </w:rPr>
      </w:pPr>
    </w:p>
    <w:p w14:paraId="6C930183" w14:textId="77777777" w:rsidR="00AE562B" w:rsidRPr="00AE562B" w:rsidRDefault="00AE562B" w:rsidP="00AE562B">
      <w:pPr>
        <w:ind w:left="708"/>
        <w:rPr>
          <w:lang w:val="en-US"/>
        </w:rPr>
      </w:pPr>
      <w:r w:rsidRPr="00AE562B">
        <w:rPr>
          <w:lang w:val="en-US"/>
        </w:rPr>
        <w:t>.menu-icon span::before,</w:t>
      </w:r>
    </w:p>
    <w:p w14:paraId="5EADF713" w14:textId="77777777" w:rsidR="00AE562B" w:rsidRPr="00AE562B" w:rsidRDefault="00AE562B" w:rsidP="00AE562B">
      <w:pPr>
        <w:ind w:left="708"/>
        <w:rPr>
          <w:lang w:val="en-US"/>
        </w:rPr>
      </w:pPr>
      <w:r w:rsidRPr="00AE562B">
        <w:rPr>
          <w:lang w:val="en-US"/>
        </w:rPr>
        <w:t>.menu-icon span::after {</w:t>
      </w:r>
    </w:p>
    <w:p w14:paraId="52EC70BD" w14:textId="77777777" w:rsidR="00AE562B" w:rsidRPr="00AE562B" w:rsidRDefault="00AE562B" w:rsidP="00AE562B">
      <w:pPr>
        <w:ind w:left="708"/>
        <w:rPr>
          <w:lang w:val="en-US"/>
        </w:rPr>
      </w:pPr>
      <w:r w:rsidRPr="00AE562B">
        <w:rPr>
          <w:lang w:val="en-US"/>
        </w:rPr>
        <w:t xml:space="preserve">    content: "";</w:t>
      </w:r>
    </w:p>
    <w:p w14:paraId="53ADDE85" w14:textId="77777777" w:rsidR="00AE562B" w:rsidRPr="00AE562B" w:rsidRDefault="00AE562B" w:rsidP="00AE562B">
      <w:pPr>
        <w:ind w:left="708"/>
        <w:rPr>
          <w:lang w:val="en-US"/>
        </w:rPr>
      </w:pPr>
      <w:r w:rsidRPr="00AE562B">
        <w:rPr>
          <w:lang w:val="en-US"/>
        </w:rPr>
        <w:t xml:space="preserve">    display: block;</w:t>
      </w:r>
    </w:p>
    <w:p w14:paraId="503E88AE" w14:textId="77777777" w:rsidR="00AE562B" w:rsidRPr="00AE562B" w:rsidRDefault="00AE562B" w:rsidP="00AE562B">
      <w:pPr>
        <w:ind w:left="708"/>
        <w:rPr>
          <w:lang w:val="en-US"/>
        </w:rPr>
      </w:pPr>
      <w:r w:rsidRPr="00AE562B">
        <w:rPr>
          <w:lang w:val="en-US"/>
        </w:rPr>
        <w:t xml:space="preserve">    width: 100%;</w:t>
      </w:r>
    </w:p>
    <w:p w14:paraId="0A0E586D" w14:textId="77777777" w:rsidR="00AE562B" w:rsidRPr="00AE562B" w:rsidRDefault="00AE562B" w:rsidP="00AE562B">
      <w:pPr>
        <w:ind w:left="708"/>
        <w:rPr>
          <w:lang w:val="en-US"/>
        </w:rPr>
      </w:pPr>
      <w:r w:rsidRPr="00AE562B">
        <w:rPr>
          <w:lang w:val="en-US"/>
        </w:rPr>
        <w:t xml:space="preserve">    height: 12px;</w:t>
      </w:r>
    </w:p>
    <w:p w14:paraId="6362FF93" w14:textId="77777777" w:rsidR="00AE562B" w:rsidRPr="00AE562B" w:rsidRDefault="00AE562B" w:rsidP="00AE562B">
      <w:pPr>
        <w:ind w:left="708"/>
        <w:rPr>
          <w:lang w:val="en-US"/>
        </w:rPr>
      </w:pPr>
      <w:r w:rsidRPr="00AE562B">
        <w:rPr>
          <w:lang w:val="en-US"/>
        </w:rPr>
        <w:t xml:space="preserve">    background-color: #40d47e;</w:t>
      </w:r>
    </w:p>
    <w:p w14:paraId="67F38A29" w14:textId="77777777" w:rsidR="00AE562B" w:rsidRPr="00AE562B" w:rsidRDefault="00AE562B" w:rsidP="00AE562B">
      <w:pPr>
        <w:ind w:left="708"/>
        <w:rPr>
          <w:lang w:val="en-US"/>
        </w:rPr>
      </w:pPr>
      <w:r w:rsidRPr="00AE562B">
        <w:rPr>
          <w:lang w:val="en-US"/>
        </w:rPr>
        <w:t>}</w:t>
      </w:r>
    </w:p>
    <w:p w14:paraId="050825FC" w14:textId="77777777" w:rsidR="00AE562B" w:rsidRPr="00AE562B" w:rsidRDefault="00AE562B" w:rsidP="00AE562B">
      <w:pPr>
        <w:ind w:left="708"/>
        <w:rPr>
          <w:lang w:val="en-US"/>
        </w:rPr>
      </w:pPr>
    </w:p>
    <w:p w14:paraId="24A5D4EB" w14:textId="77777777" w:rsidR="00AE562B" w:rsidRPr="00AE562B" w:rsidRDefault="00AE562B" w:rsidP="00AE562B">
      <w:pPr>
        <w:ind w:left="708"/>
        <w:rPr>
          <w:lang w:val="en-US"/>
        </w:rPr>
      </w:pPr>
      <w:r w:rsidRPr="00AE562B">
        <w:rPr>
          <w:lang w:val="en-US"/>
        </w:rPr>
        <w:t>.menu-icon span::before {</w:t>
      </w:r>
    </w:p>
    <w:p w14:paraId="08E600D5" w14:textId="77777777" w:rsidR="00AE562B" w:rsidRPr="00AE562B" w:rsidRDefault="00AE562B" w:rsidP="00AE562B">
      <w:pPr>
        <w:ind w:left="708"/>
        <w:rPr>
          <w:lang w:val="en-US"/>
        </w:rPr>
      </w:pPr>
      <w:r w:rsidRPr="00AE562B">
        <w:rPr>
          <w:lang w:val="en-US"/>
        </w:rPr>
        <w:t xml:space="preserve">    transform: translate(0, -24px);</w:t>
      </w:r>
    </w:p>
    <w:p w14:paraId="7ABAAD76" w14:textId="77777777" w:rsidR="00AE562B" w:rsidRPr="00AE562B" w:rsidRDefault="00AE562B" w:rsidP="00AE562B">
      <w:pPr>
        <w:ind w:left="708"/>
        <w:rPr>
          <w:lang w:val="en-US"/>
        </w:rPr>
      </w:pPr>
      <w:r w:rsidRPr="00AE562B">
        <w:rPr>
          <w:lang w:val="en-US"/>
        </w:rPr>
        <w:t>}</w:t>
      </w:r>
    </w:p>
    <w:p w14:paraId="669D9003" w14:textId="77777777" w:rsidR="00AE562B" w:rsidRPr="00AE562B" w:rsidRDefault="00AE562B" w:rsidP="00AE562B">
      <w:pPr>
        <w:ind w:left="708"/>
        <w:rPr>
          <w:lang w:val="en-US"/>
        </w:rPr>
      </w:pPr>
    </w:p>
    <w:p w14:paraId="45AA9E94" w14:textId="77777777" w:rsidR="00AE562B" w:rsidRPr="00AE562B" w:rsidRDefault="00AE562B" w:rsidP="00AE562B">
      <w:pPr>
        <w:ind w:left="708"/>
        <w:rPr>
          <w:lang w:val="en-US"/>
        </w:rPr>
      </w:pPr>
      <w:r w:rsidRPr="00AE562B">
        <w:rPr>
          <w:lang w:val="en-US"/>
        </w:rPr>
        <w:t>.menu-icon span::after {</w:t>
      </w:r>
    </w:p>
    <w:p w14:paraId="3D92654A" w14:textId="77777777" w:rsidR="00AE562B" w:rsidRPr="00AE562B" w:rsidRDefault="00AE562B" w:rsidP="00AE562B">
      <w:pPr>
        <w:ind w:left="708"/>
        <w:rPr>
          <w:lang w:val="en-US"/>
        </w:rPr>
      </w:pPr>
      <w:r w:rsidRPr="00AE562B">
        <w:rPr>
          <w:lang w:val="en-US"/>
        </w:rPr>
        <w:t xml:space="preserve">    transform: translate(0, 12px);</w:t>
      </w:r>
    </w:p>
    <w:p w14:paraId="34449356" w14:textId="77777777" w:rsidR="00AE562B" w:rsidRPr="00AE562B" w:rsidRDefault="00AE562B" w:rsidP="00AE562B">
      <w:pPr>
        <w:ind w:left="708"/>
        <w:rPr>
          <w:lang w:val="en-US"/>
        </w:rPr>
      </w:pPr>
      <w:r w:rsidRPr="00AE562B">
        <w:rPr>
          <w:lang w:val="en-US"/>
        </w:rPr>
        <w:t>}</w:t>
      </w:r>
    </w:p>
    <w:p w14:paraId="45D520B6" w14:textId="77777777" w:rsidR="00AE562B" w:rsidRPr="00AE562B" w:rsidRDefault="00AE562B" w:rsidP="00AE562B">
      <w:pPr>
        <w:ind w:left="708"/>
        <w:rPr>
          <w:lang w:val="en-US"/>
        </w:rPr>
      </w:pPr>
    </w:p>
    <w:p w14:paraId="1C54B11F" w14:textId="77777777" w:rsidR="00AE562B" w:rsidRPr="00AE562B" w:rsidRDefault="00AE562B" w:rsidP="00AE562B">
      <w:pPr>
        <w:ind w:left="708"/>
        <w:rPr>
          <w:lang w:val="en-US"/>
        </w:rPr>
      </w:pPr>
      <w:r w:rsidRPr="00AE562B">
        <w:rPr>
          <w:lang w:val="en-US"/>
        </w:rPr>
        <w:t>.menu-icon-open span {</w:t>
      </w:r>
    </w:p>
    <w:p w14:paraId="781BC547" w14:textId="77777777" w:rsidR="00AE562B" w:rsidRPr="00AE562B" w:rsidRDefault="00AE562B" w:rsidP="00AE562B">
      <w:pPr>
        <w:ind w:left="708"/>
        <w:rPr>
          <w:lang w:val="en-US"/>
        </w:rPr>
      </w:pPr>
      <w:r w:rsidRPr="00AE562B">
        <w:rPr>
          <w:lang w:val="en-US"/>
        </w:rPr>
        <w:t>transform:rotate(180deg);</w:t>
      </w:r>
    </w:p>
    <w:p w14:paraId="5C6C3EE2" w14:textId="77777777" w:rsidR="00AE562B" w:rsidRPr="00AE562B" w:rsidRDefault="00AE562B" w:rsidP="00AE562B">
      <w:pPr>
        <w:ind w:left="708"/>
        <w:rPr>
          <w:lang w:val="en-US"/>
        </w:rPr>
      </w:pPr>
      <w:r w:rsidRPr="00AE562B">
        <w:rPr>
          <w:lang w:val="en-US"/>
        </w:rPr>
        <w:t>}</w:t>
      </w:r>
    </w:p>
    <w:p w14:paraId="3FB55B50" w14:textId="77777777" w:rsidR="00AE562B" w:rsidRPr="00AE562B" w:rsidRDefault="00AE562B" w:rsidP="00AE562B">
      <w:pPr>
        <w:ind w:left="708"/>
        <w:rPr>
          <w:lang w:val="en-US"/>
        </w:rPr>
      </w:pPr>
    </w:p>
    <w:p w14:paraId="2B7CE587" w14:textId="77777777" w:rsidR="00AE562B" w:rsidRPr="00AE562B" w:rsidRDefault="00AE562B" w:rsidP="00AE562B">
      <w:pPr>
        <w:ind w:left="708"/>
        <w:rPr>
          <w:lang w:val="en-US"/>
        </w:rPr>
      </w:pPr>
      <w:r w:rsidRPr="00AE562B">
        <w:rPr>
          <w:lang w:val="en-US"/>
        </w:rPr>
        <w:t>.menu-icon-open span::before,</w:t>
      </w:r>
    </w:p>
    <w:p w14:paraId="717E413C" w14:textId="77777777" w:rsidR="00AE562B" w:rsidRPr="00AE562B" w:rsidRDefault="00AE562B" w:rsidP="00AE562B">
      <w:pPr>
        <w:ind w:left="708"/>
        <w:rPr>
          <w:lang w:val="en-US"/>
        </w:rPr>
      </w:pPr>
      <w:r w:rsidRPr="00AE562B">
        <w:rPr>
          <w:lang w:val="en-US"/>
        </w:rPr>
        <w:t>.menu-icon-open span::after {</w:t>
      </w:r>
    </w:p>
    <w:p w14:paraId="139988CB" w14:textId="77777777" w:rsidR="00AE562B" w:rsidRPr="00B4161D" w:rsidRDefault="00AE562B" w:rsidP="00AE562B">
      <w:pPr>
        <w:ind w:left="708"/>
      </w:pPr>
      <w:r w:rsidRPr="00AE562B">
        <w:rPr>
          <w:lang w:val="en-US"/>
        </w:rPr>
        <w:t xml:space="preserve">    width</w:t>
      </w:r>
      <w:r w:rsidRPr="00B4161D">
        <w:t>:60%;</w:t>
      </w:r>
    </w:p>
    <w:p w14:paraId="34489826" w14:textId="1907BC72" w:rsidR="00AE562B" w:rsidRPr="00B4161D" w:rsidRDefault="00AE562B" w:rsidP="00AE562B">
      <w:pPr>
        <w:ind w:left="708"/>
      </w:pPr>
      <w:r w:rsidRPr="00B4161D">
        <w:t>}</w:t>
      </w:r>
    </w:p>
    <w:p w14:paraId="58D52154" w14:textId="036C6B09" w:rsidR="00AE562B" w:rsidRPr="00B4161D" w:rsidRDefault="00AE562B" w:rsidP="00AE562B">
      <w:pPr>
        <w:ind w:left="708"/>
      </w:pPr>
    </w:p>
    <w:p w14:paraId="43145146" w14:textId="77777777" w:rsidR="00AE562B" w:rsidRDefault="00AE562B" w:rsidP="00AE562B">
      <w:pPr>
        <w:pStyle w:val="2"/>
      </w:pPr>
      <w:r>
        <w:t>Иконка-трансформер, шаг 3 </w:t>
      </w:r>
      <w:r>
        <w:rPr>
          <w:bCs/>
          <w:color w:val="999999"/>
          <w:sz w:val="37"/>
          <w:szCs w:val="37"/>
        </w:rPr>
        <w:t>[24/29]</w:t>
      </w:r>
    </w:p>
    <w:p w14:paraId="7D7EC0BE" w14:textId="77777777" w:rsidR="00AE562B" w:rsidRDefault="00AE562B" w:rsidP="00AE56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с помощью трансформаций сместим и повернём короткие прямоугольники так, чтобы получилась стрелка.</w:t>
      </w:r>
    </w:p>
    <w:p w14:paraId="02B542D2" w14:textId="77777777" w:rsidR="00AE562B" w:rsidRDefault="00AE562B" w:rsidP="00AE56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к элементам или псевдоэлементам можно применить несколько трансформаций одновременно, для этого их нужно перечислить через пробел, например так:</w:t>
      </w:r>
    </w:p>
    <w:p w14:paraId="7ED12743" w14:textId="77777777" w:rsidR="00AE562B" w:rsidRPr="00AE562B" w:rsidRDefault="00AE562B" w:rsidP="00AE562B">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.some-class::before {</w:t>
      </w:r>
    </w:p>
    <w:p w14:paraId="38DC1F4B" w14:textId="77777777" w:rsidR="00AE562B" w:rsidRPr="00AE562B" w:rsidRDefault="00AE562B" w:rsidP="00AE562B">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 xml:space="preserve">    transform: translate(15px, 15px) rotate(90deg);</w:t>
      </w:r>
    </w:p>
    <w:p w14:paraId="6FA944A7" w14:textId="77777777" w:rsidR="00AE562B" w:rsidRDefault="00AE562B" w:rsidP="00AE562B">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BBB4A7" w14:textId="77777777" w:rsidR="00AE562B" w:rsidRDefault="00AE562B" w:rsidP="00AE56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следования трансформации важен, так как при разном порядке могут получаться разные результаты.</w:t>
      </w:r>
    </w:p>
    <w:p w14:paraId="7993C6BA" w14:textId="77777777" w:rsidR="00E40A07" w:rsidRPr="00E40A07" w:rsidRDefault="00E40A07" w:rsidP="00E40A07">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1</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-14px)</w:t>
      </w:r>
      <w:r w:rsidRPr="00E40A07">
        <w:rPr>
          <w:rFonts w:ascii="Helvetica" w:eastAsia="Times New Roman" w:hAnsi="Helvetica" w:cs="Helvetica"/>
          <w:color w:val="333333"/>
          <w:sz w:val="20"/>
          <w:szCs w:val="20"/>
          <w:lang w:val="en-US" w:eastAsia="ru-RU"/>
        </w:rPr>
        <w:t>,</w:t>
      </w:r>
    </w:p>
    <w:p w14:paraId="353BBFE9" w14:textId="77777777" w:rsidR="00E40A07" w:rsidRPr="00E40A07" w:rsidRDefault="00E40A07" w:rsidP="00E40A07">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2</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503E2EAD" w14:textId="77777777" w:rsidR="00E40A07" w:rsidRPr="00E40A07" w:rsidRDefault="00E40A07" w:rsidP="00E40A07">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3</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2px)</w:t>
      </w:r>
      <w:r w:rsidRPr="00E40A07">
        <w:rPr>
          <w:rFonts w:ascii="Helvetica" w:eastAsia="Times New Roman" w:hAnsi="Helvetica" w:cs="Helvetica"/>
          <w:color w:val="333333"/>
          <w:sz w:val="20"/>
          <w:szCs w:val="20"/>
          <w:lang w:val="en-US" w:eastAsia="ru-RU"/>
        </w:rPr>
        <w:t>,</w:t>
      </w:r>
    </w:p>
    <w:p w14:paraId="7C91854D" w14:textId="77777777" w:rsidR="00E40A07" w:rsidRPr="00E40A07" w:rsidRDefault="00E40A07" w:rsidP="00E40A07">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4</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6C40ADDB" w14:textId="77777777" w:rsidR="00E40A07" w:rsidRDefault="00E40A07" w:rsidP="00E40A07">
      <w:pPr>
        <w:ind w:left="708"/>
      </w:pPr>
    </w:p>
    <w:p w14:paraId="085A914A" w14:textId="77777777" w:rsidR="00E40A07" w:rsidRPr="00E40A07" w:rsidRDefault="00E40A07" w:rsidP="00E40A07">
      <w:pPr>
        <w:ind w:left="708"/>
        <w:rPr>
          <w:lang w:val="en-US"/>
        </w:rPr>
      </w:pPr>
      <w:r w:rsidRPr="00E40A07">
        <w:rPr>
          <w:lang w:val="en-US"/>
        </w:rPr>
        <w:t>.menu-icon-open span::before {</w:t>
      </w:r>
    </w:p>
    <w:p w14:paraId="1584788F" w14:textId="77777777" w:rsidR="00E40A07" w:rsidRPr="00E40A07" w:rsidRDefault="00E40A07" w:rsidP="00E40A07">
      <w:pPr>
        <w:ind w:left="708"/>
        <w:rPr>
          <w:lang w:val="en-US"/>
        </w:rPr>
      </w:pPr>
      <w:r w:rsidRPr="00E40A07">
        <w:rPr>
          <w:lang w:val="en-US"/>
        </w:rPr>
        <w:t xml:space="preserve">    transform:translate(45px,-14px) rotate(45deg);</w:t>
      </w:r>
    </w:p>
    <w:p w14:paraId="1611D407" w14:textId="77777777" w:rsidR="00E40A07" w:rsidRPr="00E40A07" w:rsidRDefault="00E40A07" w:rsidP="00E40A07">
      <w:pPr>
        <w:ind w:left="708"/>
        <w:rPr>
          <w:lang w:val="en-US"/>
        </w:rPr>
      </w:pPr>
      <w:r w:rsidRPr="00E40A07">
        <w:rPr>
          <w:lang w:val="en-US"/>
        </w:rPr>
        <w:t>}</w:t>
      </w:r>
    </w:p>
    <w:p w14:paraId="44FFCE5C" w14:textId="77777777" w:rsidR="00E40A07" w:rsidRPr="00E40A07" w:rsidRDefault="00E40A07" w:rsidP="00E40A07">
      <w:pPr>
        <w:ind w:left="708"/>
        <w:rPr>
          <w:lang w:val="en-US"/>
        </w:rPr>
      </w:pPr>
    </w:p>
    <w:p w14:paraId="249C73A5" w14:textId="77777777" w:rsidR="00E40A07" w:rsidRPr="00E40A07" w:rsidRDefault="00E40A07" w:rsidP="00E40A07">
      <w:pPr>
        <w:ind w:left="708"/>
        <w:rPr>
          <w:lang w:val="en-US"/>
        </w:rPr>
      </w:pPr>
      <w:r w:rsidRPr="00E40A07">
        <w:rPr>
          <w:lang w:val="en-US"/>
        </w:rPr>
        <w:t>.menu-icon-open span::after {</w:t>
      </w:r>
    </w:p>
    <w:p w14:paraId="210D3AB7" w14:textId="77777777" w:rsidR="00E40A07" w:rsidRPr="00E40A07" w:rsidRDefault="00E40A07" w:rsidP="00E40A07">
      <w:pPr>
        <w:ind w:left="708"/>
        <w:rPr>
          <w:lang w:val="en-US"/>
        </w:rPr>
      </w:pPr>
      <w:r w:rsidRPr="00E40A07">
        <w:rPr>
          <w:lang w:val="en-US"/>
        </w:rPr>
        <w:t xml:space="preserve">    transform:translate(45px,2px) rotate(-45deg);</w:t>
      </w:r>
    </w:p>
    <w:p w14:paraId="139233AF" w14:textId="77777777" w:rsidR="00E40A07" w:rsidRPr="00E40A07" w:rsidRDefault="00E40A07" w:rsidP="00E40A07">
      <w:pPr>
        <w:ind w:left="708"/>
        <w:rPr>
          <w:lang w:val="en-US"/>
        </w:rPr>
      </w:pPr>
      <w:r w:rsidRPr="00E40A07">
        <w:rPr>
          <w:lang w:val="en-US"/>
        </w:rPr>
        <w:t xml:space="preserve">    </w:t>
      </w:r>
    </w:p>
    <w:p w14:paraId="7152F1BD" w14:textId="199E2ABA" w:rsidR="00AE562B" w:rsidRDefault="00E40A07" w:rsidP="00E40A07">
      <w:pPr>
        <w:ind w:left="708"/>
      </w:pPr>
      <w:r>
        <w:t>}</w:t>
      </w:r>
    </w:p>
    <w:p w14:paraId="63D9D20C" w14:textId="365C0435" w:rsidR="00E40A07" w:rsidRDefault="00E40A07" w:rsidP="00E40A07">
      <w:pPr>
        <w:ind w:left="708"/>
      </w:pPr>
    </w:p>
    <w:p w14:paraId="005DCD05" w14:textId="77777777" w:rsidR="00E40A07" w:rsidRDefault="00E40A07" w:rsidP="00E40A07">
      <w:pPr>
        <w:pStyle w:val="2"/>
      </w:pPr>
      <w:r>
        <w:t>Иконка-трансформер, шаг 4 </w:t>
      </w:r>
      <w:r>
        <w:rPr>
          <w:bCs/>
          <w:color w:val="999999"/>
          <w:sz w:val="37"/>
          <w:szCs w:val="37"/>
        </w:rPr>
        <w:t>[25/29]</w:t>
      </w:r>
    </w:p>
    <w:p w14:paraId="298EEA32" w14:textId="77777777" w:rsidR="00E40A07" w:rsidRDefault="00E40A07" w:rsidP="00E40A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добавим для элементов иконки переходы, чтобы превращение «гамбургера» в стрелку проходило плавно.</w:t>
      </w:r>
    </w:p>
    <w:p w14:paraId="6ABB4E8A" w14:textId="2EC0EC36" w:rsidR="00E40A07" w:rsidRDefault="00E40A07" w:rsidP="00E40A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Щёлкайте на иконку и смотрите, какой крутой эффект получился.</w:t>
      </w:r>
    </w:p>
    <w:p w14:paraId="3A32928F" w14:textId="412D419B" w:rsidR="00E40A07" w:rsidRDefault="00E40A07" w:rsidP="00E40A07">
      <w:pPr>
        <w:pStyle w:val="a3"/>
        <w:shd w:val="clear" w:color="auto" w:fill="FFFFFF"/>
        <w:spacing w:before="0" w:beforeAutospacing="0" w:after="135" w:afterAutospacing="0"/>
        <w:rPr>
          <w:rFonts w:ascii="Helvetica" w:hAnsi="Helvetica" w:cs="Helvetica"/>
          <w:color w:val="333333"/>
          <w:sz w:val="20"/>
          <w:szCs w:val="20"/>
        </w:rPr>
      </w:pPr>
    </w:p>
    <w:p w14:paraId="397966FE" w14:textId="77777777" w:rsidR="00E40A07" w:rsidRPr="00E40A07" w:rsidRDefault="00E40A07" w:rsidP="00E40A07">
      <w:pPr>
        <w:spacing w:after="135"/>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color w:val="333333"/>
          <w:sz w:val="20"/>
          <w:szCs w:val="20"/>
          <w:lang w:eastAsia="ru-RU"/>
        </w:rPr>
        <w:t>Задайте плавный переход для всех свойств длительностью </w:t>
      </w:r>
      <w:r w:rsidRPr="00E40A07">
        <w:rPr>
          <w:rFonts w:ascii="Consolas" w:eastAsia="Times New Roman" w:hAnsi="Consolas" w:cs="Courier New"/>
          <w:color w:val="DD1144"/>
          <w:sz w:val="18"/>
          <w:szCs w:val="18"/>
          <w:bdr w:val="single" w:sz="6" w:space="2" w:color="E1E1E8" w:frame="1"/>
          <w:shd w:val="clear" w:color="auto" w:fill="F7F7F9"/>
          <w:lang w:val="en-US" w:eastAsia="ru-RU"/>
        </w:rPr>
        <w:t>0.7s</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с</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формой</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ease-in-out</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w:t>
      </w:r>
    </w:p>
    <w:p w14:paraId="0170F857" w14:textId="77777777" w:rsidR="00E40A07" w:rsidRPr="00E40A07" w:rsidRDefault="00E40A07" w:rsidP="00E40A07">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1</w:t>
      </w:r>
      <w:r w:rsidRPr="00E40A07">
        <w:rPr>
          <w:rFonts w:ascii="Consolas" w:eastAsia="Times New Roman" w:hAnsi="Consolas" w:cs="Courier New"/>
          <w:color w:val="DD1144"/>
          <w:sz w:val="18"/>
          <w:szCs w:val="18"/>
          <w:bdr w:val="single" w:sz="6" w:space="2" w:color="E1E1E8" w:frame="1"/>
          <w:shd w:val="clear" w:color="auto" w:fill="F7F7F9"/>
          <w:lang w:eastAsia="ru-RU"/>
        </w:rPr>
        <w:t>.menu-icon span</w:t>
      </w:r>
      <w:r w:rsidRPr="00E40A07">
        <w:rPr>
          <w:rFonts w:ascii="Helvetica" w:eastAsia="Times New Roman" w:hAnsi="Helvetica" w:cs="Helvetica"/>
          <w:color w:val="333333"/>
          <w:sz w:val="20"/>
          <w:szCs w:val="20"/>
          <w:lang w:eastAsia="ru-RU"/>
        </w:rPr>
        <w:t>,</w:t>
      </w:r>
    </w:p>
    <w:p w14:paraId="65F3E1D1" w14:textId="77777777" w:rsidR="00E40A07" w:rsidRPr="00E40A07" w:rsidRDefault="00E40A07" w:rsidP="00E40A07">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2</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и</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span::after</w:t>
      </w:r>
      <w:r w:rsidRPr="00E40A07">
        <w:rPr>
          <w:rFonts w:ascii="Helvetica" w:eastAsia="Times New Roman" w:hAnsi="Helvetica" w:cs="Helvetica"/>
          <w:color w:val="333333"/>
          <w:sz w:val="20"/>
          <w:szCs w:val="20"/>
          <w:lang w:val="en-US" w:eastAsia="ru-RU"/>
        </w:rPr>
        <w:t>.</w:t>
      </w:r>
    </w:p>
    <w:p w14:paraId="582B0251" w14:textId="77777777" w:rsidR="00E40A07" w:rsidRPr="00E40A07" w:rsidRDefault="00E40A07" w:rsidP="00E40A07">
      <w:pPr>
        <w:spacing w:after="135"/>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color w:val="333333"/>
          <w:sz w:val="20"/>
          <w:szCs w:val="20"/>
          <w:lang w:eastAsia="ru-RU"/>
        </w:rPr>
        <w:t>Нажимайте на иконку, чтобы переключать класс </w:t>
      </w:r>
      <w:r w:rsidRPr="00E40A07">
        <w:rPr>
          <w:rFonts w:ascii="Consolas" w:eastAsia="Times New Roman" w:hAnsi="Consolas" w:cs="Courier New"/>
          <w:color w:val="DD1144"/>
          <w:sz w:val="18"/>
          <w:szCs w:val="18"/>
          <w:bdr w:val="single" w:sz="6" w:space="2" w:color="E1E1E8" w:frame="1"/>
          <w:shd w:val="clear" w:color="auto" w:fill="F7F7F9"/>
          <w:lang w:eastAsia="ru-RU"/>
        </w:rPr>
        <w:t>menu-icon-open</w:t>
      </w:r>
      <w:r w:rsidRPr="00E40A07">
        <w:rPr>
          <w:rFonts w:ascii="Helvetica" w:eastAsia="Times New Roman" w:hAnsi="Helvetica" w:cs="Helvetica"/>
          <w:color w:val="333333"/>
          <w:sz w:val="20"/>
          <w:szCs w:val="20"/>
          <w:lang w:eastAsia="ru-RU"/>
        </w:rPr>
        <w:t> для неё.</w:t>
      </w:r>
    </w:p>
    <w:p w14:paraId="52819B21" w14:textId="77777777" w:rsidR="00E40A07" w:rsidRPr="00E40A07" w:rsidRDefault="00E40A07" w:rsidP="00E40A07">
      <w:pPr>
        <w:rPr>
          <w:lang w:val="en-US"/>
        </w:rPr>
      </w:pPr>
      <w:r w:rsidRPr="00E40A07">
        <w:rPr>
          <w:lang w:val="en-US"/>
        </w:rPr>
        <w:t>.menu-icon span {</w:t>
      </w:r>
    </w:p>
    <w:p w14:paraId="51291296" w14:textId="77777777" w:rsidR="00E40A07" w:rsidRPr="00E40A07" w:rsidRDefault="00E40A07" w:rsidP="00E40A07">
      <w:pPr>
        <w:rPr>
          <w:lang w:val="en-US"/>
        </w:rPr>
      </w:pPr>
      <w:r w:rsidRPr="00E40A07">
        <w:rPr>
          <w:lang w:val="en-US"/>
        </w:rPr>
        <w:t xml:space="preserve">    display: block;</w:t>
      </w:r>
    </w:p>
    <w:p w14:paraId="2FBAD6EA" w14:textId="77777777" w:rsidR="00E40A07" w:rsidRPr="00E40A07" w:rsidRDefault="00E40A07" w:rsidP="00E40A07">
      <w:pPr>
        <w:rPr>
          <w:lang w:val="en-US"/>
        </w:rPr>
      </w:pPr>
      <w:r w:rsidRPr="00E40A07">
        <w:rPr>
          <w:lang w:val="en-US"/>
        </w:rPr>
        <w:t xml:space="preserve">    width: 100%;</w:t>
      </w:r>
    </w:p>
    <w:p w14:paraId="2DD3A15B" w14:textId="77777777" w:rsidR="00E40A07" w:rsidRPr="00E40A07" w:rsidRDefault="00E40A07" w:rsidP="00E40A07">
      <w:pPr>
        <w:rPr>
          <w:lang w:val="en-US"/>
        </w:rPr>
      </w:pPr>
      <w:r w:rsidRPr="00E40A07">
        <w:rPr>
          <w:lang w:val="en-US"/>
        </w:rPr>
        <w:t xml:space="preserve">    height: 12px;</w:t>
      </w:r>
    </w:p>
    <w:p w14:paraId="2AE1EB70" w14:textId="77777777" w:rsidR="00E40A07" w:rsidRPr="00E40A07" w:rsidRDefault="00E40A07" w:rsidP="00E40A07">
      <w:pPr>
        <w:rPr>
          <w:lang w:val="en-US"/>
        </w:rPr>
      </w:pPr>
      <w:r w:rsidRPr="00E40A07">
        <w:rPr>
          <w:lang w:val="en-US"/>
        </w:rPr>
        <w:t xml:space="preserve">    background-color: #40d47e;</w:t>
      </w:r>
    </w:p>
    <w:p w14:paraId="3811F730" w14:textId="77777777" w:rsidR="00E40A07" w:rsidRPr="00E40A07" w:rsidRDefault="00E40A07" w:rsidP="00E40A07">
      <w:pPr>
        <w:rPr>
          <w:lang w:val="en-US"/>
        </w:rPr>
      </w:pPr>
      <w:r w:rsidRPr="00E40A07">
        <w:rPr>
          <w:lang w:val="en-US"/>
        </w:rPr>
        <w:t>transition:0.7s ease-in-out;</w:t>
      </w:r>
    </w:p>
    <w:p w14:paraId="2444BB90" w14:textId="77777777" w:rsidR="00E40A07" w:rsidRPr="00E40A07" w:rsidRDefault="00E40A07" w:rsidP="00E40A07">
      <w:pPr>
        <w:rPr>
          <w:lang w:val="en-US"/>
        </w:rPr>
      </w:pPr>
      <w:r w:rsidRPr="00E40A07">
        <w:rPr>
          <w:lang w:val="en-US"/>
        </w:rPr>
        <w:t>}</w:t>
      </w:r>
    </w:p>
    <w:p w14:paraId="7BDC55F5" w14:textId="77777777" w:rsidR="00E40A07" w:rsidRPr="00E40A07" w:rsidRDefault="00E40A07" w:rsidP="00E40A07">
      <w:pPr>
        <w:rPr>
          <w:lang w:val="en-US"/>
        </w:rPr>
      </w:pPr>
    </w:p>
    <w:p w14:paraId="4EDA7F41" w14:textId="77777777" w:rsidR="00E40A07" w:rsidRPr="00E40A07" w:rsidRDefault="00E40A07" w:rsidP="00E40A07">
      <w:pPr>
        <w:rPr>
          <w:lang w:val="en-US"/>
        </w:rPr>
      </w:pPr>
      <w:r w:rsidRPr="00E40A07">
        <w:rPr>
          <w:lang w:val="en-US"/>
        </w:rPr>
        <w:t>.menu-icon span::before,</w:t>
      </w:r>
    </w:p>
    <w:p w14:paraId="2F50C624" w14:textId="77777777" w:rsidR="00E40A07" w:rsidRPr="00E40A07" w:rsidRDefault="00E40A07" w:rsidP="00E40A07">
      <w:pPr>
        <w:rPr>
          <w:lang w:val="en-US"/>
        </w:rPr>
      </w:pPr>
      <w:r w:rsidRPr="00E40A07">
        <w:rPr>
          <w:lang w:val="en-US"/>
        </w:rPr>
        <w:t>.menu-icon span::after {</w:t>
      </w:r>
    </w:p>
    <w:p w14:paraId="48CE31A3" w14:textId="77777777" w:rsidR="00E40A07" w:rsidRPr="00E40A07" w:rsidRDefault="00E40A07" w:rsidP="00E40A07">
      <w:pPr>
        <w:rPr>
          <w:lang w:val="en-US"/>
        </w:rPr>
      </w:pPr>
      <w:r w:rsidRPr="00E40A07">
        <w:rPr>
          <w:lang w:val="en-US"/>
        </w:rPr>
        <w:t xml:space="preserve">    content: "";</w:t>
      </w:r>
    </w:p>
    <w:p w14:paraId="29531CE6" w14:textId="77777777" w:rsidR="00E40A07" w:rsidRPr="00E40A07" w:rsidRDefault="00E40A07" w:rsidP="00E40A07">
      <w:pPr>
        <w:rPr>
          <w:lang w:val="en-US"/>
        </w:rPr>
      </w:pPr>
      <w:r w:rsidRPr="00E40A07">
        <w:rPr>
          <w:lang w:val="en-US"/>
        </w:rPr>
        <w:t xml:space="preserve">    display: block;</w:t>
      </w:r>
    </w:p>
    <w:p w14:paraId="74885F7F" w14:textId="77777777" w:rsidR="00E40A07" w:rsidRPr="00E40A07" w:rsidRDefault="00E40A07" w:rsidP="00E40A07">
      <w:pPr>
        <w:rPr>
          <w:lang w:val="en-US"/>
        </w:rPr>
      </w:pPr>
      <w:r w:rsidRPr="00E40A07">
        <w:rPr>
          <w:lang w:val="en-US"/>
        </w:rPr>
        <w:t xml:space="preserve">    width: 100%;</w:t>
      </w:r>
    </w:p>
    <w:p w14:paraId="2EC470F7" w14:textId="77777777" w:rsidR="00E40A07" w:rsidRPr="00E40A07" w:rsidRDefault="00E40A07" w:rsidP="00E40A07">
      <w:pPr>
        <w:rPr>
          <w:lang w:val="en-US"/>
        </w:rPr>
      </w:pPr>
      <w:r w:rsidRPr="00E40A07">
        <w:rPr>
          <w:lang w:val="en-US"/>
        </w:rPr>
        <w:t xml:space="preserve">    height: 12px;</w:t>
      </w:r>
    </w:p>
    <w:p w14:paraId="412E87E0" w14:textId="77777777" w:rsidR="00E40A07" w:rsidRPr="00E40A07" w:rsidRDefault="00E40A07" w:rsidP="00E40A07">
      <w:pPr>
        <w:rPr>
          <w:lang w:val="en-US"/>
        </w:rPr>
      </w:pPr>
      <w:r w:rsidRPr="00E40A07">
        <w:rPr>
          <w:lang w:val="en-US"/>
        </w:rPr>
        <w:t xml:space="preserve">    background-color: #40d47e;</w:t>
      </w:r>
    </w:p>
    <w:p w14:paraId="311F758A" w14:textId="77777777" w:rsidR="00E40A07" w:rsidRPr="00E40A07" w:rsidRDefault="00E40A07" w:rsidP="00E40A07">
      <w:pPr>
        <w:rPr>
          <w:lang w:val="en-US"/>
        </w:rPr>
      </w:pPr>
      <w:r w:rsidRPr="00E40A07">
        <w:rPr>
          <w:lang w:val="en-US"/>
        </w:rPr>
        <w:t xml:space="preserve">    transition:0.7s ease-in-out;</w:t>
      </w:r>
    </w:p>
    <w:p w14:paraId="1EED0ED2" w14:textId="77777777" w:rsidR="00E40A07" w:rsidRPr="00E40A07" w:rsidRDefault="00E40A07" w:rsidP="00E40A07">
      <w:pPr>
        <w:rPr>
          <w:lang w:val="en-US"/>
        </w:rPr>
      </w:pPr>
    </w:p>
    <w:p w14:paraId="075E400C" w14:textId="77777777" w:rsidR="00E40A07" w:rsidRPr="00E40A07" w:rsidRDefault="00E40A07" w:rsidP="00E40A07">
      <w:pPr>
        <w:rPr>
          <w:lang w:val="en-US"/>
        </w:rPr>
      </w:pPr>
    </w:p>
    <w:p w14:paraId="45CBB0D9" w14:textId="77777777" w:rsidR="00E40A07" w:rsidRPr="00E40A07" w:rsidRDefault="00E40A07" w:rsidP="00E40A07">
      <w:pPr>
        <w:rPr>
          <w:lang w:val="en-US"/>
        </w:rPr>
      </w:pPr>
      <w:r w:rsidRPr="00E40A07">
        <w:rPr>
          <w:lang w:val="en-US"/>
        </w:rPr>
        <w:t>}</w:t>
      </w:r>
    </w:p>
    <w:p w14:paraId="324C6048" w14:textId="77777777" w:rsidR="00E40A07" w:rsidRPr="00E40A07" w:rsidRDefault="00E40A07" w:rsidP="00E40A07">
      <w:pPr>
        <w:rPr>
          <w:lang w:val="en-US"/>
        </w:rPr>
      </w:pPr>
    </w:p>
    <w:p w14:paraId="37166FC4" w14:textId="77777777" w:rsidR="00E40A07" w:rsidRPr="00E40A07" w:rsidRDefault="00E40A07" w:rsidP="00E40A07">
      <w:pPr>
        <w:rPr>
          <w:lang w:val="en-US"/>
        </w:rPr>
      </w:pPr>
      <w:r w:rsidRPr="00E40A07">
        <w:rPr>
          <w:lang w:val="en-US"/>
        </w:rPr>
        <w:t>.menu-icon span::before {</w:t>
      </w:r>
    </w:p>
    <w:p w14:paraId="72CA8239" w14:textId="77777777" w:rsidR="00E40A07" w:rsidRPr="00E40A07" w:rsidRDefault="00E40A07" w:rsidP="00E40A07">
      <w:pPr>
        <w:rPr>
          <w:lang w:val="en-US"/>
        </w:rPr>
      </w:pPr>
      <w:r w:rsidRPr="00E40A07">
        <w:rPr>
          <w:lang w:val="en-US"/>
        </w:rPr>
        <w:t xml:space="preserve">    transform: translate(0, -24px);</w:t>
      </w:r>
    </w:p>
    <w:p w14:paraId="5DF2C49C" w14:textId="77777777" w:rsidR="00E40A07" w:rsidRPr="00E40A07" w:rsidRDefault="00E40A07" w:rsidP="00E40A07">
      <w:pPr>
        <w:rPr>
          <w:lang w:val="en-US"/>
        </w:rPr>
      </w:pPr>
      <w:r w:rsidRPr="00E40A07">
        <w:rPr>
          <w:lang w:val="en-US"/>
        </w:rPr>
        <w:t>}</w:t>
      </w:r>
    </w:p>
    <w:p w14:paraId="456D70E9" w14:textId="77777777" w:rsidR="00E40A07" w:rsidRPr="00E40A07" w:rsidRDefault="00E40A07" w:rsidP="00E40A07">
      <w:pPr>
        <w:rPr>
          <w:lang w:val="en-US"/>
        </w:rPr>
      </w:pPr>
    </w:p>
    <w:p w14:paraId="12916520" w14:textId="77777777" w:rsidR="00E40A07" w:rsidRPr="00E40A07" w:rsidRDefault="00E40A07" w:rsidP="00E40A07">
      <w:pPr>
        <w:rPr>
          <w:lang w:val="en-US"/>
        </w:rPr>
      </w:pPr>
      <w:r w:rsidRPr="00E40A07">
        <w:rPr>
          <w:lang w:val="en-US"/>
        </w:rPr>
        <w:t>.menu-icon span::after {</w:t>
      </w:r>
    </w:p>
    <w:p w14:paraId="6EE1453A" w14:textId="77777777" w:rsidR="00E40A07" w:rsidRPr="00E40A07" w:rsidRDefault="00E40A07" w:rsidP="00E40A07">
      <w:pPr>
        <w:rPr>
          <w:lang w:val="en-US"/>
        </w:rPr>
      </w:pPr>
      <w:r w:rsidRPr="00E40A07">
        <w:rPr>
          <w:lang w:val="en-US"/>
        </w:rPr>
        <w:t xml:space="preserve">    transform: translate(0, 12px);</w:t>
      </w:r>
    </w:p>
    <w:p w14:paraId="5329C2A5" w14:textId="77777777" w:rsidR="00E40A07" w:rsidRPr="00E40A07" w:rsidRDefault="00E40A07" w:rsidP="00E40A07">
      <w:pPr>
        <w:rPr>
          <w:lang w:val="en-US"/>
        </w:rPr>
      </w:pPr>
      <w:r w:rsidRPr="00E40A07">
        <w:rPr>
          <w:lang w:val="en-US"/>
        </w:rPr>
        <w:t>}</w:t>
      </w:r>
    </w:p>
    <w:p w14:paraId="041D2875" w14:textId="77777777" w:rsidR="00E40A07" w:rsidRPr="00E40A07" w:rsidRDefault="00E40A07" w:rsidP="00E40A07">
      <w:pPr>
        <w:rPr>
          <w:lang w:val="en-US"/>
        </w:rPr>
      </w:pPr>
    </w:p>
    <w:p w14:paraId="6DA5D549" w14:textId="77777777" w:rsidR="00E40A07" w:rsidRPr="00E40A07" w:rsidRDefault="00E40A07" w:rsidP="00E40A07">
      <w:pPr>
        <w:rPr>
          <w:lang w:val="en-US"/>
        </w:rPr>
      </w:pPr>
      <w:r w:rsidRPr="00E40A07">
        <w:rPr>
          <w:lang w:val="en-US"/>
        </w:rPr>
        <w:t>.menu-icon-open span {</w:t>
      </w:r>
    </w:p>
    <w:p w14:paraId="0DF447FC" w14:textId="77777777" w:rsidR="00E40A07" w:rsidRPr="00E40A07" w:rsidRDefault="00E40A07" w:rsidP="00E40A07">
      <w:pPr>
        <w:rPr>
          <w:lang w:val="en-US"/>
        </w:rPr>
      </w:pPr>
      <w:r w:rsidRPr="00E40A07">
        <w:rPr>
          <w:lang w:val="en-US"/>
        </w:rPr>
        <w:t xml:space="preserve">    transform: rotate(180deg);</w:t>
      </w:r>
    </w:p>
    <w:p w14:paraId="6F7A48C3" w14:textId="77777777" w:rsidR="00E40A07" w:rsidRPr="00E40A07" w:rsidRDefault="00E40A07" w:rsidP="00E40A07">
      <w:pPr>
        <w:rPr>
          <w:lang w:val="en-US"/>
        </w:rPr>
      </w:pPr>
      <w:r w:rsidRPr="00E40A07">
        <w:rPr>
          <w:lang w:val="en-US"/>
        </w:rPr>
        <w:t>}</w:t>
      </w:r>
    </w:p>
    <w:p w14:paraId="41466636" w14:textId="77777777" w:rsidR="00E40A07" w:rsidRPr="00E40A07" w:rsidRDefault="00E40A07" w:rsidP="00E40A07">
      <w:pPr>
        <w:rPr>
          <w:lang w:val="en-US"/>
        </w:rPr>
      </w:pPr>
    </w:p>
    <w:p w14:paraId="44CC0BBF" w14:textId="77777777" w:rsidR="00E40A07" w:rsidRPr="00E40A07" w:rsidRDefault="00E40A07" w:rsidP="00E40A07">
      <w:pPr>
        <w:rPr>
          <w:lang w:val="en-US"/>
        </w:rPr>
      </w:pPr>
      <w:r w:rsidRPr="00E40A07">
        <w:rPr>
          <w:lang w:val="en-US"/>
        </w:rPr>
        <w:t>.menu-icon-open span::before,</w:t>
      </w:r>
    </w:p>
    <w:p w14:paraId="62EB67F7" w14:textId="77777777" w:rsidR="00E40A07" w:rsidRPr="00E40A07" w:rsidRDefault="00E40A07" w:rsidP="00E40A07">
      <w:pPr>
        <w:rPr>
          <w:lang w:val="en-US"/>
        </w:rPr>
      </w:pPr>
      <w:r w:rsidRPr="00E40A07">
        <w:rPr>
          <w:lang w:val="en-US"/>
        </w:rPr>
        <w:t>.menu-icon-open span::after {</w:t>
      </w:r>
    </w:p>
    <w:p w14:paraId="7C0056CD" w14:textId="77777777" w:rsidR="00E40A07" w:rsidRPr="00E40A07" w:rsidRDefault="00E40A07" w:rsidP="00E40A07">
      <w:pPr>
        <w:rPr>
          <w:lang w:val="en-US"/>
        </w:rPr>
      </w:pPr>
      <w:r w:rsidRPr="00E40A07">
        <w:rPr>
          <w:lang w:val="en-US"/>
        </w:rPr>
        <w:t xml:space="preserve">    width: 60%;</w:t>
      </w:r>
    </w:p>
    <w:p w14:paraId="340F0224" w14:textId="77777777" w:rsidR="00E40A07" w:rsidRPr="00E40A07" w:rsidRDefault="00E40A07" w:rsidP="00E40A07">
      <w:pPr>
        <w:rPr>
          <w:lang w:val="en-US"/>
        </w:rPr>
      </w:pPr>
      <w:r w:rsidRPr="00E40A07">
        <w:rPr>
          <w:lang w:val="en-US"/>
        </w:rPr>
        <w:t>}</w:t>
      </w:r>
    </w:p>
    <w:p w14:paraId="3ED1E8BC" w14:textId="77777777" w:rsidR="00E40A07" w:rsidRPr="00E40A07" w:rsidRDefault="00E40A07" w:rsidP="00E40A07">
      <w:pPr>
        <w:rPr>
          <w:lang w:val="en-US"/>
        </w:rPr>
      </w:pPr>
    </w:p>
    <w:p w14:paraId="15DA3CFB" w14:textId="77777777" w:rsidR="00E40A07" w:rsidRPr="00E40A07" w:rsidRDefault="00E40A07" w:rsidP="00E40A07">
      <w:pPr>
        <w:rPr>
          <w:lang w:val="en-US"/>
        </w:rPr>
      </w:pPr>
      <w:r w:rsidRPr="00E40A07">
        <w:rPr>
          <w:lang w:val="en-US"/>
        </w:rPr>
        <w:t>.menu-icon-open span::before {</w:t>
      </w:r>
    </w:p>
    <w:p w14:paraId="70622400" w14:textId="77777777" w:rsidR="00E40A07" w:rsidRPr="00E40A07" w:rsidRDefault="00E40A07" w:rsidP="00E40A07">
      <w:pPr>
        <w:rPr>
          <w:lang w:val="en-US"/>
        </w:rPr>
      </w:pPr>
      <w:r w:rsidRPr="00E40A07">
        <w:rPr>
          <w:lang w:val="en-US"/>
        </w:rPr>
        <w:t xml:space="preserve">    transform: translate(45px, -14px) rotate(45deg);</w:t>
      </w:r>
    </w:p>
    <w:p w14:paraId="000C0466" w14:textId="77777777" w:rsidR="00E40A07" w:rsidRPr="00E40A07" w:rsidRDefault="00E40A07" w:rsidP="00E40A07">
      <w:pPr>
        <w:rPr>
          <w:lang w:val="en-US"/>
        </w:rPr>
      </w:pPr>
      <w:r w:rsidRPr="00E40A07">
        <w:rPr>
          <w:lang w:val="en-US"/>
        </w:rPr>
        <w:t>}</w:t>
      </w:r>
    </w:p>
    <w:p w14:paraId="68115BD9" w14:textId="77777777" w:rsidR="00E40A07" w:rsidRPr="00E40A07" w:rsidRDefault="00E40A07" w:rsidP="00E40A07">
      <w:pPr>
        <w:rPr>
          <w:lang w:val="en-US"/>
        </w:rPr>
      </w:pPr>
    </w:p>
    <w:p w14:paraId="7CFD86C5" w14:textId="77777777" w:rsidR="00E40A07" w:rsidRPr="00E40A07" w:rsidRDefault="00E40A07" w:rsidP="00E40A07">
      <w:pPr>
        <w:rPr>
          <w:lang w:val="en-US"/>
        </w:rPr>
      </w:pPr>
      <w:r w:rsidRPr="00E40A07">
        <w:rPr>
          <w:lang w:val="en-US"/>
        </w:rPr>
        <w:t>.menu-icon-open span::after {</w:t>
      </w:r>
    </w:p>
    <w:p w14:paraId="25283379" w14:textId="77777777" w:rsidR="00E40A07" w:rsidRPr="00E40A07" w:rsidRDefault="00E40A07" w:rsidP="00E40A07">
      <w:pPr>
        <w:rPr>
          <w:lang w:val="en-US"/>
        </w:rPr>
      </w:pPr>
      <w:r w:rsidRPr="00E40A07">
        <w:rPr>
          <w:lang w:val="en-US"/>
        </w:rPr>
        <w:t xml:space="preserve">    transform: translate(45px, 2px) rotate(-45deg);</w:t>
      </w:r>
    </w:p>
    <w:p w14:paraId="003A9FFE" w14:textId="124B5ED5" w:rsidR="00E40A07" w:rsidRDefault="00E40A07" w:rsidP="00E40A07">
      <w:r w:rsidRPr="00E40A07">
        <w:t>}</w:t>
      </w:r>
    </w:p>
    <w:p w14:paraId="031A23AC" w14:textId="3B92EB1F" w:rsidR="00E40A07" w:rsidRDefault="00E40A07" w:rsidP="00E40A07">
      <w:pPr>
        <w:ind w:left="708"/>
      </w:pPr>
      <w:r w:rsidRPr="00E40A07">
        <w:rPr>
          <w:noProof/>
          <w:lang w:eastAsia="ru-RU"/>
        </w:rPr>
        <w:drawing>
          <wp:inline distT="0" distB="0" distL="0" distR="0" wp14:anchorId="555FAE3E" wp14:editId="081740A9">
            <wp:extent cx="1790700" cy="76252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798175" cy="765706"/>
                    </a:xfrm>
                    <a:prstGeom prst="rect">
                      <a:avLst/>
                    </a:prstGeom>
                  </pic:spPr>
                </pic:pic>
              </a:graphicData>
            </a:graphic>
          </wp:inline>
        </w:drawing>
      </w:r>
    </w:p>
    <w:p w14:paraId="0E52DBEE" w14:textId="1BCC00DF" w:rsidR="0017629C" w:rsidRDefault="0017629C" w:rsidP="00E40A07">
      <w:pPr>
        <w:ind w:left="708"/>
      </w:pPr>
    </w:p>
    <w:p w14:paraId="7C4A2275" w14:textId="4318CC3A" w:rsidR="0017629C" w:rsidRDefault="0017629C" w:rsidP="00E40A07">
      <w:pPr>
        <w:ind w:left="708"/>
      </w:pPr>
    </w:p>
    <w:p w14:paraId="295FB24D" w14:textId="5747F6A8" w:rsidR="0017629C" w:rsidRDefault="0017629C" w:rsidP="00E40A07">
      <w:pPr>
        <w:ind w:left="708"/>
      </w:pPr>
    </w:p>
    <w:p w14:paraId="2A3B6B17" w14:textId="77777777" w:rsidR="0017629C" w:rsidRDefault="0017629C" w:rsidP="0017629C">
      <w:pPr>
        <w:pStyle w:val="2"/>
      </w:pPr>
      <w:r>
        <w:lastRenderedPageBreak/>
        <w:t>Текстовое поле ввода, шаг 1 </w:t>
      </w:r>
      <w:r>
        <w:rPr>
          <w:bCs/>
          <w:color w:val="999999"/>
          <w:sz w:val="37"/>
          <w:szCs w:val="37"/>
        </w:rPr>
        <w:t>[26/29]</w:t>
      </w:r>
    </w:p>
    <w:p w14:paraId="44881324" w14:textId="77777777" w:rsidR="0017629C" w:rsidRDefault="0017629C" w:rsidP="001762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формам и последним в этом курсе усовершенствуем «нативное» текстовое поле ввода.</w:t>
      </w:r>
    </w:p>
    <w:p w14:paraId="3353385A" w14:textId="77777777" w:rsidR="0017629C" w:rsidRDefault="0017629C" w:rsidP="001762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само поле ввода и подпись к нему, которая станет в дальнейшем интерактивным плейсхолдером. И начнём стилизовать элементы.</w:t>
      </w:r>
    </w:p>
    <w:p w14:paraId="3F813DBA" w14:textId="77777777" w:rsidR="0017629C" w:rsidRPr="0017629C" w:rsidRDefault="0017629C" w:rsidP="0017629C">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1</w:t>
      </w:r>
      <w:r w:rsidRPr="0017629C">
        <w:rPr>
          <w:rFonts w:ascii="Helvetica" w:eastAsia="Times New Roman" w:hAnsi="Helvetica" w:cs="Helvetica"/>
          <w:color w:val="333333"/>
          <w:sz w:val="20"/>
          <w:szCs w:val="20"/>
          <w:lang w:eastAsia="ru-RU"/>
        </w:rPr>
        <w:t>Раскомментируйте текстовое поле ввода и подпись к нему.</w:t>
      </w:r>
    </w:p>
    <w:p w14:paraId="5C29D1B3" w14:textId="77777777" w:rsidR="0017629C" w:rsidRPr="0017629C" w:rsidRDefault="0017629C" w:rsidP="0017629C">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2</w:t>
      </w:r>
      <w:r w:rsidRPr="0017629C">
        <w:rPr>
          <w:rFonts w:ascii="Helvetica" w:eastAsia="Times New Roman" w:hAnsi="Helvetica" w:cs="Helvetica"/>
          <w:color w:val="333333"/>
          <w:sz w:val="20"/>
          <w:szCs w:val="20"/>
          <w:lang w:eastAsia="ru-RU"/>
        </w:rPr>
        <w:t>У поля ввода уберите все рамки с помощью </w:t>
      </w:r>
      <w:r w:rsidRPr="0017629C">
        <w:rPr>
          <w:rFonts w:ascii="Consolas" w:eastAsia="Times New Roman" w:hAnsi="Consolas" w:cs="Courier New"/>
          <w:color w:val="DD1144"/>
          <w:sz w:val="18"/>
          <w:szCs w:val="18"/>
          <w:bdr w:val="single" w:sz="6" w:space="2" w:color="E1E1E8" w:frame="1"/>
          <w:shd w:val="clear" w:color="auto" w:fill="F7F7F9"/>
          <w:lang w:eastAsia="ru-RU"/>
        </w:rPr>
        <w:t>border: none</w:t>
      </w:r>
      <w:r w:rsidRPr="0017629C">
        <w:rPr>
          <w:rFonts w:ascii="Helvetica" w:eastAsia="Times New Roman" w:hAnsi="Helvetica" w:cs="Helvetica"/>
          <w:color w:val="333333"/>
          <w:sz w:val="20"/>
          <w:szCs w:val="20"/>
          <w:lang w:eastAsia="ru-RU"/>
        </w:rPr>
        <w:t> и задайте сплошную нижнюю рамку толщиной </w:t>
      </w:r>
      <w:r w:rsidRPr="0017629C">
        <w:rPr>
          <w:rFonts w:ascii="Consolas" w:eastAsia="Times New Roman" w:hAnsi="Consolas" w:cs="Courier New"/>
          <w:color w:val="DD1144"/>
          <w:sz w:val="18"/>
          <w:szCs w:val="18"/>
          <w:bdr w:val="single" w:sz="6" w:space="2" w:color="E1E1E8" w:frame="1"/>
          <w:shd w:val="clear" w:color="auto" w:fill="F7F7F9"/>
          <w:lang w:eastAsia="ru-RU"/>
        </w:rPr>
        <w:t>1px</w:t>
      </w:r>
      <w:r w:rsidRPr="0017629C">
        <w:rPr>
          <w:rFonts w:ascii="Helvetica" w:eastAsia="Times New Roman" w:hAnsi="Helvetica" w:cs="Helvetica"/>
          <w:color w:val="333333"/>
          <w:sz w:val="20"/>
          <w:szCs w:val="20"/>
          <w:lang w:eastAsia="ru-RU"/>
        </w:rPr>
        <w:t> и цветом </w:t>
      </w:r>
      <w:r w:rsidRPr="0017629C">
        <w:rPr>
          <w:rFonts w:ascii="Consolas" w:eastAsia="Times New Roman" w:hAnsi="Consolas" w:cs="Courier New"/>
          <w:color w:val="757575"/>
          <w:sz w:val="18"/>
          <w:szCs w:val="18"/>
          <w:bdr w:val="single" w:sz="6" w:space="2" w:color="E1E1E8" w:frame="1"/>
          <w:shd w:val="clear" w:color="auto" w:fill="F7F7F9"/>
          <w:lang w:eastAsia="ru-RU"/>
        </w:rPr>
        <w:t>#757575</w:t>
      </w:r>
      <w:r w:rsidRPr="0017629C">
        <w:rPr>
          <w:rFonts w:ascii="Helvetica" w:eastAsia="Times New Roman" w:hAnsi="Helvetica" w:cs="Helvetica"/>
          <w:color w:val="333333"/>
          <w:sz w:val="20"/>
          <w:szCs w:val="20"/>
          <w:lang w:eastAsia="ru-RU"/>
        </w:rPr>
        <w:t>.</w:t>
      </w:r>
    </w:p>
    <w:p w14:paraId="4B5EA4A8" w14:textId="77777777" w:rsidR="0017629C" w:rsidRPr="0017629C" w:rsidRDefault="0017629C" w:rsidP="0017629C">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3</w:t>
      </w:r>
      <w:r w:rsidRPr="0017629C">
        <w:rPr>
          <w:rFonts w:ascii="Helvetica" w:eastAsia="Times New Roman" w:hAnsi="Helvetica" w:cs="Helvetica"/>
          <w:color w:val="333333"/>
          <w:sz w:val="20"/>
          <w:szCs w:val="20"/>
          <w:lang w:eastAsia="ru-RU"/>
        </w:rPr>
        <w:t>Для </w:t>
      </w:r>
      <w:r w:rsidRPr="0017629C">
        <w:rPr>
          <w:rFonts w:ascii="Consolas" w:eastAsia="Times New Roman" w:hAnsi="Consolas" w:cs="Courier New"/>
          <w:color w:val="DD1144"/>
          <w:sz w:val="18"/>
          <w:szCs w:val="18"/>
          <w:bdr w:val="single" w:sz="6" w:space="2" w:color="E1E1E8" w:frame="1"/>
          <w:shd w:val="clear" w:color="auto" w:fill="F7F7F9"/>
          <w:lang w:eastAsia="ru-RU"/>
        </w:rPr>
        <w:t>label</w:t>
      </w:r>
      <w:r w:rsidRPr="0017629C">
        <w:rPr>
          <w:rFonts w:ascii="Helvetica" w:eastAsia="Times New Roman" w:hAnsi="Helvetica" w:cs="Helvetica"/>
          <w:color w:val="333333"/>
          <w:sz w:val="20"/>
          <w:szCs w:val="20"/>
          <w:lang w:eastAsia="ru-RU"/>
        </w:rPr>
        <w:t> задайте абсолютное позиционирование и координату </w:t>
      </w:r>
      <w:r w:rsidRPr="0017629C">
        <w:rPr>
          <w:rFonts w:ascii="Consolas" w:eastAsia="Times New Roman" w:hAnsi="Consolas" w:cs="Courier New"/>
          <w:color w:val="DD1144"/>
          <w:sz w:val="18"/>
          <w:szCs w:val="18"/>
          <w:bdr w:val="single" w:sz="6" w:space="2" w:color="E1E1E8" w:frame="1"/>
          <w:shd w:val="clear" w:color="auto" w:fill="F7F7F9"/>
          <w:lang w:eastAsia="ru-RU"/>
        </w:rPr>
        <w:t>top: -36px</w:t>
      </w:r>
      <w:r w:rsidRPr="0017629C">
        <w:rPr>
          <w:rFonts w:ascii="Helvetica" w:eastAsia="Times New Roman" w:hAnsi="Helvetica" w:cs="Helvetica"/>
          <w:color w:val="333333"/>
          <w:sz w:val="20"/>
          <w:szCs w:val="20"/>
          <w:lang w:eastAsia="ru-RU"/>
        </w:rPr>
        <w:t>.</w:t>
      </w:r>
    </w:p>
    <w:p w14:paraId="71121853" w14:textId="77777777" w:rsidR="0017629C" w:rsidRPr="0017629C" w:rsidRDefault="0017629C" w:rsidP="0017629C">
      <w:pPr>
        <w:ind w:left="708"/>
        <w:rPr>
          <w:lang w:val="en-US"/>
        </w:rPr>
      </w:pPr>
      <w:r w:rsidRPr="0017629C">
        <w:rPr>
          <w:lang w:val="en-US"/>
        </w:rPr>
        <w:t>&lt;!DOCTYPE html&gt;</w:t>
      </w:r>
    </w:p>
    <w:p w14:paraId="5E3C1DDD" w14:textId="77777777" w:rsidR="0017629C" w:rsidRPr="0017629C" w:rsidRDefault="0017629C" w:rsidP="0017629C">
      <w:pPr>
        <w:ind w:left="708"/>
        <w:rPr>
          <w:lang w:val="en-US"/>
        </w:rPr>
      </w:pPr>
      <w:r w:rsidRPr="0017629C">
        <w:rPr>
          <w:lang w:val="en-US"/>
        </w:rPr>
        <w:t>&lt;html lang="ru"&gt;</w:t>
      </w:r>
    </w:p>
    <w:p w14:paraId="43528EE9" w14:textId="77777777" w:rsidR="0017629C" w:rsidRDefault="0017629C" w:rsidP="0017629C">
      <w:pPr>
        <w:ind w:left="708"/>
      </w:pPr>
      <w:r w:rsidRPr="0017629C">
        <w:rPr>
          <w:lang w:val="en-US"/>
        </w:rPr>
        <w:t xml:space="preserve">    </w:t>
      </w:r>
      <w:r>
        <w:t>&lt;head&gt;</w:t>
      </w:r>
    </w:p>
    <w:p w14:paraId="51416280" w14:textId="77777777" w:rsidR="0017629C" w:rsidRDefault="0017629C" w:rsidP="0017629C">
      <w:pPr>
        <w:ind w:left="708"/>
      </w:pPr>
      <w:r>
        <w:t xml:space="preserve">        &lt;title&gt;Текстовое поле ввода, шаг 1&lt;/title&gt;</w:t>
      </w:r>
    </w:p>
    <w:p w14:paraId="546CAAE1" w14:textId="77777777" w:rsidR="0017629C" w:rsidRPr="0017629C" w:rsidRDefault="0017629C" w:rsidP="0017629C">
      <w:pPr>
        <w:ind w:left="708"/>
        <w:rPr>
          <w:lang w:val="en-US"/>
        </w:rPr>
      </w:pPr>
      <w:r>
        <w:t xml:space="preserve">        </w:t>
      </w:r>
      <w:r w:rsidRPr="0017629C">
        <w:rPr>
          <w:lang w:val="en-US"/>
        </w:rPr>
        <w:t>&lt;meta charset="utf-8"&gt;</w:t>
      </w:r>
    </w:p>
    <w:p w14:paraId="67E46688" w14:textId="77777777" w:rsidR="0017629C" w:rsidRPr="0017629C" w:rsidRDefault="0017629C" w:rsidP="0017629C">
      <w:pPr>
        <w:ind w:left="708"/>
        <w:rPr>
          <w:lang w:val="en-US"/>
        </w:rPr>
      </w:pPr>
      <w:r w:rsidRPr="0017629C">
        <w:rPr>
          <w:lang w:val="en-US"/>
        </w:rPr>
        <w:t xml:space="preserve">        &lt;base href="/assets/course84/"&gt;</w:t>
      </w:r>
    </w:p>
    <w:p w14:paraId="403E65B8" w14:textId="77777777" w:rsidR="0017629C" w:rsidRPr="0017629C" w:rsidRDefault="0017629C" w:rsidP="0017629C">
      <w:pPr>
        <w:ind w:left="708"/>
        <w:rPr>
          <w:lang w:val="en-US"/>
        </w:rPr>
      </w:pPr>
      <w:r w:rsidRPr="0017629C">
        <w:rPr>
          <w:lang w:val="en-US"/>
        </w:rPr>
        <w:t xml:space="preserve">        &lt;link href="material.css" rel="stylesheet"&gt;</w:t>
      </w:r>
    </w:p>
    <w:p w14:paraId="34D1166A" w14:textId="77777777" w:rsidR="0017629C" w:rsidRPr="0017629C" w:rsidRDefault="0017629C" w:rsidP="0017629C">
      <w:pPr>
        <w:ind w:left="708"/>
        <w:rPr>
          <w:lang w:val="en-US"/>
        </w:rPr>
      </w:pPr>
      <w:r w:rsidRPr="0017629C">
        <w:rPr>
          <w:lang w:val="en-US"/>
        </w:rPr>
        <w:t xml:space="preserve">    &lt;/head&gt;</w:t>
      </w:r>
    </w:p>
    <w:p w14:paraId="5455C0CA" w14:textId="77777777" w:rsidR="0017629C" w:rsidRPr="0017629C" w:rsidRDefault="0017629C" w:rsidP="0017629C">
      <w:pPr>
        <w:ind w:left="708"/>
        <w:rPr>
          <w:lang w:val="en-US"/>
        </w:rPr>
      </w:pPr>
      <w:r w:rsidRPr="0017629C">
        <w:rPr>
          <w:lang w:val="en-US"/>
        </w:rPr>
        <w:t xml:space="preserve">    &lt;body class="purple-theme"&gt;</w:t>
      </w:r>
    </w:p>
    <w:p w14:paraId="78D1EEE1" w14:textId="77777777" w:rsidR="0017629C" w:rsidRPr="0017629C" w:rsidRDefault="0017629C" w:rsidP="0017629C">
      <w:pPr>
        <w:ind w:left="708"/>
        <w:rPr>
          <w:lang w:val="en-US"/>
        </w:rPr>
      </w:pPr>
      <w:r w:rsidRPr="0017629C">
        <w:rPr>
          <w:lang w:val="en-US"/>
        </w:rPr>
        <w:t xml:space="preserve">        &lt;section class="card"&gt;</w:t>
      </w:r>
    </w:p>
    <w:p w14:paraId="28C6245A" w14:textId="77777777" w:rsidR="0017629C" w:rsidRPr="0017629C" w:rsidRDefault="0017629C" w:rsidP="0017629C">
      <w:pPr>
        <w:ind w:left="708"/>
        <w:rPr>
          <w:lang w:val="en-US"/>
        </w:rPr>
      </w:pPr>
      <w:r w:rsidRPr="0017629C">
        <w:rPr>
          <w:lang w:val="en-US"/>
        </w:rPr>
        <w:t xml:space="preserve">            &lt;h1 class="question"&gt;&lt;span&gt;</w:t>
      </w:r>
      <w:r>
        <w:t>Как</w:t>
      </w:r>
      <w:r w:rsidRPr="0017629C">
        <w:rPr>
          <w:lang w:val="en-US"/>
        </w:rPr>
        <w:t xml:space="preserve"> </w:t>
      </w:r>
      <w:r>
        <w:t>назывался</w:t>
      </w:r>
      <w:r w:rsidRPr="0017629C">
        <w:rPr>
          <w:lang w:val="en-US"/>
        </w:rPr>
        <w:t xml:space="preserve"> </w:t>
      </w:r>
      <w:r>
        <w:t>самый</w:t>
      </w:r>
      <w:r w:rsidRPr="0017629C">
        <w:rPr>
          <w:lang w:val="en-US"/>
        </w:rPr>
        <w:t xml:space="preserve"> </w:t>
      </w:r>
      <w:r>
        <w:t>первый</w:t>
      </w:r>
      <w:r w:rsidRPr="0017629C">
        <w:rPr>
          <w:lang w:val="en-US"/>
        </w:rPr>
        <w:t xml:space="preserve"> </w:t>
      </w:r>
      <w:r>
        <w:t>браузер</w:t>
      </w:r>
      <w:r w:rsidRPr="0017629C">
        <w:rPr>
          <w:lang w:val="en-US"/>
        </w:rPr>
        <w:t>?&lt;/span&gt;&lt;/h1&gt;</w:t>
      </w:r>
    </w:p>
    <w:p w14:paraId="546D58DA" w14:textId="77777777" w:rsidR="0017629C" w:rsidRPr="0017629C" w:rsidRDefault="0017629C" w:rsidP="0017629C">
      <w:pPr>
        <w:ind w:left="708"/>
        <w:rPr>
          <w:lang w:val="en-US"/>
        </w:rPr>
      </w:pPr>
      <w:r w:rsidRPr="0017629C">
        <w:rPr>
          <w:lang w:val="en-US"/>
        </w:rPr>
        <w:t xml:space="preserve">            &lt;form class="answers"&gt;</w:t>
      </w:r>
    </w:p>
    <w:p w14:paraId="01F679F7" w14:textId="77777777" w:rsidR="0017629C" w:rsidRPr="0017629C" w:rsidRDefault="0017629C" w:rsidP="0017629C">
      <w:pPr>
        <w:ind w:left="708"/>
        <w:rPr>
          <w:lang w:val="en-US"/>
        </w:rPr>
      </w:pPr>
      <w:r w:rsidRPr="0017629C">
        <w:rPr>
          <w:lang w:val="en-US"/>
        </w:rPr>
        <w:t xml:space="preserve">                &lt;button class="fab"&gt;&amp;#58882;&lt;/button&gt;</w:t>
      </w:r>
    </w:p>
    <w:p w14:paraId="67B1B93E" w14:textId="77777777" w:rsidR="0017629C" w:rsidRPr="0017629C" w:rsidRDefault="0017629C" w:rsidP="0017629C">
      <w:pPr>
        <w:ind w:left="708"/>
        <w:rPr>
          <w:lang w:val="en-US"/>
        </w:rPr>
      </w:pPr>
      <w:r w:rsidRPr="0017629C">
        <w:rPr>
          <w:lang w:val="en-US"/>
        </w:rPr>
        <w:t xml:space="preserve">                &lt;div&gt;</w:t>
      </w:r>
    </w:p>
    <w:p w14:paraId="281C686D" w14:textId="77777777" w:rsidR="0017629C" w:rsidRPr="0017629C" w:rsidRDefault="0017629C" w:rsidP="0017629C">
      <w:pPr>
        <w:ind w:left="708"/>
        <w:rPr>
          <w:lang w:val="en-US"/>
        </w:rPr>
      </w:pPr>
    </w:p>
    <w:p w14:paraId="64DEF377" w14:textId="77777777" w:rsidR="0017629C" w:rsidRPr="0017629C" w:rsidRDefault="0017629C" w:rsidP="0017629C">
      <w:pPr>
        <w:ind w:left="708"/>
        <w:rPr>
          <w:lang w:val="en-US"/>
        </w:rPr>
      </w:pPr>
      <w:r w:rsidRPr="0017629C">
        <w:rPr>
          <w:lang w:val="en-US"/>
        </w:rPr>
        <w:t xml:space="preserve">                    &lt;input type="text" required&gt;</w:t>
      </w:r>
    </w:p>
    <w:p w14:paraId="582EFC36" w14:textId="77777777" w:rsidR="0017629C" w:rsidRPr="0017629C" w:rsidRDefault="0017629C" w:rsidP="0017629C">
      <w:pPr>
        <w:ind w:left="708"/>
        <w:rPr>
          <w:lang w:val="en-US"/>
        </w:rPr>
      </w:pPr>
      <w:r w:rsidRPr="0017629C">
        <w:rPr>
          <w:lang w:val="en-US"/>
        </w:rPr>
        <w:t xml:space="preserve">                    &lt;div class="label-box"&gt;</w:t>
      </w:r>
    </w:p>
    <w:p w14:paraId="1D8E979C" w14:textId="77777777" w:rsidR="0017629C" w:rsidRPr="0017629C" w:rsidRDefault="0017629C" w:rsidP="0017629C">
      <w:pPr>
        <w:ind w:left="708"/>
        <w:rPr>
          <w:lang w:val="en-US"/>
        </w:rPr>
      </w:pPr>
      <w:r w:rsidRPr="0017629C">
        <w:rPr>
          <w:lang w:val="en-US"/>
        </w:rPr>
        <w:t xml:space="preserve">                        &lt;label&gt;</w:t>
      </w:r>
      <w:r>
        <w:t>Слово</w:t>
      </w:r>
      <w:r w:rsidRPr="0017629C">
        <w:rPr>
          <w:lang w:val="en-US"/>
        </w:rPr>
        <w:t xml:space="preserve"> </w:t>
      </w:r>
      <w:r>
        <w:t>по</w:t>
      </w:r>
      <w:r w:rsidRPr="0017629C">
        <w:rPr>
          <w:lang w:val="en-US"/>
        </w:rPr>
        <w:t>-</w:t>
      </w:r>
      <w:r>
        <w:t>английски</w:t>
      </w:r>
      <w:r w:rsidRPr="0017629C">
        <w:rPr>
          <w:lang w:val="en-US"/>
        </w:rPr>
        <w:t>&lt;/label&gt;</w:t>
      </w:r>
    </w:p>
    <w:p w14:paraId="025AF60C" w14:textId="77777777" w:rsidR="0017629C" w:rsidRPr="0017629C" w:rsidRDefault="0017629C" w:rsidP="0017629C">
      <w:pPr>
        <w:ind w:left="708"/>
        <w:rPr>
          <w:lang w:val="en-US"/>
        </w:rPr>
      </w:pPr>
      <w:r w:rsidRPr="0017629C">
        <w:rPr>
          <w:lang w:val="en-US"/>
        </w:rPr>
        <w:t xml:space="preserve">                    &lt;/div&gt;</w:t>
      </w:r>
    </w:p>
    <w:p w14:paraId="769DCA93" w14:textId="77777777" w:rsidR="0017629C" w:rsidRPr="0017629C" w:rsidRDefault="0017629C" w:rsidP="0017629C">
      <w:pPr>
        <w:ind w:left="708"/>
        <w:rPr>
          <w:lang w:val="en-US"/>
        </w:rPr>
      </w:pPr>
    </w:p>
    <w:p w14:paraId="1E716DA8" w14:textId="77777777" w:rsidR="0017629C" w:rsidRPr="0017629C" w:rsidRDefault="0017629C" w:rsidP="0017629C">
      <w:pPr>
        <w:ind w:left="708"/>
        <w:rPr>
          <w:lang w:val="en-US"/>
        </w:rPr>
      </w:pPr>
      <w:r w:rsidRPr="0017629C">
        <w:rPr>
          <w:lang w:val="en-US"/>
        </w:rPr>
        <w:t xml:space="preserve">                &lt;/div&gt;</w:t>
      </w:r>
    </w:p>
    <w:p w14:paraId="00888101" w14:textId="77777777" w:rsidR="0017629C" w:rsidRPr="0017629C" w:rsidRDefault="0017629C" w:rsidP="0017629C">
      <w:pPr>
        <w:ind w:left="708"/>
        <w:rPr>
          <w:lang w:val="en-US"/>
        </w:rPr>
      </w:pPr>
      <w:r w:rsidRPr="0017629C">
        <w:rPr>
          <w:lang w:val="en-US"/>
        </w:rPr>
        <w:t xml:space="preserve">            &lt;/form&gt;</w:t>
      </w:r>
    </w:p>
    <w:p w14:paraId="0FC9B4F8" w14:textId="77777777" w:rsidR="0017629C" w:rsidRPr="0017629C" w:rsidRDefault="0017629C" w:rsidP="0017629C">
      <w:pPr>
        <w:ind w:left="708"/>
        <w:rPr>
          <w:lang w:val="en-US"/>
        </w:rPr>
      </w:pPr>
      <w:r w:rsidRPr="0017629C">
        <w:rPr>
          <w:lang w:val="en-US"/>
        </w:rPr>
        <w:t xml:space="preserve">        &lt;/section&gt;</w:t>
      </w:r>
    </w:p>
    <w:p w14:paraId="48304B03" w14:textId="77777777" w:rsidR="0017629C" w:rsidRPr="0017629C" w:rsidRDefault="0017629C" w:rsidP="0017629C">
      <w:pPr>
        <w:ind w:left="708"/>
        <w:rPr>
          <w:lang w:val="en-US"/>
        </w:rPr>
      </w:pPr>
      <w:r w:rsidRPr="0017629C">
        <w:rPr>
          <w:lang w:val="en-US"/>
        </w:rPr>
        <w:t xml:space="preserve">    &lt;/body&gt; </w:t>
      </w:r>
    </w:p>
    <w:p w14:paraId="7ECE7E31" w14:textId="32F8044B" w:rsidR="0017629C" w:rsidRPr="00B4161D" w:rsidRDefault="0017629C" w:rsidP="0017629C">
      <w:pPr>
        <w:ind w:left="708"/>
        <w:rPr>
          <w:lang w:val="en-US"/>
        </w:rPr>
      </w:pPr>
      <w:r w:rsidRPr="00B4161D">
        <w:rPr>
          <w:lang w:val="en-US"/>
        </w:rPr>
        <w:t>&lt;/html&gt;</w:t>
      </w:r>
    </w:p>
    <w:p w14:paraId="6FC972F5" w14:textId="1E4C064F" w:rsidR="0017629C" w:rsidRPr="00B4161D" w:rsidRDefault="0017629C" w:rsidP="0017629C">
      <w:pPr>
        <w:ind w:left="708"/>
        <w:rPr>
          <w:lang w:val="en-US"/>
        </w:rPr>
      </w:pPr>
    </w:p>
    <w:p w14:paraId="76AF59E5" w14:textId="77777777" w:rsidR="0017629C" w:rsidRPr="0017629C" w:rsidRDefault="0017629C" w:rsidP="0017629C">
      <w:pPr>
        <w:ind w:left="708"/>
        <w:rPr>
          <w:lang w:val="en-US"/>
        </w:rPr>
      </w:pPr>
      <w:r w:rsidRPr="0017629C">
        <w:rPr>
          <w:lang w:val="en-US"/>
        </w:rPr>
        <w:t>.label-box {</w:t>
      </w:r>
    </w:p>
    <w:p w14:paraId="4018947C" w14:textId="77777777" w:rsidR="0017629C" w:rsidRPr="0017629C" w:rsidRDefault="0017629C" w:rsidP="0017629C">
      <w:pPr>
        <w:ind w:left="708"/>
        <w:rPr>
          <w:lang w:val="en-US"/>
        </w:rPr>
      </w:pPr>
      <w:r w:rsidRPr="0017629C">
        <w:rPr>
          <w:lang w:val="en-US"/>
        </w:rPr>
        <w:t xml:space="preserve">    position: relative;</w:t>
      </w:r>
    </w:p>
    <w:p w14:paraId="0A054147" w14:textId="77777777" w:rsidR="0017629C" w:rsidRPr="0017629C" w:rsidRDefault="0017629C" w:rsidP="0017629C">
      <w:pPr>
        <w:ind w:left="708"/>
        <w:rPr>
          <w:lang w:val="en-US"/>
        </w:rPr>
      </w:pPr>
      <w:r w:rsidRPr="0017629C">
        <w:rPr>
          <w:lang w:val="en-US"/>
        </w:rPr>
        <w:t xml:space="preserve">    width: 270px;</w:t>
      </w:r>
    </w:p>
    <w:p w14:paraId="06A5E74F" w14:textId="77777777" w:rsidR="0017629C" w:rsidRPr="0017629C" w:rsidRDefault="0017629C" w:rsidP="0017629C">
      <w:pPr>
        <w:ind w:left="708"/>
        <w:rPr>
          <w:lang w:val="en-US"/>
        </w:rPr>
      </w:pPr>
      <w:r w:rsidRPr="0017629C">
        <w:rPr>
          <w:lang w:val="en-US"/>
        </w:rPr>
        <w:t>}</w:t>
      </w:r>
    </w:p>
    <w:p w14:paraId="25A7831D" w14:textId="77777777" w:rsidR="0017629C" w:rsidRPr="0017629C" w:rsidRDefault="0017629C" w:rsidP="0017629C">
      <w:pPr>
        <w:ind w:left="708"/>
        <w:rPr>
          <w:lang w:val="en-US"/>
        </w:rPr>
      </w:pPr>
    </w:p>
    <w:p w14:paraId="265DB8F7" w14:textId="77777777" w:rsidR="0017629C" w:rsidRPr="0017629C" w:rsidRDefault="0017629C" w:rsidP="0017629C">
      <w:pPr>
        <w:ind w:left="708"/>
        <w:rPr>
          <w:lang w:val="en-US"/>
        </w:rPr>
      </w:pPr>
      <w:r w:rsidRPr="0017629C">
        <w:rPr>
          <w:lang w:val="en-US"/>
        </w:rPr>
        <w:t>input {</w:t>
      </w:r>
    </w:p>
    <w:p w14:paraId="748DB5DE" w14:textId="77777777" w:rsidR="0017629C" w:rsidRPr="0017629C" w:rsidRDefault="0017629C" w:rsidP="0017629C">
      <w:pPr>
        <w:ind w:left="708"/>
        <w:rPr>
          <w:lang w:val="en-US"/>
        </w:rPr>
      </w:pPr>
      <w:r w:rsidRPr="0017629C">
        <w:rPr>
          <w:lang w:val="en-US"/>
        </w:rPr>
        <w:t xml:space="preserve">    width: 270px;</w:t>
      </w:r>
    </w:p>
    <w:p w14:paraId="7B86F331" w14:textId="77777777" w:rsidR="0017629C" w:rsidRPr="0017629C" w:rsidRDefault="0017629C" w:rsidP="0017629C">
      <w:pPr>
        <w:ind w:left="708"/>
        <w:rPr>
          <w:lang w:val="en-US"/>
        </w:rPr>
      </w:pPr>
      <w:r w:rsidRPr="0017629C">
        <w:rPr>
          <w:lang w:val="en-US"/>
        </w:rPr>
        <w:t xml:space="preserve">    padding: 5px;</w:t>
      </w:r>
    </w:p>
    <w:p w14:paraId="032C8E39" w14:textId="77777777" w:rsidR="0017629C" w:rsidRPr="0017629C" w:rsidRDefault="0017629C" w:rsidP="0017629C">
      <w:pPr>
        <w:ind w:left="708"/>
        <w:rPr>
          <w:lang w:val="en-US"/>
        </w:rPr>
      </w:pPr>
      <w:r w:rsidRPr="0017629C">
        <w:rPr>
          <w:lang w:val="en-US"/>
        </w:rPr>
        <w:t xml:space="preserve">    font-size: 18px;</w:t>
      </w:r>
    </w:p>
    <w:p w14:paraId="5F58D814" w14:textId="77777777" w:rsidR="0017629C" w:rsidRPr="0017629C" w:rsidRDefault="0017629C" w:rsidP="0017629C">
      <w:pPr>
        <w:ind w:left="708"/>
        <w:rPr>
          <w:lang w:val="en-US"/>
        </w:rPr>
      </w:pPr>
      <w:r w:rsidRPr="0017629C">
        <w:rPr>
          <w:lang w:val="en-US"/>
        </w:rPr>
        <w:t xml:space="preserve">    box-sizing: border-box;</w:t>
      </w:r>
    </w:p>
    <w:p w14:paraId="6E665A05" w14:textId="77777777" w:rsidR="0017629C" w:rsidRPr="0017629C" w:rsidRDefault="0017629C" w:rsidP="0017629C">
      <w:pPr>
        <w:ind w:left="708"/>
        <w:rPr>
          <w:lang w:val="en-US"/>
        </w:rPr>
      </w:pPr>
      <w:r w:rsidRPr="0017629C">
        <w:rPr>
          <w:lang w:val="en-US"/>
        </w:rPr>
        <w:t xml:space="preserve">    border:none;</w:t>
      </w:r>
    </w:p>
    <w:p w14:paraId="67987217" w14:textId="77777777" w:rsidR="0017629C" w:rsidRPr="0017629C" w:rsidRDefault="0017629C" w:rsidP="0017629C">
      <w:pPr>
        <w:ind w:left="708"/>
        <w:rPr>
          <w:lang w:val="en-US"/>
        </w:rPr>
      </w:pPr>
      <w:r w:rsidRPr="0017629C">
        <w:rPr>
          <w:lang w:val="en-US"/>
        </w:rPr>
        <w:t xml:space="preserve">    border-bottom:1px solid #757575;</w:t>
      </w:r>
    </w:p>
    <w:p w14:paraId="5E5DDB5B" w14:textId="77777777" w:rsidR="0017629C" w:rsidRPr="0017629C" w:rsidRDefault="0017629C" w:rsidP="0017629C">
      <w:pPr>
        <w:ind w:left="708"/>
        <w:rPr>
          <w:lang w:val="en-US"/>
        </w:rPr>
      </w:pPr>
      <w:r w:rsidRPr="0017629C">
        <w:rPr>
          <w:lang w:val="en-US"/>
        </w:rPr>
        <w:t>}</w:t>
      </w:r>
    </w:p>
    <w:p w14:paraId="51B52DB1" w14:textId="77777777" w:rsidR="0017629C" w:rsidRPr="0017629C" w:rsidRDefault="0017629C" w:rsidP="0017629C">
      <w:pPr>
        <w:ind w:left="708"/>
        <w:rPr>
          <w:lang w:val="en-US"/>
        </w:rPr>
      </w:pPr>
    </w:p>
    <w:p w14:paraId="2EA6ADE7" w14:textId="77777777" w:rsidR="0017629C" w:rsidRPr="0017629C" w:rsidRDefault="0017629C" w:rsidP="0017629C">
      <w:pPr>
        <w:ind w:left="708"/>
        <w:rPr>
          <w:lang w:val="en-US"/>
        </w:rPr>
      </w:pPr>
      <w:r w:rsidRPr="0017629C">
        <w:rPr>
          <w:lang w:val="en-US"/>
        </w:rPr>
        <w:t>label {</w:t>
      </w:r>
    </w:p>
    <w:p w14:paraId="4B6A3F26" w14:textId="77777777" w:rsidR="0017629C" w:rsidRPr="0017629C" w:rsidRDefault="0017629C" w:rsidP="0017629C">
      <w:pPr>
        <w:ind w:left="708"/>
        <w:rPr>
          <w:lang w:val="en-US"/>
        </w:rPr>
      </w:pPr>
      <w:r w:rsidRPr="0017629C">
        <w:rPr>
          <w:lang w:val="en-US"/>
        </w:rPr>
        <w:t xml:space="preserve">    font-size: 18px;</w:t>
      </w:r>
    </w:p>
    <w:p w14:paraId="4605728A" w14:textId="77777777" w:rsidR="0017629C" w:rsidRPr="0017629C" w:rsidRDefault="0017629C" w:rsidP="0017629C">
      <w:pPr>
        <w:ind w:left="708"/>
        <w:rPr>
          <w:lang w:val="en-US"/>
        </w:rPr>
      </w:pPr>
      <w:r w:rsidRPr="0017629C">
        <w:rPr>
          <w:lang w:val="en-US"/>
        </w:rPr>
        <w:t xml:space="preserve">    color: #757575;</w:t>
      </w:r>
    </w:p>
    <w:p w14:paraId="5A07FAE3" w14:textId="77777777" w:rsidR="0017629C" w:rsidRPr="0017629C" w:rsidRDefault="0017629C" w:rsidP="0017629C">
      <w:pPr>
        <w:ind w:left="708"/>
        <w:rPr>
          <w:lang w:val="en-US"/>
        </w:rPr>
      </w:pPr>
      <w:r w:rsidRPr="0017629C">
        <w:rPr>
          <w:lang w:val="en-US"/>
        </w:rPr>
        <w:t xml:space="preserve">    pointer-events: none;</w:t>
      </w:r>
    </w:p>
    <w:p w14:paraId="7F30BFBC" w14:textId="77777777" w:rsidR="0017629C" w:rsidRPr="0017629C" w:rsidRDefault="0017629C" w:rsidP="0017629C">
      <w:pPr>
        <w:ind w:left="708"/>
        <w:rPr>
          <w:lang w:val="en-US"/>
        </w:rPr>
      </w:pPr>
      <w:r w:rsidRPr="0017629C">
        <w:rPr>
          <w:lang w:val="en-US"/>
        </w:rPr>
        <w:t xml:space="preserve">    position:absolute;</w:t>
      </w:r>
    </w:p>
    <w:p w14:paraId="0C38975F" w14:textId="77777777" w:rsidR="0017629C" w:rsidRPr="00B4161D" w:rsidRDefault="0017629C" w:rsidP="0017629C">
      <w:pPr>
        <w:ind w:left="708"/>
        <w:rPr>
          <w:lang w:val="en-US"/>
        </w:rPr>
      </w:pPr>
      <w:r w:rsidRPr="0017629C">
        <w:rPr>
          <w:lang w:val="en-US"/>
        </w:rPr>
        <w:t xml:space="preserve">    </w:t>
      </w:r>
      <w:r w:rsidRPr="00B4161D">
        <w:rPr>
          <w:lang w:val="en-US"/>
        </w:rPr>
        <w:t>top:-36px;</w:t>
      </w:r>
    </w:p>
    <w:p w14:paraId="659ACE5A" w14:textId="7B9026E4" w:rsidR="0017629C" w:rsidRPr="00B4161D" w:rsidRDefault="0017629C" w:rsidP="0017629C">
      <w:pPr>
        <w:ind w:left="708"/>
        <w:rPr>
          <w:lang w:val="en-US"/>
        </w:rPr>
      </w:pPr>
      <w:r w:rsidRPr="00B4161D">
        <w:rPr>
          <w:lang w:val="en-US"/>
        </w:rPr>
        <w:t>}</w:t>
      </w:r>
    </w:p>
    <w:p w14:paraId="6430EE8A" w14:textId="443C0BC2" w:rsidR="0017629C" w:rsidRPr="00B4161D" w:rsidRDefault="0017629C" w:rsidP="0017629C">
      <w:pPr>
        <w:ind w:left="708"/>
        <w:rPr>
          <w:lang w:val="en-US"/>
        </w:rPr>
      </w:pPr>
    </w:p>
    <w:p w14:paraId="0130279A" w14:textId="77777777" w:rsidR="0017629C" w:rsidRPr="00B4161D" w:rsidRDefault="0017629C" w:rsidP="0017629C">
      <w:pPr>
        <w:pStyle w:val="2"/>
        <w:rPr>
          <w:lang w:val="en-US"/>
        </w:rPr>
      </w:pPr>
      <w:r>
        <w:t>Текстовое</w:t>
      </w:r>
      <w:r w:rsidRPr="00B4161D">
        <w:rPr>
          <w:lang w:val="en-US"/>
        </w:rPr>
        <w:t xml:space="preserve"> </w:t>
      </w:r>
      <w:r>
        <w:t>поле</w:t>
      </w:r>
      <w:r w:rsidRPr="00B4161D">
        <w:rPr>
          <w:lang w:val="en-US"/>
        </w:rPr>
        <w:t xml:space="preserve"> </w:t>
      </w:r>
      <w:r>
        <w:t>ввода</w:t>
      </w:r>
      <w:r w:rsidRPr="00B4161D">
        <w:rPr>
          <w:lang w:val="en-US"/>
        </w:rPr>
        <w:t xml:space="preserve">, </w:t>
      </w:r>
      <w:r>
        <w:t>шаг</w:t>
      </w:r>
      <w:r w:rsidRPr="00B4161D">
        <w:rPr>
          <w:lang w:val="en-US"/>
        </w:rPr>
        <w:t xml:space="preserve"> 2 </w:t>
      </w:r>
      <w:r w:rsidRPr="00B4161D">
        <w:rPr>
          <w:bCs/>
          <w:color w:val="999999"/>
          <w:sz w:val="37"/>
          <w:szCs w:val="37"/>
          <w:lang w:val="en-US"/>
        </w:rPr>
        <w:t>[27/29]</w:t>
      </w:r>
    </w:p>
    <w:p w14:paraId="2F6BE383" w14:textId="77777777" w:rsidR="0017629C" w:rsidRDefault="0017629C" w:rsidP="001762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заданиях много раз использовался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В этом задании воспользуемся похожим приёмом для селекторов </w:t>
      </w:r>
      <w:r>
        <w:rPr>
          <w:rStyle w:val="HTML"/>
          <w:rFonts w:ascii="Consolas" w:hAnsi="Consolas"/>
          <w:color w:val="DD1144"/>
          <w:sz w:val="18"/>
          <w:szCs w:val="18"/>
          <w:bdr w:val="single" w:sz="6" w:space="2" w:color="E1E1E8" w:frame="1"/>
          <w:shd w:val="clear" w:color="auto" w:fill="F7F7F9"/>
        </w:rPr>
        <w:t>:focus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которые тоже разбираются в курсе </w:t>
      </w:r>
      <w:hyperlink r:id="rId281" w:tgtFrame="_blank" w:history="1">
        <w:r>
          <w:rPr>
            <w:rStyle w:val="a6"/>
            <w:rFonts w:ascii="Helvetica" w:hAnsi="Helvetica" w:cs="Helvetica"/>
            <w:color w:val="0088CC"/>
          </w:rPr>
          <w:t>«Селекторы. Часть 3»</w:t>
        </w:r>
      </w:hyperlink>
      <w:r>
        <w:rPr>
          <w:rFonts w:ascii="Helvetica" w:hAnsi="Helvetica" w:cs="Helvetica"/>
          <w:color w:val="333333"/>
          <w:sz w:val="20"/>
          <w:szCs w:val="20"/>
        </w:rPr>
        <w:t>.</w:t>
      </w:r>
    </w:p>
    <w:p w14:paraId="5903E4A4" w14:textId="77777777" w:rsidR="0017629C" w:rsidRDefault="0017629C" w:rsidP="001762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наш самодельный плейсхолдер не мешал при вводе текста и не закрывал заполненные поля, сместим его выше и немного уменьшим. Для этого используем CSS-правило с такими селекторами:</w:t>
      </w:r>
    </w:p>
    <w:p w14:paraId="05675AEF" w14:textId="77777777" w:rsidR="0017629C" w:rsidRDefault="0017629C" w:rsidP="0017629C">
      <w:pPr>
        <w:pStyle w:val="HTML0"/>
        <w:shd w:val="clear" w:color="auto" w:fill="F5F5F5"/>
        <w:wordWrap w:val="0"/>
        <w:spacing w:after="150" w:line="300" w:lineRule="atLeast"/>
        <w:rPr>
          <w:rFonts w:ascii="Consolas" w:hAnsi="Consolas"/>
          <w:color w:val="333333"/>
        </w:rPr>
      </w:pPr>
      <w:r>
        <w:rPr>
          <w:rFonts w:ascii="Consolas" w:hAnsi="Consolas"/>
          <w:color w:val="333333"/>
        </w:rPr>
        <w:t>input:focus ~ .label-box label,</w:t>
      </w:r>
    </w:p>
    <w:p w14:paraId="69183B78" w14:textId="77777777" w:rsidR="0017629C" w:rsidRPr="0017629C" w:rsidRDefault="0017629C" w:rsidP="0017629C">
      <w:pPr>
        <w:pStyle w:val="HTML0"/>
        <w:shd w:val="clear" w:color="auto" w:fill="F5F5F5"/>
        <w:wordWrap w:val="0"/>
        <w:spacing w:after="150" w:line="300" w:lineRule="atLeast"/>
        <w:rPr>
          <w:rFonts w:ascii="Consolas" w:hAnsi="Consolas"/>
          <w:color w:val="333333"/>
          <w:lang w:val="en-US"/>
        </w:rPr>
      </w:pPr>
      <w:r w:rsidRPr="0017629C">
        <w:rPr>
          <w:rFonts w:ascii="Consolas" w:hAnsi="Consolas"/>
          <w:color w:val="333333"/>
          <w:lang w:val="en-US"/>
        </w:rPr>
        <w:lastRenderedPageBreak/>
        <w:t>input:valid ~ .label-box label {</w:t>
      </w:r>
    </w:p>
    <w:p w14:paraId="61AE50B8" w14:textId="77777777" w:rsidR="0017629C" w:rsidRDefault="0017629C" w:rsidP="0017629C">
      <w:pPr>
        <w:pStyle w:val="HTML0"/>
        <w:shd w:val="clear" w:color="auto" w:fill="F5F5F5"/>
        <w:wordWrap w:val="0"/>
        <w:spacing w:after="150" w:line="300" w:lineRule="atLeast"/>
        <w:rPr>
          <w:rFonts w:ascii="Consolas" w:hAnsi="Consolas"/>
          <w:color w:val="333333"/>
        </w:rPr>
      </w:pPr>
      <w:r w:rsidRPr="0017629C">
        <w:rPr>
          <w:rFonts w:ascii="Consolas" w:hAnsi="Consolas"/>
          <w:color w:val="333333"/>
          <w:lang w:val="en-US"/>
        </w:rPr>
        <w:t xml:space="preserve">    </w:t>
      </w:r>
      <w:r>
        <w:rPr>
          <w:rFonts w:ascii="Consolas" w:hAnsi="Consolas"/>
          <w:color w:val="333333"/>
        </w:rPr>
        <w:t>...</w:t>
      </w:r>
    </w:p>
    <w:p w14:paraId="775B92C9" w14:textId="77777777" w:rsidR="0017629C" w:rsidRDefault="0017629C" w:rsidP="0017629C">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B1119" w14:textId="77777777" w:rsidR="0017629C" w:rsidRDefault="0017629C" w:rsidP="001762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селектор срабатывает когда в поле находится курсор, а второй селектор когда поле заполнено верно. Это упрощённый пример, поэтому мы не учитываем все варианты, например, когда поле заполнено неверно.</w:t>
      </w:r>
    </w:p>
    <w:p w14:paraId="1C6BAB19" w14:textId="77777777" w:rsidR="0017629C" w:rsidRDefault="0017629C" w:rsidP="001762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подпись смещалась красиво, добавим ей плавный переход.</w:t>
      </w:r>
    </w:p>
    <w:p w14:paraId="58CF94C1" w14:textId="77777777" w:rsidR="00B33F85" w:rsidRPr="00B33F85" w:rsidRDefault="00B33F85" w:rsidP="00B33F85">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При сфокусированном или валидном состоянии поля ввода задайте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размер шрифта </w:t>
      </w:r>
      <w:r w:rsidRPr="00B33F85">
        <w:rPr>
          <w:rFonts w:ascii="Consolas" w:eastAsia="Times New Roman" w:hAnsi="Consolas" w:cs="Courier New"/>
          <w:color w:val="DD1144"/>
          <w:sz w:val="18"/>
          <w:szCs w:val="18"/>
          <w:bdr w:val="single" w:sz="6" w:space="2" w:color="E1E1E8" w:frame="1"/>
          <w:shd w:val="clear" w:color="auto" w:fill="F7F7F9"/>
          <w:lang w:eastAsia="ru-RU"/>
        </w:rPr>
        <w:t>14px</w:t>
      </w:r>
      <w:r w:rsidRPr="00B33F85">
        <w:rPr>
          <w:rFonts w:ascii="Helvetica" w:eastAsia="Times New Roman" w:hAnsi="Helvetica" w:cs="Helvetica"/>
          <w:color w:val="333333"/>
          <w:sz w:val="20"/>
          <w:szCs w:val="20"/>
          <w:lang w:eastAsia="ru-RU"/>
        </w:rPr>
        <w:t> и трансформацию </w:t>
      </w:r>
      <w:r w:rsidRPr="00B33F85">
        <w:rPr>
          <w:rFonts w:ascii="Consolas" w:eastAsia="Times New Roman" w:hAnsi="Consolas" w:cs="Courier New"/>
          <w:color w:val="DD1144"/>
          <w:sz w:val="18"/>
          <w:szCs w:val="18"/>
          <w:bdr w:val="single" w:sz="6" w:space="2" w:color="E1E1E8" w:frame="1"/>
          <w:shd w:val="clear" w:color="auto" w:fill="F7F7F9"/>
          <w:lang w:eastAsia="ru-RU"/>
        </w:rPr>
        <w:t>translateY(-20px)</w:t>
      </w:r>
      <w:r w:rsidRPr="00B33F85">
        <w:rPr>
          <w:rFonts w:ascii="Helvetica" w:eastAsia="Times New Roman" w:hAnsi="Helvetica" w:cs="Helvetica"/>
          <w:color w:val="333333"/>
          <w:sz w:val="20"/>
          <w:szCs w:val="20"/>
          <w:lang w:eastAsia="ru-RU"/>
        </w:rPr>
        <w:t>.</w:t>
      </w:r>
    </w:p>
    <w:p w14:paraId="2E8A8383" w14:textId="77777777" w:rsidR="00B33F85" w:rsidRPr="00B33F85" w:rsidRDefault="00B33F85" w:rsidP="00B33F85">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Затем в общее CSS-правило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добавьте переход для всех свойств длительностью </w:t>
      </w:r>
      <w:r w:rsidRPr="00B33F85">
        <w:rPr>
          <w:rFonts w:ascii="Consolas" w:eastAsia="Times New Roman" w:hAnsi="Consolas" w:cs="Courier New"/>
          <w:color w:val="DD1144"/>
          <w:sz w:val="18"/>
          <w:szCs w:val="18"/>
          <w:bdr w:val="single" w:sz="6" w:space="2" w:color="E1E1E8" w:frame="1"/>
          <w:shd w:val="clear" w:color="auto" w:fill="F7F7F9"/>
          <w:lang w:eastAsia="ru-RU"/>
        </w:rPr>
        <w:t>0.2s</w:t>
      </w:r>
      <w:r w:rsidRPr="00B33F85">
        <w:rPr>
          <w:rFonts w:ascii="Helvetica" w:eastAsia="Times New Roman" w:hAnsi="Helvetica" w:cs="Helvetica"/>
          <w:color w:val="333333"/>
          <w:sz w:val="20"/>
          <w:szCs w:val="20"/>
          <w:lang w:eastAsia="ru-RU"/>
        </w:rPr>
        <w:t>.</w:t>
      </w:r>
    </w:p>
    <w:p w14:paraId="4AD60E2E" w14:textId="77777777" w:rsidR="00B33F85" w:rsidRDefault="00B33F85" w:rsidP="00B33F85">
      <w:pPr>
        <w:pStyle w:val="2"/>
      </w:pPr>
      <w:r>
        <w:t>Текстовое поле ввода, шаг 3 </w:t>
      </w:r>
      <w:r>
        <w:rPr>
          <w:bCs/>
          <w:color w:val="999999"/>
          <w:sz w:val="37"/>
          <w:szCs w:val="37"/>
        </w:rPr>
        <w:t>[28/29]</w:t>
      </w:r>
    </w:p>
    <w:p w14:paraId="489E848B" w14:textId="77777777" w:rsidR="00B33F85" w:rsidRPr="00B33F85" w:rsidRDefault="00B33F85" w:rsidP="00B33F85">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еперь, когда плейсхолдер готов, сделаем декоративное выделение сфокусированного поля ввода с помощью псевдоэлементов у </w:t>
      </w:r>
      <w:r w:rsidRPr="00B33F85">
        <w:rPr>
          <w:rFonts w:ascii="Consolas" w:eastAsia="Times New Roman" w:hAnsi="Consolas" w:cs="Courier New"/>
          <w:color w:val="DD1144"/>
          <w:sz w:val="18"/>
          <w:szCs w:val="18"/>
          <w:bdr w:val="single" w:sz="6" w:space="2" w:color="E1E1E8" w:frame="1"/>
          <w:shd w:val="clear" w:color="auto" w:fill="F7F7F9"/>
          <w:lang w:eastAsia="ru-RU"/>
        </w:rPr>
        <w:t>.label-box</w:t>
      </w:r>
      <w:r w:rsidRPr="00B33F85">
        <w:rPr>
          <w:rFonts w:ascii="Helvetica" w:eastAsia="Times New Roman" w:hAnsi="Helvetica" w:cs="Helvetica"/>
          <w:color w:val="333333"/>
          <w:sz w:val="20"/>
          <w:szCs w:val="20"/>
          <w:lang w:eastAsia="ru-RU"/>
        </w:rPr>
        <w:t>.</w:t>
      </w:r>
    </w:p>
    <w:p w14:paraId="044FAF3A" w14:textId="77777777" w:rsidR="00B33F85" w:rsidRPr="00B33F85" w:rsidRDefault="00B33F85" w:rsidP="00B33F85">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Это выделение будет выглядеть, как дополнительная нижняя рамка у поля ввода. Рамка будет появляться из центра поля, когда в нём появляется курсор, и исчезать при потере полем фокуса.</w:t>
      </w:r>
    </w:p>
    <w:p w14:paraId="0001F8AD" w14:textId="77777777" w:rsidR="00B33F85" w:rsidRPr="00B33F85" w:rsidRDefault="00B33F85" w:rsidP="00B33F85">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Создадим декоративную рамку из двух кусочков. Используем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для каждой части.</w:t>
      </w:r>
    </w:p>
    <w:p w14:paraId="08055A86" w14:textId="77777777" w:rsidR="00B33F85" w:rsidRPr="00B33F85" w:rsidRDefault="00B33F85" w:rsidP="00B33F85">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506E8A44" w14:textId="77777777" w:rsidR="00B33F85" w:rsidRPr="00B33F85" w:rsidRDefault="00B33F85" w:rsidP="00B33F85">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left: 50%</w:t>
      </w:r>
      <w:r w:rsidRPr="00B33F85">
        <w:rPr>
          <w:rFonts w:ascii="Helvetica" w:eastAsia="Times New Roman" w:hAnsi="Helvetica" w:cs="Helvetica"/>
          <w:color w:val="333333"/>
          <w:sz w:val="20"/>
          <w:szCs w:val="20"/>
          <w:lang w:eastAsia="ru-RU"/>
        </w:rPr>
        <w:t>.</w:t>
      </w:r>
    </w:p>
    <w:p w14:paraId="3BBB2666" w14:textId="77777777" w:rsidR="00B33F85" w:rsidRPr="00B33F85" w:rsidRDefault="00B33F85" w:rsidP="00B33F85">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3</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15BCECC7" w14:textId="77777777" w:rsidR="00B33F85" w:rsidRPr="00B33F85" w:rsidRDefault="00B33F85" w:rsidP="00B33F85">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4</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right: 50%</w:t>
      </w:r>
      <w:r w:rsidRPr="00B33F85">
        <w:rPr>
          <w:rFonts w:ascii="Helvetica" w:eastAsia="Times New Roman" w:hAnsi="Helvetica" w:cs="Helvetica"/>
          <w:color w:val="333333"/>
          <w:sz w:val="20"/>
          <w:szCs w:val="20"/>
          <w:lang w:eastAsia="ru-RU"/>
        </w:rPr>
        <w:t>.</w:t>
      </w:r>
    </w:p>
    <w:p w14:paraId="301D1EF8" w14:textId="77777777" w:rsidR="00B33F85" w:rsidRDefault="00B33F85" w:rsidP="00B33F85">
      <w:pPr>
        <w:pStyle w:val="2"/>
      </w:pPr>
      <w:r>
        <w:t>Текстовое поле ввода, шаг 4 </w:t>
      </w:r>
      <w:r>
        <w:rPr>
          <w:bCs/>
          <w:color w:val="999999"/>
          <w:sz w:val="37"/>
          <w:szCs w:val="37"/>
        </w:rPr>
        <w:t>[29/29]</w:t>
      </w:r>
    </w:p>
    <w:p w14:paraId="6839D82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оживить декоративное выделение.</w:t>
      </w:r>
    </w:p>
    <w:p w14:paraId="0E270626"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выделение отсутствует, поэтому сначала изменим его ширину на нулевую. Чтобы декоративное выделение появлялось, когда поле ввода получает фокус, используем CSS-правило с такими селекторами:</w:t>
      </w:r>
    </w:p>
    <w:p w14:paraId="0A23A471"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input:focus ~ .label-box::before,</w:t>
      </w:r>
    </w:p>
    <w:p w14:paraId="1468453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input:valid ~ .label-box::after {</w:t>
      </w:r>
    </w:p>
    <w:p w14:paraId="7F34115D"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0B8B1A72"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2822C0D"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этом правиле зададим нужную ширину частей рамки.</w:t>
      </w:r>
    </w:p>
    <w:p w14:paraId="06E0E81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выделение появлялось и исчезало плавно, нужно для обоих его частей задать плавный переход в этом правиле:</w:t>
      </w:r>
    </w:p>
    <w:p w14:paraId="7D353789"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.label-box::before,</w:t>
      </w:r>
    </w:p>
    <w:p w14:paraId="7DA079E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.label-box::after {</w:t>
      </w:r>
    </w:p>
    <w:p w14:paraId="10718BEE"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6F11EA6C"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B78F97" w14:textId="77777777" w:rsidR="00B4161D" w:rsidRDefault="00B4161D" w:rsidP="00B4161D">
      <w:pPr>
        <w:pStyle w:val="1"/>
      </w:pPr>
      <w:r>
        <w:lastRenderedPageBreak/>
        <w:t>Мастерская: декоративные эффекты на CSS3</w:t>
      </w:r>
    </w:p>
    <w:p w14:paraId="27370013" w14:textId="77777777" w:rsidR="00B4161D" w:rsidRDefault="00B4161D" w:rsidP="00B4161D">
      <w:pPr>
        <w:pStyle w:val="2"/>
      </w:pPr>
      <w:r>
        <w:t>Маска при наведении, шаг 1 </w:t>
      </w:r>
      <w:r>
        <w:rPr>
          <w:bCs/>
          <w:color w:val="999999"/>
          <w:sz w:val="37"/>
          <w:szCs w:val="37"/>
        </w:rPr>
        <w:t>[1/31]</w:t>
      </w:r>
    </w:p>
    <w:p w14:paraId="040A93F3" w14:textId="77777777" w:rsidR="00B4161D" w:rsidRDefault="00B4161D" w:rsidP="00B4161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реализуем довольно распространённый интерфейсный приём — появление текстового описания по наведению на блок с картинкой — в необычном виде. Сама картинка при этом имеет нестандартную форму из-за геометрической фигуры-маски, применённой к ней.</w:t>
      </w:r>
    </w:p>
    <w:p w14:paraId="24DA89DA" w14:textId="77777777" w:rsidR="00B4161D" w:rsidRDefault="00B4161D" w:rsidP="00B4161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применим к основным элементам блока с текстом базовый стиль: размер шрифта заголовков и параграфа, цвет фона и текста, общий вид кнопки-ссылки, ведущей к подробной информации.</w:t>
      </w:r>
    </w:p>
    <w:p w14:paraId="6EE728FD" w14:textId="77777777" w:rsidR="00B4161D" w:rsidRDefault="00B4161D" w:rsidP="00B4161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пока что нет ничего необычного, кроме полупрозрачного фонового цвета у текстового блока, заданного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скруглённых углов у кнопки-ссылки.</w:t>
      </w:r>
    </w:p>
    <w:p w14:paraId="733E6E7B" w14:textId="3D2162B7" w:rsidR="00C14570" w:rsidRDefault="00C14570" w:rsidP="00C14570"/>
    <w:p w14:paraId="24C7A8CB" w14:textId="510E675F" w:rsidR="00C14570" w:rsidRDefault="00C14570" w:rsidP="00C14570">
      <w:pPr>
        <w:pStyle w:val="2"/>
      </w:pPr>
      <w:r>
        <w:t>Маска при наведении, шаг 2 </w:t>
      </w:r>
      <w:r>
        <w:rPr>
          <w:bCs/>
          <w:color w:val="999999"/>
          <w:sz w:val="37"/>
          <w:szCs w:val="37"/>
        </w:rPr>
        <w:t>[2/31]</w:t>
      </w:r>
    </w:p>
    <w:p w14:paraId="1AA32CD8" w14:textId="77777777" w:rsidR="00C14570" w:rsidRDefault="00C14570" w:rsidP="00C145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Получившийся блок с текстовым описанием будет скрыт по умолчанию, а отображаться будет при наведении курсора на контейнер.</w:t>
      </w:r>
    </w:p>
    <w:p w14:paraId="00FC1DAF" w14:textId="77777777" w:rsidR="00C14570" w:rsidRDefault="00C14570" w:rsidP="00C145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Контейнеру мы присвоим фоновое изображение. 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будем управлять видимостью текстового блока.</w:t>
      </w:r>
    </w:p>
    <w:p w14:paraId="5FDB8655" w14:textId="77777777" w:rsidR="00C14570" w:rsidRPr="00C14570" w:rsidRDefault="00C14570" w:rsidP="00C14570">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Скройте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 .details</w:t>
      </w:r>
      <w:r w:rsidRPr="00C14570">
        <w:rPr>
          <w:rFonts w:ascii="Helvetica" w:eastAsia="Times New Roman" w:hAnsi="Helvetica" w:cs="Helvetica"/>
          <w:color w:val="333333"/>
          <w:sz w:val="20"/>
          <w:szCs w:val="20"/>
          <w:lang w:eastAsia="ru-RU"/>
        </w:rPr>
        <w:t> с помощью </w:t>
      </w:r>
      <w:r w:rsidRPr="00C14570">
        <w:rPr>
          <w:rFonts w:ascii="Consolas" w:eastAsia="Times New Roman" w:hAnsi="Consolas" w:cs="Courier New"/>
          <w:color w:val="DD1144"/>
          <w:sz w:val="18"/>
          <w:szCs w:val="18"/>
          <w:bdr w:val="single" w:sz="6" w:space="2" w:color="E1E1E8" w:frame="1"/>
          <w:shd w:val="clear" w:color="auto" w:fill="F7F7F9"/>
          <w:lang w:eastAsia="ru-RU"/>
        </w:rPr>
        <w:t>display: none</w:t>
      </w:r>
      <w:r w:rsidRPr="00C14570">
        <w:rPr>
          <w:rFonts w:ascii="Helvetica" w:eastAsia="Times New Roman" w:hAnsi="Helvetica" w:cs="Helvetica"/>
          <w:color w:val="333333"/>
          <w:sz w:val="20"/>
          <w:szCs w:val="20"/>
          <w:lang w:eastAsia="ru-RU"/>
        </w:rPr>
        <w:t>.</w:t>
      </w:r>
    </w:p>
    <w:p w14:paraId="03BD5043" w14:textId="77777777" w:rsidR="00C14570" w:rsidRPr="00C14570" w:rsidRDefault="00C14570" w:rsidP="00C14570">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Блоку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w:t>
      </w:r>
      <w:r w:rsidRPr="00C14570">
        <w:rPr>
          <w:rFonts w:ascii="Helvetica" w:eastAsia="Times New Roman" w:hAnsi="Helvetica" w:cs="Helvetica"/>
          <w:color w:val="333333"/>
          <w:sz w:val="20"/>
          <w:szCs w:val="20"/>
          <w:lang w:eastAsia="ru-RU"/>
        </w:rPr>
        <w:t> присвойте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10BCC49A" w14:textId="77777777" w:rsidR="00C14570" w:rsidRPr="00C14570" w:rsidRDefault="00C14570" w:rsidP="00C14570">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.details</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display: block</w:t>
      </w:r>
    </w:p>
    <w:p w14:paraId="77A2AD3F" w14:textId="77777777" w:rsidR="00C14570" w:rsidRDefault="00C14570" w:rsidP="00C14570">
      <w:pPr>
        <w:pStyle w:val="2"/>
      </w:pPr>
      <w:r>
        <w:t>Маска при наведении, шаг 3 </w:t>
      </w:r>
      <w:r>
        <w:rPr>
          <w:bCs/>
          <w:color w:val="999999"/>
          <w:sz w:val="37"/>
          <w:szCs w:val="37"/>
        </w:rPr>
        <w:t>[3/31]</w:t>
      </w:r>
    </w:p>
    <w:p w14:paraId="36DD54CE" w14:textId="77777777" w:rsidR="00C14570" w:rsidRDefault="00C14570" w:rsidP="00C145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и применим к картинке маску нестандартной формы.</w:t>
      </w:r>
    </w:p>
    <w:p w14:paraId="640B33AF" w14:textId="77777777" w:rsidR="00C14570" w:rsidRDefault="00C14570" w:rsidP="00C145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добавим в блок </w:t>
      </w:r>
      <w:r>
        <w:rPr>
          <w:rStyle w:val="HTML"/>
          <w:rFonts w:ascii="Consolas" w:hAnsi="Consolas"/>
          <w:color w:val="DD1144"/>
          <w:sz w:val="18"/>
          <w:szCs w:val="18"/>
          <w:bdr w:val="single" w:sz="6" w:space="2" w:color="E1E1E8" w:frame="1"/>
          <w:shd w:val="clear" w:color="auto" w:fill="F7F7F9"/>
        </w:rPr>
        <w:t>.shape</w:t>
      </w:r>
      <w:r>
        <w:rPr>
          <w:rFonts w:ascii="Helvetica" w:hAnsi="Helvetica" w:cs="Helvetica"/>
          <w:color w:val="333333"/>
          <w:sz w:val="20"/>
          <w:szCs w:val="20"/>
        </w:rPr>
        <w:t> ссылку, которая будет являться верхним слоем над всем контейнером и будет использоваться как маска. В качестве фона слоя-маски используем изображение в формате .svg с непрозрачными краями и прозрачным центром. Спозиционируем этот блок-маску абсолютно, чтобы он располагался поверх блока с текстовым описанием и контентной картинкой. Фоновая контентная картинка будет при этом проглядывать через прозрачную часть слоя-маски.</w:t>
      </w:r>
    </w:p>
    <w:p w14:paraId="1CCA9A0B" w14:textId="77777777" w:rsidR="00C14570" w:rsidRDefault="00C14570" w:rsidP="00C145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давайте немного оживим блок с маской и будем плавно изменять его форму при наведении с помощью трансформации масштабирования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6056A9" w14:textId="77777777" w:rsidR="00C14570" w:rsidRPr="00C14570" w:rsidRDefault="00C14570" w:rsidP="00C14570">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Добавьте в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ссылку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w:t>
      </w:r>
    </w:p>
    <w:p w14:paraId="5CE98A07" w14:textId="77777777" w:rsidR="00C14570" w:rsidRPr="00C14570" w:rsidRDefault="00C14570" w:rsidP="00C14570">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Для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w:t>
      </w:r>
      <w:r w:rsidRPr="00C14570">
        <w:rPr>
          <w:rFonts w:ascii="Helvetica" w:eastAsia="Times New Roman" w:hAnsi="Helvetica" w:cs="Helvetica"/>
          <w:color w:val="333333"/>
          <w:sz w:val="20"/>
          <w:szCs w:val="20"/>
          <w:lang w:eastAsia="ru-RU"/>
        </w:rPr>
        <w:t>.</w:t>
      </w:r>
    </w:p>
    <w:p w14:paraId="06611978" w14:textId="77777777" w:rsidR="00C14570" w:rsidRPr="00C14570" w:rsidRDefault="00C14570" w:rsidP="00C14570">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Добавьте ссылке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второй класс </w:t>
      </w:r>
      <w:r w:rsidRPr="00C14570">
        <w:rPr>
          <w:rFonts w:ascii="Consolas" w:eastAsia="Times New Roman" w:hAnsi="Consolas" w:cs="Courier New"/>
          <w:color w:val="DD1144"/>
          <w:sz w:val="18"/>
          <w:szCs w:val="18"/>
          <w:bdr w:val="single" w:sz="6" w:space="2" w:color="E1E1E8" w:frame="1"/>
          <w:shd w:val="clear" w:color="auto" w:fill="F7F7F9"/>
          <w:lang w:eastAsia="ru-RU"/>
        </w:rPr>
        <w:t>octagon</w:t>
      </w:r>
      <w:r w:rsidRPr="00C14570">
        <w:rPr>
          <w:rFonts w:ascii="Helvetica" w:eastAsia="Times New Roman" w:hAnsi="Helvetica" w:cs="Helvetica"/>
          <w:color w:val="333333"/>
          <w:sz w:val="20"/>
          <w:szCs w:val="20"/>
          <w:lang w:eastAsia="ru-RU"/>
        </w:rPr>
        <w:t>.</w:t>
      </w:r>
    </w:p>
    <w:p w14:paraId="561ACBC9" w14:textId="77777777" w:rsidR="00C14570" w:rsidRPr="00C14570" w:rsidRDefault="00C14570" w:rsidP="00C14570">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4</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.overlay.octagon</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url("oct.svg")</w:t>
      </w:r>
      <w:r w:rsidRPr="00C14570">
        <w:rPr>
          <w:rFonts w:ascii="Helvetica" w:eastAsia="Times New Roman" w:hAnsi="Helvetica" w:cs="Helvetica"/>
          <w:color w:val="333333"/>
          <w:sz w:val="20"/>
          <w:szCs w:val="20"/>
          <w:lang w:eastAsia="ru-RU"/>
        </w:rPr>
        <w:t>.</w:t>
      </w:r>
    </w:p>
    <w:p w14:paraId="5D08CAE4" w14:textId="77777777" w:rsidR="00C14570" w:rsidRPr="00C14570" w:rsidRDefault="00C14570" w:rsidP="00C14570">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5</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scale(1.07)</w:t>
      </w:r>
    </w:p>
    <w:p w14:paraId="4FF1B8EC" w14:textId="77777777" w:rsidR="00C14570" w:rsidRDefault="00C14570" w:rsidP="00C14570">
      <w:pPr>
        <w:pStyle w:val="2"/>
      </w:pPr>
      <w:r>
        <w:t>Маска при наведении, шаг 4 </w:t>
      </w:r>
      <w:r>
        <w:rPr>
          <w:bCs/>
          <w:color w:val="999999"/>
          <w:sz w:val="37"/>
          <w:szCs w:val="37"/>
        </w:rPr>
        <w:t>[4/31]</w:t>
      </w:r>
    </w:p>
    <w:p w14:paraId="07500670" w14:textId="77777777" w:rsidR="00C14570" w:rsidRDefault="00C14570" w:rsidP="00C145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один подобный блок, имеющий на этот раз форму окружности. Для этого воспользуемся той же техникой, что и в первом случае, но другой «круглой» картинкой-маской </w:t>
      </w:r>
      <w:r>
        <w:rPr>
          <w:rStyle w:val="HTML"/>
          <w:rFonts w:ascii="Consolas" w:hAnsi="Consolas"/>
          <w:color w:val="DD1144"/>
          <w:sz w:val="18"/>
          <w:szCs w:val="18"/>
          <w:bdr w:val="single" w:sz="6" w:space="2" w:color="E1E1E8" w:frame="1"/>
          <w:shd w:val="clear" w:color="auto" w:fill="F7F7F9"/>
        </w:rPr>
        <w:t>round.svg</w:t>
      </w:r>
      <w:r>
        <w:rPr>
          <w:rFonts w:ascii="Helvetica" w:hAnsi="Helvetica" w:cs="Helvetica"/>
          <w:color w:val="333333"/>
          <w:sz w:val="20"/>
          <w:szCs w:val="20"/>
        </w:rPr>
        <w:t>.</w:t>
      </w:r>
    </w:p>
    <w:p w14:paraId="29B9AC13" w14:textId="77777777" w:rsidR="00C14570" w:rsidRPr="00C14570" w:rsidRDefault="00C14570" w:rsidP="00C14570">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lastRenderedPageBreak/>
        <w:t>Цель 1</w:t>
      </w:r>
      <w:r w:rsidRPr="00C14570">
        <w:rPr>
          <w:rFonts w:ascii="Helvetica" w:eastAsia="Times New Roman" w:hAnsi="Helvetica" w:cs="Helvetica"/>
          <w:color w:val="333333"/>
          <w:sz w:val="20"/>
          <w:szCs w:val="20"/>
          <w:lang w:eastAsia="ru-RU"/>
        </w:rPr>
        <w:t>Раскомментируйте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в разметке.</w:t>
      </w:r>
    </w:p>
    <w:p w14:paraId="530B1929" w14:textId="77777777" w:rsidR="00C14570" w:rsidRPr="00C14570" w:rsidRDefault="00C14570" w:rsidP="00C14570">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задайте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nerds.jpg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6BD125F0" w14:textId="77777777" w:rsidR="00C14570" w:rsidRPr="00C14570" w:rsidRDefault="00C14570" w:rsidP="00C14570">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.overlay.round</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url("round.svg")</w:t>
      </w:r>
      <w:r w:rsidRPr="00C14570">
        <w:rPr>
          <w:rFonts w:ascii="Helvetica" w:eastAsia="Times New Roman" w:hAnsi="Helvetica" w:cs="Helvetica"/>
          <w:color w:val="333333"/>
          <w:sz w:val="20"/>
          <w:szCs w:val="20"/>
          <w:lang w:eastAsia="ru-RU"/>
        </w:rPr>
        <w:t>.</w:t>
      </w:r>
    </w:p>
    <w:p w14:paraId="44D4CE09" w14:textId="51A9658B" w:rsidR="00C14570" w:rsidRDefault="00C14570" w:rsidP="00C14570"/>
    <w:p w14:paraId="0CDFEC0B" w14:textId="77777777" w:rsidR="00C14570" w:rsidRPr="00C14570" w:rsidRDefault="00C14570" w:rsidP="00C14570">
      <w:pPr>
        <w:rPr>
          <w:lang w:val="en-US"/>
        </w:rPr>
      </w:pPr>
      <w:r w:rsidRPr="00C14570">
        <w:rPr>
          <w:lang w:val="en-US"/>
        </w:rPr>
        <w:t>&lt;!DOCTYPE html&gt;</w:t>
      </w:r>
    </w:p>
    <w:p w14:paraId="056F2702" w14:textId="77777777" w:rsidR="00C14570" w:rsidRPr="00C14570" w:rsidRDefault="00C14570" w:rsidP="00C14570">
      <w:pPr>
        <w:rPr>
          <w:lang w:val="en-US"/>
        </w:rPr>
      </w:pPr>
      <w:r w:rsidRPr="00C14570">
        <w:rPr>
          <w:lang w:val="en-US"/>
        </w:rPr>
        <w:t>&lt;html lang="ru"&gt;</w:t>
      </w:r>
    </w:p>
    <w:p w14:paraId="1438365F" w14:textId="77777777" w:rsidR="00C14570" w:rsidRDefault="00C14570" w:rsidP="00C14570">
      <w:r w:rsidRPr="00C14570">
        <w:rPr>
          <w:lang w:val="en-US"/>
        </w:rPr>
        <w:t xml:space="preserve">    </w:t>
      </w:r>
      <w:r>
        <w:t>&lt;head&gt;</w:t>
      </w:r>
    </w:p>
    <w:p w14:paraId="4B8A884B" w14:textId="77777777" w:rsidR="00C14570" w:rsidRDefault="00C14570" w:rsidP="00C14570">
      <w:r>
        <w:t xml:space="preserve">        &lt;title&gt;Маска при наведении, шаг 4&lt;/title&gt;</w:t>
      </w:r>
    </w:p>
    <w:p w14:paraId="1C9B7E6A" w14:textId="77777777" w:rsidR="00C14570" w:rsidRPr="00C14570" w:rsidRDefault="00C14570" w:rsidP="00C14570">
      <w:pPr>
        <w:rPr>
          <w:lang w:val="en-US"/>
        </w:rPr>
      </w:pPr>
      <w:r>
        <w:t xml:space="preserve">        </w:t>
      </w:r>
      <w:r w:rsidRPr="00C14570">
        <w:rPr>
          <w:lang w:val="en-US"/>
        </w:rPr>
        <w:t>&lt;meta charset="utf-8"&gt;</w:t>
      </w:r>
    </w:p>
    <w:p w14:paraId="144D61D5" w14:textId="77777777" w:rsidR="00C14570" w:rsidRPr="00C14570" w:rsidRDefault="00C14570" w:rsidP="00C14570">
      <w:pPr>
        <w:rPr>
          <w:lang w:val="en-US"/>
        </w:rPr>
      </w:pPr>
      <w:r w:rsidRPr="00C14570">
        <w:rPr>
          <w:lang w:val="en-US"/>
        </w:rPr>
        <w:t xml:space="preserve">        &lt;base href="/assets/course76/"&gt;</w:t>
      </w:r>
    </w:p>
    <w:p w14:paraId="77AEDA21" w14:textId="77777777" w:rsidR="00C14570" w:rsidRPr="00C14570" w:rsidRDefault="00C14570" w:rsidP="00C14570">
      <w:pPr>
        <w:rPr>
          <w:lang w:val="en-US"/>
        </w:rPr>
      </w:pPr>
      <w:r w:rsidRPr="00C14570">
        <w:rPr>
          <w:lang w:val="en-US"/>
        </w:rPr>
        <w:t xml:space="preserve">    &lt;/head&gt;</w:t>
      </w:r>
    </w:p>
    <w:p w14:paraId="09F31535" w14:textId="77777777" w:rsidR="00C14570" w:rsidRPr="00C14570" w:rsidRDefault="00C14570" w:rsidP="00C14570">
      <w:pPr>
        <w:rPr>
          <w:lang w:val="en-US"/>
        </w:rPr>
      </w:pPr>
      <w:r w:rsidRPr="00C14570">
        <w:rPr>
          <w:lang w:val="en-US"/>
        </w:rPr>
        <w:t xml:space="preserve">    &lt;body&gt;</w:t>
      </w:r>
    </w:p>
    <w:p w14:paraId="4D81576A" w14:textId="77777777" w:rsidR="00C14570" w:rsidRPr="00C14570" w:rsidRDefault="00C14570" w:rsidP="00C14570">
      <w:pPr>
        <w:rPr>
          <w:lang w:val="en-US"/>
        </w:rPr>
      </w:pPr>
      <w:r w:rsidRPr="00C14570">
        <w:rPr>
          <w:lang w:val="en-US"/>
        </w:rPr>
        <w:t xml:space="preserve">        </w:t>
      </w:r>
    </w:p>
    <w:p w14:paraId="76034A15" w14:textId="77777777" w:rsidR="00C14570" w:rsidRPr="00C14570" w:rsidRDefault="00C14570" w:rsidP="00C14570">
      <w:pPr>
        <w:rPr>
          <w:lang w:val="en-US"/>
        </w:rPr>
      </w:pPr>
      <w:r w:rsidRPr="00C14570">
        <w:rPr>
          <w:lang w:val="en-US"/>
        </w:rPr>
        <w:t xml:space="preserve">        &lt;section class="shape nerds"&gt;</w:t>
      </w:r>
    </w:p>
    <w:p w14:paraId="773DF9E4" w14:textId="77777777" w:rsidR="00C14570" w:rsidRPr="00C14570" w:rsidRDefault="00C14570" w:rsidP="00C14570">
      <w:pPr>
        <w:rPr>
          <w:lang w:val="en-US"/>
        </w:rPr>
      </w:pPr>
      <w:r w:rsidRPr="00C14570">
        <w:rPr>
          <w:lang w:val="en-US"/>
        </w:rPr>
        <w:t xml:space="preserve">            &lt;a class="overlay round" href="#"&gt;</w:t>
      </w:r>
      <w:r>
        <w:t>Маска</w:t>
      </w:r>
      <w:r w:rsidRPr="00C14570">
        <w:rPr>
          <w:lang w:val="en-US"/>
        </w:rPr>
        <w:t>&lt;/a&gt;</w:t>
      </w:r>
    </w:p>
    <w:p w14:paraId="1FA8A02F" w14:textId="77777777" w:rsidR="00C14570" w:rsidRPr="00C14570" w:rsidRDefault="00C14570" w:rsidP="00C14570">
      <w:pPr>
        <w:rPr>
          <w:lang w:val="en-US"/>
        </w:rPr>
      </w:pPr>
      <w:r w:rsidRPr="00C14570">
        <w:rPr>
          <w:lang w:val="en-US"/>
        </w:rPr>
        <w:t xml:space="preserve">            &lt;div class="details bg"&gt;</w:t>
      </w:r>
    </w:p>
    <w:p w14:paraId="2315E465" w14:textId="77777777" w:rsidR="00C14570" w:rsidRPr="00C14570" w:rsidRDefault="00C14570" w:rsidP="00C14570">
      <w:pPr>
        <w:rPr>
          <w:lang w:val="en-US"/>
        </w:rPr>
      </w:pPr>
      <w:r w:rsidRPr="00C14570">
        <w:rPr>
          <w:lang w:val="en-US"/>
        </w:rPr>
        <w:t xml:space="preserve">                &lt;header&gt;n</w:t>
      </w:r>
      <w:r>
        <w:t>ё</w:t>
      </w:r>
      <w:r w:rsidRPr="00C14570">
        <w:rPr>
          <w:lang w:val="en-US"/>
        </w:rPr>
        <w:t>rds&lt;/header&gt;</w:t>
      </w:r>
    </w:p>
    <w:p w14:paraId="19E7CECF" w14:textId="77777777" w:rsidR="00C14570" w:rsidRDefault="00C14570" w:rsidP="00C14570">
      <w:r w:rsidRPr="00C14570">
        <w:rPr>
          <w:lang w:val="en-US"/>
        </w:rPr>
        <w:t xml:space="preserve">                </w:t>
      </w:r>
      <w:r>
        <w:t>&lt;p&gt;Сайт маленькой, но гордой дизайн-студии из Краснодара: фиксированная вёрстка, спрайты, HTML5, CSS3, javascript.&lt;/p&gt;</w:t>
      </w:r>
    </w:p>
    <w:p w14:paraId="6CF5A60D" w14:textId="77777777" w:rsidR="00C14570" w:rsidRPr="00C14570" w:rsidRDefault="00C14570" w:rsidP="00C14570">
      <w:pPr>
        <w:rPr>
          <w:lang w:val="en-US"/>
        </w:rPr>
      </w:pPr>
      <w:r>
        <w:t xml:space="preserve">                </w:t>
      </w:r>
      <w:r w:rsidRPr="00C14570">
        <w:rPr>
          <w:lang w:val="en-US"/>
        </w:rPr>
        <w:t>&lt;a class="button" href="/"&gt;</w:t>
      </w:r>
      <w:r>
        <w:t>Посмотреть</w:t>
      </w:r>
      <w:r w:rsidRPr="00C14570">
        <w:rPr>
          <w:lang w:val="en-US"/>
        </w:rPr>
        <w:t>&lt;/a&gt;</w:t>
      </w:r>
    </w:p>
    <w:p w14:paraId="26F02C2C" w14:textId="77777777" w:rsidR="00C14570" w:rsidRPr="00C14570" w:rsidRDefault="00C14570" w:rsidP="00C14570">
      <w:pPr>
        <w:rPr>
          <w:lang w:val="en-US"/>
        </w:rPr>
      </w:pPr>
      <w:r w:rsidRPr="00C14570">
        <w:rPr>
          <w:lang w:val="en-US"/>
        </w:rPr>
        <w:t xml:space="preserve">            &lt;/div&gt;</w:t>
      </w:r>
    </w:p>
    <w:p w14:paraId="66DB59BE" w14:textId="77777777" w:rsidR="00C14570" w:rsidRPr="00C14570" w:rsidRDefault="00C14570" w:rsidP="00C14570">
      <w:pPr>
        <w:rPr>
          <w:lang w:val="en-US"/>
        </w:rPr>
      </w:pPr>
      <w:r w:rsidRPr="00C14570">
        <w:rPr>
          <w:lang w:val="en-US"/>
        </w:rPr>
        <w:t xml:space="preserve">        &lt;/section&gt;</w:t>
      </w:r>
    </w:p>
    <w:p w14:paraId="080EABFD" w14:textId="77777777" w:rsidR="00C14570" w:rsidRPr="00C14570" w:rsidRDefault="00C14570" w:rsidP="00C14570">
      <w:pPr>
        <w:rPr>
          <w:lang w:val="en-US"/>
        </w:rPr>
      </w:pPr>
    </w:p>
    <w:p w14:paraId="35E8B3D8" w14:textId="77777777" w:rsidR="00C14570" w:rsidRPr="00C14570" w:rsidRDefault="00C14570" w:rsidP="00C14570">
      <w:pPr>
        <w:rPr>
          <w:lang w:val="en-US"/>
        </w:rPr>
      </w:pPr>
      <w:r w:rsidRPr="00C14570">
        <w:rPr>
          <w:lang w:val="en-US"/>
        </w:rPr>
        <w:t xml:space="preserve">        &lt;section class="shape techmarkt"&gt;</w:t>
      </w:r>
    </w:p>
    <w:p w14:paraId="3B484261" w14:textId="77777777" w:rsidR="00C14570" w:rsidRPr="00C14570" w:rsidRDefault="00C14570" w:rsidP="00C14570">
      <w:pPr>
        <w:rPr>
          <w:lang w:val="en-US"/>
        </w:rPr>
      </w:pPr>
      <w:r w:rsidRPr="00C14570">
        <w:rPr>
          <w:lang w:val="en-US"/>
        </w:rPr>
        <w:t xml:space="preserve">            &lt;a class="overlay octagon" href="#"&gt;</w:t>
      </w:r>
      <w:r>
        <w:t>Маска</w:t>
      </w:r>
      <w:r w:rsidRPr="00C14570">
        <w:rPr>
          <w:lang w:val="en-US"/>
        </w:rPr>
        <w:t>&lt;/a&gt;</w:t>
      </w:r>
    </w:p>
    <w:p w14:paraId="5E276611" w14:textId="77777777" w:rsidR="00C14570" w:rsidRPr="00C14570" w:rsidRDefault="00C14570" w:rsidP="00C14570">
      <w:pPr>
        <w:rPr>
          <w:lang w:val="en-US"/>
        </w:rPr>
      </w:pPr>
      <w:r w:rsidRPr="00C14570">
        <w:rPr>
          <w:lang w:val="en-US"/>
        </w:rPr>
        <w:t xml:space="preserve">            &lt;div class="details"&gt;</w:t>
      </w:r>
    </w:p>
    <w:p w14:paraId="28838A6C" w14:textId="77777777" w:rsidR="00C14570" w:rsidRPr="00C14570" w:rsidRDefault="00C14570" w:rsidP="00C14570">
      <w:pPr>
        <w:rPr>
          <w:lang w:val="en-US"/>
        </w:rPr>
      </w:pPr>
      <w:r w:rsidRPr="00C14570">
        <w:rPr>
          <w:lang w:val="en-US"/>
        </w:rPr>
        <w:t xml:space="preserve">                &lt;header&gt;</w:t>
      </w:r>
      <w:r>
        <w:t>Техномаркт</w:t>
      </w:r>
      <w:r w:rsidRPr="00C14570">
        <w:rPr>
          <w:lang w:val="en-US"/>
        </w:rPr>
        <w:t>&lt;/header&gt;</w:t>
      </w:r>
    </w:p>
    <w:p w14:paraId="59620875" w14:textId="77777777" w:rsidR="00C14570" w:rsidRDefault="00C14570" w:rsidP="00C14570">
      <w:r w:rsidRPr="00C14570">
        <w:rPr>
          <w:lang w:val="en-US"/>
        </w:rPr>
        <w:t xml:space="preserve">                </w:t>
      </w:r>
      <w:r>
        <w:t>&lt;p&gt;Сайт интернет-магазина строительных материалов и инструментов для ремонта: фиксированная вёрстка, спрайты, HTML5, CSS3.&lt;/p&gt;</w:t>
      </w:r>
    </w:p>
    <w:p w14:paraId="20EB4553" w14:textId="77777777" w:rsidR="00C14570" w:rsidRPr="00C14570" w:rsidRDefault="00C14570" w:rsidP="00C14570">
      <w:pPr>
        <w:rPr>
          <w:lang w:val="en-US"/>
        </w:rPr>
      </w:pPr>
      <w:r>
        <w:t xml:space="preserve">                </w:t>
      </w:r>
      <w:r w:rsidRPr="00C14570">
        <w:rPr>
          <w:lang w:val="en-US"/>
        </w:rPr>
        <w:t>&lt;a class="button" href="#"&gt;</w:t>
      </w:r>
      <w:r>
        <w:t>Посмотреть</w:t>
      </w:r>
      <w:r w:rsidRPr="00C14570">
        <w:rPr>
          <w:lang w:val="en-US"/>
        </w:rPr>
        <w:t>&lt;/a&gt;</w:t>
      </w:r>
    </w:p>
    <w:p w14:paraId="7CCF4C4D" w14:textId="77777777" w:rsidR="00C14570" w:rsidRPr="00FB59EA" w:rsidRDefault="00C14570" w:rsidP="00C14570">
      <w:pPr>
        <w:rPr>
          <w:lang w:val="en-US"/>
        </w:rPr>
      </w:pPr>
      <w:r w:rsidRPr="00C14570">
        <w:rPr>
          <w:lang w:val="en-US"/>
        </w:rPr>
        <w:t xml:space="preserve">            </w:t>
      </w:r>
      <w:r w:rsidRPr="00FB59EA">
        <w:rPr>
          <w:lang w:val="en-US"/>
        </w:rPr>
        <w:t>&lt;/div&gt;</w:t>
      </w:r>
    </w:p>
    <w:p w14:paraId="37AF2D4B" w14:textId="77777777" w:rsidR="00C14570" w:rsidRPr="00FB59EA" w:rsidRDefault="00C14570" w:rsidP="00C14570">
      <w:pPr>
        <w:rPr>
          <w:lang w:val="en-US"/>
        </w:rPr>
      </w:pPr>
      <w:r w:rsidRPr="00FB59EA">
        <w:rPr>
          <w:lang w:val="en-US"/>
        </w:rPr>
        <w:t xml:space="preserve">        &lt;/section&gt;</w:t>
      </w:r>
    </w:p>
    <w:p w14:paraId="566971E2" w14:textId="77777777" w:rsidR="00C14570" w:rsidRPr="00FB59EA" w:rsidRDefault="00C14570" w:rsidP="00C14570">
      <w:pPr>
        <w:rPr>
          <w:lang w:val="en-US"/>
        </w:rPr>
      </w:pPr>
      <w:r w:rsidRPr="00FB59EA">
        <w:rPr>
          <w:lang w:val="en-US"/>
        </w:rPr>
        <w:t xml:space="preserve">    &lt;/body&gt;</w:t>
      </w:r>
    </w:p>
    <w:p w14:paraId="6AA95AFD" w14:textId="6B61B985" w:rsidR="00C14570" w:rsidRPr="00FB59EA" w:rsidRDefault="00C14570" w:rsidP="00C14570">
      <w:pPr>
        <w:rPr>
          <w:lang w:val="en-US"/>
        </w:rPr>
      </w:pPr>
      <w:r w:rsidRPr="00FB59EA">
        <w:rPr>
          <w:lang w:val="en-US"/>
        </w:rPr>
        <w:t>&lt;/html&gt;</w:t>
      </w:r>
    </w:p>
    <w:p w14:paraId="1F1720E6" w14:textId="5555DB84" w:rsidR="00C14570" w:rsidRPr="00FB59EA" w:rsidRDefault="00C14570" w:rsidP="00C14570">
      <w:pPr>
        <w:rPr>
          <w:lang w:val="en-US"/>
        </w:rPr>
      </w:pPr>
    </w:p>
    <w:p w14:paraId="41E73DCC" w14:textId="77777777" w:rsidR="00C14570" w:rsidRPr="00C14570" w:rsidRDefault="00C14570" w:rsidP="00C14570">
      <w:pPr>
        <w:rPr>
          <w:lang w:val="en-US"/>
        </w:rPr>
      </w:pPr>
      <w:r w:rsidRPr="00C14570">
        <w:rPr>
          <w:lang w:val="en-US"/>
        </w:rPr>
        <w:t>html,</w:t>
      </w:r>
    </w:p>
    <w:p w14:paraId="5F3A9ED6" w14:textId="77777777" w:rsidR="00C14570" w:rsidRPr="00C14570" w:rsidRDefault="00C14570" w:rsidP="00C14570">
      <w:pPr>
        <w:rPr>
          <w:lang w:val="en-US"/>
        </w:rPr>
      </w:pPr>
      <w:r w:rsidRPr="00C14570">
        <w:rPr>
          <w:lang w:val="en-US"/>
        </w:rPr>
        <w:t>body {</w:t>
      </w:r>
    </w:p>
    <w:p w14:paraId="66EC6EE0" w14:textId="77777777" w:rsidR="00C14570" w:rsidRPr="00C14570" w:rsidRDefault="00C14570" w:rsidP="00C14570">
      <w:pPr>
        <w:rPr>
          <w:lang w:val="en-US"/>
        </w:rPr>
      </w:pPr>
      <w:r w:rsidRPr="00C14570">
        <w:rPr>
          <w:lang w:val="en-US"/>
        </w:rPr>
        <w:t xml:space="preserve">    margin: 0;</w:t>
      </w:r>
    </w:p>
    <w:p w14:paraId="1766803D" w14:textId="77777777" w:rsidR="00C14570" w:rsidRPr="00C14570" w:rsidRDefault="00C14570" w:rsidP="00C14570">
      <w:pPr>
        <w:rPr>
          <w:lang w:val="en-US"/>
        </w:rPr>
      </w:pPr>
      <w:r w:rsidRPr="00C14570">
        <w:rPr>
          <w:lang w:val="en-US"/>
        </w:rPr>
        <w:t xml:space="preserve">    padding: 0;</w:t>
      </w:r>
    </w:p>
    <w:p w14:paraId="5252571C" w14:textId="77777777" w:rsidR="00C14570" w:rsidRPr="00C14570" w:rsidRDefault="00C14570" w:rsidP="00C14570">
      <w:pPr>
        <w:rPr>
          <w:lang w:val="en-US"/>
        </w:rPr>
      </w:pPr>
      <w:r w:rsidRPr="00C14570">
        <w:rPr>
          <w:lang w:val="en-US"/>
        </w:rPr>
        <w:t xml:space="preserve">    font-size: 14px;</w:t>
      </w:r>
    </w:p>
    <w:p w14:paraId="3BE4BACB" w14:textId="77777777" w:rsidR="00C14570" w:rsidRPr="00C14570" w:rsidRDefault="00C14570" w:rsidP="00C14570">
      <w:pPr>
        <w:rPr>
          <w:lang w:val="en-US"/>
        </w:rPr>
      </w:pPr>
      <w:r w:rsidRPr="00C14570">
        <w:rPr>
          <w:lang w:val="en-US"/>
        </w:rPr>
        <w:t xml:space="preserve">    font-family: "Helvetica Neue", "Helvetica", sans-serif;</w:t>
      </w:r>
    </w:p>
    <w:p w14:paraId="50DECD9E" w14:textId="77777777" w:rsidR="00C14570" w:rsidRPr="00C14570" w:rsidRDefault="00C14570" w:rsidP="00C14570">
      <w:pPr>
        <w:rPr>
          <w:lang w:val="en-US"/>
        </w:rPr>
      </w:pPr>
      <w:r w:rsidRPr="00C14570">
        <w:rPr>
          <w:lang w:val="en-US"/>
        </w:rPr>
        <w:t xml:space="preserve">    text-align: center;</w:t>
      </w:r>
    </w:p>
    <w:p w14:paraId="0E83185E" w14:textId="77777777" w:rsidR="00C14570" w:rsidRPr="00C14570" w:rsidRDefault="00C14570" w:rsidP="00C14570">
      <w:pPr>
        <w:rPr>
          <w:lang w:val="en-US"/>
        </w:rPr>
      </w:pPr>
      <w:r w:rsidRPr="00C14570">
        <w:rPr>
          <w:lang w:val="en-US"/>
        </w:rPr>
        <w:t xml:space="preserve">    background-color: #161616;</w:t>
      </w:r>
    </w:p>
    <w:p w14:paraId="564A8C30" w14:textId="77777777" w:rsidR="00C14570" w:rsidRPr="00C14570" w:rsidRDefault="00C14570" w:rsidP="00C14570">
      <w:pPr>
        <w:rPr>
          <w:lang w:val="en-US"/>
        </w:rPr>
      </w:pPr>
      <w:r w:rsidRPr="00C14570">
        <w:rPr>
          <w:lang w:val="en-US"/>
        </w:rPr>
        <w:t>}</w:t>
      </w:r>
    </w:p>
    <w:p w14:paraId="04F0F691" w14:textId="77777777" w:rsidR="00C14570" w:rsidRPr="00C14570" w:rsidRDefault="00C14570" w:rsidP="00C14570">
      <w:pPr>
        <w:rPr>
          <w:lang w:val="en-US"/>
        </w:rPr>
      </w:pPr>
    </w:p>
    <w:p w14:paraId="2B2FC615" w14:textId="77777777" w:rsidR="00C14570" w:rsidRPr="00C14570" w:rsidRDefault="00C14570" w:rsidP="00C14570">
      <w:pPr>
        <w:rPr>
          <w:lang w:val="en-US"/>
        </w:rPr>
      </w:pPr>
      <w:r w:rsidRPr="00C14570">
        <w:rPr>
          <w:lang w:val="en-US"/>
        </w:rPr>
        <w:t>section {</w:t>
      </w:r>
    </w:p>
    <w:p w14:paraId="62CEF050" w14:textId="77777777" w:rsidR="00C14570" w:rsidRPr="00C14570" w:rsidRDefault="00C14570" w:rsidP="00C14570">
      <w:pPr>
        <w:rPr>
          <w:lang w:val="en-US"/>
        </w:rPr>
      </w:pPr>
      <w:r w:rsidRPr="00C14570">
        <w:rPr>
          <w:lang w:val="en-US"/>
        </w:rPr>
        <w:t xml:space="preserve">    display: inline-block;</w:t>
      </w:r>
    </w:p>
    <w:p w14:paraId="37E6215A" w14:textId="77777777" w:rsidR="00C14570" w:rsidRPr="00C14570" w:rsidRDefault="00C14570" w:rsidP="00C14570">
      <w:pPr>
        <w:rPr>
          <w:lang w:val="en-US"/>
        </w:rPr>
      </w:pPr>
      <w:r w:rsidRPr="00C14570">
        <w:rPr>
          <w:lang w:val="en-US"/>
        </w:rPr>
        <w:t xml:space="preserve">    margin-top: 10px;</w:t>
      </w:r>
    </w:p>
    <w:p w14:paraId="129A4FF1" w14:textId="77777777" w:rsidR="00C14570" w:rsidRPr="00C14570" w:rsidRDefault="00C14570" w:rsidP="00C14570">
      <w:pPr>
        <w:rPr>
          <w:lang w:val="en-US"/>
        </w:rPr>
      </w:pPr>
      <w:r w:rsidRPr="00C14570">
        <w:rPr>
          <w:lang w:val="en-US"/>
        </w:rPr>
        <w:t>}</w:t>
      </w:r>
    </w:p>
    <w:p w14:paraId="44F986A6" w14:textId="77777777" w:rsidR="00C14570" w:rsidRPr="00C14570" w:rsidRDefault="00C14570" w:rsidP="00C14570">
      <w:pPr>
        <w:rPr>
          <w:lang w:val="en-US"/>
        </w:rPr>
      </w:pPr>
    </w:p>
    <w:p w14:paraId="33AF6DB1" w14:textId="77777777" w:rsidR="00C14570" w:rsidRPr="00C14570" w:rsidRDefault="00C14570" w:rsidP="00C14570">
      <w:pPr>
        <w:rPr>
          <w:lang w:val="en-US"/>
        </w:rPr>
      </w:pPr>
      <w:r w:rsidRPr="00C14570">
        <w:rPr>
          <w:lang w:val="en-US"/>
        </w:rPr>
        <w:t>.shape {</w:t>
      </w:r>
    </w:p>
    <w:p w14:paraId="6C0FDB8A" w14:textId="77777777" w:rsidR="00C14570" w:rsidRPr="00C14570" w:rsidRDefault="00C14570" w:rsidP="00C14570">
      <w:pPr>
        <w:rPr>
          <w:lang w:val="en-US"/>
        </w:rPr>
      </w:pPr>
      <w:r w:rsidRPr="00C14570">
        <w:rPr>
          <w:lang w:val="en-US"/>
        </w:rPr>
        <w:t xml:space="preserve">    position: relative;</w:t>
      </w:r>
    </w:p>
    <w:p w14:paraId="37663ED6" w14:textId="77777777" w:rsidR="00C14570" w:rsidRPr="00C14570" w:rsidRDefault="00C14570" w:rsidP="00C14570">
      <w:pPr>
        <w:rPr>
          <w:lang w:val="en-US"/>
        </w:rPr>
      </w:pPr>
      <w:r w:rsidRPr="00C14570">
        <w:rPr>
          <w:lang w:val="en-US"/>
        </w:rPr>
        <w:t xml:space="preserve">    width: 300px;</w:t>
      </w:r>
    </w:p>
    <w:p w14:paraId="68855B66" w14:textId="77777777" w:rsidR="00C14570" w:rsidRPr="00C14570" w:rsidRDefault="00C14570" w:rsidP="00C14570">
      <w:pPr>
        <w:rPr>
          <w:lang w:val="en-US"/>
        </w:rPr>
      </w:pPr>
      <w:r w:rsidRPr="00C14570">
        <w:rPr>
          <w:lang w:val="en-US"/>
        </w:rPr>
        <w:t xml:space="preserve">    height: 300px;</w:t>
      </w:r>
    </w:p>
    <w:p w14:paraId="5F105914" w14:textId="77777777" w:rsidR="00C14570" w:rsidRPr="00C14570" w:rsidRDefault="00C14570" w:rsidP="00C14570">
      <w:pPr>
        <w:rPr>
          <w:lang w:val="en-US"/>
        </w:rPr>
      </w:pPr>
      <w:r w:rsidRPr="00C14570">
        <w:rPr>
          <w:lang w:val="en-US"/>
        </w:rPr>
        <w:t xml:space="preserve">    background-color: #ffffff;</w:t>
      </w:r>
    </w:p>
    <w:p w14:paraId="11364C3B" w14:textId="77777777" w:rsidR="00C14570" w:rsidRPr="00C14570" w:rsidRDefault="00C14570" w:rsidP="00C14570">
      <w:pPr>
        <w:rPr>
          <w:lang w:val="en-US"/>
        </w:rPr>
      </w:pPr>
      <w:r w:rsidRPr="00C14570">
        <w:rPr>
          <w:lang w:val="en-US"/>
        </w:rPr>
        <w:t xml:space="preserve">    overflow: hidden;</w:t>
      </w:r>
    </w:p>
    <w:p w14:paraId="6B171F7D" w14:textId="77777777" w:rsidR="00C14570" w:rsidRPr="00C14570" w:rsidRDefault="00C14570" w:rsidP="00C14570">
      <w:pPr>
        <w:rPr>
          <w:lang w:val="en-US"/>
        </w:rPr>
      </w:pPr>
      <w:r w:rsidRPr="00C14570">
        <w:rPr>
          <w:lang w:val="en-US"/>
        </w:rPr>
        <w:t>}</w:t>
      </w:r>
    </w:p>
    <w:p w14:paraId="711FF71E" w14:textId="77777777" w:rsidR="00C14570" w:rsidRPr="00C14570" w:rsidRDefault="00C14570" w:rsidP="00C14570">
      <w:pPr>
        <w:rPr>
          <w:lang w:val="en-US"/>
        </w:rPr>
      </w:pPr>
    </w:p>
    <w:p w14:paraId="72582BB6" w14:textId="77777777" w:rsidR="00C14570" w:rsidRPr="00C14570" w:rsidRDefault="00C14570" w:rsidP="00C14570">
      <w:pPr>
        <w:rPr>
          <w:lang w:val="en-US"/>
        </w:rPr>
      </w:pPr>
      <w:r w:rsidRPr="00C14570">
        <w:rPr>
          <w:lang w:val="en-US"/>
        </w:rPr>
        <w:t>.shape .details {</w:t>
      </w:r>
    </w:p>
    <w:p w14:paraId="3B91E206" w14:textId="77777777" w:rsidR="00C14570" w:rsidRPr="00C14570" w:rsidRDefault="00C14570" w:rsidP="00C14570">
      <w:pPr>
        <w:rPr>
          <w:lang w:val="en-US"/>
        </w:rPr>
      </w:pPr>
      <w:r w:rsidRPr="00C14570">
        <w:rPr>
          <w:lang w:val="en-US"/>
        </w:rPr>
        <w:t xml:space="preserve">    display: none;</w:t>
      </w:r>
    </w:p>
    <w:p w14:paraId="6698D239" w14:textId="77777777" w:rsidR="00C14570" w:rsidRPr="00C14570" w:rsidRDefault="00C14570" w:rsidP="00C14570">
      <w:pPr>
        <w:rPr>
          <w:lang w:val="en-US"/>
        </w:rPr>
      </w:pPr>
      <w:r w:rsidRPr="00C14570">
        <w:rPr>
          <w:lang w:val="en-US"/>
        </w:rPr>
        <w:t xml:space="preserve">    width: 310px;</w:t>
      </w:r>
    </w:p>
    <w:p w14:paraId="0FC5D0F1" w14:textId="77777777" w:rsidR="00C14570" w:rsidRPr="00C14570" w:rsidRDefault="00C14570" w:rsidP="00C14570">
      <w:pPr>
        <w:rPr>
          <w:lang w:val="en-US"/>
        </w:rPr>
      </w:pPr>
      <w:r w:rsidRPr="00C14570">
        <w:rPr>
          <w:lang w:val="en-US"/>
        </w:rPr>
        <w:t xml:space="preserve">    height: 310px;</w:t>
      </w:r>
    </w:p>
    <w:p w14:paraId="32ED672C" w14:textId="77777777" w:rsidR="00C14570" w:rsidRPr="00C14570" w:rsidRDefault="00C14570" w:rsidP="00C14570">
      <w:pPr>
        <w:rPr>
          <w:lang w:val="en-US"/>
        </w:rPr>
      </w:pPr>
      <w:r w:rsidRPr="00C14570">
        <w:rPr>
          <w:lang w:val="en-US"/>
        </w:rPr>
        <w:t xml:space="preserve">    padding-top: 60px;</w:t>
      </w:r>
    </w:p>
    <w:p w14:paraId="589BD09C" w14:textId="77777777" w:rsidR="00C14570" w:rsidRPr="00C14570" w:rsidRDefault="00C14570" w:rsidP="00C14570">
      <w:pPr>
        <w:rPr>
          <w:lang w:val="en-US"/>
        </w:rPr>
      </w:pPr>
      <w:r w:rsidRPr="00C14570">
        <w:rPr>
          <w:lang w:val="en-US"/>
        </w:rPr>
        <w:t xml:space="preserve">    color: #ffffff;</w:t>
      </w:r>
    </w:p>
    <w:p w14:paraId="6C9ED167" w14:textId="77777777" w:rsidR="00C14570" w:rsidRPr="00C14570" w:rsidRDefault="00C14570" w:rsidP="00C14570">
      <w:pPr>
        <w:rPr>
          <w:lang w:val="en-US"/>
        </w:rPr>
      </w:pPr>
      <w:r w:rsidRPr="00C14570">
        <w:rPr>
          <w:lang w:val="en-US"/>
        </w:rPr>
        <w:t xml:space="preserve">    background-color: rgba(75, 90, 120, 0.9);</w:t>
      </w:r>
    </w:p>
    <w:p w14:paraId="23D4495E" w14:textId="77777777" w:rsidR="00C14570" w:rsidRPr="00C14570" w:rsidRDefault="00C14570" w:rsidP="00C14570">
      <w:pPr>
        <w:rPr>
          <w:lang w:val="en-US"/>
        </w:rPr>
      </w:pPr>
      <w:r w:rsidRPr="00C14570">
        <w:rPr>
          <w:lang w:val="en-US"/>
        </w:rPr>
        <w:t>}</w:t>
      </w:r>
    </w:p>
    <w:p w14:paraId="220F52D3" w14:textId="77777777" w:rsidR="00C14570" w:rsidRPr="00C14570" w:rsidRDefault="00C14570" w:rsidP="00C14570">
      <w:pPr>
        <w:rPr>
          <w:lang w:val="en-US"/>
        </w:rPr>
      </w:pPr>
    </w:p>
    <w:p w14:paraId="40E91A8E" w14:textId="77777777" w:rsidR="00C14570" w:rsidRPr="00C14570" w:rsidRDefault="00C14570" w:rsidP="00C14570">
      <w:pPr>
        <w:rPr>
          <w:lang w:val="en-US"/>
        </w:rPr>
      </w:pPr>
      <w:r w:rsidRPr="00C14570">
        <w:rPr>
          <w:lang w:val="en-US"/>
        </w:rPr>
        <w:t>.details header {</w:t>
      </w:r>
    </w:p>
    <w:p w14:paraId="49AC9260" w14:textId="77777777" w:rsidR="00C14570" w:rsidRPr="00C14570" w:rsidRDefault="00C14570" w:rsidP="00C14570">
      <w:pPr>
        <w:rPr>
          <w:lang w:val="en-US"/>
        </w:rPr>
      </w:pPr>
      <w:r w:rsidRPr="00C14570">
        <w:rPr>
          <w:lang w:val="en-US"/>
        </w:rPr>
        <w:t xml:space="preserve">    display: block;</w:t>
      </w:r>
    </w:p>
    <w:p w14:paraId="7C785014" w14:textId="77777777" w:rsidR="00C14570" w:rsidRPr="00C14570" w:rsidRDefault="00C14570" w:rsidP="00C14570">
      <w:pPr>
        <w:rPr>
          <w:lang w:val="en-US"/>
        </w:rPr>
      </w:pPr>
      <w:r w:rsidRPr="00C14570">
        <w:rPr>
          <w:lang w:val="en-US"/>
        </w:rPr>
        <w:t xml:space="preserve">    padding-bottom: 10px;</w:t>
      </w:r>
    </w:p>
    <w:p w14:paraId="2EA4FBFD" w14:textId="77777777" w:rsidR="00C14570" w:rsidRPr="00C14570" w:rsidRDefault="00C14570" w:rsidP="00C14570">
      <w:pPr>
        <w:rPr>
          <w:lang w:val="en-US"/>
        </w:rPr>
      </w:pPr>
      <w:r w:rsidRPr="00C14570">
        <w:rPr>
          <w:lang w:val="en-US"/>
        </w:rPr>
        <w:t xml:space="preserve">    font-size: 26px;</w:t>
      </w:r>
    </w:p>
    <w:p w14:paraId="0A63E1F8" w14:textId="77777777" w:rsidR="00C14570" w:rsidRPr="00C14570" w:rsidRDefault="00C14570" w:rsidP="00C14570">
      <w:pPr>
        <w:rPr>
          <w:lang w:val="en-US"/>
        </w:rPr>
      </w:pPr>
      <w:r w:rsidRPr="00C14570">
        <w:rPr>
          <w:lang w:val="en-US"/>
        </w:rPr>
        <w:t xml:space="preserve">    text-transform: uppercase;</w:t>
      </w:r>
    </w:p>
    <w:p w14:paraId="34E09E64" w14:textId="77777777" w:rsidR="00C14570" w:rsidRPr="00C14570" w:rsidRDefault="00C14570" w:rsidP="00C14570">
      <w:pPr>
        <w:rPr>
          <w:lang w:val="en-US"/>
        </w:rPr>
      </w:pPr>
      <w:r w:rsidRPr="00C14570">
        <w:rPr>
          <w:lang w:val="en-US"/>
        </w:rPr>
        <w:t xml:space="preserve">    border-bottom: 1px solid #cccccc;</w:t>
      </w:r>
    </w:p>
    <w:p w14:paraId="28293E1E" w14:textId="77777777" w:rsidR="00C14570" w:rsidRPr="00C14570" w:rsidRDefault="00C14570" w:rsidP="00C14570">
      <w:pPr>
        <w:rPr>
          <w:lang w:val="en-US"/>
        </w:rPr>
      </w:pPr>
      <w:r w:rsidRPr="00C14570">
        <w:rPr>
          <w:lang w:val="en-US"/>
        </w:rPr>
        <w:t>}</w:t>
      </w:r>
    </w:p>
    <w:p w14:paraId="5140CBEE" w14:textId="77777777" w:rsidR="00C14570" w:rsidRPr="00C14570" w:rsidRDefault="00C14570" w:rsidP="00C14570">
      <w:pPr>
        <w:rPr>
          <w:lang w:val="en-US"/>
        </w:rPr>
      </w:pPr>
    </w:p>
    <w:p w14:paraId="3DDC4ACB" w14:textId="77777777" w:rsidR="00C14570" w:rsidRPr="00C14570" w:rsidRDefault="00C14570" w:rsidP="00C14570">
      <w:pPr>
        <w:rPr>
          <w:lang w:val="en-US"/>
        </w:rPr>
      </w:pPr>
      <w:r w:rsidRPr="00C14570">
        <w:rPr>
          <w:lang w:val="en-US"/>
        </w:rPr>
        <w:t>.details p {</w:t>
      </w:r>
    </w:p>
    <w:p w14:paraId="472E25B6" w14:textId="77777777" w:rsidR="00C14570" w:rsidRPr="00C14570" w:rsidRDefault="00C14570" w:rsidP="00C14570">
      <w:pPr>
        <w:rPr>
          <w:lang w:val="en-US"/>
        </w:rPr>
      </w:pPr>
      <w:r w:rsidRPr="00C14570">
        <w:rPr>
          <w:lang w:val="en-US"/>
        </w:rPr>
        <w:t xml:space="preserve">    width: 70%;</w:t>
      </w:r>
    </w:p>
    <w:p w14:paraId="50699A66" w14:textId="77777777" w:rsidR="00C14570" w:rsidRPr="00C14570" w:rsidRDefault="00C14570" w:rsidP="00C14570">
      <w:pPr>
        <w:rPr>
          <w:lang w:val="en-US"/>
        </w:rPr>
      </w:pPr>
      <w:r w:rsidRPr="00C14570">
        <w:rPr>
          <w:lang w:val="en-US"/>
        </w:rPr>
        <w:t xml:space="preserve">    margin: 10px auto;</w:t>
      </w:r>
    </w:p>
    <w:p w14:paraId="7E550861" w14:textId="77777777" w:rsidR="00C14570" w:rsidRPr="00C14570" w:rsidRDefault="00C14570" w:rsidP="00C14570">
      <w:pPr>
        <w:rPr>
          <w:lang w:val="en-US"/>
        </w:rPr>
      </w:pPr>
      <w:r w:rsidRPr="00C14570">
        <w:rPr>
          <w:lang w:val="en-US"/>
        </w:rPr>
        <w:t xml:space="preserve">    line-height: 1.4;</w:t>
      </w:r>
    </w:p>
    <w:p w14:paraId="1F2F5C77" w14:textId="77777777" w:rsidR="00C14570" w:rsidRPr="00C14570" w:rsidRDefault="00C14570" w:rsidP="00C14570">
      <w:pPr>
        <w:rPr>
          <w:lang w:val="en-US"/>
        </w:rPr>
      </w:pPr>
      <w:r w:rsidRPr="00C14570">
        <w:rPr>
          <w:lang w:val="en-US"/>
        </w:rPr>
        <w:t>}</w:t>
      </w:r>
    </w:p>
    <w:p w14:paraId="76FAF201" w14:textId="77777777" w:rsidR="00C14570" w:rsidRPr="00C14570" w:rsidRDefault="00C14570" w:rsidP="00C14570">
      <w:pPr>
        <w:rPr>
          <w:lang w:val="en-US"/>
        </w:rPr>
      </w:pPr>
    </w:p>
    <w:p w14:paraId="14231A16" w14:textId="77777777" w:rsidR="00C14570" w:rsidRPr="00C14570" w:rsidRDefault="00C14570" w:rsidP="00C14570">
      <w:pPr>
        <w:rPr>
          <w:lang w:val="en-US"/>
        </w:rPr>
      </w:pPr>
      <w:r w:rsidRPr="00C14570">
        <w:rPr>
          <w:lang w:val="en-US"/>
        </w:rPr>
        <w:t>.button {</w:t>
      </w:r>
    </w:p>
    <w:p w14:paraId="21AC6C13" w14:textId="77777777" w:rsidR="00C14570" w:rsidRPr="00C14570" w:rsidRDefault="00C14570" w:rsidP="00C14570">
      <w:pPr>
        <w:rPr>
          <w:lang w:val="en-US"/>
        </w:rPr>
      </w:pPr>
      <w:r w:rsidRPr="00C14570">
        <w:rPr>
          <w:lang w:val="en-US"/>
        </w:rPr>
        <w:t xml:space="preserve">    position: relative;</w:t>
      </w:r>
    </w:p>
    <w:p w14:paraId="6EBAE393" w14:textId="77777777" w:rsidR="00C14570" w:rsidRPr="00C14570" w:rsidRDefault="00C14570" w:rsidP="00C14570">
      <w:pPr>
        <w:rPr>
          <w:lang w:val="en-US"/>
        </w:rPr>
      </w:pPr>
      <w:r w:rsidRPr="00C14570">
        <w:rPr>
          <w:lang w:val="en-US"/>
        </w:rPr>
        <w:t xml:space="preserve">    z-index: 2;</w:t>
      </w:r>
    </w:p>
    <w:p w14:paraId="12B973F8" w14:textId="77777777" w:rsidR="00C14570" w:rsidRPr="00C14570" w:rsidRDefault="00C14570" w:rsidP="00C14570">
      <w:pPr>
        <w:rPr>
          <w:lang w:val="en-US"/>
        </w:rPr>
      </w:pPr>
      <w:r w:rsidRPr="00C14570">
        <w:rPr>
          <w:lang w:val="en-US"/>
        </w:rPr>
        <w:t xml:space="preserve">    display: inline-block;</w:t>
      </w:r>
    </w:p>
    <w:p w14:paraId="6FA2A46B" w14:textId="77777777" w:rsidR="00C14570" w:rsidRPr="00C14570" w:rsidRDefault="00C14570" w:rsidP="00C14570">
      <w:pPr>
        <w:rPr>
          <w:lang w:val="en-US"/>
        </w:rPr>
      </w:pPr>
      <w:r w:rsidRPr="00C14570">
        <w:rPr>
          <w:lang w:val="en-US"/>
        </w:rPr>
        <w:t xml:space="preserve">    margin-top: 15px;</w:t>
      </w:r>
    </w:p>
    <w:p w14:paraId="4D8A86F8" w14:textId="77777777" w:rsidR="00C14570" w:rsidRPr="00C14570" w:rsidRDefault="00C14570" w:rsidP="00C14570">
      <w:pPr>
        <w:rPr>
          <w:lang w:val="en-US"/>
        </w:rPr>
      </w:pPr>
      <w:r w:rsidRPr="00C14570">
        <w:rPr>
          <w:lang w:val="en-US"/>
        </w:rPr>
        <w:t xml:space="preserve">    padding: 5px 15px;</w:t>
      </w:r>
    </w:p>
    <w:p w14:paraId="5668B9B9" w14:textId="77777777" w:rsidR="00C14570" w:rsidRPr="00C14570" w:rsidRDefault="00C14570" w:rsidP="00C14570">
      <w:pPr>
        <w:rPr>
          <w:lang w:val="en-US"/>
        </w:rPr>
      </w:pPr>
      <w:r w:rsidRPr="00C14570">
        <w:rPr>
          <w:lang w:val="en-US"/>
        </w:rPr>
        <w:t xml:space="preserve">    text-decoration: none;</w:t>
      </w:r>
    </w:p>
    <w:p w14:paraId="0AA9E20D" w14:textId="77777777" w:rsidR="00C14570" w:rsidRPr="00C14570" w:rsidRDefault="00C14570" w:rsidP="00C14570">
      <w:pPr>
        <w:rPr>
          <w:lang w:val="en-US"/>
        </w:rPr>
      </w:pPr>
      <w:r w:rsidRPr="00C14570">
        <w:rPr>
          <w:lang w:val="en-US"/>
        </w:rPr>
        <w:t xml:space="preserve">    color: #ffffff;</w:t>
      </w:r>
    </w:p>
    <w:p w14:paraId="3251B928" w14:textId="77777777" w:rsidR="00C14570" w:rsidRPr="00C14570" w:rsidRDefault="00C14570" w:rsidP="00C14570">
      <w:pPr>
        <w:rPr>
          <w:lang w:val="en-US"/>
        </w:rPr>
      </w:pPr>
      <w:r w:rsidRPr="00C14570">
        <w:rPr>
          <w:lang w:val="en-US"/>
        </w:rPr>
        <w:t xml:space="preserve">    background-color: #2f3644;</w:t>
      </w:r>
    </w:p>
    <w:p w14:paraId="0439025C" w14:textId="77777777" w:rsidR="00C14570" w:rsidRPr="00C14570" w:rsidRDefault="00C14570" w:rsidP="00C14570">
      <w:pPr>
        <w:rPr>
          <w:lang w:val="en-US"/>
        </w:rPr>
      </w:pPr>
      <w:r w:rsidRPr="00C14570">
        <w:rPr>
          <w:lang w:val="en-US"/>
        </w:rPr>
        <w:t xml:space="preserve">    border-radius: 20px;</w:t>
      </w:r>
    </w:p>
    <w:p w14:paraId="1A1C3A32" w14:textId="77777777" w:rsidR="00C14570" w:rsidRPr="00C14570" w:rsidRDefault="00C14570" w:rsidP="00C14570">
      <w:pPr>
        <w:rPr>
          <w:lang w:val="en-US"/>
        </w:rPr>
      </w:pPr>
      <w:r w:rsidRPr="00C14570">
        <w:rPr>
          <w:lang w:val="en-US"/>
        </w:rPr>
        <w:t>}</w:t>
      </w:r>
    </w:p>
    <w:p w14:paraId="47F16189" w14:textId="77777777" w:rsidR="00C14570" w:rsidRPr="00C14570" w:rsidRDefault="00C14570" w:rsidP="00C14570">
      <w:pPr>
        <w:rPr>
          <w:lang w:val="en-US"/>
        </w:rPr>
      </w:pPr>
    </w:p>
    <w:p w14:paraId="1237A8A7" w14:textId="77777777" w:rsidR="00C14570" w:rsidRPr="00C14570" w:rsidRDefault="00C14570" w:rsidP="00C14570">
      <w:pPr>
        <w:rPr>
          <w:lang w:val="en-US"/>
        </w:rPr>
      </w:pPr>
      <w:r w:rsidRPr="00C14570">
        <w:rPr>
          <w:lang w:val="en-US"/>
        </w:rPr>
        <w:t>.button:hover {</w:t>
      </w:r>
    </w:p>
    <w:p w14:paraId="7C4DC703" w14:textId="77777777" w:rsidR="00C14570" w:rsidRPr="00C14570" w:rsidRDefault="00C14570" w:rsidP="00C14570">
      <w:pPr>
        <w:rPr>
          <w:lang w:val="en-US"/>
        </w:rPr>
      </w:pPr>
      <w:r w:rsidRPr="00C14570">
        <w:rPr>
          <w:lang w:val="en-US"/>
        </w:rPr>
        <w:t xml:space="preserve">    color: #2f3644;</w:t>
      </w:r>
    </w:p>
    <w:p w14:paraId="4ED8AEB5" w14:textId="77777777" w:rsidR="00C14570" w:rsidRPr="00C14570" w:rsidRDefault="00C14570" w:rsidP="00C14570">
      <w:pPr>
        <w:rPr>
          <w:lang w:val="en-US"/>
        </w:rPr>
      </w:pPr>
      <w:r w:rsidRPr="00C14570">
        <w:rPr>
          <w:lang w:val="en-US"/>
        </w:rPr>
        <w:t xml:space="preserve">    background-color: #ffffff;</w:t>
      </w:r>
    </w:p>
    <w:p w14:paraId="69B32FE4" w14:textId="77777777" w:rsidR="00C14570" w:rsidRPr="00C14570" w:rsidRDefault="00C14570" w:rsidP="00C14570">
      <w:pPr>
        <w:rPr>
          <w:lang w:val="en-US"/>
        </w:rPr>
      </w:pPr>
      <w:r w:rsidRPr="00C14570">
        <w:rPr>
          <w:lang w:val="en-US"/>
        </w:rPr>
        <w:t>}</w:t>
      </w:r>
    </w:p>
    <w:p w14:paraId="1A412B60" w14:textId="77777777" w:rsidR="00C14570" w:rsidRPr="00C14570" w:rsidRDefault="00C14570" w:rsidP="00C14570">
      <w:pPr>
        <w:rPr>
          <w:lang w:val="en-US"/>
        </w:rPr>
      </w:pPr>
    </w:p>
    <w:p w14:paraId="5129CAC8" w14:textId="77777777" w:rsidR="00C14570" w:rsidRPr="00C14570" w:rsidRDefault="00C14570" w:rsidP="00C14570">
      <w:pPr>
        <w:rPr>
          <w:lang w:val="en-US"/>
        </w:rPr>
      </w:pPr>
      <w:r w:rsidRPr="00C14570">
        <w:rPr>
          <w:lang w:val="en-US"/>
        </w:rPr>
        <w:t>.shape.techmarkt {</w:t>
      </w:r>
    </w:p>
    <w:p w14:paraId="4B552A61" w14:textId="77777777" w:rsidR="00C14570" w:rsidRPr="00C14570" w:rsidRDefault="00C14570" w:rsidP="00C14570">
      <w:pPr>
        <w:rPr>
          <w:lang w:val="en-US"/>
        </w:rPr>
      </w:pPr>
      <w:r w:rsidRPr="00C14570">
        <w:rPr>
          <w:lang w:val="en-US"/>
        </w:rPr>
        <w:t xml:space="preserve">    background: url("techmarkt.jpg") no-repeat 30% 0%;</w:t>
      </w:r>
    </w:p>
    <w:p w14:paraId="1D47AF45" w14:textId="77777777" w:rsidR="00C14570" w:rsidRPr="00C14570" w:rsidRDefault="00C14570" w:rsidP="00C14570">
      <w:pPr>
        <w:rPr>
          <w:lang w:val="en-US"/>
        </w:rPr>
      </w:pPr>
      <w:r w:rsidRPr="00C14570">
        <w:rPr>
          <w:lang w:val="en-US"/>
        </w:rPr>
        <w:t>}</w:t>
      </w:r>
    </w:p>
    <w:p w14:paraId="621BB059" w14:textId="77777777" w:rsidR="00C14570" w:rsidRPr="00C14570" w:rsidRDefault="00C14570" w:rsidP="00C14570">
      <w:pPr>
        <w:rPr>
          <w:lang w:val="en-US"/>
        </w:rPr>
      </w:pPr>
    </w:p>
    <w:p w14:paraId="5B492EB5" w14:textId="77777777" w:rsidR="00C14570" w:rsidRPr="00C14570" w:rsidRDefault="00C14570" w:rsidP="00C14570">
      <w:pPr>
        <w:rPr>
          <w:lang w:val="en-US"/>
        </w:rPr>
      </w:pPr>
      <w:r w:rsidRPr="00C14570">
        <w:rPr>
          <w:lang w:val="en-US"/>
        </w:rPr>
        <w:t>.shape.nerds {</w:t>
      </w:r>
    </w:p>
    <w:p w14:paraId="2191B092" w14:textId="77777777" w:rsidR="00C14570" w:rsidRPr="00C14570" w:rsidRDefault="00C14570" w:rsidP="00C14570">
      <w:pPr>
        <w:rPr>
          <w:lang w:val="en-US"/>
        </w:rPr>
      </w:pPr>
      <w:r w:rsidRPr="00C14570">
        <w:rPr>
          <w:lang w:val="en-US"/>
        </w:rPr>
        <w:t xml:space="preserve">    background:url("nerds.jpg") no-repeat 30% 0%;</w:t>
      </w:r>
    </w:p>
    <w:p w14:paraId="6D2F8A35" w14:textId="77777777" w:rsidR="00C14570" w:rsidRPr="00C14570" w:rsidRDefault="00C14570" w:rsidP="00C14570">
      <w:pPr>
        <w:rPr>
          <w:lang w:val="en-US"/>
        </w:rPr>
      </w:pPr>
      <w:r w:rsidRPr="00C14570">
        <w:rPr>
          <w:lang w:val="en-US"/>
        </w:rPr>
        <w:t>}</w:t>
      </w:r>
    </w:p>
    <w:p w14:paraId="53D603CC" w14:textId="77777777" w:rsidR="00C14570" w:rsidRPr="00C14570" w:rsidRDefault="00C14570" w:rsidP="00C14570">
      <w:pPr>
        <w:rPr>
          <w:lang w:val="en-US"/>
        </w:rPr>
      </w:pPr>
    </w:p>
    <w:p w14:paraId="545C7C5B" w14:textId="77777777" w:rsidR="00C14570" w:rsidRPr="00C14570" w:rsidRDefault="00C14570" w:rsidP="00C14570">
      <w:pPr>
        <w:rPr>
          <w:lang w:val="en-US"/>
        </w:rPr>
      </w:pPr>
      <w:r w:rsidRPr="00C14570">
        <w:rPr>
          <w:lang w:val="en-US"/>
        </w:rPr>
        <w:t>.shape:hover .details {</w:t>
      </w:r>
    </w:p>
    <w:p w14:paraId="7B1B8154" w14:textId="77777777" w:rsidR="00C14570" w:rsidRPr="00C14570" w:rsidRDefault="00C14570" w:rsidP="00C14570">
      <w:pPr>
        <w:rPr>
          <w:lang w:val="en-US"/>
        </w:rPr>
      </w:pPr>
      <w:r w:rsidRPr="00C14570">
        <w:rPr>
          <w:lang w:val="en-US"/>
        </w:rPr>
        <w:t xml:space="preserve">    display: block;</w:t>
      </w:r>
    </w:p>
    <w:p w14:paraId="693D5E49" w14:textId="77777777" w:rsidR="00C14570" w:rsidRPr="00C14570" w:rsidRDefault="00C14570" w:rsidP="00C14570">
      <w:pPr>
        <w:rPr>
          <w:lang w:val="en-US"/>
        </w:rPr>
      </w:pPr>
      <w:r w:rsidRPr="00C14570">
        <w:rPr>
          <w:lang w:val="en-US"/>
        </w:rPr>
        <w:t>}</w:t>
      </w:r>
    </w:p>
    <w:p w14:paraId="72571093" w14:textId="77777777" w:rsidR="00C14570" w:rsidRPr="00C14570" w:rsidRDefault="00C14570" w:rsidP="00C14570">
      <w:pPr>
        <w:rPr>
          <w:lang w:val="en-US"/>
        </w:rPr>
      </w:pPr>
    </w:p>
    <w:p w14:paraId="1123D37D" w14:textId="77777777" w:rsidR="00C14570" w:rsidRPr="00C14570" w:rsidRDefault="00C14570" w:rsidP="00C14570">
      <w:pPr>
        <w:rPr>
          <w:lang w:val="en-US"/>
        </w:rPr>
      </w:pPr>
      <w:r w:rsidRPr="00C14570">
        <w:rPr>
          <w:lang w:val="en-US"/>
        </w:rPr>
        <w:t>.overlay {</w:t>
      </w:r>
    </w:p>
    <w:p w14:paraId="26750E18" w14:textId="77777777" w:rsidR="00C14570" w:rsidRPr="00C14570" w:rsidRDefault="00C14570" w:rsidP="00C14570">
      <w:pPr>
        <w:rPr>
          <w:lang w:val="en-US"/>
        </w:rPr>
      </w:pPr>
      <w:r w:rsidRPr="00C14570">
        <w:rPr>
          <w:lang w:val="en-US"/>
        </w:rPr>
        <w:t xml:space="preserve">    position: absolute;</w:t>
      </w:r>
    </w:p>
    <w:p w14:paraId="73AA8495" w14:textId="77777777" w:rsidR="00C14570" w:rsidRPr="00C14570" w:rsidRDefault="00C14570" w:rsidP="00C14570">
      <w:pPr>
        <w:rPr>
          <w:lang w:val="en-US"/>
        </w:rPr>
      </w:pPr>
      <w:r w:rsidRPr="00C14570">
        <w:rPr>
          <w:lang w:val="en-US"/>
        </w:rPr>
        <w:t xml:space="preserve">    top: 0;</w:t>
      </w:r>
    </w:p>
    <w:p w14:paraId="6FAD4E79" w14:textId="77777777" w:rsidR="00C14570" w:rsidRPr="00C14570" w:rsidRDefault="00C14570" w:rsidP="00C14570">
      <w:pPr>
        <w:rPr>
          <w:lang w:val="en-US"/>
        </w:rPr>
      </w:pPr>
      <w:r w:rsidRPr="00C14570">
        <w:rPr>
          <w:lang w:val="en-US"/>
        </w:rPr>
        <w:t xml:space="preserve">    left: 0;</w:t>
      </w:r>
    </w:p>
    <w:p w14:paraId="66A86C05" w14:textId="77777777" w:rsidR="00C14570" w:rsidRPr="00C14570" w:rsidRDefault="00C14570" w:rsidP="00C14570">
      <w:pPr>
        <w:rPr>
          <w:lang w:val="en-US"/>
        </w:rPr>
      </w:pPr>
      <w:r w:rsidRPr="00C14570">
        <w:rPr>
          <w:lang w:val="en-US"/>
        </w:rPr>
        <w:t xml:space="preserve">    z-index: 1;</w:t>
      </w:r>
    </w:p>
    <w:p w14:paraId="6644E397" w14:textId="77777777" w:rsidR="00C14570" w:rsidRPr="00C14570" w:rsidRDefault="00C14570" w:rsidP="00C14570">
      <w:pPr>
        <w:rPr>
          <w:lang w:val="en-US"/>
        </w:rPr>
      </w:pPr>
      <w:r w:rsidRPr="00C14570">
        <w:rPr>
          <w:lang w:val="en-US"/>
        </w:rPr>
        <w:t xml:space="preserve">    width: 310px;</w:t>
      </w:r>
    </w:p>
    <w:p w14:paraId="7BDC07A5" w14:textId="77777777" w:rsidR="00C14570" w:rsidRPr="00C14570" w:rsidRDefault="00C14570" w:rsidP="00C14570">
      <w:pPr>
        <w:rPr>
          <w:lang w:val="en-US"/>
        </w:rPr>
      </w:pPr>
      <w:r w:rsidRPr="00C14570">
        <w:rPr>
          <w:lang w:val="en-US"/>
        </w:rPr>
        <w:t xml:space="preserve">    height: 310px;</w:t>
      </w:r>
    </w:p>
    <w:p w14:paraId="431E4572" w14:textId="77777777" w:rsidR="00C14570" w:rsidRPr="00C14570" w:rsidRDefault="00C14570" w:rsidP="00C14570">
      <w:pPr>
        <w:rPr>
          <w:lang w:val="en-US"/>
        </w:rPr>
      </w:pPr>
      <w:r w:rsidRPr="00C14570">
        <w:rPr>
          <w:lang w:val="en-US"/>
        </w:rPr>
        <w:t xml:space="preserve">    font-size: 0;</w:t>
      </w:r>
    </w:p>
    <w:p w14:paraId="7B5AEDAB" w14:textId="77777777" w:rsidR="00C14570" w:rsidRPr="00C14570" w:rsidRDefault="00C14570" w:rsidP="00C14570">
      <w:pPr>
        <w:rPr>
          <w:lang w:val="en-US"/>
        </w:rPr>
      </w:pPr>
      <w:r w:rsidRPr="00C14570">
        <w:rPr>
          <w:lang w:val="en-US"/>
        </w:rPr>
        <w:t xml:space="preserve">    background-repeat: no-repeat;</w:t>
      </w:r>
    </w:p>
    <w:p w14:paraId="6A5CAF5B" w14:textId="77777777" w:rsidR="00C14570" w:rsidRPr="00C14570" w:rsidRDefault="00C14570" w:rsidP="00C14570">
      <w:pPr>
        <w:rPr>
          <w:lang w:val="en-US"/>
        </w:rPr>
      </w:pPr>
      <w:r w:rsidRPr="00C14570">
        <w:rPr>
          <w:lang w:val="en-US"/>
        </w:rPr>
        <w:t xml:space="preserve">    background-position: 0 0;</w:t>
      </w:r>
    </w:p>
    <w:p w14:paraId="00C0282E" w14:textId="77777777" w:rsidR="00C14570" w:rsidRPr="00C14570" w:rsidRDefault="00C14570" w:rsidP="00C14570">
      <w:pPr>
        <w:rPr>
          <w:lang w:val="en-US"/>
        </w:rPr>
      </w:pPr>
      <w:r w:rsidRPr="00C14570">
        <w:rPr>
          <w:lang w:val="en-US"/>
        </w:rPr>
        <w:t xml:space="preserve">    outline: 0;</w:t>
      </w:r>
    </w:p>
    <w:p w14:paraId="66D21253" w14:textId="77777777" w:rsidR="00C14570" w:rsidRPr="00C14570" w:rsidRDefault="00C14570" w:rsidP="00C14570">
      <w:pPr>
        <w:rPr>
          <w:lang w:val="en-US"/>
        </w:rPr>
      </w:pPr>
      <w:r w:rsidRPr="00C14570">
        <w:rPr>
          <w:lang w:val="en-US"/>
        </w:rPr>
        <w:t xml:space="preserve">    transition: transform 0.6s ease-out;</w:t>
      </w:r>
    </w:p>
    <w:p w14:paraId="2415DB0A" w14:textId="77777777" w:rsidR="00C14570" w:rsidRPr="00C14570" w:rsidRDefault="00C14570" w:rsidP="00C14570">
      <w:pPr>
        <w:rPr>
          <w:lang w:val="en-US"/>
        </w:rPr>
      </w:pPr>
      <w:r w:rsidRPr="00C14570">
        <w:rPr>
          <w:lang w:val="en-US"/>
        </w:rPr>
        <w:t xml:space="preserve">    transform: scale(1);</w:t>
      </w:r>
    </w:p>
    <w:p w14:paraId="7580C840" w14:textId="77777777" w:rsidR="00C14570" w:rsidRPr="00C14570" w:rsidRDefault="00C14570" w:rsidP="00C14570">
      <w:pPr>
        <w:rPr>
          <w:lang w:val="en-US"/>
        </w:rPr>
      </w:pPr>
      <w:r w:rsidRPr="00C14570">
        <w:rPr>
          <w:lang w:val="en-US"/>
        </w:rPr>
        <w:t>}</w:t>
      </w:r>
    </w:p>
    <w:p w14:paraId="688F333D" w14:textId="77777777" w:rsidR="00C14570" w:rsidRPr="00C14570" w:rsidRDefault="00C14570" w:rsidP="00C14570">
      <w:pPr>
        <w:rPr>
          <w:lang w:val="en-US"/>
        </w:rPr>
      </w:pPr>
    </w:p>
    <w:p w14:paraId="58AD8BE4" w14:textId="77777777" w:rsidR="00C14570" w:rsidRPr="00C14570" w:rsidRDefault="00C14570" w:rsidP="00C14570">
      <w:pPr>
        <w:rPr>
          <w:lang w:val="en-US"/>
        </w:rPr>
      </w:pPr>
      <w:r w:rsidRPr="00C14570">
        <w:rPr>
          <w:lang w:val="en-US"/>
        </w:rPr>
        <w:t>.shape:hover .overlay {</w:t>
      </w:r>
    </w:p>
    <w:p w14:paraId="14DC96C7" w14:textId="77777777" w:rsidR="00C14570" w:rsidRPr="00C14570" w:rsidRDefault="00C14570" w:rsidP="00C14570">
      <w:pPr>
        <w:rPr>
          <w:lang w:val="en-US"/>
        </w:rPr>
      </w:pPr>
      <w:r w:rsidRPr="00C14570">
        <w:rPr>
          <w:lang w:val="en-US"/>
        </w:rPr>
        <w:t xml:space="preserve">    transform: scale(1.07);</w:t>
      </w:r>
    </w:p>
    <w:p w14:paraId="6D9107D0" w14:textId="77777777" w:rsidR="00C14570" w:rsidRPr="00C14570" w:rsidRDefault="00C14570" w:rsidP="00C14570">
      <w:pPr>
        <w:rPr>
          <w:lang w:val="en-US"/>
        </w:rPr>
      </w:pPr>
      <w:r w:rsidRPr="00C14570">
        <w:rPr>
          <w:lang w:val="en-US"/>
        </w:rPr>
        <w:t>}</w:t>
      </w:r>
    </w:p>
    <w:p w14:paraId="6FE5A741" w14:textId="77777777" w:rsidR="00C14570" w:rsidRPr="00C14570" w:rsidRDefault="00C14570" w:rsidP="00C14570">
      <w:pPr>
        <w:rPr>
          <w:lang w:val="en-US"/>
        </w:rPr>
      </w:pPr>
    </w:p>
    <w:p w14:paraId="584E49A5" w14:textId="77777777" w:rsidR="00C14570" w:rsidRPr="00C14570" w:rsidRDefault="00C14570" w:rsidP="00C14570">
      <w:pPr>
        <w:rPr>
          <w:lang w:val="en-US"/>
        </w:rPr>
      </w:pPr>
      <w:r w:rsidRPr="00C14570">
        <w:rPr>
          <w:lang w:val="en-US"/>
        </w:rPr>
        <w:t>.overlay.octagon {</w:t>
      </w:r>
    </w:p>
    <w:p w14:paraId="4E6C2179" w14:textId="77777777" w:rsidR="00C14570" w:rsidRPr="00C14570" w:rsidRDefault="00C14570" w:rsidP="00C14570">
      <w:pPr>
        <w:rPr>
          <w:lang w:val="en-US"/>
        </w:rPr>
      </w:pPr>
      <w:r w:rsidRPr="00C14570">
        <w:rPr>
          <w:lang w:val="en-US"/>
        </w:rPr>
        <w:t xml:space="preserve">    background-image: url("oct.svg");</w:t>
      </w:r>
    </w:p>
    <w:p w14:paraId="254CF354" w14:textId="77777777" w:rsidR="00C14570" w:rsidRPr="00C14570" w:rsidRDefault="00C14570" w:rsidP="00C14570">
      <w:pPr>
        <w:rPr>
          <w:lang w:val="en-US"/>
        </w:rPr>
      </w:pPr>
      <w:r w:rsidRPr="00C14570">
        <w:rPr>
          <w:lang w:val="en-US"/>
        </w:rPr>
        <w:t>}</w:t>
      </w:r>
    </w:p>
    <w:p w14:paraId="141FA53A" w14:textId="77777777" w:rsidR="00C14570" w:rsidRPr="00C14570" w:rsidRDefault="00C14570" w:rsidP="00C14570">
      <w:pPr>
        <w:rPr>
          <w:lang w:val="en-US"/>
        </w:rPr>
      </w:pPr>
    </w:p>
    <w:p w14:paraId="1D124F08" w14:textId="77777777" w:rsidR="00C14570" w:rsidRPr="00C14570" w:rsidRDefault="00C14570" w:rsidP="00C14570">
      <w:pPr>
        <w:rPr>
          <w:lang w:val="en-US"/>
        </w:rPr>
      </w:pPr>
      <w:r w:rsidRPr="00C14570">
        <w:rPr>
          <w:lang w:val="en-US"/>
        </w:rPr>
        <w:t>.overlay.round {</w:t>
      </w:r>
    </w:p>
    <w:p w14:paraId="626E98C8" w14:textId="77777777" w:rsidR="00C14570" w:rsidRPr="00C14570" w:rsidRDefault="00C14570" w:rsidP="00C14570">
      <w:pPr>
        <w:rPr>
          <w:lang w:val="en-US"/>
        </w:rPr>
      </w:pPr>
      <w:r w:rsidRPr="00C14570">
        <w:rPr>
          <w:lang w:val="en-US"/>
        </w:rPr>
        <w:t xml:space="preserve">    background-image:url("round.svg");</w:t>
      </w:r>
    </w:p>
    <w:p w14:paraId="59D32720" w14:textId="50ECBA16" w:rsidR="00C14570" w:rsidRDefault="00C14570" w:rsidP="00C14570">
      <w:r>
        <w:t>}</w:t>
      </w:r>
    </w:p>
    <w:p w14:paraId="24ABC685" w14:textId="6CEB9EB3" w:rsidR="004E76DA" w:rsidRDefault="004E76DA" w:rsidP="00C14570"/>
    <w:p w14:paraId="53FDEDC9" w14:textId="77777777" w:rsidR="004E76DA" w:rsidRDefault="004E76DA" w:rsidP="004E76DA">
      <w:pPr>
        <w:pStyle w:val="2"/>
      </w:pPr>
      <w:r>
        <w:t>Выдвигающееся описание, шаг 1 </w:t>
      </w:r>
      <w:r>
        <w:rPr>
          <w:bCs/>
          <w:color w:val="999999"/>
          <w:sz w:val="37"/>
          <w:szCs w:val="37"/>
        </w:rPr>
        <w:t>[5/31]</w:t>
      </w:r>
    </w:p>
    <w:p w14:paraId="4F98147B" w14:textId="77777777" w:rsidR="004E76DA" w:rsidRDefault="004E76DA" w:rsidP="004E76D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заданиях этой серии мы создадим интерфейсный блок, похожий на прошлые, но воспользуемся в этот раз другой техникой.</w:t>
      </w:r>
    </w:p>
    <w:p w14:paraId="18569212" w14:textId="77777777" w:rsidR="004E76DA" w:rsidRDefault="004E76DA" w:rsidP="004E76D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Суть данной техники заключается в том, чтобы не создавать в разметке дополнительные блоки для описания, а хранить тексты в пользовательских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атрибутах элементов. В HTML5 пользовательские атрибуты, начинающиеся с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могут быть добавлены любому HTML-элементу для хранения текстовой информации.</w:t>
      </w:r>
    </w:p>
    <w:p w14:paraId="4C2E78C8" w14:textId="77777777" w:rsidR="004E76DA" w:rsidRDefault="004E76DA" w:rsidP="004E76D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Особой прелестью такого подхода является то, что мы можем обращаться к текстовому значению атрибута HTML-элемента непосредственно из CSS. Делается это с помощью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xml:space="preserve">, </w:t>
      </w:r>
      <w:r>
        <w:rPr>
          <w:rFonts w:ascii="Helvetica" w:hAnsi="Helvetica" w:cs="Helvetica"/>
          <w:color w:val="333333"/>
          <w:sz w:val="20"/>
          <w:szCs w:val="20"/>
        </w:rPr>
        <w:lastRenderedPageBreak/>
        <w:t>задающего генерируемое содержимое псевдоэлементов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 которая применяется для добавления значения атрибута HTML-элемента в стилевое свойство.</w:t>
      </w:r>
    </w:p>
    <w:p w14:paraId="2DDC6BFF" w14:textId="77777777" w:rsidR="004E76DA" w:rsidRDefault="004E76DA" w:rsidP="004E76D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если у нас есть в разметке элемент </w:t>
      </w:r>
      <w:r>
        <w:rPr>
          <w:rStyle w:val="HTML"/>
          <w:rFonts w:ascii="Consolas" w:hAnsi="Consolas"/>
          <w:color w:val="DD1144"/>
          <w:sz w:val="18"/>
          <w:szCs w:val="18"/>
          <w:bdr w:val="single" w:sz="6" w:space="2" w:color="E1E1E8" w:frame="1"/>
          <w:shd w:val="clear" w:color="auto" w:fill="F7F7F9"/>
        </w:rPr>
        <w:t>&lt;p data-text="hello"&gt;world&lt;/p&gt;</w:t>
      </w:r>
      <w:r>
        <w:rPr>
          <w:rFonts w:ascii="Helvetica" w:hAnsi="Helvetica" w:cs="Helvetica"/>
          <w:color w:val="333333"/>
          <w:sz w:val="20"/>
          <w:szCs w:val="20"/>
        </w:rPr>
        <w:t>, то мы можем получить надпись «hello world», взяв «hello» из атрибута </w:t>
      </w:r>
      <w:r>
        <w:rPr>
          <w:rStyle w:val="HTML"/>
          <w:rFonts w:ascii="Consolas" w:hAnsi="Consolas"/>
          <w:color w:val="DD1144"/>
          <w:sz w:val="18"/>
          <w:szCs w:val="18"/>
          <w:bdr w:val="single" w:sz="6" w:space="2" w:color="E1E1E8" w:frame="1"/>
          <w:shd w:val="clear" w:color="auto" w:fill="F7F7F9"/>
        </w:rPr>
        <w:t>data-text</w:t>
      </w:r>
      <w:r>
        <w:rPr>
          <w:rFonts w:ascii="Helvetica" w:hAnsi="Helvetica" w:cs="Helvetica"/>
          <w:color w:val="333333"/>
          <w:sz w:val="20"/>
          <w:szCs w:val="20"/>
        </w:rPr>
        <w:t> в CSS и отобразив его в псевдоэлементе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7C27D938" w14:textId="77777777" w:rsidR="004E76DA" w:rsidRPr="004E76DA" w:rsidRDefault="004E76DA" w:rsidP="004E76DA">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p::before {</w:t>
      </w:r>
    </w:p>
    <w:p w14:paraId="1FC53367" w14:textId="77777777" w:rsidR="004E76DA" w:rsidRPr="004E76DA" w:rsidRDefault="004E76DA" w:rsidP="004E76DA">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 xml:space="preserve">    content: attr(data-text) " ";</w:t>
      </w:r>
    </w:p>
    <w:p w14:paraId="6B51CC35" w14:textId="77777777" w:rsidR="004E76DA" w:rsidRDefault="004E76DA" w:rsidP="004E76DA">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C140CA2" w14:textId="77777777" w:rsidR="004E76DA" w:rsidRDefault="004E76DA" w:rsidP="004E76D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давайте хранить тексты в атрибутах ссылки: заголовок блока в тексте атрибута </w:t>
      </w:r>
      <w:r>
        <w:rPr>
          <w:rStyle w:val="HTML"/>
          <w:rFonts w:ascii="Consolas" w:hAnsi="Consolas"/>
          <w:color w:val="DD1144"/>
          <w:sz w:val="18"/>
          <w:szCs w:val="18"/>
          <w:bdr w:val="single" w:sz="6" w:space="2" w:color="E1E1E8" w:frame="1"/>
          <w:shd w:val="clear" w:color="auto" w:fill="F7F7F9"/>
        </w:rPr>
        <w:t>data-title</w:t>
      </w:r>
      <w:r>
        <w:rPr>
          <w:rFonts w:ascii="Helvetica" w:hAnsi="Helvetica" w:cs="Helvetica"/>
          <w:color w:val="333333"/>
          <w:sz w:val="20"/>
          <w:szCs w:val="20"/>
        </w:rPr>
        <w:t>, а описательную часть — в атрибуте </w:t>
      </w:r>
      <w:r>
        <w:rPr>
          <w:rStyle w:val="HTML"/>
          <w:rFonts w:ascii="Consolas" w:hAnsi="Consolas"/>
          <w:color w:val="DD1144"/>
          <w:sz w:val="18"/>
          <w:szCs w:val="18"/>
          <w:bdr w:val="single" w:sz="6" w:space="2" w:color="E1E1E8" w:frame="1"/>
          <w:shd w:val="clear" w:color="auto" w:fill="F7F7F9"/>
        </w:rPr>
        <w:t>data-description</w:t>
      </w:r>
      <w:r>
        <w:rPr>
          <w:rFonts w:ascii="Helvetica" w:hAnsi="Helvetica" w:cs="Helvetica"/>
          <w:color w:val="333333"/>
          <w:sz w:val="20"/>
          <w:szCs w:val="20"/>
        </w:rPr>
        <w:t>. Соответственно заголовок будем выводить в качестве контента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описание — содержимым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0502A833" w14:textId="77777777" w:rsidR="005412ED" w:rsidRPr="005412ED" w:rsidRDefault="005412ED" w:rsidP="005412ED">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1</w:t>
      </w:r>
      <w:r w:rsidRPr="005412ED">
        <w:rPr>
          <w:rFonts w:ascii="Helvetica" w:eastAsia="Times New Roman" w:hAnsi="Helvetica" w:cs="Helvetica"/>
          <w:color w:val="333333"/>
          <w:sz w:val="20"/>
          <w:szCs w:val="20"/>
          <w:lang w:eastAsia="ru-RU"/>
        </w:rPr>
        <w:t>Добавьте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.caption-link::before</w:t>
      </w:r>
      <w:r w:rsidRPr="005412ED">
        <w:rPr>
          <w:rFonts w:ascii="Helvetica" w:eastAsia="Times New Roman" w:hAnsi="Helvetica" w:cs="Helvetica"/>
          <w:color w:val="333333"/>
          <w:sz w:val="20"/>
          <w:szCs w:val="20"/>
          <w:lang w:eastAsia="ru-RU"/>
        </w:rPr>
        <w:t>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 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attr(data-title)</w:t>
      </w:r>
      <w:r w:rsidRPr="005412ED">
        <w:rPr>
          <w:rFonts w:ascii="Helvetica" w:eastAsia="Times New Roman" w:hAnsi="Helvetica" w:cs="Helvetica"/>
          <w:color w:val="333333"/>
          <w:sz w:val="20"/>
          <w:szCs w:val="20"/>
          <w:lang w:eastAsia="ru-RU"/>
        </w:rPr>
        <w:t>.</w:t>
      </w:r>
    </w:p>
    <w:p w14:paraId="51FB4E05" w14:textId="77777777" w:rsidR="005412ED" w:rsidRPr="005412ED" w:rsidRDefault="005412ED" w:rsidP="005412ED">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2</w:t>
      </w:r>
      <w:r w:rsidRPr="005412ED">
        <w:rPr>
          <w:rFonts w:ascii="Helvetica" w:eastAsia="Times New Roman" w:hAnsi="Helvetica" w:cs="Helvetica"/>
          <w:color w:val="333333"/>
          <w:sz w:val="20"/>
          <w:szCs w:val="20"/>
          <w:lang w:eastAsia="ru-RU"/>
        </w:rPr>
        <w:t>А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.caption-link::after</w:t>
      </w:r>
      <w:r w:rsidRPr="005412ED">
        <w:rPr>
          <w:rFonts w:ascii="Helvetica" w:eastAsia="Times New Roman" w:hAnsi="Helvetica" w:cs="Helvetica"/>
          <w:color w:val="333333"/>
          <w:sz w:val="20"/>
          <w:szCs w:val="20"/>
          <w:lang w:eastAsia="ru-RU"/>
        </w:rPr>
        <w:t> —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attr(data-description)</w:t>
      </w:r>
      <w:r w:rsidRPr="005412ED">
        <w:rPr>
          <w:rFonts w:ascii="Helvetica" w:eastAsia="Times New Roman" w:hAnsi="Helvetica" w:cs="Helvetica"/>
          <w:color w:val="333333"/>
          <w:sz w:val="20"/>
          <w:szCs w:val="20"/>
          <w:lang w:eastAsia="ru-RU"/>
        </w:rPr>
        <w:t>.</w:t>
      </w:r>
    </w:p>
    <w:p w14:paraId="3403943A" w14:textId="77777777" w:rsidR="005D1404" w:rsidRDefault="005D1404" w:rsidP="005D1404">
      <w:pPr>
        <w:pStyle w:val="2"/>
      </w:pPr>
      <w:r>
        <w:t>Выдвигающееся описание, шаг 2 </w:t>
      </w:r>
      <w:r>
        <w:rPr>
          <w:bCs/>
          <w:color w:val="999999"/>
          <w:sz w:val="37"/>
          <w:szCs w:val="37"/>
        </w:rPr>
        <w:t>[6/31]</w:t>
      </w:r>
    </w:p>
    <w:p w14:paraId="085A4DCA" w14:textId="77777777" w:rsidR="005D1404" w:rsidRDefault="005D1404" w:rsidP="005D14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реализуем плавное появление и сокрытие блока с текстовой информацией.</w:t>
      </w:r>
    </w:p>
    <w:p w14:paraId="0B66F443" w14:textId="77777777" w:rsidR="005D1404" w:rsidRDefault="005D1404" w:rsidP="005D14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07B55276" w14:textId="77777777" w:rsidR="005D1404" w:rsidRDefault="005D1404" w:rsidP="005D1404">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Спрячем псевдоэлементы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под картинку в блоке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отрицательным значением свойства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52291B1C" w14:textId="77777777" w:rsidR="005D1404" w:rsidRDefault="005D1404" w:rsidP="005D1404">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наведению на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будем сдвигать картинку на расстояние, равное ширине картинки, вправо, так чтобы блок с описанием становился видимым, оставаясь на прежнем месте.</w:t>
      </w:r>
    </w:p>
    <w:p w14:paraId="0E01DB64" w14:textId="77777777" w:rsidR="005D1404" w:rsidRDefault="005D1404" w:rsidP="005D1404">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Ограничим область видимости за границей блока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чтобы визуально казалось, что картинка плавно уезжает и скрывается.</w:t>
      </w:r>
    </w:p>
    <w:p w14:paraId="7B94B43C" w14:textId="77777777" w:rsidR="001A5309" w:rsidRPr="001A5309" w:rsidRDefault="001A5309" w:rsidP="001A5309">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1</w:t>
      </w:r>
      <w:r w:rsidRPr="001A5309">
        <w:rPr>
          <w:rFonts w:ascii="Helvetica" w:eastAsia="Times New Roman" w:hAnsi="Helvetica" w:cs="Helvetica"/>
          <w:color w:val="333333"/>
          <w:sz w:val="20"/>
          <w:szCs w:val="20"/>
          <w:lang w:eastAsia="ru-RU"/>
        </w:rPr>
        <w:t>Псевдоэлементам </w:t>
      </w:r>
      <w:r w:rsidRPr="001A5309">
        <w:rPr>
          <w:rFonts w:ascii="Consolas" w:eastAsia="Times New Roman" w:hAnsi="Consolas" w:cs="Courier New"/>
          <w:color w:val="DD1144"/>
          <w:sz w:val="18"/>
          <w:szCs w:val="18"/>
          <w:bdr w:val="single" w:sz="6" w:space="2" w:color="E1E1E8" w:frame="1"/>
          <w:shd w:val="clear" w:color="auto" w:fill="F7F7F9"/>
          <w:lang w:eastAsia="ru-RU"/>
        </w:rPr>
        <w:t>.caption-link::before</w:t>
      </w:r>
      <w:r w:rsidRPr="001A5309">
        <w:rPr>
          <w:rFonts w:ascii="Helvetica" w:eastAsia="Times New Roman" w:hAnsi="Helvetica" w:cs="Helvetica"/>
          <w:color w:val="333333"/>
          <w:sz w:val="20"/>
          <w:szCs w:val="20"/>
          <w:lang w:eastAsia="ru-RU"/>
        </w:rPr>
        <w:t> и </w:t>
      </w:r>
      <w:r w:rsidRPr="001A5309">
        <w:rPr>
          <w:rFonts w:ascii="Consolas" w:eastAsia="Times New Roman" w:hAnsi="Consolas" w:cs="Courier New"/>
          <w:color w:val="DD1144"/>
          <w:sz w:val="18"/>
          <w:szCs w:val="18"/>
          <w:bdr w:val="single" w:sz="6" w:space="2" w:color="E1E1E8" w:frame="1"/>
          <w:shd w:val="clear" w:color="auto" w:fill="F7F7F9"/>
          <w:lang w:eastAsia="ru-RU"/>
        </w:rPr>
        <w:t>.caption-link::after</w:t>
      </w:r>
      <w:r w:rsidRPr="001A5309">
        <w:rPr>
          <w:rFonts w:ascii="Helvetica" w:eastAsia="Times New Roman" w:hAnsi="Helvetica" w:cs="Helvetica"/>
          <w:color w:val="333333"/>
          <w:sz w:val="20"/>
          <w:szCs w:val="20"/>
          <w:lang w:eastAsia="ru-RU"/>
        </w:rPr>
        <w:t> задайте </w:t>
      </w:r>
      <w:r w:rsidRPr="001A5309">
        <w:rPr>
          <w:rFonts w:ascii="Consolas" w:eastAsia="Times New Roman" w:hAnsi="Consolas" w:cs="Courier New"/>
          <w:color w:val="DD1144"/>
          <w:sz w:val="18"/>
          <w:szCs w:val="18"/>
          <w:bdr w:val="single" w:sz="6" w:space="2" w:color="E1E1E8" w:frame="1"/>
          <w:shd w:val="clear" w:color="auto" w:fill="F7F7F9"/>
          <w:lang w:eastAsia="ru-RU"/>
        </w:rPr>
        <w:t>z-index</w:t>
      </w:r>
      <w:r w:rsidRPr="001A5309">
        <w:rPr>
          <w:rFonts w:ascii="Helvetica" w:eastAsia="Times New Roman" w:hAnsi="Helvetica" w:cs="Helvetica"/>
          <w:color w:val="333333"/>
          <w:sz w:val="20"/>
          <w:szCs w:val="20"/>
          <w:lang w:eastAsia="ru-RU"/>
        </w:rPr>
        <w:t> равный </w:t>
      </w:r>
      <w:r w:rsidRPr="001A5309">
        <w:rPr>
          <w:rFonts w:ascii="Consolas" w:eastAsia="Times New Roman" w:hAnsi="Consolas" w:cs="Courier New"/>
          <w:color w:val="DD1144"/>
          <w:sz w:val="18"/>
          <w:szCs w:val="18"/>
          <w:bdr w:val="single" w:sz="6" w:space="2" w:color="E1E1E8" w:frame="1"/>
          <w:shd w:val="clear" w:color="auto" w:fill="F7F7F9"/>
          <w:lang w:eastAsia="ru-RU"/>
        </w:rPr>
        <w:t>-1</w:t>
      </w:r>
      <w:r w:rsidRPr="001A5309">
        <w:rPr>
          <w:rFonts w:ascii="Helvetica" w:eastAsia="Times New Roman" w:hAnsi="Helvetica" w:cs="Helvetica"/>
          <w:color w:val="333333"/>
          <w:sz w:val="20"/>
          <w:szCs w:val="20"/>
          <w:lang w:eastAsia="ru-RU"/>
        </w:rPr>
        <w:t>.</w:t>
      </w:r>
    </w:p>
    <w:p w14:paraId="12D35869" w14:textId="77777777" w:rsidR="001A5309" w:rsidRPr="001A5309" w:rsidRDefault="001A5309" w:rsidP="001A5309">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2</w:t>
      </w:r>
      <w:r w:rsidRPr="001A5309">
        <w:rPr>
          <w:rFonts w:ascii="Helvetica" w:eastAsia="Times New Roman" w:hAnsi="Helvetica" w:cs="Helvetica"/>
          <w:color w:val="333333"/>
          <w:sz w:val="20"/>
          <w:szCs w:val="20"/>
          <w:lang w:eastAsia="ru-RU"/>
        </w:rPr>
        <w:t>В правило </w:t>
      </w:r>
      <w:r w:rsidRPr="001A5309">
        <w:rPr>
          <w:rFonts w:ascii="Consolas" w:eastAsia="Times New Roman" w:hAnsi="Consolas" w:cs="Courier New"/>
          <w:color w:val="DD1144"/>
          <w:sz w:val="18"/>
          <w:szCs w:val="18"/>
          <w:bdr w:val="single" w:sz="6" w:space="2" w:color="E1E1E8" w:frame="1"/>
          <w:shd w:val="clear" w:color="auto" w:fill="F7F7F9"/>
          <w:lang w:eastAsia="ru-RU"/>
        </w:rPr>
        <w:t>.caption-link:hover img</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transform</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translateX(100%)</w:t>
      </w:r>
      <w:r w:rsidRPr="001A5309">
        <w:rPr>
          <w:rFonts w:ascii="Helvetica" w:eastAsia="Times New Roman" w:hAnsi="Helvetica" w:cs="Helvetica"/>
          <w:color w:val="333333"/>
          <w:sz w:val="20"/>
          <w:szCs w:val="20"/>
          <w:lang w:eastAsia="ru-RU"/>
        </w:rPr>
        <w:t>.</w:t>
      </w:r>
    </w:p>
    <w:p w14:paraId="50F37C4D" w14:textId="77777777" w:rsidR="001A5309" w:rsidRPr="001A5309" w:rsidRDefault="001A5309" w:rsidP="001A5309">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3</w:t>
      </w:r>
      <w:r w:rsidRPr="001A5309">
        <w:rPr>
          <w:rFonts w:ascii="Helvetica" w:eastAsia="Times New Roman" w:hAnsi="Helvetica" w:cs="Helvetica"/>
          <w:color w:val="333333"/>
          <w:sz w:val="20"/>
          <w:szCs w:val="20"/>
          <w:lang w:eastAsia="ru-RU"/>
        </w:rPr>
        <w:t>Блоку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overflow</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hidden</w:t>
      </w:r>
      <w:r w:rsidRPr="001A5309">
        <w:rPr>
          <w:rFonts w:ascii="Helvetica" w:eastAsia="Times New Roman" w:hAnsi="Helvetica" w:cs="Helvetica"/>
          <w:color w:val="333333"/>
          <w:sz w:val="20"/>
          <w:szCs w:val="20"/>
          <w:lang w:eastAsia="ru-RU"/>
        </w:rPr>
        <w:t>.</w:t>
      </w:r>
    </w:p>
    <w:p w14:paraId="27F46CBE" w14:textId="77777777" w:rsidR="001A5309" w:rsidRPr="001A5309" w:rsidRDefault="001A5309" w:rsidP="001A5309">
      <w:pPr>
        <w:spacing w:after="135"/>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color w:val="333333"/>
          <w:sz w:val="20"/>
          <w:szCs w:val="20"/>
          <w:lang w:eastAsia="ru-RU"/>
        </w:rPr>
        <w:t>Проверьте эффект при наведении на блок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p>
    <w:p w14:paraId="7931A83C" w14:textId="77777777" w:rsidR="009E0D07" w:rsidRDefault="009E0D07" w:rsidP="009E0D07">
      <w:pPr>
        <w:pStyle w:val="2"/>
      </w:pPr>
      <w:r>
        <w:t>Выдвигающееся описание, шаг 3 </w:t>
      </w:r>
      <w:r>
        <w:rPr>
          <w:bCs/>
          <w:color w:val="999999"/>
          <w:sz w:val="37"/>
          <w:szCs w:val="37"/>
        </w:rPr>
        <w:t>[7/31]</w:t>
      </w:r>
    </w:p>
    <w:p w14:paraId="011002DB" w14:textId="77777777" w:rsidR="009E0D07" w:rsidRDefault="009E0D07" w:rsidP="009E0D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Эффект по наведению уже сейчас выглядит хорошо. Дополним его ещё немного.</w:t>
      </w:r>
    </w:p>
    <w:p w14:paraId="5E4A452D" w14:textId="77777777" w:rsidR="009E0D07" w:rsidRDefault="009E0D07" w:rsidP="009E0D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сдвинем трансформацией немного влево псевдоэлементы с текстом, а при наведении будем двигать их обратно в нормальное положение. Таким образом создастся эффект синхронного появления текстового блока вместе с сокрытием картинки.</w:t>
      </w:r>
    </w:p>
    <w:p w14:paraId="30983654" w14:textId="77777777" w:rsidR="005D007C" w:rsidRPr="005D007C" w:rsidRDefault="005D007C" w:rsidP="00E972F5">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1</w:t>
      </w:r>
      <w:r w:rsidRPr="005D007C">
        <w:rPr>
          <w:rFonts w:ascii="Helvetica" w:eastAsia="Times New Roman" w:hAnsi="Helvetica" w:cs="Helvetica"/>
          <w:color w:val="333333"/>
          <w:sz w:val="20"/>
          <w:szCs w:val="20"/>
          <w:lang w:eastAsia="ru-RU"/>
        </w:rPr>
        <w:t>Псевдоэлементам </w:t>
      </w:r>
      <w:r w:rsidRPr="005D007C">
        <w:rPr>
          <w:rFonts w:ascii="Consolas" w:eastAsia="Times New Roman" w:hAnsi="Consolas" w:cs="Courier New"/>
          <w:color w:val="DD1144"/>
          <w:sz w:val="18"/>
          <w:szCs w:val="18"/>
          <w:bdr w:val="single" w:sz="6" w:space="2" w:color="E1E1E8" w:frame="1"/>
          <w:shd w:val="clear" w:color="auto" w:fill="F7F7F9"/>
          <w:lang w:eastAsia="ru-RU"/>
        </w:rPr>
        <w:t>.caption-link::before</w:t>
      </w:r>
      <w:r w:rsidRPr="005D007C">
        <w:rPr>
          <w:rFonts w:ascii="Helvetica" w:eastAsia="Times New Roman" w:hAnsi="Helvetica" w:cs="Helvetica"/>
          <w:color w:val="333333"/>
          <w:sz w:val="20"/>
          <w:szCs w:val="20"/>
          <w:lang w:eastAsia="ru-RU"/>
        </w:rPr>
        <w:t> и </w:t>
      </w:r>
      <w:r w:rsidRPr="005D007C">
        <w:rPr>
          <w:rFonts w:ascii="Consolas" w:eastAsia="Times New Roman" w:hAnsi="Consolas" w:cs="Courier New"/>
          <w:color w:val="DD1144"/>
          <w:sz w:val="18"/>
          <w:szCs w:val="18"/>
          <w:bdr w:val="single" w:sz="6" w:space="2" w:color="E1E1E8" w:frame="1"/>
          <w:shd w:val="clear" w:color="auto" w:fill="F7F7F9"/>
          <w:lang w:eastAsia="ru-RU"/>
        </w:rPr>
        <w:t>.caption-link::after</w:t>
      </w:r>
      <w:r w:rsidRPr="005D007C">
        <w:rPr>
          <w:rFonts w:ascii="Helvetica" w:eastAsia="Times New Roman" w:hAnsi="Helvetica" w:cs="Helvetica"/>
          <w:color w:val="333333"/>
          <w:sz w:val="20"/>
          <w:szCs w:val="20"/>
          <w:lang w:eastAsia="ru-RU"/>
        </w:rPr>
        <w:t> задайте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translateX(-80px)</w:t>
      </w:r>
      <w:r w:rsidRPr="005D007C">
        <w:rPr>
          <w:rFonts w:ascii="Helvetica" w:eastAsia="Times New Roman" w:hAnsi="Helvetica" w:cs="Helvetica"/>
          <w:color w:val="333333"/>
          <w:sz w:val="20"/>
          <w:szCs w:val="20"/>
          <w:lang w:eastAsia="ru-RU"/>
        </w:rPr>
        <w:t>.</w:t>
      </w:r>
    </w:p>
    <w:p w14:paraId="5A690A02" w14:textId="77777777" w:rsidR="005D007C" w:rsidRPr="005D007C" w:rsidRDefault="005D007C" w:rsidP="00E972F5">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2</w:t>
      </w:r>
      <w:r w:rsidRPr="005D007C">
        <w:rPr>
          <w:rFonts w:ascii="Helvetica" w:eastAsia="Times New Roman" w:hAnsi="Helvetica" w:cs="Helvetica"/>
          <w:color w:val="333333"/>
          <w:sz w:val="20"/>
          <w:szCs w:val="20"/>
          <w:lang w:eastAsia="ru-RU"/>
        </w:rPr>
        <w:t>А затем по наведению на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 для псевдоэлементов примените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translateX(0)</w:t>
      </w:r>
      <w:r w:rsidRPr="005D007C">
        <w:rPr>
          <w:rFonts w:ascii="Helvetica" w:eastAsia="Times New Roman" w:hAnsi="Helvetica" w:cs="Helvetica"/>
          <w:color w:val="333333"/>
          <w:sz w:val="20"/>
          <w:szCs w:val="20"/>
          <w:lang w:eastAsia="ru-RU"/>
        </w:rPr>
        <w:t>.</w:t>
      </w:r>
    </w:p>
    <w:p w14:paraId="0AB1D23C" w14:textId="77777777" w:rsidR="005D007C" w:rsidRPr="005D007C" w:rsidRDefault="005D007C" w:rsidP="005D007C">
      <w:pPr>
        <w:spacing w:after="135"/>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color w:val="333333"/>
          <w:sz w:val="20"/>
          <w:szCs w:val="20"/>
          <w:lang w:eastAsia="ru-RU"/>
        </w:rPr>
        <w:lastRenderedPageBreak/>
        <w:t>Проверьте эффект при наведении на блок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w:t>
      </w:r>
    </w:p>
    <w:p w14:paraId="1524D226" w14:textId="77777777" w:rsidR="005D007C" w:rsidRPr="005D007C" w:rsidRDefault="005D007C" w:rsidP="005D007C">
      <w:pPr>
        <w:rPr>
          <w:lang w:val="en-US"/>
        </w:rPr>
      </w:pPr>
      <w:r w:rsidRPr="005D007C">
        <w:rPr>
          <w:lang w:val="en-US"/>
        </w:rPr>
        <w:t>&lt;!DOCTYPE html&gt;</w:t>
      </w:r>
    </w:p>
    <w:p w14:paraId="409EB786" w14:textId="77777777" w:rsidR="005D007C" w:rsidRPr="005D007C" w:rsidRDefault="005D007C" w:rsidP="005D007C">
      <w:pPr>
        <w:rPr>
          <w:lang w:val="en-US"/>
        </w:rPr>
      </w:pPr>
      <w:r w:rsidRPr="005D007C">
        <w:rPr>
          <w:lang w:val="en-US"/>
        </w:rPr>
        <w:t>&lt;html lang="ru"&gt;</w:t>
      </w:r>
    </w:p>
    <w:p w14:paraId="23F3609B" w14:textId="77777777" w:rsidR="005D007C" w:rsidRDefault="005D007C" w:rsidP="005D007C">
      <w:r w:rsidRPr="005D007C">
        <w:rPr>
          <w:lang w:val="en-US"/>
        </w:rPr>
        <w:t xml:space="preserve">    </w:t>
      </w:r>
      <w:r>
        <w:t>&lt;head&gt;</w:t>
      </w:r>
    </w:p>
    <w:p w14:paraId="4ACDD461" w14:textId="77777777" w:rsidR="005D007C" w:rsidRDefault="005D007C" w:rsidP="005D007C">
      <w:r>
        <w:t xml:space="preserve">        &lt;title&gt;Выдвигающееся описание, шаг 3&lt;/title&gt;</w:t>
      </w:r>
    </w:p>
    <w:p w14:paraId="55595E4F" w14:textId="77777777" w:rsidR="005D007C" w:rsidRPr="005D007C" w:rsidRDefault="005D007C" w:rsidP="005D007C">
      <w:pPr>
        <w:rPr>
          <w:lang w:val="en-US"/>
        </w:rPr>
      </w:pPr>
      <w:r>
        <w:t xml:space="preserve">        </w:t>
      </w:r>
      <w:r w:rsidRPr="005D007C">
        <w:rPr>
          <w:lang w:val="en-US"/>
        </w:rPr>
        <w:t>&lt;meta charset="utf-8"&gt;</w:t>
      </w:r>
    </w:p>
    <w:p w14:paraId="6083EB11" w14:textId="77777777" w:rsidR="005D007C" w:rsidRPr="005D007C" w:rsidRDefault="005D007C" w:rsidP="005D007C">
      <w:pPr>
        <w:rPr>
          <w:lang w:val="en-US"/>
        </w:rPr>
      </w:pPr>
      <w:r w:rsidRPr="005D007C">
        <w:rPr>
          <w:lang w:val="en-US"/>
        </w:rPr>
        <w:t xml:space="preserve">        &lt;base href="/assets/course76/"&gt;</w:t>
      </w:r>
    </w:p>
    <w:p w14:paraId="3FDDDA5F" w14:textId="77777777" w:rsidR="005D007C" w:rsidRPr="005D007C" w:rsidRDefault="005D007C" w:rsidP="005D007C">
      <w:pPr>
        <w:rPr>
          <w:lang w:val="en-US"/>
        </w:rPr>
      </w:pPr>
      <w:r w:rsidRPr="005D007C">
        <w:rPr>
          <w:lang w:val="en-US"/>
        </w:rPr>
        <w:t xml:space="preserve">        &lt;link href="//fonts.googleapis.com/css?family=Roboto:500,300&amp;subset=latin,cyrillic-ext" rel="stylesheet" type="text/css"&gt;</w:t>
      </w:r>
    </w:p>
    <w:p w14:paraId="3D0F3745" w14:textId="77777777" w:rsidR="005D007C" w:rsidRPr="005D007C" w:rsidRDefault="005D007C" w:rsidP="005D007C">
      <w:pPr>
        <w:rPr>
          <w:lang w:val="en-US"/>
        </w:rPr>
      </w:pPr>
      <w:r w:rsidRPr="005D007C">
        <w:rPr>
          <w:lang w:val="en-US"/>
        </w:rPr>
        <w:t xml:space="preserve">    &lt;/head&gt;</w:t>
      </w:r>
    </w:p>
    <w:p w14:paraId="0BC813DB" w14:textId="77777777" w:rsidR="005D007C" w:rsidRPr="005D007C" w:rsidRDefault="005D007C" w:rsidP="005D007C">
      <w:pPr>
        <w:rPr>
          <w:lang w:val="en-US"/>
        </w:rPr>
      </w:pPr>
      <w:r w:rsidRPr="005D007C">
        <w:rPr>
          <w:lang w:val="en-US"/>
        </w:rPr>
        <w:t xml:space="preserve">    &lt;body&gt;</w:t>
      </w:r>
    </w:p>
    <w:p w14:paraId="15AE7E78" w14:textId="77777777" w:rsidR="005D007C" w:rsidRPr="005D007C" w:rsidRDefault="005D007C" w:rsidP="005D007C">
      <w:pPr>
        <w:rPr>
          <w:lang w:val="en-US"/>
        </w:rPr>
      </w:pPr>
      <w:r w:rsidRPr="005D007C">
        <w:rPr>
          <w:lang w:val="en-US"/>
        </w:rPr>
        <w:t xml:space="preserve">        &lt;section class="works"&gt;</w:t>
      </w:r>
    </w:p>
    <w:p w14:paraId="62368720" w14:textId="77777777" w:rsidR="005D007C" w:rsidRPr="005D007C" w:rsidRDefault="005D007C" w:rsidP="005D007C">
      <w:pPr>
        <w:rPr>
          <w:lang w:val="en-US"/>
        </w:rPr>
      </w:pPr>
      <w:r w:rsidRPr="005D007C">
        <w:rPr>
          <w:lang w:val="en-US"/>
        </w:rPr>
        <w:t xml:space="preserve">            &lt;a class="caption-link" href="#" data-title="Sunset" data-description="</w:t>
      </w:r>
      <w:r>
        <w:t>Сайт</w:t>
      </w:r>
      <w:r w:rsidRPr="005D007C">
        <w:rPr>
          <w:lang w:val="en-US"/>
        </w:rPr>
        <w:t xml:space="preserve"> </w:t>
      </w:r>
      <w:r>
        <w:t>туристического</w:t>
      </w:r>
      <w:r w:rsidRPr="005D007C">
        <w:rPr>
          <w:lang w:val="en-US"/>
        </w:rPr>
        <w:t xml:space="preserve"> </w:t>
      </w:r>
      <w:r>
        <w:t>агентства</w:t>
      </w:r>
      <w:r w:rsidRPr="005D007C">
        <w:rPr>
          <w:lang w:val="en-US"/>
        </w:rPr>
        <w:t xml:space="preserve">, </w:t>
      </w:r>
      <w:r>
        <w:t>специализирующегося</w:t>
      </w:r>
      <w:r w:rsidRPr="005D007C">
        <w:rPr>
          <w:lang w:val="en-US"/>
        </w:rPr>
        <w:t xml:space="preserve"> </w:t>
      </w:r>
      <w:r>
        <w:t>на</w:t>
      </w:r>
      <w:r w:rsidRPr="005D007C">
        <w:rPr>
          <w:lang w:val="en-US"/>
        </w:rPr>
        <w:t xml:space="preserve"> </w:t>
      </w:r>
      <w:r>
        <w:t>незабываемых</w:t>
      </w:r>
      <w:r w:rsidRPr="005D007C">
        <w:rPr>
          <w:lang w:val="en-US"/>
        </w:rPr>
        <w:t xml:space="preserve"> </w:t>
      </w:r>
      <w:r>
        <w:t>поездках</w:t>
      </w:r>
      <w:r w:rsidRPr="005D007C">
        <w:rPr>
          <w:lang w:val="en-US"/>
        </w:rPr>
        <w:t xml:space="preserve"> </w:t>
      </w:r>
      <w:r>
        <w:t>в</w:t>
      </w:r>
      <w:r w:rsidRPr="005D007C">
        <w:rPr>
          <w:lang w:val="en-US"/>
        </w:rPr>
        <w:t xml:space="preserve"> </w:t>
      </w:r>
      <w:r>
        <w:t>тёплые</w:t>
      </w:r>
      <w:r w:rsidRPr="005D007C">
        <w:rPr>
          <w:lang w:val="en-US"/>
        </w:rPr>
        <w:t xml:space="preserve"> </w:t>
      </w:r>
      <w:r>
        <w:t>страны</w:t>
      </w:r>
      <w:r w:rsidRPr="005D007C">
        <w:rPr>
          <w:lang w:val="en-US"/>
        </w:rPr>
        <w:t>."&gt;</w:t>
      </w:r>
    </w:p>
    <w:p w14:paraId="60EAC60B" w14:textId="77777777" w:rsidR="005D007C" w:rsidRPr="005D007C" w:rsidRDefault="005D007C" w:rsidP="005D007C">
      <w:pPr>
        <w:rPr>
          <w:lang w:val="en-US"/>
        </w:rPr>
      </w:pPr>
      <w:r w:rsidRPr="005D007C">
        <w:rPr>
          <w:lang w:val="en-US"/>
        </w:rPr>
        <w:t xml:space="preserve">                &lt;img src="shot-1.jpg" alt="Sunset"&gt;</w:t>
      </w:r>
    </w:p>
    <w:p w14:paraId="29BC71A8" w14:textId="77777777" w:rsidR="005D007C" w:rsidRPr="00FB59EA" w:rsidRDefault="005D007C" w:rsidP="005D007C">
      <w:pPr>
        <w:rPr>
          <w:lang w:val="en-US"/>
        </w:rPr>
      </w:pPr>
      <w:r w:rsidRPr="005D007C">
        <w:rPr>
          <w:lang w:val="en-US"/>
        </w:rPr>
        <w:t xml:space="preserve">            </w:t>
      </w:r>
      <w:r w:rsidRPr="00FB59EA">
        <w:rPr>
          <w:lang w:val="en-US"/>
        </w:rPr>
        <w:t>&lt;/a&gt;</w:t>
      </w:r>
    </w:p>
    <w:p w14:paraId="3D6115D2" w14:textId="77777777" w:rsidR="005D007C" w:rsidRPr="00FB59EA" w:rsidRDefault="005D007C" w:rsidP="005D007C">
      <w:pPr>
        <w:rPr>
          <w:lang w:val="en-US"/>
        </w:rPr>
      </w:pPr>
      <w:r w:rsidRPr="00FB59EA">
        <w:rPr>
          <w:lang w:val="en-US"/>
        </w:rPr>
        <w:t xml:space="preserve">        &lt;/section&gt;</w:t>
      </w:r>
    </w:p>
    <w:p w14:paraId="508EE052" w14:textId="77777777" w:rsidR="005D007C" w:rsidRPr="00FB59EA" w:rsidRDefault="005D007C" w:rsidP="005D007C">
      <w:pPr>
        <w:rPr>
          <w:lang w:val="en-US"/>
        </w:rPr>
      </w:pPr>
      <w:r w:rsidRPr="00FB59EA">
        <w:rPr>
          <w:lang w:val="en-US"/>
        </w:rPr>
        <w:t xml:space="preserve">    &lt;/body&gt;</w:t>
      </w:r>
    </w:p>
    <w:p w14:paraId="263436AF" w14:textId="0B25FC3B" w:rsidR="004E76DA" w:rsidRPr="00FB59EA" w:rsidRDefault="005D007C" w:rsidP="005D007C">
      <w:pPr>
        <w:rPr>
          <w:lang w:val="en-US"/>
        </w:rPr>
      </w:pPr>
      <w:r w:rsidRPr="00FB59EA">
        <w:rPr>
          <w:lang w:val="en-US"/>
        </w:rPr>
        <w:t>&lt;/html&gt;</w:t>
      </w:r>
    </w:p>
    <w:p w14:paraId="4B4A205A" w14:textId="75C7EA05" w:rsidR="005D007C" w:rsidRPr="00FB59EA" w:rsidRDefault="005D007C" w:rsidP="005D007C">
      <w:pPr>
        <w:rPr>
          <w:lang w:val="en-US"/>
        </w:rPr>
      </w:pPr>
    </w:p>
    <w:p w14:paraId="61D3D41C" w14:textId="77777777" w:rsidR="005D007C" w:rsidRPr="005D007C" w:rsidRDefault="005D007C" w:rsidP="005D007C">
      <w:pPr>
        <w:rPr>
          <w:lang w:val="en-US"/>
        </w:rPr>
      </w:pPr>
      <w:r w:rsidRPr="005D007C">
        <w:rPr>
          <w:lang w:val="en-US"/>
        </w:rPr>
        <w:t>html,</w:t>
      </w:r>
    </w:p>
    <w:p w14:paraId="167D2FA2" w14:textId="77777777" w:rsidR="005D007C" w:rsidRPr="005D007C" w:rsidRDefault="005D007C" w:rsidP="005D007C">
      <w:pPr>
        <w:rPr>
          <w:lang w:val="en-US"/>
        </w:rPr>
      </w:pPr>
      <w:r w:rsidRPr="005D007C">
        <w:rPr>
          <w:lang w:val="en-US"/>
        </w:rPr>
        <w:t>body {</w:t>
      </w:r>
    </w:p>
    <w:p w14:paraId="5B991E2F" w14:textId="77777777" w:rsidR="005D007C" w:rsidRPr="005D007C" w:rsidRDefault="005D007C" w:rsidP="005D007C">
      <w:pPr>
        <w:rPr>
          <w:lang w:val="en-US"/>
        </w:rPr>
      </w:pPr>
      <w:r w:rsidRPr="005D007C">
        <w:rPr>
          <w:lang w:val="en-US"/>
        </w:rPr>
        <w:t xml:space="preserve">    margin: 0;</w:t>
      </w:r>
    </w:p>
    <w:p w14:paraId="1C27E417" w14:textId="77777777" w:rsidR="005D007C" w:rsidRPr="005D007C" w:rsidRDefault="005D007C" w:rsidP="005D007C">
      <w:pPr>
        <w:rPr>
          <w:lang w:val="en-US"/>
        </w:rPr>
      </w:pPr>
      <w:r w:rsidRPr="005D007C">
        <w:rPr>
          <w:lang w:val="en-US"/>
        </w:rPr>
        <w:t xml:space="preserve">    padding: 0;</w:t>
      </w:r>
    </w:p>
    <w:p w14:paraId="4166193A" w14:textId="77777777" w:rsidR="005D007C" w:rsidRPr="005D007C" w:rsidRDefault="005D007C" w:rsidP="005D007C">
      <w:pPr>
        <w:rPr>
          <w:lang w:val="en-US"/>
        </w:rPr>
      </w:pPr>
      <w:r w:rsidRPr="005D007C">
        <w:rPr>
          <w:lang w:val="en-US"/>
        </w:rPr>
        <w:t xml:space="preserve">    font-family: "Roboto", sans-serif;</w:t>
      </w:r>
    </w:p>
    <w:p w14:paraId="04E29BDE" w14:textId="77777777" w:rsidR="005D007C" w:rsidRPr="005D007C" w:rsidRDefault="005D007C" w:rsidP="005D007C">
      <w:pPr>
        <w:rPr>
          <w:lang w:val="en-US"/>
        </w:rPr>
      </w:pPr>
      <w:r w:rsidRPr="005D007C">
        <w:rPr>
          <w:lang w:val="en-US"/>
        </w:rPr>
        <w:t xml:space="preserve">    font-size: 14px;</w:t>
      </w:r>
    </w:p>
    <w:p w14:paraId="0482464E" w14:textId="77777777" w:rsidR="005D007C" w:rsidRPr="005D007C" w:rsidRDefault="005D007C" w:rsidP="005D007C">
      <w:pPr>
        <w:rPr>
          <w:lang w:val="en-US"/>
        </w:rPr>
      </w:pPr>
      <w:r w:rsidRPr="005D007C">
        <w:rPr>
          <w:lang w:val="en-US"/>
        </w:rPr>
        <w:t xml:space="preserve">    color: #333333;</w:t>
      </w:r>
    </w:p>
    <w:p w14:paraId="14CFC9B9" w14:textId="77777777" w:rsidR="005D007C" w:rsidRPr="005D007C" w:rsidRDefault="005D007C" w:rsidP="005D007C">
      <w:pPr>
        <w:rPr>
          <w:lang w:val="en-US"/>
        </w:rPr>
      </w:pPr>
      <w:r w:rsidRPr="005D007C">
        <w:rPr>
          <w:lang w:val="en-US"/>
        </w:rPr>
        <w:t xml:space="preserve">    background: #f5f5f5;</w:t>
      </w:r>
    </w:p>
    <w:p w14:paraId="027A7835" w14:textId="77777777" w:rsidR="005D007C" w:rsidRPr="005D007C" w:rsidRDefault="005D007C" w:rsidP="005D007C">
      <w:pPr>
        <w:rPr>
          <w:lang w:val="en-US"/>
        </w:rPr>
      </w:pPr>
      <w:r w:rsidRPr="005D007C">
        <w:rPr>
          <w:lang w:val="en-US"/>
        </w:rPr>
        <w:t>}</w:t>
      </w:r>
    </w:p>
    <w:p w14:paraId="2F622CFF" w14:textId="77777777" w:rsidR="005D007C" w:rsidRPr="005D007C" w:rsidRDefault="005D007C" w:rsidP="005D007C">
      <w:pPr>
        <w:rPr>
          <w:lang w:val="en-US"/>
        </w:rPr>
      </w:pPr>
    </w:p>
    <w:p w14:paraId="6464FEC4" w14:textId="77777777" w:rsidR="005D007C" w:rsidRPr="005D007C" w:rsidRDefault="005D007C" w:rsidP="005D007C">
      <w:pPr>
        <w:rPr>
          <w:lang w:val="en-US"/>
        </w:rPr>
      </w:pPr>
      <w:r w:rsidRPr="005D007C">
        <w:rPr>
          <w:lang w:val="en-US"/>
        </w:rPr>
        <w:t>.works {</w:t>
      </w:r>
    </w:p>
    <w:p w14:paraId="118E84AA" w14:textId="77777777" w:rsidR="005D007C" w:rsidRPr="005D007C" w:rsidRDefault="005D007C" w:rsidP="005D007C">
      <w:pPr>
        <w:rPr>
          <w:lang w:val="en-US"/>
        </w:rPr>
      </w:pPr>
      <w:r w:rsidRPr="005D007C">
        <w:rPr>
          <w:lang w:val="en-US"/>
        </w:rPr>
        <w:t xml:space="preserve">    width: 240px;</w:t>
      </w:r>
    </w:p>
    <w:p w14:paraId="238430F8" w14:textId="77777777" w:rsidR="005D007C" w:rsidRPr="005D007C" w:rsidRDefault="005D007C" w:rsidP="005D007C">
      <w:pPr>
        <w:rPr>
          <w:lang w:val="en-US"/>
        </w:rPr>
      </w:pPr>
      <w:r w:rsidRPr="005D007C">
        <w:rPr>
          <w:lang w:val="en-US"/>
        </w:rPr>
        <w:t xml:space="preserve">    margin: 100px auto;</w:t>
      </w:r>
    </w:p>
    <w:p w14:paraId="21577150" w14:textId="77777777" w:rsidR="005D007C" w:rsidRPr="005D007C" w:rsidRDefault="005D007C" w:rsidP="005D007C">
      <w:pPr>
        <w:rPr>
          <w:lang w:val="en-US"/>
        </w:rPr>
      </w:pPr>
      <w:r w:rsidRPr="005D007C">
        <w:rPr>
          <w:lang w:val="en-US"/>
        </w:rPr>
        <w:t xml:space="preserve">    padding: 20px;</w:t>
      </w:r>
    </w:p>
    <w:p w14:paraId="32A2CE06" w14:textId="77777777" w:rsidR="005D007C" w:rsidRPr="005D007C" w:rsidRDefault="005D007C" w:rsidP="005D007C">
      <w:pPr>
        <w:rPr>
          <w:lang w:val="en-US"/>
        </w:rPr>
      </w:pPr>
      <w:r w:rsidRPr="005D007C">
        <w:rPr>
          <w:lang w:val="en-US"/>
        </w:rPr>
        <w:t xml:space="preserve">    background: white;</w:t>
      </w:r>
    </w:p>
    <w:p w14:paraId="2AC68C5B" w14:textId="77777777" w:rsidR="005D007C" w:rsidRPr="005D007C" w:rsidRDefault="005D007C" w:rsidP="005D007C">
      <w:pPr>
        <w:rPr>
          <w:lang w:val="en-US"/>
        </w:rPr>
      </w:pPr>
      <w:r w:rsidRPr="005D007C">
        <w:rPr>
          <w:lang w:val="en-US"/>
        </w:rPr>
        <w:t xml:space="preserve">    box-shadow: 0 0 3px #cccccc;</w:t>
      </w:r>
    </w:p>
    <w:p w14:paraId="1E03402C" w14:textId="77777777" w:rsidR="005D007C" w:rsidRPr="005D007C" w:rsidRDefault="005D007C" w:rsidP="005D007C">
      <w:pPr>
        <w:rPr>
          <w:lang w:val="en-US"/>
        </w:rPr>
      </w:pPr>
      <w:r w:rsidRPr="005D007C">
        <w:rPr>
          <w:lang w:val="en-US"/>
        </w:rPr>
        <w:t>}</w:t>
      </w:r>
    </w:p>
    <w:p w14:paraId="7DC1ABE7" w14:textId="77777777" w:rsidR="005D007C" w:rsidRPr="005D007C" w:rsidRDefault="005D007C" w:rsidP="005D007C">
      <w:pPr>
        <w:rPr>
          <w:lang w:val="en-US"/>
        </w:rPr>
      </w:pPr>
    </w:p>
    <w:p w14:paraId="09ECA78B" w14:textId="77777777" w:rsidR="005D007C" w:rsidRPr="005D007C" w:rsidRDefault="005D007C" w:rsidP="005D007C">
      <w:pPr>
        <w:rPr>
          <w:lang w:val="en-US"/>
        </w:rPr>
      </w:pPr>
      <w:r w:rsidRPr="005D007C">
        <w:rPr>
          <w:lang w:val="en-US"/>
        </w:rPr>
        <w:t>.caption-link {</w:t>
      </w:r>
    </w:p>
    <w:p w14:paraId="56E44541" w14:textId="77777777" w:rsidR="005D007C" w:rsidRPr="005D007C" w:rsidRDefault="005D007C" w:rsidP="005D007C">
      <w:pPr>
        <w:rPr>
          <w:lang w:val="en-US"/>
        </w:rPr>
      </w:pPr>
      <w:r w:rsidRPr="005D007C">
        <w:rPr>
          <w:lang w:val="en-US"/>
        </w:rPr>
        <w:t xml:space="preserve">    position: relative;</w:t>
      </w:r>
    </w:p>
    <w:p w14:paraId="0E41AC94" w14:textId="77777777" w:rsidR="005D007C" w:rsidRPr="005D007C" w:rsidRDefault="005D007C" w:rsidP="005D007C">
      <w:pPr>
        <w:rPr>
          <w:lang w:val="en-US"/>
        </w:rPr>
      </w:pPr>
      <w:r w:rsidRPr="005D007C">
        <w:rPr>
          <w:lang w:val="en-US"/>
        </w:rPr>
        <w:t xml:space="preserve">    z-index: 1;</w:t>
      </w:r>
    </w:p>
    <w:p w14:paraId="088654B4" w14:textId="77777777" w:rsidR="005D007C" w:rsidRPr="005D007C" w:rsidRDefault="005D007C" w:rsidP="005D007C">
      <w:pPr>
        <w:rPr>
          <w:lang w:val="en-US"/>
        </w:rPr>
      </w:pPr>
      <w:r w:rsidRPr="005D007C">
        <w:rPr>
          <w:lang w:val="en-US"/>
        </w:rPr>
        <w:t xml:space="preserve">    display: block;</w:t>
      </w:r>
    </w:p>
    <w:p w14:paraId="246C33F1" w14:textId="77777777" w:rsidR="005D007C" w:rsidRPr="005D007C" w:rsidRDefault="005D007C" w:rsidP="005D007C">
      <w:pPr>
        <w:rPr>
          <w:lang w:val="en-US"/>
        </w:rPr>
      </w:pPr>
      <w:r w:rsidRPr="005D007C">
        <w:rPr>
          <w:lang w:val="en-US"/>
        </w:rPr>
        <w:t xml:space="preserve">    overflow: hidden;</w:t>
      </w:r>
    </w:p>
    <w:p w14:paraId="66116104" w14:textId="77777777" w:rsidR="005D007C" w:rsidRPr="005D007C" w:rsidRDefault="005D007C" w:rsidP="005D007C">
      <w:pPr>
        <w:rPr>
          <w:lang w:val="en-US"/>
        </w:rPr>
      </w:pPr>
      <w:r w:rsidRPr="005D007C">
        <w:rPr>
          <w:lang w:val="en-US"/>
        </w:rPr>
        <w:t>}</w:t>
      </w:r>
    </w:p>
    <w:p w14:paraId="43C3C6B2" w14:textId="77777777" w:rsidR="005D007C" w:rsidRPr="005D007C" w:rsidRDefault="005D007C" w:rsidP="005D007C">
      <w:pPr>
        <w:rPr>
          <w:lang w:val="en-US"/>
        </w:rPr>
      </w:pPr>
    </w:p>
    <w:p w14:paraId="48AA7840" w14:textId="77777777" w:rsidR="005D007C" w:rsidRPr="005D007C" w:rsidRDefault="005D007C" w:rsidP="005D007C">
      <w:pPr>
        <w:rPr>
          <w:lang w:val="en-US"/>
        </w:rPr>
      </w:pPr>
      <w:r w:rsidRPr="005D007C">
        <w:rPr>
          <w:lang w:val="en-US"/>
        </w:rPr>
        <w:t>.caption-link img {</w:t>
      </w:r>
    </w:p>
    <w:p w14:paraId="4ED40411" w14:textId="77777777" w:rsidR="005D007C" w:rsidRPr="005D007C" w:rsidRDefault="005D007C" w:rsidP="005D007C">
      <w:pPr>
        <w:rPr>
          <w:lang w:val="en-US"/>
        </w:rPr>
      </w:pPr>
      <w:r w:rsidRPr="005D007C">
        <w:rPr>
          <w:lang w:val="en-US"/>
        </w:rPr>
        <w:t xml:space="preserve">    display: block;</w:t>
      </w:r>
    </w:p>
    <w:p w14:paraId="36ACF1B1" w14:textId="77777777" w:rsidR="005D007C" w:rsidRPr="005D007C" w:rsidRDefault="005D007C" w:rsidP="005D007C">
      <w:pPr>
        <w:rPr>
          <w:lang w:val="en-US"/>
        </w:rPr>
      </w:pPr>
      <w:r w:rsidRPr="005D007C">
        <w:rPr>
          <w:lang w:val="en-US"/>
        </w:rPr>
        <w:t xml:space="preserve">    max-width: 100%;</w:t>
      </w:r>
    </w:p>
    <w:p w14:paraId="23C0F443" w14:textId="77777777" w:rsidR="005D007C" w:rsidRPr="005D007C" w:rsidRDefault="005D007C" w:rsidP="005D007C">
      <w:pPr>
        <w:rPr>
          <w:lang w:val="en-US"/>
        </w:rPr>
      </w:pPr>
      <w:r w:rsidRPr="005D007C">
        <w:rPr>
          <w:lang w:val="en-US"/>
        </w:rPr>
        <w:t xml:space="preserve">    transition: transform 0.3s ease;</w:t>
      </w:r>
    </w:p>
    <w:p w14:paraId="3C676377" w14:textId="77777777" w:rsidR="005D007C" w:rsidRPr="005D007C" w:rsidRDefault="005D007C" w:rsidP="005D007C">
      <w:pPr>
        <w:rPr>
          <w:lang w:val="en-US"/>
        </w:rPr>
      </w:pPr>
      <w:r w:rsidRPr="005D007C">
        <w:rPr>
          <w:lang w:val="en-US"/>
        </w:rPr>
        <w:t>}</w:t>
      </w:r>
    </w:p>
    <w:p w14:paraId="655F9DC0" w14:textId="77777777" w:rsidR="005D007C" w:rsidRPr="005D007C" w:rsidRDefault="005D007C" w:rsidP="005D007C">
      <w:pPr>
        <w:rPr>
          <w:lang w:val="en-US"/>
        </w:rPr>
      </w:pPr>
    </w:p>
    <w:p w14:paraId="2033C091" w14:textId="77777777" w:rsidR="005D007C" w:rsidRPr="005D007C" w:rsidRDefault="005D007C" w:rsidP="005D007C">
      <w:pPr>
        <w:rPr>
          <w:lang w:val="en-US"/>
        </w:rPr>
      </w:pPr>
      <w:r w:rsidRPr="005D007C">
        <w:rPr>
          <w:lang w:val="en-US"/>
        </w:rPr>
        <w:t>.caption-link:hover img {</w:t>
      </w:r>
    </w:p>
    <w:p w14:paraId="7C6F5124" w14:textId="77777777" w:rsidR="005D007C" w:rsidRPr="005D007C" w:rsidRDefault="005D007C" w:rsidP="005D007C">
      <w:pPr>
        <w:rPr>
          <w:lang w:val="en-US"/>
        </w:rPr>
      </w:pPr>
      <w:r w:rsidRPr="005D007C">
        <w:rPr>
          <w:lang w:val="en-US"/>
        </w:rPr>
        <w:t xml:space="preserve">    transform: translateX(100%);</w:t>
      </w:r>
    </w:p>
    <w:p w14:paraId="5588C372" w14:textId="77777777" w:rsidR="005D007C" w:rsidRPr="005D007C" w:rsidRDefault="005D007C" w:rsidP="005D007C">
      <w:pPr>
        <w:rPr>
          <w:lang w:val="en-US"/>
        </w:rPr>
      </w:pPr>
      <w:r w:rsidRPr="005D007C">
        <w:rPr>
          <w:lang w:val="en-US"/>
        </w:rPr>
        <w:t>}</w:t>
      </w:r>
    </w:p>
    <w:p w14:paraId="7ABEBF82" w14:textId="77777777" w:rsidR="005D007C" w:rsidRPr="005D007C" w:rsidRDefault="005D007C" w:rsidP="005D007C">
      <w:pPr>
        <w:rPr>
          <w:lang w:val="en-US"/>
        </w:rPr>
      </w:pPr>
    </w:p>
    <w:p w14:paraId="02C5C8EE" w14:textId="77777777" w:rsidR="005D007C" w:rsidRPr="005D007C" w:rsidRDefault="005D007C" w:rsidP="005D007C">
      <w:pPr>
        <w:rPr>
          <w:lang w:val="en-US"/>
        </w:rPr>
      </w:pPr>
      <w:r w:rsidRPr="005D007C">
        <w:rPr>
          <w:lang w:val="en-US"/>
        </w:rPr>
        <w:t>.caption-link::before,</w:t>
      </w:r>
    </w:p>
    <w:p w14:paraId="78B9F8BF" w14:textId="77777777" w:rsidR="005D007C" w:rsidRPr="005D007C" w:rsidRDefault="005D007C" w:rsidP="005D007C">
      <w:pPr>
        <w:rPr>
          <w:lang w:val="en-US"/>
        </w:rPr>
      </w:pPr>
      <w:r w:rsidRPr="005D007C">
        <w:rPr>
          <w:lang w:val="en-US"/>
        </w:rPr>
        <w:t>.caption-link::after {</w:t>
      </w:r>
    </w:p>
    <w:p w14:paraId="1188B0A0" w14:textId="77777777" w:rsidR="005D007C" w:rsidRPr="005D007C" w:rsidRDefault="005D007C" w:rsidP="005D007C">
      <w:pPr>
        <w:rPr>
          <w:lang w:val="en-US"/>
        </w:rPr>
      </w:pPr>
      <w:r w:rsidRPr="005D007C">
        <w:rPr>
          <w:lang w:val="en-US"/>
        </w:rPr>
        <w:t xml:space="preserve">    position: absolute;</w:t>
      </w:r>
    </w:p>
    <w:p w14:paraId="43ECB0A2" w14:textId="77777777" w:rsidR="005D007C" w:rsidRPr="005D007C" w:rsidRDefault="005D007C" w:rsidP="005D007C">
      <w:pPr>
        <w:rPr>
          <w:lang w:val="en-US"/>
        </w:rPr>
      </w:pPr>
      <w:r w:rsidRPr="005D007C">
        <w:rPr>
          <w:lang w:val="en-US"/>
        </w:rPr>
        <w:t xml:space="preserve">    z-index: -1;</w:t>
      </w:r>
    </w:p>
    <w:p w14:paraId="6A410DC4" w14:textId="77777777" w:rsidR="005D007C" w:rsidRPr="005D007C" w:rsidRDefault="005D007C" w:rsidP="005D007C">
      <w:pPr>
        <w:rPr>
          <w:lang w:val="en-US"/>
        </w:rPr>
      </w:pPr>
      <w:r w:rsidRPr="005D007C">
        <w:rPr>
          <w:lang w:val="en-US"/>
        </w:rPr>
        <w:t xml:space="preserve">    width: 100%;</w:t>
      </w:r>
    </w:p>
    <w:p w14:paraId="5CBA0D04" w14:textId="77777777" w:rsidR="005D007C" w:rsidRPr="005D007C" w:rsidRDefault="005D007C" w:rsidP="005D007C">
      <w:pPr>
        <w:rPr>
          <w:lang w:val="en-US"/>
        </w:rPr>
      </w:pPr>
      <w:r w:rsidRPr="005D007C">
        <w:rPr>
          <w:lang w:val="en-US"/>
        </w:rPr>
        <w:t xml:space="preserve">    text-align: center;</w:t>
      </w:r>
    </w:p>
    <w:p w14:paraId="6892331C" w14:textId="77777777" w:rsidR="005D007C" w:rsidRPr="005D007C" w:rsidRDefault="005D007C" w:rsidP="005D007C">
      <w:pPr>
        <w:rPr>
          <w:lang w:val="en-US"/>
        </w:rPr>
      </w:pPr>
      <w:r w:rsidRPr="005D007C">
        <w:rPr>
          <w:lang w:val="en-US"/>
        </w:rPr>
        <w:t xml:space="preserve">    background: #333333;</w:t>
      </w:r>
    </w:p>
    <w:p w14:paraId="4BBF9F26" w14:textId="77777777" w:rsidR="005D007C" w:rsidRPr="005D007C" w:rsidRDefault="005D007C" w:rsidP="005D007C">
      <w:pPr>
        <w:rPr>
          <w:lang w:val="en-US"/>
        </w:rPr>
      </w:pPr>
      <w:r w:rsidRPr="005D007C">
        <w:rPr>
          <w:lang w:val="en-US"/>
        </w:rPr>
        <w:t xml:space="preserve">    box-sizing: border-box;</w:t>
      </w:r>
    </w:p>
    <w:p w14:paraId="114956D0" w14:textId="77777777" w:rsidR="005D007C" w:rsidRPr="005D007C" w:rsidRDefault="005D007C" w:rsidP="005D007C">
      <w:pPr>
        <w:rPr>
          <w:lang w:val="en-US"/>
        </w:rPr>
      </w:pPr>
      <w:r w:rsidRPr="005D007C">
        <w:rPr>
          <w:lang w:val="en-US"/>
        </w:rPr>
        <w:t xml:space="preserve">    transition: transform 0.3s ease-in-out;</w:t>
      </w:r>
    </w:p>
    <w:p w14:paraId="45943384" w14:textId="77777777" w:rsidR="005D007C" w:rsidRPr="005D007C" w:rsidRDefault="005D007C" w:rsidP="005D007C">
      <w:pPr>
        <w:rPr>
          <w:lang w:val="en-US"/>
        </w:rPr>
      </w:pPr>
      <w:r w:rsidRPr="005D007C">
        <w:rPr>
          <w:lang w:val="en-US"/>
        </w:rPr>
        <w:t xml:space="preserve">    transform:translateX(-80px);</w:t>
      </w:r>
    </w:p>
    <w:p w14:paraId="61893381" w14:textId="77777777" w:rsidR="005D007C" w:rsidRPr="005D007C" w:rsidRDefault="005D007C" w:rsidP="005D007C">
      <w:pPr>
        <w:rPr>
          <w:lang w:val="en-US"/>
        </w:rPr>
      </w:pPr>
      <w:r w:rsidRPr="005D007C">
        <w:rPr>
          <w:lang w:val="en-US"/>
        </w:rPr>
        <w:t>}</w:t>
      </w:r>
    </w:p>
    <w:p w14:paraId="6789D2EC" w14:textId="77777777" w:rsidR="005D007C" w:rsidRPr="005D007C" w:rsidRDefault="005D007C" w:rsidP="005D007C">
      <w:pPr>
        <w:rPr>
          <w:lang w:val="en-US"/>
        </w:rPr>
      </w:pPr>
    </w:p>
    <w:p w14:paraId="2D6D99A0" w14:textId="77777777" w:rsidR="005D007C" w:rsidRPr="005D007C" w:rsidRDefault="005D007C" w:rsidP="005D007C">
      <w:pPr>
        <w:rPr>
          <w:lang w:val="en-US"/>
        </w:rPr>
      </w:pPr>
      <w:r w:rsidRPr="005D007C">
        <w:rPr>
          <w:lang w:val="en-US"/>
        </w:rPr>
        <w:t>.caption-link::before {</w:t>
      </w:r>
    </w:p>
    <w:p w14:paraId="60AB6C8F" w14:textId="77777777" w:rsidR="005D007C" w:rsidRPr="005D007C" w:rsidRDefault="005D007C" w:rsidP="005D007C">
      <w:pPr>
        <w:rPr>
          <w:lang w:val="en-US"/>
        </w:rPr>
      </w:pPr>
      <w:r w:rsidRPr="005D007C">
        <w:rPr>
          <w:lang w:val="en-US"/>
        </w:rPr>
        <w:t xml:space="preserve">    content: attr(data-title);</w:t>
      </w:r>
    </w:p>
    <w:p w14:paraId="2B709732" w14:textId="77777777" w:rsidR="005D007C" w:rsidRPr="005D007C" w:rsidRDefault="005D007C" w:rsidP="005D007C">
      <w:pPr>
        <w:rPr>
          <w:lang w:val="en-US"/>
        </w:rPr>
      </w:pPr>
      <w:r w:rsidRPr="005D007C">
        <w:rPr>
          <w:lang w:val="en-US"/>
        </w:rPr>
        <w:t xml:space="preserve">    height: 30%;</w:t>
      </w:r>
    </w:p>
    <w:p w14:paraId="19652C90" w14:textId="77777777" w:rsidR="005D007C" w:rsidRPr="005D007C" w:rsidRDefault="005D007C" w:rsidP="005D007C">
      <w:pPr>
        <w:rPr>
          <w:lang w:val="en-US"/>
        </w:rPr>
      </w:pPr>
      <w:r w:rsidRPr="005D007C">
        <w:rPr>
          <w:lang w:val="en-US"/>
        </w:rPr>
        <w:t xml:space="preserve">    padding: 30px;</w:t>
      </w:r>
    </w:p>
    <w:p w14:paraId="596B4A28" w14:textId="77777777" w:rsidR="005D007C" w:rsidRPr="005D007C" w:rsidRDefault="005D007C" w:rsidP="005D007C">
      <w:pPr>
        <w:rPr>
          <w:lang w:val="en-US"/>
        </w:rPr>
      </w:pPr>
      <w:r w:rsidRPr="005D007C">
        <w:rPr>
          <w:lang w:val="en-US"/>
        </w:rPr>
        <w:t xml:space="preserve">    font-size: 22px;</w:t>
      </w:r>
    </w:p>
    <w:p w14:paraId="0408C311" w14:textId="77777777" w:rsidR="005D007C" w:rsidRPr="005D007C" w:rsidRDefault="005D007C" w:rsidP="005D007C">
      <w:pPr>
        <w:rPr>
          <w:lang w:val="en-US"/>
        </w:rPr>
      </w:pPr>
      <w:r w:rsidRPr="005D007C">
        <w:rPr>
          <w:lang w:val="en-US"/>
        </w:rPr>
        <w:t xml:space="preserve">    font-weight: bold;</w:t>
      </w:r>
    </w:p>
    <w:p w14:paraId="5F30112E" w14:textId="77777777" w:rsidR="005D007C" w:rsidRPr="005D007C" w:rsidRDefault="005D007C" w:rsidP="005D007C">
      <w:pPr>
        <w:rPr>
          <w:lang w:val="en-US"/>
        </w:rPr>
      </w:pPr>
      <w:r w:rsidRPr="005D007C">
        <w:rPr>
          <w:lang w:val="en-US"/>
        </w:rPr>
        <w:t xml:space="preserve">    color: #ffffff;</w:t>
      </w:r>
    </w:p>
    <w:p w14:paraId="520FFFC8" w14:textId="77777777" w:rsidR="005D007C" w:rsidRPr="005D007C" w:rsidRDefault="005D007C" w:rsidP="005D007C">
      <w:pPr>
        <w:rPr>
          <w:lang w:val="en-US"/>
        </w:rPr>
      </w:pPr>
      <w:r w:rsidRPr="005D007C">
        <w:rPr>
          <w:lang w:val="en-US"/>
        </w:rPr>
        <w:t>}</w:t>
      </w:r>
    </w:p>
    <w:p w14:paraId="4AD46EFA" w14:textId="77777777" w:rsidR="005D007C" w:rsidRPr="005D007C" w:rsidRDefault="005D007C" w:rsidP="005D007C">
      <w:pPr>
        <w:rPr>
          <w:lang w:val="en-US"/>
        </w:rPr>
      </w:pPr>
    </w:p>
    <w:p w14:paraId="52B2460F" w14:textId="77777777" w:rsidR="005D007C" w:rsidRPr="005D007C" w:rsidRDefault="005D007C" w:rsidP="005D007C">
      <w:pPr>
        <w:rPr>
          <w:lang w:val="en-US"/>
        </w:rPr>
      </w:pPr>
      <w:r w:rsidRPr="005D007C">
        <w:rPr>
          <w:lang w:val="en-US"/>
        </w:rPr>
        <w:t>.caption-link::after {</w:t>
      </w:r>
    </w:p>
    <w:p w14:paraId="1C36941A" w14:textId="77777777" w:rsidR="005D007C" w:rsidRPr="005D007C" w:rsidRDefault="005D007C" w:rsidP="005D007C">
      <w:pPr>
        <w:rPr>
          <w:lang w:val="en-US"/>
        </w:rPr>
      </w:pPr>
      <w:r w:rsidRPr="005D007C">
        <w:rPr>
          <w:lang w:val="en-US"/>
        </w:rPr>
        <w:t xml:space="preserve">    content: attr(data-description);</w:t>
      </w:r>
    </w:p>
    <w:p w14:paraId="74DC7D70" w14:textId="77777777" w:rsidR="005D007C" w:rsidRPr="005D007C" w:rsidRDefault="005D007C" w:rsidP="005D007C">
      <w:pPr>
        <w:rPr>
          <w:lang w:val="en-US"/>
        </w:rPr>
      </w:pPr>
      <w:r w:rsidRPr="005D007C">
        <w:rPr>
          <w:lang w:val="en-US"/>
        </w:rPr>
        <w:lastRenderedPageBreak/>
        <w:t xml:space="preserve">    top: 30%;</w:t>
      </w:r>
    </w:p>
    <w:p w14:paraId="49C52347" w14:textId="77777777" w:rsidR="005D007C" w:rsidRPr="005D007C" w:rsidRDefault="005D007C" w:rsidP="005D007C">
      <w:pPr>
        <w:rPr>
          <w:lang w:val="en-US"/>
        </w:rPr>
      </w:pPr>
      <w:r w:rsidRPr="005D007C">
        <w:rPr>
          <w:lang w:val="en-US"/>
        </w:rPr>
        <w:t xml:space="preserve">    height: 70%;</w:t>
      </w:r>
    </w:p>
    <w:p w14:paraId="2AE742B8" w14:textId="77777777" w:rsidR="005D007C" w:rsidRPr="005D007C" w:rsidRDefault="005D007C" w:rsidP="005D007C">
      <w:pPr>
        <w:rPr>
          <w:lang w:val="en-US"/>
        </w:rPr>
      </w:pPr>
      <w:r w:rsidRPr="005D007C">
        <w:rPr>
          <w:lang w:val="en-US"/>
        </w:rPr>
        <w:t xml:space="preserve">    padding: 0 30px;</w:t>
      </w:r>
    </w:p>
    <w:p w14:paraId="04F76437" w14:textId="77777777" w:rsidR="005D007C" w:rsidRPr="005D007C" w:rsidRDefault="005D007C" w:rsidP="005D007C">
      <w:pPr>
        <w:rPr>
          <w:lang w:val="en-US"/>
        </w:rPr>
      </w:pPr>
      <w:r w:rsidRPr="005D007C">
        <w:rPr>
          <w:lang w:val="en-US"/>
        </w:rPr>
        <w:t xml:space="preserve">    color: #d7bb97;</w:t>
      </w:r>
    </w:p>
    <w:p w14:paraId="21CC3D84" w14:textId="77777777" w:rsidR="005D007C" w:rsidRPr="005D007C" w:rsidRDefault="005D007C" w:rsidP="005D007C">
      <w:pPr>
        <w:rPr>
          <w:lang w:val="en-US"/>
        </w:rPr>
      </w:pPr>
      <w:r w:rsidRPr="005D007C">
        <w:rPr>
          <w:lang w:val="en-US"/>
        </w:rPr>
        <w:t>}</w:t>
      </w:r>
    </w:p>
    <w:p w14:paraId="3360B8E3" w14:textId="77777777" w:rsidR="005D007C" w:rsidRPr="005D007C" w:rsidRDefault="005D007C" w:rsidP="005D007C">
      <w:pPr>
        <w:rPr>
          <w:lang w:val="en-US"/>
        </w:rPr>
      </w:pPr>
    </w:p>
    <w:p w14:paraId="20A19E54" w14:textId="77777777" w:rsidR="005D007C" w:rsidRPr="005D007C" w:rsidRDefault="005D007C" w:rsidP="005D007C">
      <w:pPr>
        <w:rPr>
          <w:lang w:val="en-US"/>
        </w:rPr>
      </w:pPr>
      <w:r w:rsidRPr="005D007C">
        <w:rPr>
          <w:lang w:val="en-US"/>
        </w:rPr>
        <w:t>.caption-link:hover::before,</w:t>
      </w:r>
    </w:p>
    <w:p w14:paraId="7343C964" w14:textId="77777777" w:rsidR="005D007C" w:rsidRPr="005D007C" w:rsidRDefault="005D007C" w:rsidP="005D007C">
      <w:pPr>
        <w:rPr>
          <w:lang w:val="en-US"/>
        </w:rPr>
      </w:pPr>
      <w:r w:rsidRPr="005D007C">
        <w:rPr>
          <w:lang w:val="en-US"/>
        </w:rPr>
        <w:t>.caption-link:hover::after {</w:t>
      </w:r>
    </w:p>
    <w:p w14:paraId="0A91E91B" w14:textId="77777777" w:rsidR="005D007C" w:rsidRPr="00FB59EA" w:rsidRDefault="005D007C" w:rsidP="005D007C">
      <w:pPr>
        <w:rPr>
          <w:lang w:val="en-US"/>
        </w:rPr>
      </w:pPr>
      <w:r w:rsidRPr="005D007C">
        <w:rPr>
          <w:lang w:val="en-US"/>
        </w:rPr>
        <w:t xml:space="preserve">    </w:t>
      </w:r>
      <w:r w:rsidRPr="00FB59EA">
        <w:rPr>
          <w:lang w:val="en-US"/>
        </w:rPr>
        <w:t>transform:translateX(0);</w:t>
      </w:r>
    </w:p>
    <w:p w14:paraId="1169AD0B" w14:textId="198CF6BF" w:rsidR="005D007C" w:rsidRPr="00FB59EA" w:rsidRDefault="005D007C" w:rsidP="005D007C">
      <w:pPr>
        <w:rPr>
          <w:lang w:val="en-US"/>
        </w:rPr>
      </w:pPr>
      <w:r w:rsidRPr="00FB59EA">
        <w:rPr>
          <w:lang w:val="en-US"/>
        </w:rPr>
        <w:t>}</w:t>
      </w:r>
    </w:p>
    <w:p w14:paraId="4FE2BD13" w14:textId="487C6AE0" w:rsidR="00CD5225" w:rsidRPr="00FB59EA" w:rsidRDefault="00CD5225" w:rsidP="005D007C">
      <w:pPr>
        <w:rPr>
          <w:lang w:val="en-US"/>
        </w:rPr>
      </w:pPr>
    </w:p>
    <w:p w14:paraId="389B54CA" w14:textId="77B1487A" w:rsidR="00CD5225" w:rsidRPr="00FB59EA" w:rsidRDefault="00CD5225" w:rsidP="00CD5225">
      <w:pPr>
        <w:pStyle w:val="2"/>
        <w:rPr>
          <w:lang w:val="en-US"/>
        </w:rPr>
      </w:pPr>
      <w:r>
        <w:t>Эффектные</w:t>
      </w:r>
      <w:r w:rsidRPr="00FB59EA">
        <w:rPr>
          <w:lang w:val="en-US"/>
        </w:rPr>
        <w:t xml:space="preserve"> </w:t>
      </w:r>
      <w:r>
        <w:t>ссылки</w:t>
      </w:r>
      <w:r w:rsidRPr="00FB59EA">
        <w:rPr>
          <w:lang w:val="en-US"/>
        </w:rPr>
        <w:t xml:space="preserve">, </w:t>
      </w:r>
      <w:r w:rsidR="00A84705">
        <w:t>Подчеркивание</w:t>
      </w:r>
      <w:r w:rsidR="00A84705" w:rsidRPr="00FB59EA">
        <w:rPr>
          <w:lang w:val="en-US"/>
        </w:rPr>
        <w:t xml:space="preserve"> </w:t>
      </w:r>
      <w:r w:rsidR="00A84705">
        <w:t>ссылки</w:t>
      </w:r>
      <w:r w:rsidRPr="00FB59EA">
        <w:rPr>
          <w:lang w:val="en-US"/>
        </w:rPr>
        <w:t> </w:t>
      </w:r>
      <w:r w:rsidRPr="00FB59EA">
        <w:rPr>
          <w:bCs/>
          <w:color w:val="999999"/>
          <w:sz w:val="37"/>
          <w:szCs w:val="37"/>
          <w:lang w:val="en-US"/>
        </w:rPr>
        <w:t>[8/31]</w:t>
      </w:r>
    </w:p>
    <w:p w14:paraId="3A109A4E" w14:textId="77777777" w:rsidR="00CD5225" w:rsidRDefault="00CD5225" w:rsidP="00CD522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разберём интересные эффекты, которые можно применить к простым текстовым ссылкам, используя стилизацию псевдоэлементов.</w:t>
      </w:r>
    </w:p>
    <w:p w14:paraId="29FC82C5" w14:textId="77777777" w:rsidR="00CD5225" w:rsidRDefault="00CD5225" w:rsidP="00CD522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первом примере псевдоэлемент используется как декоративное подчёркивание ссылки. Давайте скроем его по умолчанию и немного опустим, а при наведении курсора на ссылку применим трансформацию, которая приподнимет псевдоэлемент обратно, и одновременно плавно покажем его.</w:t>
      </w:r>
    </w:p>
    <w:p w14:paraId="252FFA35" w14:textId="77777777" w:rsidR="00CD5225" w:rsidRPr="00CD5225" w:rsidRDefault="00CD5225" w:rsidP="00E972F5">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1</w:t>
      </w:r>
      <w:r w:rsidRPr="00CD5225">
        <w:rPr>
          <w:rFonts w:ascii="Helvetica" w:eastAsia="Times New Roman" w:hAnsi="Helvetica" w:cs="Helvetica"/>
          <w:color w:val="333333"/>
          <w:sz w:val="20"/>
          <w:szCs w:val="20"/>
          <w:lang w:eastAsia="ru-RU"/>
        </w:rPr>
        <w:t>Псевдоэлементу ссылки добавьте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translateY(10px)</w:t>
      </w:r>
      <w:r w:rsidRPr="00CD5225">
        <w:rPr>
          <w:rFonts w:ascii="Helvetica" w:eastAsia="Times New Roman" w:hAnsi="Helvetica" w:cs="Helvetica"/>
          <w:color w:val="333333"/>
          <w:sz w:val="20"/>
          <w:szCs w:val="20"/>
          <w:lang w:eastAsia="ru-RU"/>
        </w:rPr>
        <w:t>.</w:t>
      </w:r>
    </w:p>
    <w:p w14:paraId="3C9E8B7C" w14:textId="77777777" w:rsidR="00CD5225" w:rsidRPr="00CD5225" w:rsidRDefault="00CD5225" w:rsidP="00E972F5">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2</w:t>
      </w:r>
      <w:r w:rsidRPr="00CD5225">
        <w:rPr>
          <w:rFonts w:ascii="Helvetica" w:eastAsia="Times New Roman" w:hAnsi="Helvetica" w:cs="Helvetica"/>
          <w:color w:val="333333"/>
          <w:sz w:val="20"/>
          <w:szCs w:val="20"/>
          <w:lang w:eastAsia="ru-RU"/>
        </w:rPr>
        <w:t>А затем сделайте его полностью прозрачным с помощью </w:t>
      </w:r>
      <w:r w:rsidRPr="00CD5225">
        <w:rPr>
          <w:rFonts w:ascii="Consolas" w:eastAsia="Times New Roman" w:hAnsi="Consolas" w:cs="Courier New"/>
          <w:color w:val="DD1144"/>
          <w:sz w:val="18"/>
          <w:szCs w:val="18"/>
          <w:bdr w:val="single" w:sz="6" w:space="2" w:color="E1E1E8" w:frame="1"/>
          <w:shd w:val="clear" w:color="auto" w:fill="F7F7F9"/>
          <w:lang w:eastAsia="ru-RU"/>
        </w:rPr>
        <w:t>opacity</w:t>
      </w:r>
      <w:r w:rsidRPr="00CD5225">
        <w:rPr>
          <w:rFonts w:ascii="Helvetica" w:eastAsia="Times New Roman" w:hAnsi="Helvetica" w:cs="Helvetica"/>
          <w:color w:val="333333"/>
          <w:sz w:val="20"/>
          <w:szCs w:val="20"/>
          <w:lang w:eastAsia="ru-RU"/>
        </w:rPr>
        <w:t>.</w:t>
      </w:r>
    </w:p>
    <w:p w14:paraId="2959F1C9" w14:textId="77777777" w:rsidR="00CD5225" w:rsidRPr="00CD5225" w:rsidRDefault="00CD5225" w:rsidP="00E972F5">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3</w:t>
      </w:r>
      <w:r w:rsidRPr="00CD5225">
        <w:rPr>
          <w:rFonts w:ascii="Helvetica" w:eastAsia="Times New Roman" w:hAnsi="Helvetica" w:cs="Helvetica"/>
          <w:color w:val="333333"/>
          <w:sz w:val="20"/>
          <w:szCs w:val="20"/>
          <w:lang w:eastAsia="ru-RU"/>
        </w:rPr>
        <w:t>По наведению на ссылку сделайте псевдоэлемент полностью непрозрачным, а также примените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translateY(0px)</w:t>
      </w:r>
      <w:r w:rsidRPr="00CD5225">
        <w:rPr>
          <w:rFonts w:ascii="Helvetica" w:eastAsia="Times New Roman" w:hAnsi="Helvetica" w:cs="Helvetica"/>
          <w:color w:val="333333"/>
          <w:sz w:val="20"/>
          <w:szCs w:val="20"/>
          <w:lang w:eastAsia="ru-RU"/>
        </w:rPr>
        <w:t>. Наводите курсор на ссылку для проверки.</w:t>
      </w:r>
    </w:p>
    <w:p w14:paraId="4B2F70A7" w14:textId="77777777" w:rsidR="00CD5225" w:rsidRDefault="00CD5225" w:rsidP="00CD5225">
      <w:r>
        <w:t>html,</w:t>
      </w:r>
    </w:p>
    <w:p w14:paraId="76018830" w14:textId="77777777" w:rsidR="00CD5225" w:rsidRDefault="00CD5225" w:rsidP="00CD5225">
      <w:r>
        <w:t>body {</w:t>
      </w:r>
    </w:p>
    <w:p w14:paraId="33D28B41" w14:textId="77777777" w:rsidR="00CD5225" w:rsidRDefault="00CD5225" w:rsidP="00CD5225">
      <w:r>
        <w:t xml:space="preserve">    margin: 0;</w:t>
      </w:r>
    </w:p>
    <w:p w14:paraId="2F351328" w14:textId="77777777" w:rsidR="00CD5225" w:rsidRDefault="00CD5225" w:rsidP="00CD5225">
      <w:r>
        <w:t xml:space="preserve">    padding: 0;</w:t>
      </w:r>
    </w:p>
    <w:p w14:paraId="222CB781" w14:textId="77777777" w:rsidR="00CD5225" w:rsidRPr="00CD5225" w:rsidRDefault="00CD5225" w:rsidP="00CD5225">
      <w:pPr>
        <w:rPr>
          <w:lang w:val="en-US"/>
        </w:rPr>
      </w:pPr>
      <w:r w:rsidRPr="00CD5225">
        <w:rPr>
          <w:lang w:val="en-US"/>
        </w:rPr>
        <w:t xml:space="preserve">    font-family: "Open Sans", sans-serif;</w:t>
      </w:r>
    </w:p>
    <w:p w14:paraId="28889EC4" w14:textId="77777777" w:rsidR="00CD5225" w:rsidRPr="00CD5225" w:rsidRDefault="00CD5225" w:rsidP="00CD5225">
      <w:pPr>
        <w:rPr>
          <w:lang w:val="en-US"/>
        </w:rPr>
      </w:pPr>
      <w:r w:rsidRPr="00CD5225">
        <w:rPr>
          <w:lang w:val="en-US"/>
        </w:rPr>
        <w:t xml:space="preserve">    font-size: 22px;</w:t>
      </w:r>
    </w:p>
    <w:p w14:paraId="1C3F82F2" w14:textId="77777777" w:rsidR="00CD5225" w:rsidRPr="00CD5225" w:rsidRDefault="00CD5225" w:rsidP="00CD5225">
      <w:pPr>
        <w:rPr>
          <w:lang w:val="en-US"/>
        </w:rPr>
      </w:pPr>
      <w:r w:rsidRPr="00CD5225">
        <w:rPr>
          <w:lang w:val="en-US"/>
        </w:rPr>
        <w:t xml:space="preserve">    color: #333333;</w:t>
      </w:r>
    </w:p>
    <w:p w14:paraId="4B8F4B2A" w14:textId="77777777" w:rsidR="00CD5225" w:rsidRPr="00CD5225" w:rsidRDefault="00CD5225" w:rsidP="00CD5225">
      <w:pPr>
        <w:rPr>
          <w:lang w:val="en-US"/>
        </w:rPr>
      </w:pPr>
      <w:r w:rsidRPr="00CD5225">
        <w:rPr>
          <w:lang w:val="en-US"/>
        </w:rPr>
        <w:t xml:space="preserve">    background-color: #f5f5f5;</w:t>
      </w:r>
    </w:p>
    <w:p w14:paraId="53436E83" w14:textId="77777777" w:rsidR="00CD5225" w:rsidRPr="00CD5225" w:rsidRDefault="00CD5225" w:rsidP="00CD5225">
      <w:pPr>
        <w:rPr>
          <w:lang w:val="en-US"/>
        </w:rPr>
      </w:pPr>
      <w:r w:rsidRPr="00CD5225">
        <w:rPr>
          <w:lang w:val="en-US"/>
        </w:rPr>
        <w:t>}</w:t>
      </w:r>
    </w:p>
    <w:p w14:paraId="5CF372C7" w14:textId="77777777" w:rsidR="00CD5225" w:rsidRPr="00CD5225" w:rsidRDefault="00CD5225" w:rsidP="00CD5225">
      <w:pPr>
        <w:rPr>
          <w:lang w:val="en-US"/>
        </w:rPr>
      </w:pPr>
    </w:p>
    <w:p w14:paraId="0287184F" w14:textId="77777777" w:rsidR="00CD5225" w:rsidRPr="00CD5225" w:rsidRDefault="00CD5225" w:rsidP="00CD5225">
      <w:pPr>
        <w:rPr>
          <w:lang w:val="en-US"/>
        </w:rPr>
      </w:pPr>
      <w:r w:rsidRPr="00CD5225">
        <w:rPr>
          <w:lang w:val="en-US"/>
        </w:rPr>
        <w:t>a {</w:t>
      </w:r>
    </w:p>
    <w:p w14:paraId="13BC4447" w14:textId="77777777" w:rsidR="00CD5225" w:rsidRPr="00CD5225" w:rsidRDefault="00CD5225" w:rsidP="00CD5225">
      <w:pPr>
        <w:rPr>
          <w:lang w:val="en-US"/>
        </w:rPr>
      </w:pPr>
      <w:r w:rsidRPr="00CD5225">
        <w:rPr>
          <w:lang w:val="en-US"/>
        </w:rPr>
        <w:t xml:space="preserve">    position: relative;</w:t>
      </w:r>
    </w:p>
    <w:p w14:paraId="38940667" w14:textId="77777777" w:rsidR="00CD5225" w:rsidRPr="00CD5225" w:rsidRDefault="00CD5225" w:rsidP="00CD5225">
      <w:pPr>
        <w:rPr>
          <w:lang w:val="en-US"/>
        </w:rPr>
      </w:pPr>
      <w:r w:rsidRPr="00CD5225">
        <w:rPr>
          <w:lang w:val="en-US"/>
        </w:rPr>
        <w:t xml:space="preserve">    display: inline-block;</w:t>
      </w:r>
    </w:p>
    <w:p w14:paraId="21C66726" w14:textId="77777777" w:rsidR="00CD5225" w:rsidRPr="00CD5225" w:rsidRDefault="00CD5225" w:rsidP="00CD5225">
      <w:pPr>
        <w:rPr>
          <w:lang w:val="en-US"/>
        </w:rPr>
      </w:pPr>
      <w:r w:rsidRPr="00CD5225">
        <w:rPr>
          <w:lang w:val="en-US"/>
        </w:rPr>
        <w:t xml:space="preserve">    text-decoration: none;</w:t>
      </w:r>
    </w:p>
    <w:p w14:paraId="536FEC74" w14:textId="77777777" w:rsidR="00CD5225" w:rsidRPr="00CD5225" w:rsidRDefault="00CD5225" w:rsidP="00CD5225">
      <w:pPr>
        <w:rPr>
          <w:lang w:val="en-US"/>
        </w:rPr>
      </w:pPr>
      <w:r w:rsidRPr="00CD5225">
        <w:rPr>
          <w:lang w:val="en-US"/>
        </w:rPr>
        <w:t xml:space="preserve">    text-transform: uppercase;</w:t>
      </w:r>
    </w:p>
    <w:p w14:paraId="07CEFB35" w14:textId="77777777" w:rsidR="00CD5225" w:rsidRPr="00CD5225" w:rsidRDefault="00CD5225" w:rsidP="00CD5225">
      <w:pPr>
        <w:rPr>
          <w:lang w:val="en-US"/>
        </w:rPr>
      </w:pPr>
      <w:r w:rsidRPr="00CD5225">
        <w:rPr>
          <w:lang w:val="en-US"/>
        </w:rPr>
        <w:t xml:space="preserve">    letter-spacing: 1px;</w:t>
      </w:r>
    </w:p>
    <w:p w14:paraId="2A87C44C" w14:textId="77777777" w:rsidR="00CD5225" w:rsidRPr="00CD5225" w:rsidRDefault="00CD5225" w:rsidP="00CD5225">
      <w:pPr>
        <w:rPr>
          <w:lang w:val="en-US"/>
        </w:rPr>
      </w:pPr>
      <w:r w:rsidRPr="00CD5225">
        <w:rPr>
          <w:lang w:val="en-US"/>
        </w:rPr>
        <w:t xml:space="preserve">    outline: none;</w:t>
      </w:r>
    </w:p>
    <w:p w14:paraId="3582593F" w14:textId="77777777" w:rsidR="00CD5225" w:rsidRPr="00CD5225" w:rsidRDefault="00CD5225" w:rsidP="00CD5225">
      <w:pPr>
        <w:rPr>
          <w:lang w:val="en-US"/>
        </w:rPr>
      </w:pPr>
      <w:r w:rsidRPr="00CD5225">
        <w:rPr>
          <w:lang w:val="en-US"/>
        </w:rPr>
        <w:t>}</w:t>
      </w:r>
    </w:p>
    <w:p w14:paraId="64A6A438" w14:textId="77777777" w:rsidR="00CD5225" w:rsidRPr="00CD5225" w:rsidRDefault="00CD5225" w:rsidP="00CD5225">
      <w:pPr>
        <w:rPr>
          <w:lang w:val="en-US"/>
        </w:rPr>
      </w:pPr>
    </w:p>
    <w:p w14:paraId="67F6EC7B" w14:textId="77777777" w:rsidR="00CD5225" w:rsidRPr="00CD5225" w:rsidRDefault="00CD5225" w:rsidP="00CD5225">
      <w:pPr>
        <w:rPr>
          <w:lang w:val="en-US"/>
        </w:rPr>
      </w:pPr>
      <w:r w:rsidRPr="00CD5225">
        <w:rPr>
          <w:lang w:val="en-US"/>
        </w:rPr>
        <w:t>.effect-1 {</w:t>
      </w:r>
    </w:p>
    <w:p w14:paraId="06DB195B" w14:textId="77777777" w:rsidR="00CD5225" w:rsidRPr="00CD5225" w:rsidRDefault="00CD5225" w:rsidP="00CD5225">
      <w:pPr>
        <w:rPr>
          <w:lang w:val="en-US"/>
        </w:rPr>
      </w:pPr>
      <w:r w:rsidRPr="00CD5225">
        <w:rPr>
          <w:lang w:val="en-US"/>
        </w:rPr>
        <w:t xml:space="preserve">    width: 400px;</w:t>
      </w:r>
    </w:p>
    <w:p w14:paraId="1E687667" w14:textId="77777777" w:rsidR="00CD5225" w:rsidRPr="00CD5225" w:rsidRDefault="00CD5225" w:rsidP="00CD5225">
      <w:pPr>
        <w:rPr>
          <w:lang w:val="en-US"/>
        </w:rPr>
      </w:pPr>
      <w:r w:rsidRPr="00CD5225">
        <w:rPr>
          <w:lang w:val="en-US"/>
        </w:rPr>
        <w:t xml:space="preserve">    margin: 100px auto;</w:t>
      </w:r>
    </w:p>
    <w:p w14:paraId="289305B1" w14:textId="77777777" w:rsidR="00CD5225" w:rsidRPr="00CD5225" w:rsidRDefault="00CD5225" w:rsidP="00CD5225">
      <w:pPr>
        <w:rPr>
          <w:lang w:val="en-US"/>
        </w:rPr>
      </w:pPr>
      <w:r w:rsidRPr="00CD5225">
        <w:rPr>
          <w:lang w:val="en-US"/>
        </w:rPr>
        <w:t xml:space="preserve">    padding: 30px 0;</w:t>
      </w:r>
    </w:p>
    <w:p w14:paraId="2B4E1A97" w14:textId="77777777" w:rsidR="00CD5225" w:rsidRPr="00CD5225" w:rsidRDefault="00CD5225" w:rsidP="00CD5225">
      <w:pPr>
        <w:rPr>
          <w:lang w:val="en-US"/>
        </w:rPr>
      </w:pPr>
      <w:r w:rsidRPr="00CD5225">
        <w:rPr>
          <w:lang w:val="en-US"/>
        </w:rPr>
        <w:t xml:space="preserve">    text-align: center;</w:t>
      </w:r>
    </w:p>
    <w:p w14:paraId="6E5ECAAD" w14:textId="77777777" w:rsidR="00CD5225" w:rsidRPr="00CD5225" w:rsidRDefault="00CD5225" w:rsidP="00CD5225">
      <w:pPr>
        <w:rPr>
          <w:lang w:val="en-US"/>
        </w:rPr>
      </w:pPr>
      <w:r w:rsidRPr="00CD5225">
        <w:rPr>
          <w:lang w:val="en-US"/>
        </w:rPr>
        <w:t xml:space="preserve">    background-color: #f19f0f;</w:t>
      </w:r>
    </w:p>
    <w:p w14:paraId="4592350D" w14:textId="77777777" w:rsidR="00CD5225" w:rsidRPr="00CD5225" w:rsidRDefault="00CD5225" w:rsidP="00CD5225">
      <w:pPr>
        <w:rPr>
          <w:lang w:val="en-US"/>
        </w:rPr>
      </w:pPr>
      <w:r w:rsidRPr="00CD5225">
        <w:rPr>
          <w:lang w:val="en-US"/>
        </w:rPr>
        <w:t>}</w:t>
      </w:r>
    </w:p>
    <w:p w14:paraId="150A0446" w14:textId="77777777" w:rsidR="00CD5225" w:rsidRPr="00CD5225" w:rsidRDefault="00CD5225" w:rsidP="00CD5225">
      <w:pPr>
        <w:rPr>
          <w:lang w:val="en-US"/>
        </w:rPr>
      </w:pPr>
    </w:p>
    <w:p w14:paraId="3C52AF05" w14:textId="77777777" w:rsidR="00CD5225" w:rsidRPr="00CD5225" w:rsidRDefault="00CD5225" w:rsidP="00CD5225">
      <w:pPr>
        <w:rPr>
          <w:lang w:val="en-US"/>
        </w:rPr>
      </w:pPr>
      <w:r w:rsidRPr="00CD5225">
        <w:rPr>
          <w:lang w:val="en-US"/>
        </w:rPr>
        <w:t>.effect-1 a {</w:t>
      </w:r>
    </w:p>
    <w:p w14:paraId="4B11387E" w14:textId="77777777" w:rsidR="00CD5225" w:rsidRPr="00CD5225" w:rsidRDefault="00CD5225" w:rsidP="00CD5225">
      <w:pPr>
        <w:rPr>
          <w:lang w:val="en-US"/>
        </w:rPr>
      </w:pPr>
      <w:r w:rsidRPr="00CD5225">
        <w:rPr>
          <w:lang w:val="en-US"/>
        </w:rPr>
        <w:t xml:space="preserve">    padding: 6px 0 8px;</w:t>
      </w:r>
    </w:p>
    <w:p w14:paraId="6EB12644" w14:textId="77777777" w:rsidR="00CD5225" w:rsidRPr="00CD5225" w:rsidRDefault="00CD5225" w:rsidP="00CD5225">
      <w:pPr>
        <w:rPr>
          <w:lang w:val="en-US"/>
        </w:rPr>
      </w:pPr>
      <w:r w:rsidRPr="00CD5225">
        <w:rPr>
          <w:lang w:val="en-US"/>
        </w:rPr>
        <w:t xml:space="preserve">    font-weight: 300;</w:t>
      </w:r>
    </w:p>
    <w:p w14:paraId="1D15FF82" w14:textId="77777777" w:rsidR="00CD5225" w:rsidRPr="00CD5225" w:rsidRDefault="00CD5225" w:rsidP="00CD5225">
      <w:pPr>
        <w:rPr>
          <w:lang w:val="en-US"/>
        </w:rPr>
      </w:pPr>
      <w:r w:rsidRPr="00CD5225">
        <w:rPr>
          <w:lang w:val="en-US"/>
        </w:rPr>
        <w:t xml:space="preserve">    color: #ffffff;</w:t>
      </w:r>
    </w:p>
    <w:p w14:paraId="6FF7DAFE" w14:textId="77777777" w:rsidR="00CD5225" w:rsidRPr="00CD5225" w:rsidRDefault="00CD5225" w:rsidP="00CD5225">
      <w:pPr>
        <w:rPr>
          <w:lang w:val="en-US"/>
        </w:rPr>
      </w:pPr>
      <w:r w:rsidRPr="00CD5225">
        <w:rPr>
          <w:lang w:val="en-US"/>
        </w:rPr>
        <w:t>}</w:t>
      </w:r>
    </w:p>
    <w:p w14:paraId="12992807" w14:textId="77777777" w:rsidR="00CD5225" w:rsidRPr="00CD5225" w:rsidRDefault="00CD5225" w:rsidP="00CD5225">
      <w:pPr>
        <w:rPr>
          <w:lang w:val="en-US"/>
        </w:rPr>
      </w:pPr>
    </w:p>
    <w:p w14:paraId="18A161CC" w14:textId="77777777" w:rsidR="00CD5225" w:rsidRPr="00CD5225" w:rsidRDefault="00CD5225" w:rsidP="00CD5225">
      <w:pPr>
        <w:rPr>
          <w:lang w:val="en-US"/>
        </w:rPr>
      </w:pPr>
      <w:r w:rsidRPr="00CD5225">
        <w:rPr>
          <w:lang w:val="en-US"/>
        </w:rPr>
        <w:t>.effect-1 a::after {</w:t>
      </w:r>
    </w:p>
    <w:p w14:paraId="02318D01" w14:textId="77777777" w:rsidR="00CD5225" w:rsidRPr="00CD5225" w:rsidRDefault="00CD5225" w:rsidP="00CD5225">
      <w:pPr>
        <w:rPr>
          <w:lang w:val="en-US"/>
        </w:rPr>
      </w:pPr>
      <w:r w:rsidRPr="00CD5225">
        <w:rPr>
          <w:lang w:val="en-US"/>
        </w:rPr>
        <w:t xml:space="preserve">    content: "";</w:t>
      </w:r>
    </w:p>
    <w:p w14:paraId="41FB1430" w14:textId="77777777" w:rsidR="00CD5225" w:rsidRPr="00CD5225" w:rsidRDefault="00CD5225" w:rsidP="00CD5225">
      <w:pPr>
        <w:rPr>
          <w:lang w:val="en-US"/>
        </w:rPr>
      </w:pPr>
      <w:r w:rsidRPr="00CD5225">
        <w:rPr>
          <w:lang w:val="en-US"/>
        </w:rPr>
        <w:t xml:space="preserve">    position: absolute;</w:t>
      </w:r>
    </w:p>
    <w:p w14:paraId="58425173" w14:textId="77777777" w:rsidR="00CD5225" w:rsidRPr="00CD5225" w:rsidRDefault="00CD5225" w:rsidP="00CD5225">
      <w:pPr>
        <w:rPr>
          <w:lang w:val="en-US"/>
        </w:rPr>
      </w:pPr>
      <w:r w:rsidRPr="00CD5225">
        <w:rPr>
          <w:lang w:val="en-US"/>
        </w:rPr>
        <w:t xml:space="preserve">    top: 100%;</w:t>
      </w:r>
    </w:p>
    <w:p w14:paraId="033B9BB9" w14:textId="77777777" w:rsidR="00CD5225" w:rsidRPr="00CD5225" w:rsidRDefault="00CD5225" w:rsidP="00CD5225">
      <w:pPr>
        <w:rPr>
          <w:lang w:val="en-US"/>
        </w:rPr>
      </w:pPr>
      <w:r w:rsidRPr="00CD5225">
        <w:rPr>
          <w:lang w:val="en-US"/>
        </w:rPr>
        <w:t xml:space="preserve">    left: 0;</w:t>
      </w:r>
    </w:p>
    <w:p w14:paraId="20D1ADC0" w14:textId="77777777" w:rsidR="00CD5225" w:rsidRPr="00CD5225" w:rsidRDefault="00CD5225" w:rsidP="00CD5225">
      <w:pPr>
        <w:rPr>
          <w:lang w:val="en-US"/>
        </w:rPr>
      </w:pPr>
      <w:r w:rsidRPr="00CD5225">
        <w:rPr>
          <w:lang w:val="en-US"/>
        </w:rPr>
        <w:t xml:space="preserve">    width: 100%;</w:t>
      </w:r>
    </w:p>
    <w:p w14:paraId="2703524E" w14:textId="77777777" w:rsidR="00CD5225" w:rsidRPr="00CD5225" w:rsidRDefault="00CD5225" w:rsidP="00CD5225">
      <w:pPr>
        <w:rPr>
          <w:lang w:val="en-US"/>
        </w:rPr>
      </w:pPr>
      <w:r w:rsidRPr="00CD5225">
        <w:rPr>
          <w:lang w:val="en-US"/>
        </w:rPr>
        <w:t xml:space="preserve">    height: 4px;</w:t>
      </w:r>
    </w:p>
    <w:p w14:paraId="4579439E" w14:textId="77777777" w:rsidR="00CD5225" w:rsidRPr="00CD5225" w:rsidRDefault="00CD5225" w:rsidP="00CD5225">
      <w:pPr>
        <w:rPr>
          <w:lang w:val="en-US"/>
        </w:rPr>
      </w:pPr>
      <w:r w:rsidRPr="00CD5225">
        <w:rPr>
          <w:lang w:val="en-US"/>
        </w:rPr>
        <w:t xml:space="preserve">    background-color: rgba(0, 0, 0, 0.1);</w:t>
      </w:r>
    </w:p>
    <w:p w14:paraId="5823D099" w14:textId="77777777" w:rsidR="00CD5225" w:rsidRPr="00CD5225" w:rsidRDefault="00CD5225" w:rsidP="00CD5225">
      <w:pPr>
        <w:rPr>
          <w:lang w:val="en-US"/>
        </w:rPr>
      </w:pPr>
      <w:r w:rsidRPr="00CD5225">
        <w:rPr>
          <w:lang w:val="en-US"/>
        </w:rPr>
        <w:t xml:space="preserve">    transition: opacity 0.3s, transform 0.3s;</w:t>
      </w:r>
    </w:p>
    <w:p w14:paraId="7106735E" w14:textId="77777777" w:rsidR="00CD5225" w:rsidRPr="00CD5225" w:rsidRDefault="00CD5225" w:rsidP="00CD5225">
      <w:pPr>
        <w:rPr>
          <w:lang w:val="en-US"/>
        </w:rPr>
      </w:pPr>
      <w:r w:rsidRPr="00CD5225">
        <w:rPr>
          <w:lang w:val="en-US"/>
        </w:rPr>
        <w:t xml:space="preserve">    transform:translateY(10px);</w:t>
      </w:r>
    </w:p>
    <w:p w14:paraId="1F84CBAC" w14:textId="77777777" w:rsidR="00CD5225" w:rsidRPr="00CD5225" w:rsidRDefault="00CD5225" w:rsidP="00CD5225">
      <w:pPr>
        <w:rPr>
          <w:lang w:val="en-US"/>
        </w:rPr>
      </w:pPr>
      <w:r w:rsidRPr="00CD5225">
        <w:rPr>
          <w:lang w:val="en-US"/>
        </w:rPr>
        <w:t xml:space="preserve">    opacity:0;</w:t>
      </w:r>
    </w:p>
    <w:p w14:paraId="448635F7" w14:textId="77777777" w:rsidR="00CD5225" w:rsidRPr="00CD5225" w:rsidRDefault="00CD5225" w:rsidP="00CD5225">
      <w:pPr>
        <w:rPr>
          <w:lang w:val="en-US"/>
        </w:rPr>
      </w:pPr>
      <w:r w:rsidRPr="00CD5225">
        <w:rPr>
          <w:lang w:val="en-US"/>
        </w:rPr>
        <w:t>}</w:t>
      </w:r>
    </w:p>
    <w:p w14:paraId="6BD10C36" w14:textId="77777777" w:rsidR="00CD5225" w:rsidRPr="00CD5225" w:rsidRDefault="00CD5225" w:rsidP="00CD5225">
      <w:pPr>
        <w:rPr>
          <w:lang w:val="en-US"/>
        </w:rPr>
      </w:pPr>
    </w:p>
    <w:p w14:paraId="4DCE5865" w14:textId="77777777" w:rsidR="00CD5225" w:rsidRPr="00CD5225" w:rsidRDefault="00CD5225" w:rsidP="00CD5225">
      <w:pPr>
        <w:rPr>
          <w:lang w:val="en-US"/>
        </w:rPr>
      </w:pPr>
      <w:r w:rsidRPr="00CD5225">
        <w:rPr>
          <w:lang w:val="en-US"/>
        </w:rPr>
        <w:t>.effect-1 a:hover::after {</w:t>
      </w:r>
    </w:p>
    <w:p w14:paraId="00220060" w14:textId="77777777" w:rsidR="00CD5225" w:rsidRPr="00FB59EA" w:rsidRDefault="00CD5225" w:rsidP="00CD5225">
      <w:pPr>
        <w:rPr>
          <w:lang w:val="en-US"/>
        </w:rPr>
      </w:pPr>
      <w:r w:rsidRPr="00CD5225">
        <w:rPr>
          <w:lang w:val="en-US"/>
        </w:rPr>
        <w:t xml:space="preserve">    </w:t>
      </w:r>
      <w:r w:rsidRPr="00FB59EA">
        <w:rPr>
          <w:lang w:val="en-US"/>
        </w:rPr>
        <w:t>opacity:1;</w:t>
      </w:r>
    </w:p>
    <w:p w14:paraId="337502A5" w14:textId="77777777" w:rsidR="00CD5225" w:rsidRPr="00FB59EA" w:rsidRDefault="00CD5225" w:rsidP="00CD5225">
      <w:pPr>
        <w:rPr>
          <w:lang w:val="en-US"/>
        </w:rPr>
      </w:pPr>
      <w:r w:rsidRPr="00FB59EA">
        <w:rPr>
          <w:lang w:val="en-US"/>
        </w:rPr>
        <w:lastRenderedPageBreak/>
        <w:t xml:space="preserve">    transform:translateY(0px);</w:t>
      </w:r>
    </w:p>
    <w:p w14:paraId="681CFF92" w14:textId="5312D0AE" w:rsidR="00CD5225" w:rsidRPr="00FB59EA" w:rsidRDefault="00CD5225" w:rsidP="00CD5225">
      <w:pPr>
        <w:rPr>
          <w:lang w:val="en-US"/>
        </w:rPr>
      </w:pPr>
      <w:r w:rsidRPr="00FB59EA">
        <w:rPr>
          <w:lang w:val="en-US"/>
        </w:rPr>
        <w:t>}</w:t>
      </w:r>
    </w:p>
    <w:p w14:paraId="13DC7D34" w14:textId="0CBBED24" w:rsidR="00CD5225" w:rsidRPr="00FB59EA" w:rsidRDefault="00CD5225" w:rsidP="00CD5225">
      <w:pPr>
        <w:rPr>
          <w:lang w:val="en-US"/>
        </w:rPr>
      </w:pPr>
    </w:p>
    <w:p w14:paraId="4E952FDD" w14:textId="77777777" w:rsidR="00CD5225" w:rsidRPr="00FB59EA" w:rsidRDefault="00CD5225" w:rsidP="00CD5225">
      <w:pPr>
        <w:pStyle w:val="2"/>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2 </w:t>
      </w:r>
      <w:r w:rsidRPr="00FB59EA">
        <w:rPr>
          <w:bCs/>
          <w:color w:val="999999"/>
          <w:sz w:val="37"/>
          <w:szCs w:val="37"/>
          <w:lang w:val="en-US"/>
        </w:rPr>
        <w:t>[9/31]</w:t>
      </w:r>
    </w:p>
    <w:p w14:paraId="4C5A135E" w14:textId="77777777" w:rsidR="00CD5225" w:rsidRDefault="00CD5225" w:rsidP="00CD522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помимо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задействуем ещё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также будем по наведению применять к псевдоэлементам более сложные трансформации.</w:t>
      </w:r>
    </w:p>
    <w:p w14:paraId="36A5CE12" w14:textId="77777777" w:rsidR="00CD5225" w:rsidRDefault="00CD5225" w:rsidP="00CD522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стиль исходного состояния: спозиционируем и применим к псевдоэлементам трансформацию поворота так, чтобы они стали декоративными вертикальными рамками справа и слева от ссылки.</w:t>
      </w:r>
    </w:p>
    <w:p w14:paraId="25C7283B" w14:textId="77777777" w:rsidR="00394650" w:rsidRPr="00394650" w:rsidRDefault="00394650" w:rsidP="00E972F5">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1</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::before</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top</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left</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0 0</w:t>
      </w:r>
      <w:r w:rsidRPr="00394650">
        <w:rPr>
          <w:rFonts w:ascii="Helvetica" w:eastAsia="Times New Roman" w:hAnsi="Helvetica" w:cs="Helvetica"/>
          <w:color w:val="333333"/>
          <w:sz w:val="20"/>
          <w:szCs w:val="20"/>
          <w:lang w:eastAsia="ru-RU"/>
        </w:rPr>
        <w:t>.</w:t>
      </w:r>
    </w:p>
    <w:p w14:paraId="645F24D1" w14:textId="77777777" w:rsidR="00394650" w:rsidRPr="00394650" w:rsidRDefault="00394650" w:rsidP="00E972F5">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2</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::after</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right</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bottom</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100% 0</w:t>
      </w:r>
    </w:p>
    <w:p w14:paraId="49016258" w14:textId="4FAC9987" w:rsidR="00394650" w:rsidRDefault="00394650" w:rsidP="00394650">
      <w:pPr>
        <w:pStyle w:val="2"/>
      </w:pPr>
      <w:r>
        <w:t xml:space="preserve">Эффектные ссылки, </w:t>
      </w:r>
      <w:r w:rsidR="00A84705">
        <w:t>крайние рамки в нижние рамки</w:t>
      </w:r>
      <w:r>
        <w:t> </w:t>
      </w:r>
      <w:r>
        <w:rPr>
          <w:bCs/>
          <w:color w:val="999999"/>
          <w:sz w:val="37"/>
          <w:szCs w:val="37"/>
        </w:rPr>
        <w:t>[10/31]</w:t>
      </w:r>
    </w:p>
    <w:p w14:paraId="5526A202" w14:textId="77777777" w:rsidR="00394650" w:rsidRDefault="00394650" w:rsidP="0039465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А теперь по наведению на ссылку будем плавно менять полупрозрачность псевдоэлементов и перемещать их так, чтобы они вместо левой и правой становились верхней и нижней рамкой соответственно.</w:t>
      </w:r>
    </w:p>
    <w:p w14:paraId="1F412025" w14:textId="77777777" w:rsidR="004C0116" w:rsidRPr="004C0116" w:rsidRDefault="004C0116" w:rsidP="004C0116">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При наведении на ссылку:</w:t>
      </w:r>
    </w:p>
    <w:p w14:paraId="207AE883" w14:textId="77777777" w:rsidR="004C0116" w:rsidRPr="004C0116" w:rsidRDefault="004C0116" w:rsidP="00E972F5">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1</w:t>
      </w:r>
      <w:r w:rsidRPr="004C0116">
        <w:rPr>
          <w:rFonts w:ascii="Helvetica" w:eastAsia="Times New Roman" w:hAnsi="Helvetica" w:cs="Helvetica"/>
          <w:color w:val="333333"/>
          <w:sz w:val="20"/>
          <w:szCs w:val="20"/>
          <w:lang w:eastAsia="ru-RU"/>
        </w:rPr>
        <w:t>Сделайте оба псевдоэлемента полностью непрозрачными.</w:t>
      </w:r>
    </w:p>
    <w:p w14:paraId="26369E7E" w14:textId="77777777" w:rsidR="004C0116" w:rsidRPr="004C0116" w:rsidRDefault="004C0116" w:rsidP="00E972F5">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2</w:t>
      </w:r>
      <w:r w:rsidRPr="004C0116">
        <w:rPr>
          <w:rFonts w:ascii="Helvetica" w:eastAsia="Times New Roman" w:hAnsi="Helvetica" w:cs="Helvetica"/>
          <w:color w:val="333333"/>
          <w:sz w:val="20"/>
          <w:szCs w:val="20"/>
          <w:lang w:eastAsia="ru-RU"/>
        </w:rPr>
        <w:t>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::before</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left: 50%</w:t>
      </w:r>
      <w:r w:rsidRPr="004C0116">
        <w:rPr>
          <w:rFonts w:ascii="Helvetica" w:eastAsia="Times New Roman" w:hAnsi="Helvetica" w:cs="Helvetica"/>
          <w:color w:val="333333"/>
          <w:sz w:val="20"/>
          <w:szCs w:val="20"/>
          <w:lang w:eastAsia="ru-RU"/>
        </w:rPr>
        <w:t>.</w:t>
      </w:r>
    </w:p>
    <w:p w14:paraId="186B0465" w14:textId="77777777" w:rsidR="004C0116" w:rsidRPr="004C0116" w:rsidRDefault="004C0116" w:rsidP="00E972F5">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3</w:t>
      </w:r>
      <w:r w:rsidRPr="004C0116">
        <w:rPr>
          <w:rFonts w:ascii="Helvetica" w:eastAsia="Times New Roman" w:hAnsi="Helvetica" w:cs="Helvetica"/>
          <w:color w:val="333333"/>
          <w:sz w:val="20"/>
          <w:szCs w:val="20"/>
          <w:lang w:eastAsia="ru-RU"/>
        </w:rPr>
        <w:t>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5C944825" w14:textId="77777777" w:rsidR="004C0116" w:rsidRPr="004C0116" w:rsidRDefault="004C0116" w:rsidP="00E972F5">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4</w:t>
      </w:r>
      <w:r w:rsidRPr="004C0116">
        <w:rPr>
          <w:rFonts w:ascii="Helvetica" w:eastAsia="Times New Roman" w:hAnsi="Helvetica" w:cs="Helvetica"/>
          <w:color w:val="333333"/>
          <w:sz w:val="20"/>
          <w:szCs w:val="20"/>
          <w:lang w:eastAsia="ru-RU"/>
        </w:rPr>
        <w:t>Также 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::after</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right: 50%</w:t>
      </w:r>
      <w:r w:rsidRPr="004C0116">
        <w:rPr>
          <w:rFonts w:ascii="Helvetica" w:eastAsia="Times New Roman" w:hAnsi="Helvetica" w:cs="Helvetica"/>
          <w:color w:val="333333"/>
          <w:sz w:val="20"/>
          <w:szCs w:val="20"/>
          <w:lang w:eastAsia="ru-RU"/>
        </w:rPr>
        <w:t>.</w:t>
      </w:r>
    </w:p>
    <w:p w14:paraId="3FA088C9" w14:textId="77777777" w:rsidR="004C0116" w:rsidRPr="004C0116" w:rsidRDefault="004C0116" w:rsidP="00E972F5">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5</w:t>
      </w:r>
      <w:r w:rsidRPr="004C0116">
        <w:rPr>
          <w:rFonts w:ascii="Helvetica" w:eastAsia="Times New Roman" w:hAnsi="Helvetica" w:cs="Helvetica"/>
          <w:color w:val="333333"/>
          <w:sz w:val="20"/>
          <w:szCs w:val="20"/>
          <w:lang w:eastAsia="ru-RU"/>
        </w:rPr>
        <w:t>И 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0CAC5C97" w14:textId="77777777" w:rsidR="004C0116" w:rsidRPr="004C0116" w:rsidRDefault="004C0116" w:rsidP="004C0116">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67DF344D" w14:textId="77777777" w:rsidR="004C0116" w:rsidRPr="004C0116" w:rsidRDefault="004C0116" w:rsidP="004C0116">
      <w:pPr>
        <w:rPr>
          <w:lang w:val="en-US"/>
        </w:rPr>
      </w:pPr>
      <w:r w:rsidRPr="004C0116">
        <w:rPr>
          <w:lang w:val="en-US"/>
        </w:rPr>
        <w:t>html,</w:t>
      </w:r>
    </w:p>
    <w:p w14:paraId="78E6596B" w14:textId="77777777" w:rsidR="004C0116" w:rsidRPr="004C0116" w:rsidRDefault="004C0116" w:rsidP="004C0116">
      <w:pPr>
        <w:rPr>
          <w:lang w:val="en-US"/>
        </w:rPr>
      </w:pPr>
      <w:r w:rsidRPr="004C0116">
        <w:rPr>
          <w:lang w:val="en-US"/>
        </w:rPr>
        <w:t>body {</w:t>
      </w:r>
    </w:p>
    <w:p w14:paraId="380149D8" w14:textId="77777777" w:rsidR="004C0116" w:rsidRPr="004C0116" w:rsidRDefault="004C0116" w:rsidP="004C0116">
      <w:pPr>
        <w:rPr>
          <w:lang w:val="en-US"/>
        </w:rPr>
      </w:pPr>
      <w:r w:rsidRPr="004C0116">
        <w:rPr>
          <w:lang w:val="en-US"/>
        </w:rPr>
        <w:t xml:space="preserve">    margin: 0;</w:t>
      </w:r>
    </w:p>
    <w:p w14:paraId="247AB392" w14:textId="77777777" w:rsidR="004C0116" w:rsidRPr="004C0116" w:rsidRDefault="004C0116" w:rsidP="004C0116">
      <w:pPr>
        <w:rPr>
          <w:lang w:val="en-US"/>
        </w:rPr>
      </w:pPr>
      <w:r w:rsidRPr="004C0116">
        <w:rPr>
          <w:lang w:val="en-US"/>
        </w:rPr>
        <w:t xml:space="preserve">    padding: 0;</w:t>
      </w:r>
    </w:p>
    <w:p w14:paraId="1247A230" w14:textId="77777777" w:rsidR="004C0116" w:rsidRPr="004C0116" w:rsidRDefault="004C0116" w:rsidP="004C0116">
      <w:pPr>
        <w:rPr>
          <w:lang w:val="en-US"/>
        </w:rPr>
      </w:pPr>
      <w:r w:rsidRPr="004C0116">
        <w:rPr>
          <w:lang w:val="en-US"/>
        </w:rPr>
        <w:t xml:space="preserve">    font-family: "Open Sans", sans-serif;</w:t>
      </w:r>
    </w:p>
    <w:p w14:paraId="6125BD1D" w14:textId="77777777" w:rsidR="004C0116" w:rsidRPr="004C0116" w:rsidRDefault="004C0116" w:rsidP="004C0116">
      <w:pPr>
        <w:rPr>
          <w:lang w:val="en-US"/>
        </w:rPr>
      </w:pPr>
      <w:r w:rsidRPr="004C0116">
        <w:rPr>
          <w:lang w:val="en-US"/>
        </w:rPr>
        <w:t xml:space="preserve">    font-size: 22px;</w:t>
      </w:r>
    </w:p>
    <w:p w14:paraId="7FD4EBC8" w14:textId="77777777" w:rsidR="004C0116" w:rsidRPr="004C0116" w:rsidRDefault="004C0116" w:rsidP="004C0116">
      <w:pPr>
        <w:rPr>
          <w:lang w:val="en-US"/>
        </w:rPr>
      </w:pPr>
      <w:r w:rsidRPr="004C0116">
        <w:rPr>
          <w:lang w:val="en-US"/>
        </w:rPr>
        <w:t xml:space="preserve">    color: #333333;</w:t>
      </w:r>
    </w:p>
    <w:p w14:paraId="2666473A" w14:textId="77777777" w:rsidR="004C0116" w:rsidRPr="004C0116" w:rsidRDefault="004C0116" w:rsidP="004C0116">
      <w:pPr>
        <w:rPr>
          <w:lang w:val="en-US"/>
        </w:rPr>
      </w:pPr>
      <w:r w:rsidRPr="004C0116">
        <w:rPr>
          <w:lang w:val="en-US"/>
        </w:rPr>
        <w:t xml:space="preserve">    background-color: #f5f5f5;</w:t>
      </w:r>
    </w:p>
    <w:p w14:paraId="3CC74161" w14:textId="77777777" w:rsidR="004C0116" w:rsidRPr="004C0116" w:rsidRDefault="004C0116" w:rsidP="004C0116">
      <w:pPr>
        <w:rPr>
          <w:lang w:val="en-US"/>
        </w:rPr>
      </w:pPr>
      <w:r w:rsidRPr="004C0116">
        <w:rPr>
          <w:lang w:val="en-US"/>
        </w:rPr>
        <w:t>}</w:t>
      </w:r>
    </w:p>
    <w:p w14:paraId="432400C0" w14:textId="77777777" w:rsidR="004C0116" w:rsidRPr="004C0116" w:rsidRDefault="004C0116" w:rsidP="004C0116">
      <w:pPr>
        <w:rPr>
          <w:lang w:val="en-US"/>
        </w:rPr>
      </w:pPr>
    </w:p>
    <w:p w14:paraId="573DAFC6" w14:textId="77777777" w:rsidR="004C0116" w:rsidRPr="004C0116" w:rsidRDefault="004C0116" w:rsidP="004C0116">
      <w:pPr>
        <w:rPr>
          <w:lang w:val="en-US"/>
        </w:rPr>
      </w:pPr>
      <w:r w:rsidRPr="004C0116">
        <w:rPr>
          <w:lang w:val="en-US"/>
        </w:rPr>
        <w:t>a {</w:t>
      </w:r>
    </w:p>
    <w:p w14:paraId="748D1997" w14:textId="77777777" w:rsidR="004C0116" w:rsidRPr="004C0116" w:rsidRDefault="004C0116" w:rsidP="004C0116">
      <w:pPr>
        <w:rPr>
          <w:lang w:val="en-US"/>
        </w:rPr>
      </w:pPr>
      <w:r w:rsidRPr="004C0116">
        <w:rPr>
          <w:lang w:val="en-US"/>
        </w:rPr>
        <w:t xml:space="preserve">    position: relative;</w:t>
      </w:r>
    </w:p>
    <w:p w14:paraId="641BADD0" w14:textId="77777777" w:rsidR="004C0116" w:rsidRPr="004C0116" w:rsidRDefault="004C0116" w:rsidP="004C0116">
      <w:pPr>
        <w:rPr>
          <w:lang w:val="en-US"/>
        </w:rPr>
      </w:pPr>
      <w:r w:rsidRPr="004C0116">
        <w:rPr>
          <w:lang w:val="en-US"/>
        </w:rPr>
        <w:t xml:space="preserve">    display: inline-block;</w:t>
      </w:r>
    </w:p>
    <w:p w14:paraId="14E7FD6D" w14:textId="77777777" w:rsidR="004C0116" w:rsidRPr="004C0116" w:rsidRDefault="004C0116" w:rsidP="004C0116">
      <w:pPr>
        <w:rPr>
          <w:lang w:val="en-US"/>
        </w:rPr>
      </w:pPr>
      <w:r w:rsidRPr="004C0116">
        <w:rPr>
          <w:lang w:val="en-US"/>
        </w:rPr>
        <w:t xml:space="preserve">    text-decoration: none;</w:t>
      </w:r>
    </w:p>
    <w:p w14:paraId="22F1F18D" w14:textId="77777777" w:rsidR="004C0116" w:rsidRPr="004C0116" w:rsidRDefault="004C0116" w:rsidP="004C0116">
      <w:pPr>
        <w:rPr>
          <w:lang w:val="en-US"/>
        </w:rPr>
      </w:pPr>
      <w:r w:rsidRPr="004C0116">
        <w:rPr>
          <w:lang w:val="en-US"/>
        </w:rPr>
        <w:t xml:space="preserve">    text-transform: uppercase;</w:t>
      </w:r>
    </w:p>
    <w:p w14:paraId="36CC757B" w14:textId="77777777" w:rsidR="004C0116" w:rsidRPr="004C0116" w:rsidRDefault="004C0116" w:rsidP="004C0116">
      <w:pPr>
        <w:rPr>
          <w:lang w:val="en-US"/>
        </w:rPr>
      </w:pPr>
      <w:r w:rsidRPr="004C0116">
        <w:rPr>
          <w:lang w:val="en-US"/>
        </w:rPr>
        <w:t xml:space="preserve">    letter-spacing: 1px;</w:t>
      </w:r>
    </w:p>
    <w:p w14:paraId="5CC3BF8E" w14:textId="77777777" w:rsidR="004C0116" w:rsidRPr="004C0116" w:rsidRDefault="004C0116" w:rsidP="004C0116">
      <w:pPr>
        <w:rPr>
          <w:lang w:val="en-US"/>
        </w:rPr>
      </w:pPr>
      <w:r w:rsidRPr="004C0116">
        <w:rPr>
          <w:lang w:val="en-US"/>
        </w:rPr>
        <w:t xml:space="preserve">    outline: none;</w:t>
      </w:r>
    </w:p>
    <w:p w14:paraId="5C989C8D" w14:textId="77777777" w:rsidR="004C0116" w:rsidRPr="004C0116" w:rsidRDefault="004C0116" w:rsidP="004C0116">
      <w:pPr>
        <w:rPr>
          <w:lang w:val="en-US"/>
        </w:rPr>
      </w:pPr>
      <w:r w:rsidRPr="004C0116">
        <w:rPr>
          <w:lang w:val="en-US"/>
        </w:rPr>
        <w:t>}</w:t>
      </w:r>
    </w:p>
    <w:p w14:paraId="65BAB1A0" w14:textId="77777777" w:rsidR="004C0116" w:rsidRPr="004C0116" w:rsidRDefault="004C0116" w:rsidP="004C0116">
      <w:pPr>
        <w:rPr>
          <w:lang w:val="en-US"/>
        </w:rPr>
      </w:pPr>
    </w:p>
    <w:p w14:paraId="463D3040" w14:textId="77777777" w:rsidR="004C0116" w:rsidRPr="004C0116" w:rsidRDefault="004C0116" w:rsidP="004C0116">
      <w:pPr>
        <w:rPr>
          <w:lang w:val="en-US"/>
        </w:rPr>
      </w:pPr>
      <w:r w:rsidRPr="004C0116">
        <w:rPr>
          <w:lang w:val="en-US"/>
        </w:rPr>
        <w:t>.effect-2 {</w:t>
      </w:r>
    </w:p>
    <w:p w14:paraId="3470DB05" w14:textId="77777777" w:rsidR="004C0116" w:rsidRPr="004C0116" w:rsidRDefault="004C0116" w:rsidP="004C0116">
      <w:pPr>
        <w:rPr>
          <w:lang w:val="en-US"/>
        </w:rPr>
      </w:pPr>
      <w:r w:rsidRPr="004C0116">
        <w:rPr>
          <w:lang w:val="en-US"/>
        </w:rPr>
        <w:t xml:space="preserve">    width: 400px;</w:t>
      </w:r>
    </w:p>
    <w:p w14:paraId="688F2B80" w14:textId="77777777" w:rsidR="004C0116" w:rsidRPr="004C0116" w:rsidRDefault="004C0116" w:rsidP="004C0116">
      <w:pPr>
        <w:rPr>
          <w:lang w:val="en-US"/>
        </w:rPr>
      </w:pPr>
      <w:r w:rsidRPr="004C0116">
        <w:rPr>
          <w:lang w:val="en-US"/>
        </w:rPr>
        <w:t xml:space="preserve">    margin: 100px auto;</w:t>
      </w:r>
    </w:p>
    <w:p w14:paraId="5784C1CA" w14:textId="77777777" w:rsidR="004C0116" w:rsidRPr="004C0116" w:rsidRDefault="004C0116" w:rsidP="004C0116">
      <w:pPr>
        <w:rPr>
          <w:lang w:val="en-US"/>
        </w:rPr>
      </w:pPr>
      <w:r w:rsidRPr="004C0116">
        <w:rPr>
          <w:lang w:val="en-US"/>
        </w:rPr>
        <w:t xml:space="preserve">    padding: 30px 0;</w:t>
      </w:r>
    </w:p>
    <w:p w14:paraId="1B0B38A1" w14:textId="77777777" w:rsidR="004C0116" w:rsidRPr="004C0116" w:rsidRDefault="004C0116" w:rsidP="004C0116">
      <w:pPr>
        <w:rPr>
          <w:lang w:val="en-US"/>
        </w:rPr>
      </w:pPr>
      <w:r w:rsidRPr="004C0116">
        <w:rPr>
          <w:lang w:val="en-US"/>
        </w:rPr>
        <w:t xml:space="preserve">    text-align: center;</w:t>
      </w:r>
    </w:p>
    <w:p w14:paraId="18882E97" w14:textId="77777777" w:rsidR="004C0116" w:rsidRPr="004C0116" w:rsidRDefault="004C0116" w:rsidP="004C0116">
      <w:pPr>
        <w:rPr>
          <w:lang w:val="en-US"/>
        </w:rPr>
      </w:pPr>
      <w:r w:rsidRPr="004C0116">
        <w:rPr>
          <w:lang w:val="en-US"/>
        </w:rPr>
        <w:t xml:space="preserve">    background-color: #435a6b;</w:t>
      </w:r>
    </w:p>
    <w:p w14:paraId="3B700FE0" w14:textId="77777777" w:rsidR="004C0116" w:rsidRPr="004C0116" w:rsidRDefault="004C0116" w:rsidP="004C0116">
      <w:pPr>
        <w:rPr>
          <w:lang w:val="en-US"/>
        </w:rPr>
      </w:pPr>
      <w:r w:rsidRPr="004C0116">
        <w:rPr>
          <w:lang w:val="en-US"/>
        </w:rPr>
        <w:t>}</w:t>
      </w:r>
    </w:p>
    <w:p w14:paraId="551DE6FB" w14:textId="77777777" w:rsidR="004C0116" w:rsidRPr="004C0116" w:rsidRDefault="004C0116" w:rsidP="004C0116">
      <w:pPr>
        <w:rPr>
          <w:lang w:val="en-US"/>
        </w:rPr>
      </w:pPr>
    </w:p>
    <w:p w14:paraId="77330685" w14:textId="77777777" w:rsidR="004C0116" w:rsidRPr="004C0116" w:rsidRDefault="004C0116" w:rsidP="004C0116">
      <w:pPr>
        <w:rPr>
          <w:lang w:val="en-US"/>
        </w:rPr>
      </w:pPr>
      <w:r w:rsidRPr="004C0116">
        <w:rPr>
          <w:lang w:val="en-US"/>
        </w:rPr>
        <w:t>.effect-2 a {</w:t>
      </w:r>
    </w:p>
    <w:p w14:paraId="7B8E0643" w14:textId="77777777" w:rsidR="004C0116" w:rsidRPr="004C0116" w:rsidRDefault="004C0116" w:rsidP="004C0116">
      <w:pPr>
        <w:rPr>
          <w:lang w:val="en-US"/>
        </w:rPr>
      </w:pPr>
      <w:r w:rsidRPr="004C0116">
        <w:rPr>
          <w:lang w:val="en-US"/>
        </w:rPr>
        <w:t xml:space="preserve">    height: 45px;</w:t>
      </w:r>
    </w:p>
    <w:p w14:paraId="1293328D" w14:textId="77777777" w:rsidR="004C0116" w:rsidRPr="004C0116" w:rsidRDefault="004C0116" w:rsidP="004C0116">
      <w:pPr>
        <w:rPr>
          <w:lang w:val="en-US"/>
        </w:rPr>
      </w:pPr>
      <w:r w:rsidRPr="004C0116">
        <w:rPr>
          <w:lang w:val="en-US"/>
        </w:rPr>
        <w:t xml:space="preserve">    padding: 0 20px;</w:t>
      </w:r>
    </w:p>
    <w:p w14:paraId="34070897" w14:textId="77777777" w:rsidR="004C0116" w:rsidRPr="004C0116" w:rsidRDefault="004C0116" w:rsidP="004C0116">
      <w:pPr>
        <w:rPr>
          <w:lang w:val="en-US"/>
        </w:rPr>
      </w:pPr>
      <w:r w:rsidRPr="004C0116">
        <w:rPr>
          <w:lang w:val="en-US"/>
        </w:rPr>
        <w:t xml:space="preserve">    font-weight: 300;</w:t>
      </w:r>
    </w:p>
    <w:p w14:paraId="0CE159A2" w14:textId="77777777" w:rsidR="004C0116" w:rsidRPr="004C0116" w:rsidRDefault="004C0116" w:rsidP="004C0116">
      <w:pPr>
        <w:rPr>
          <w:lang w:val="en-US"/>
        </w:rPr>
      </w:pPr>
      <w:r w:rsidRPr="004C0116">
        <w:rPr>
          <w:lang w:val="en-US"/>
        </w:rPr>
        <w:t xml:space="preserve">    line-height: 45px;</w:t>
      </w:r>
    </w:p>
    <w:p w14:paraId="3C3847FC" w14:textId="77777777" w:rsidR="004C0116" w:rsidRPr="004C0116" w:rsidRDefault="004C0116" w:rsidP="004C0116">
      <w:pPr>
        <w:rPr>
          <w:lang w:val="en-US"/>
        </w:rPr>
      </w:pPr>
      <w:r w:rsidRPr="004C0116">
        <w:rPr>
          <w:lang w:val="en-US"/>
        </w:rPr>
        <w:lastRenderedPageBreak/>
        <w:t xml:space="preserve">    color: #ffffff;</w:t>
      </w:r>
    </w:p>
    <w:p w14:paraId="562E67DC" w14:textId="77777777" w:rsidR="004C0116" w:rsidRPr="004C0116" w:rsidRDefault="004C0116" w:rsidP="004C0116">
      <w:pPr>
        <w:rPr>
          <w:lang w:val="en-US"/>
        </w:rPr>
      </w:pPr>
      <w:r w:rsidRPr="004C0116">
        <w:rPr>
          <w:lang w:val="en-US"/>
        </w:rPr>
        <w:t>}</w:t>
      </w:r>
    </w:p>
    <w:p w14:paraId="4D53508B" w14:textId="77777777" w:rsidR="004C0116" w:rsidRPr="004C0116" w:rsidRDefault="004C0116" w:rsidP="004C0116">
      <w:pPr>
        <w:rPr>
          <w:lang w:val="en-US"/>
        </w:rPr>
      </w:pPr>
    </w:p>
    <w:p w14:paraId="1045B45F" w14:textId="77777777" w:rsidR="004C0116" w:rsidRPr="004C0116" w:rsidRDefault="004C0116" w:rsidP="004C0116">
      <w:pPr>
        <w:rPr>
          <w:lang w:val="en-US"/>
        </w:rPr>
      </w:pPr>
      <w:r w:rsidRPr="004C0116">
        <w:rPr>
          <w:lang w:val="en-US"/>
        </w:rPr>
        <w:t>.effect-2 a::before,</w:t>
      </w:r>
    </w:p>
    <w:p w14:paraId="5D256C1D" w14:textId="77777777" w:rsidR="004C0116" w:rsidRPr="004C0116" w:rsidRDefault="004C0116" w:rsidP="004C0116">
      <w:pPr>
        <w:rPr>
          <w:lang w:val="en-US"/>
        </w:rPr>
      </w:pPr>
      <w:r w:rsidRPr="004C0116">
        <w:rPr>
          <w:lang w:val="en-US"/>
        </w:rPr>
        <w:t>.effect-2 a::after {</w:t>
      </w:r>
    </w:p>
    <w:p w14:paraId="7FB178EF" w14:textId="77777777" w:rsidR="004C0116" w:rsidRPr="004C0116" w:rsidRDefault="004C0116" w:rsidP="004C0116">
      <w:pPr>
        <w:rPr>
          <w:lang w:val="en-US"/>
        </w:rPr>
      </w:pPr>
      <w:r w:rsidRPr="004C0116">
        <w:rPr>
          <w:lang w:val="en-US"/>
        </w:rPr>
        <w:t xml:space="preserve">    content: "";</w:t>
      </w:r>
    </w:p>
    <w:p w14:paraId="56797850" w14:textId="77777777" w:rsidR="004C0116" w:rsidRPr="004C0116" w:rsidRDefault="004C0116" w:rsidP="004C0116">
      <w:pPr>
        <w:rPr>
          <w:lang w:val="en-US"/>
        </w:rPr>
      </w:pPr>
      <w:r w:rsidRPr="004C0116">
        <w:rPr>
          <w:lang w:val="en-US"/>
        </w:rPr>
        <w:t xml:space="preserve">    position: absolute;</w:t>
      </w:r>
    </w:p>
    <w:p w14:paraId="0D0968E9" w14:textId="77777777" w:rsidR="004C0116" w:rsidRPr="004C0116" w:rsidRDefault="004C0116" w:rsidP="004C0116">
      <w:pPr>
        <w:rPr>
          <w:lang w:val="en-US"/>
        </w:rPr>
      </w:pPr>
      <w:r w:rsidRPr="004C0116">
        <w:rPr>
          <w:lang w:val="en-US"/>
        </w:rPr>
        <w:t xml:space="preserve">    width: 45px;</w:t>
      </w:r>
    </w:p>
    <w:p w14:paraId="3D0A6FF0" w14:textId="77777777" w:rsidR="004C0116" w:rsidRPr="004C0116" w:rsidRDefault="004C0116" w:rsidP="004C0116">
      <w:pPr>
        <w:rPr>
          <w:lang w:val="en-US"/>
        </w:rPr>
      </w:pPr>
      <w:r w:rsidRPr="004C0116">
        <w:rPr>
          <w:lang w:val="en-US"/>
        </w:rPr>
        <w:t xml:space="preserve">    height: 2px;</w:t>
      </w:r>
    </w:p>
    <w:p w14:paraId="547513FE" w14:textId="77777777" w:rsidR="004C0116" w:rsidRPr="004C0116" w:rsidRDefault="004C0116" w:rsidP="004C0116">
      <w:pPr>
        <w:rPr>
          <w:lang w:val="en-US"/>
        </w:rPr>
      </w:pPr>
      <w:r w:rsidRPr="004C0116">
        <w:rPr>
          <w:lang w:val="en-US"/>
        </w:rPr>
        <w:t xml:space="preserve">    background-color: #ffffff;</w:t>
      </w:r>
    </w:p>
    <w:p w14:paraId="2A8CCDE4" w14:textId="77777777" w:rsidR="004C0116" w:rsidRPr="004C0116" w:rsidRDefault="004C0116" w:rsidP="004C0116">
      <w:pPr>
        <w:rPr>
          <w:lang w:val="en-US"/>
        </w:rPr>
      </w:pPr>
      <w:r w:rsidRPr="004C0116">
        <w:rPr>
          <w:lang w:val="en-US"/>
        </w:rPr>
        <w:t xml:space="preserve">    opacity: 0.2;</w:t>
      </w:r>
    </w:p>
    <w:p w14:paraId="76C37CC4" w14:textId="77777777" w:rsidR="004C0116" w:rsidRPr="004C0116" w:rsidRDefault="004C0116" w:rsidP="004C0116">
      <w:pPr>
        <w:rPr>
          <w:lang w:val="en-US"/>
        </w:rPr>
      </w:pPr>
      <w:r w:rsidRPr="004C0116">
        <w:rPr>
          <w:lang w:val="en-US"/>
        </w:rPr>
        <w:t xml:space="preserve">    transition: all 0.3s;</w:t>
      </w:r>
    </w:p>
    <w:p w14:paraId="44965C58" w14:textId="77777777" w:rsidR="004C0116" w:rsidRPr="004C0116" w:rsidRDefault="004C0116" w:rsidP="004C0116">
      <w:pPr>
        <w:rPr>
          <w:lang w:val="en-US"/>
        </w:rPr>
      </w:pPr>
      <w:r w:rsidRPr="004C0116">
        <w:rPr>
          <w:lang w:val="en-US"/>
        </w:rPr>
        <w:t>}</w:t>
      </w:r>
    </w:p>
    <w:p w14:paraId="57618099" w14:textId="77777777" w:rsidR="004C0116" w:rsidRPr="004C0116" w:rsidRDefault="004C0116" w:rsidP="004C0116">
      <w:pPr>
        <w:rPr>
          <w:lang w:val="en-US"/>
        </w:rPr>
      </w:pPr>
    </w:p>
    <w:p w14:paraId="528F453F" w14:textId="77777777" w:rsidR="004C0116" w:rsidRPr="004C0116" w:rsidRDefault="004C0116" w:rsidP="004C0116">
      <w:pPr>
        <w:rPr>
          <w:lang w:val="en-US"/>
        </w:rPr>
      </w:pPr>
      <w:r w:rsidRPr="004C0116">
        <w:rPr>
          <w:lang w:val="en-US"/>
        </w:rPr>
        <w:t>.effect-2 a::before {</w:t>
      </w:r>
    </w:p>
    <w:p w14:paraId="5D606FA8" w14:textId="77777777" w:rsidR="004C0116" w:rsidRPr="004C0116" w:rsidRDefault="004C0116" w:rsidP="004C0116">
      <w:pPr>
        <w:rPr>
          <w:lang w:val="en-US"/>
        </w:rPr>
      </w:pPr>
      <w:r w:rsidRPr="004C0116">
        <w:rPr>
          <w:lang w:val="en-US"/>
        </w:rPr>
        <w:t xml:space="preserve">    top: 0;</w:t>
      </w:r>
    </w:p>
    <w:p w14:paraId="57A85DD7" w14:textId="77777777" w:rsidR="004C0116" w:rsidRPr="004C0116" w:rsidRDefault="004C0116" w:rsidP="004C0116">
      <w:pPr>
        <w:rPr>
          <w:lang w:val="en-US"/>
        </w:rPr>
      </w:pPr>
      <w:r w:rsidRPr="004C0116">
        <w:rPr>
          <w:lang w:val="en-US"/>
        </w:rPr>
        <w:t xml:space="preserve">    left: 0;</w:t>
      </w:r>
    </w:p>
    <w:p w14:paraId="7124EAD4" w14:textId="77777777" w:rsidR="004C0116" w:rsidRPr="004C0116" w:rsidRDefault="004C0116" w:rsidP="004C0116">
      <w:pPr>
        <w:rPr>
          <w:lang w:val="en-US"/>
        </w:rPr>
      </w:pPr>
      <w:r w:rsidRPr="004C0116">
        <w:rPr>
          <w:lang w:val="en-US"/>
        </w:rPr>
        <w:t xml:space="preserve">    transform: rotate(90deg);</w:t>
      </w:r>
    </w:p>
    <w:p w14:paraId="3051AC2C" w14:textId="77777777" w:rsidR="004C0116" w:rsidRPr="004C0116" w:rsidRDefault="004C0116" w:rsidP="004C0116">
      <w:pPr>
        <w:rPr>
          <w:lang w:val="en-US"/>
        </w:rPr>
      </w:pPr>
      <w:r w:rsidRPr="004C0116">
        <w:rPr>
          <w:lang w:val="en-US"/>
        </w:rPr>
        <w:t xml:space="preserve">    transform-origin: 0 0;</w:t>
      </w:r>
    </w:p>
    <w:p w14:paraId="4846CFDA" w14:textId="77777777" w:rsidR="004C0116" w:rsidRPr="004C0116" w:rsidRDefault="004C0116" w:rsidP="004C0116">
      <w:pPr>
        <w:rPr>
          <w:lang w:val="en-US"/>
        </w:rPr>
      </w:pPr>
      <w:r w:rsidRPr="004C0116">
        <w:rPr>
          <w:lang w:val="en-US"/>
        </w:rPr>
        <w:t>}</w:t>
      </w:r>
    </w:p>
    <w:p w14:paraId="5FA0BD0E" w14:textId="77777777" w:rsidR="004C0116" w:rsidRPr="004C0116" w:rsidRDefault="004C0116" w:rsidP="004C0116">
      <w:pPr>
        <w:rPr>
          <w:lang w:val="en-US"/>
        </w:rPr>
      </w:pPr>
    </w:p>
    <w:p w14:paraId="34819A47" w14:textId="77777777" w:rsidR="004C0116" w:rsidRPr="004C0116" w:rsidRDefault="004C0116" w:rsidP="004C0116">
      <w:pPr>
        <w:rPr>
          <w:lang w:val="en-US"/>
        </w:rPr>
      </w:pPr>
      <w:r w:rsidRPr="004C0116">
        <w:rPr>
          <w:lang w:val="en-US"/>
        </w:rPr>
        <w:t>.effect-2 a::after {</w:t>
      </w:r>
    </w:p>
    <w:p w14:paraId="6B08679D" w14:textId="77777777" w:rsidR="004C0116" w:rsidRPr="004C0116" w:rsidRDefault="004C0116" w:rsidP="004C0116">
      <w:pPr>
        <w:rPr>
          <w:lang w:val="en-US"/>
        </w:rPr>
      </w:pPr>
      <w:r w:rsidRPr="004C0116">
        <w:rPr>
          <w:lang w:val="en-US"/>
        </w:rPr>
        <w:t xml:space="preserve">    right: 0;</w:t>
      </w:r>
    </w:p>
    <w:p w14:paraId="3C7BD95D" w14:textId="77777777" w:rsidR="004C0116" w:rsidRPr="004C0116" w:rsidRDefault="004C0116" w:rsidP="004C0116">
      <w:pPr>
        <w:rPr>
          <w:lang w:val="en-US"/>
        </w:rPr>
      </w:pPr>
      <w:r w:rsidRPr="004C0116">
        <w:rPr>
          <w:lang w:val="en-US"/>
        </w:rPr>
        <w:t xml:space="preserve">    bottom: 0;</w:t>
      </w:r>
    </w:p>
    <w:p w14:paraId="764E8AD7" w14:textId="77777777" w:rsidR="004C0116" w:rsidRPr="004C0116" w:rsidRDefault="004C0116" w:rsidP="004C0116">
      <w:pPr>
        <w:rPr>
          <w:lang w:val="en-US"/>
        </w:rPr>
      </w:pPr>
      <w:r w:rsidRPr="004C0116">
        <w:rPr>
          <w:lang w:val="en-US"/>
        </w:rPr>
        <w:t xml:space="preserve">    transform: rotate(90deg);</w:t>
      </w:r>
    </w:p>
    <w:p w14:paraId="3E3153F0" w14:textId="77777777" w:rsidR="004C0116" w:rsidRPr="004C0116" w:rsidRDefault="004C0116" w:rsidP="004C0116">
      <w:pPr>
        <w:rPr>
          <w:lang w:val="en-US"/>
        </w:rPr>
      </w:pPr>
      <w:r w:rsidRPr="004C0116">
        <w:rPr>
          <w:lang w:val="en-US"/>
        </w:rPr>
        <w:t xml:space="preserve">    transform-origin: 100% 100%;</w:t>
      </w:r>
    </w:p>
    <w:p w14:paraId="056E0584" w14:textId="77777777" w:rsidR="004C0116" w:rsidRPr="004C0116" w:rsidRDefault="004C0116" w:rsidP="004C0116">
      <w:pPr>
        <w:rPr>
          <w:lang w:val="en-US"/>
        </w:rPr>
      </w:pPr>
      <w:r w:rsidRPr="004C0116">
        <w:rPr>
          <w:lang w:val="en-US"/>
        </w:rPr>
        <w:t>}</w:t>
      </w:r>
    </w:p>
    <w:p w14:paraId="68D65EEF" w14:textId="77777777" w:rsidR="004C0116" w:rsidRPr="004C0116" w:rsidRDefault="004C0116" w:rsidP="004C0116">
      <w:pPr>
        <w:rPr>
          <w:lang w:val="en-US"/>
        </w:rPr>
      </w:pPr>
    </w:p>
    <w:p w14:paraId="0304E9B1" w14:textId="77777777" w:rsidR="004C0116" w:rsidRPr="004C0116" w:rsidRDefault="004C0116" w:rsidP="004C0116">
      <w:pPr>
        <w:rPr>
          <w:lang w:val="en-US"/>
        </w:rPr>
      </w:pPr>
      <w:r w:rsidRPr="004C0116">
        <w:rPr>
          <w:lang w:val="en-US"/>
        </w:rPr>
        <w:t>.effect-2 a:hover::before,</w:t>
      </w:r>
    </w:p>
    <w:p w14:paraId="6E85F03B" w14:textId="77777777" w:rsidR="004C0116" w:rsidRPr="004C0116" w:rsidRDefault="004C0116" w:rsidP="004C0116">
      <w:pPr>
        <w:rPr>
          <w:lang w:val="en-US"/>
        </w:rPr>
      </w:pPr>
      <w:r w:rsidRPr="004C0116">
        <w:rPr>
          <w:lang w:val="en-US"/>
        </w:rPr>
        <w:t>.effect-2 a:hover::after {</w:t>
      </w:r>
    </w:p>
    <w:p w14:paraId="235E0BD6" w14:textId="77777777" w:rsidR="004C0116" w:rsidRPr="004C0116" w:rsidRDefault="004C0116" w:rsidP="004C0116">
      <w:pPr>
        <w:rPr>
          <w:lang w:val="en-US"/>
        </w:rPr>
      </w:pPr>
      <w:r w:rsidRPr="004C0116">
        <w:rPr>
          <w:lang w:val="en-US"/>
        </w:rPr>
        <w:t xml:space="preserve">    opacity:1;</w:t>
      </w:r>
    </w:p>
    <w:p w14:paraId="69F8D9A5" w14:textId="77777777" w:rsidR="004C0116" w:rsidRPr="004C0116" w:rsidRDefault="004C0116" w:rsidP="004C0116">
      <w:pPr>
        <w:rPr>
          <w:lang w:val="en-US"/>
        </w:rPr>
      </w:pPr>
      <w:r w:rsidRPr="004C0116">
        <w:rPr>
          <w:lang w:val="en-US"/>
        </w:rPr>
        <w:t>}</w:t>
      </w:r>
    </w:p>
    <w:p w14:paraId="0AC28508" w14:textId="77777777" w:rsidR="004C0116" w:rsidRPr="004C0116" w:rsidRDefault="004C0116" w:rsidP="004C0116">
      <w:pPr>
        <w:rPr>
          <w:lang w:val="en-US"/>
        </w:rPr>
      </w:pPr>
    </w:p>
    <w:p w14:paraId="63764192" w14:textId="77777777" w:rsidR="004C0116" w:rsidRPr="004C0116" w:rsidRDefault="004C0116" w:rsidP="004C0116">
      <w:pPr>
        <w:rPr>
          <w:lang w:val="en-US"/>
        </w:rPr>
      </w:pPr>
      <w:r w:rsidRPr="004C0116">
        <w:rPr>
          <w:lang w:val="en-US"/>
        </w:rPr>
        <w:t>.effect-2 a:hover::before {</w:t>
      </w:r>
    </w:p>
    <w:p w14:paraId="4ABE6AAF" w14:textId="77777777" w:rsidR="004C0116" w:rsidRPr="004C0116" w:rsidRDefault="004C0116" w:rsidP="004C0116">
      <w:pPr>
        <w:rPr>
          <w:lang w:val="en-US"/>
        </w:rPr>
      </w:pPr>
      <w:r w:rsidRPr="004C0116">
        <w:rPr>
          <w:lang w:val="en-US"/>
        </w:rPr>
        <w:t xml:space="preserve">    left:50%;</w:t>
      </w:r>
    </w:p>
    <w:p w14:paraId="060FA3F4" w14:textId="77777777" w:rsidR="004C0116" w:rsidRPr="004C0116" w:rsidRDefault="004C0116" w:rsidP="004C0116">
      <w:pPr>
        <w:rPr>
          <w:lang w:val="en-US"/>
        </w:rPr>
      </w:pPr>
      <w:r w:rsidRPr="004C0116">
        <w:rPr>
          <w:lang w:val="en-US"/>
        </w:rPr>
        <w:t xml:space="preserve">    transform:rotate(0deg) translateX(-50%);</w:t>
      </w:r>
    </w:p>
    <w:p w14:paraId="21117C18" w14:textId="77777777" w:rsidR="004C0116" w:rsidRPr="004C0116" w:rsidRDefault="004C0116" w:rsidP="004C0116">
      <w:pPr>
        <w:rPr>
          <w:lang w:val="en-US"/>
        </w:rPr>
      </w:pPr>
      <w:r w:rsidRPr="004C0116">
        <w:rPr>
          <w:lang w:val="en-US"/>
        </w:rPr>
        <w:t>}</w:t>
      </w:r>
    </w:p>
    <w:p w14:paraId="36D25DE4" w14:textId="77777777" w:rsidR="004C0116" w:rsidRPr="004C0116" w:rsidRDefault="004C0116" w:rsidP="004C0116">
      <w:pPr>
        <w:rPr>
          <w:lang w:val="en-US"/>
        </w:rPr>
      </w:pPr>
    </w:p>
    <w:p w14:paraId="3F68BE02" w14:textId="77777777" w:rsidR="004C0116" w:rsidRPr="004C0116" w:rsidRDefault="004C0116" w:rsidP="004C0116">
      <w:pPr>
        <w:rPr>
          <w:lang w:val="en-US"/>
        </w:rPr>
      </w:pPr>
      <w:r w:rsidRPr="004C0116">
        <w:rPr>
          <w:lang w:val="en-US"/>
        </w:rPr>
        <w:t>.effect-2 a:hover::after {</w:t>
      </w:r>
    </w:p>
    <w:p w14:paraId="304E25D3" w14:textId="77777777" w:rsidR="004C0116" w:rsidRPr="004C0116" w:rsidRDefault="004C0116" w:rsidP="004C0116">
      <w:pPr>
        <w:rPr>
          <w:lang w:val="en-US"/>
        </w:rPr>
      </w:pPr>
      <w:r w:rsidRPr="004C0116">
        <w:rPr>
          <w:lang w:val="en-US"/>
        </w:rPr>
        <w:t xml:space="preserve">    right:50%;</w:t>
      </w:r>
    </w:p>
    <w:p w14:paraId="410DD3FD" w14:textId="77777777" w:rsidR="004C0116" w:rsidRPr="004C0116" w:rsidRDefault="004C0116" w:rsidP="004C0116">
      <w:pPr>
        <w:rPr>
          <w:lang w:val="en-US"/>
        </w:rPr>
      </w:pPr>
      <w:r w:rsidRPr="004C0116">
        <w:rPr>
          <w:lang w:val="en-US"/>
        </w:rPr>
        <w:t xml:space="preserve">    transform:rotate(0deg) translateX(50%);</w:t>
      </w:r>
    </w:p>
    <w:p w14:paraId="4A8A5D90" w14:textId="77777777" w:rsidR="004C0116" w:rsidRPr="004C0116" w:rsidRDefault="004C0116" w:rsidP="004C0116">
      <w:pPr>
        <w:rPr>
          <w:lang w:val="en-US"/>
        </w:rPr>
      </w:pPr>
    </w:p>
    <w:p w14:paraId="208528DD" w14:textId="1BC57C38" w:rsidR="00CD5225" w:rsidRDefault="004C0116" w:rsidP="004C0116">
      <w:r>
        <w:t>}</w:t>
      </w:r>
    </w:p>
    <w:p w14:paraId="023B325C" w14:textId="3407A7DF" w:rsidR="001209E4" w:rsidRPr="00FB59EA" w:rsidRDefault="001209E4" w:rsidP="004C0116"/>
    <w:p w14:paraId="2EC62A30" w14:textId="645EB5EB" w:rsidR="001209E4" w:rsidRDefault="001209E4" w:rsidP="001209E4">
      <w:pPr>
        <w:pStyle w:val="2"/>
      </w:pPr>
      <w:r>
        <w:t xml:space="preserve">Эффектные ссылки, </w:t>
      </w:r>
      <w:r w:rsidR="00A84705">
        <w:t>Исчезновение</w:t>
      </w:r>
      <w:r>
        <w:t> </w:t>
      </w:r>
      <w:r>
        <w:rPr>
          <w:bCs/>
          <w:color w:val="999999"/>
          <w:sz w:val="37"/>
          <w:szCs w:val="37"/>
        </w:rPr>
        <w:t>[11/31]</w:t>
      </w:r>
    </w:p>
    <w:p w14:paraId="034D3BAC" w14:textId="77777777" w:rsidR="001209E4" w:rsidRDefault="001209E4" w:rsidP="001209E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воспользуемся ранее изученным приёмом одновременного использования пользовательского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w:t>
      </w:r>
    </w:p>
    <w:p w14:paraId="44F6ECDB" w14:textId="77777777" w:rsidR="001209E4" w:rsidRDefault="001209E4" w:rsidP="001209E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 помощью кастомного атрибута зададим псевдоэлементу содержимое идентичное тексту ссылки. Затем спозиционируем псевдоэлемент так, чтобы он перекрыл оригинальный текст ссылки сверху. А при наведении на ссылку будем немного уменьшать и одновременно плавно скрывать её псевдоэлемент, чтобы оригинальный текст снова становился видим.</w:t>
      </w:r>
    </w:p>
    <w:p w14:paraId="57A4BB87" w14:textId="77777777" w:rsidR="001209E4" w:rsidRPr="001209E4" w:rsidRDefault="001209E4" w:rsidP="00E972F5">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1</w:t>
      </w:r>
      <w:r w:rsidRPr="001209E4">
        <w:rPr>
          <w:rFonts w:ascii="Helvetica" w:eastAsia="Times New Roman" w:hAnsi="Helvetica" w:cs="Helvetica"/>
          <w:color w:val="333333"/>
          <w:sz w:val="20"/>
          <w:szCs w:val="20"/>
          <w:lang w:eastAsia="ru-RU"/>
        </w:rPr>
        <w:t>Добавьте ссылке атрибут </w:t>
      </w:r>
      <w:r w:rsidRPr="001209E4">
        <w:rPr>
          <w:rFonts w:ascii="Consolas" w:eastAsia="Times New Roman" w:hAnsi="Consolas" w:cs="Courier New"/>
          <w:color w:val="DD1144"/>
          <w:sz w:val="18"/>
          <w:szCs w:val="18"/>
          <w:bdr w:val="single" w:sz="6" w:space="2" w:color="E1E1E8" w:frame="1"/>
          <w:shd w:val="clear" w:color="auto" w:fill="F7F7F9"/>
          <w:lang w:eastAsia="ru-RU"/>
        </w:rPr>
        <w:t>data-hover</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Лайм</w:t>
      </w:r>
      <w:r w:rsidRPr="001209E4">
        <w:rPr>
          <w:rFonts w:ascii="Helvetica" w:eastAsia="Times New Roman" w:hAnsi="Helvetica" w:cs="Helvetica"/>
          <w:color w:val="333333"/>
          <w:sz w:val="20"/>
          <w:szCs w:val="20"/>
          <w:lang w:eastAsia="ru-RU"/>
        </w:rPr>
        <w:t>.</w:t>
      </w:r>
    </w:p>
    <w:p w14:paraId="65BB096D" w14:textId="77777777" w:rsidR="001209E4" w:rsidRPr="001209E4" w:rsidRDefault="001209E4" w:rsidP="00E972F5">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2</w:t>
      </w:r>
      <w:r w:rsidRPr="001209E4">
        <w:rPr>
          <w:rFonts w:ascii="Helvetica" w:eastAsia="Times New Roman" w:hAnsi="Helvetica" w:cs="Helvetica"/>
          <w:color w:val="333333"/>
          <w:sz w:val="20"/>
          <w:szCs w:val="20"/>
          <w:lang w:eastAsia="ru-RU"/>
        </w:rPr>
        <w:t>Её псевдоэлементу добавьте свойство </w:t>
      </w:r>
      <w:r w:rsidRPr="001209E4">
        <w:rPr>
          <w:rFonts w:ascii="Consolas" w:eastAsia="Times New Roman" w:hAnsi="Consolas" w:cs="Courier New"/>
          <w:color w:val="DD1144"/>
          <w:sz w:val="18"/>
          <w:szCs w:val="18"/>
          <w:bdr w:val="single" w:sz="6" w:space="2" w:color="E1E1E8" w:frame="1"/>
          <w:shd w:val="clear" w:color="auto" w:fill="F7F7F9"/>
          <w:lang w:eastAsia="ru-RU"/>
        </w:rPr>
        <w:t>content</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attr(data-hover)</w:t>
      </w:r>
      <w:r w:rsidRPr="001209E4">
        <w:rPr>
          <w:rFonts w:ascii="Helvetica" w:eastAsia="Times New Roman" w:hAnsi="Helvetica" w:cs="Helvetica"/>
          <w:color w:val="333333"/>
          <w:sz w:val="20"/>
          <w:szCs w:val="20"/>
          <w:lang w:eastAsia="ru-RU"/>
        </w:rPr>
        <w:t>.</w:t>
      </w:r>
    </w:p>
    <w:p w14:paraId="53657D34" w14:textId="77777777" w:rsidR="001209E4" w:rsidRPr="001209E4" w:rsidRDefault="001209E4" w:rsidP="00E972F5">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3</w:t>
      </w:r>
      <w:r w:rsidRPr="001209E4">
        <w:rPr>
          <w:rFonts w:ascii="Helvetica" w:eastAsia="Times New Roman" w:hAnsi="Helvetica" w:cs="Helvetica"/>
          <w:color w:val="333333"/>
          <w:sz w:val="20"/>
          <w:szCs w:val="20"/>
          <w:lang w:eastAsia="ru-RU"/>
        </w:rPr>
        <w:t>А затем пропишите ему абсолютное позиционирование.</w:t>
      </w:r>
    </w:p>
    <w:p w14:paraId="77810F3A" w14:textId="77777777" w:rsidR="001209E4" w:rsidRPr="001209E4" w:rsidRDefault="001209E4" w:rsidP="00E972F5">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4</w:t>
      </w:r>
      <w:r w:rsidRPr="001209E4">
        <w:rPr>
          <w:rFonts w:ascii="Helvetica" w:eastAsia="Times New Roman" w:hAnsi="Helvetica" w:cs="Helvetica"/>
          <w:color w:val="333333"/>
          <w:sz w:val="20"/>
          <w:szCs w:val="20"/>
          <w:lang w:eastAsia="ru-RU"/>
        </w:rPr>
        <w:t>По наведению на ссылку сделайте псевдоэлемент полностью прозрачным и уменьшите его трансформацией </w:t>
      </w:r>
      <w:r w:rsidRPr="001209E4">
        <w:rPr>
          <w:rFonts w:ascii="Consolas" w:eastAsia="Times New Roman" w:hAnsi="Consolas" w:cs="Courier New"/>
          <w:color w:val="DD1144"/>
          <w:sz w:val="18"/>
          <w:szCs w:val="18"/>
          <w:bdr w:val="single" w:sz="6" w:space="2" w:color="E1E1E8" w:frame="1"/>
          <w:shd w:val="clear" w:color="auto" w:fill="F7F7F9"/>
          <w:lang w:eastAsia="ru-RU"/>
        </w:rPr>
        <w:t>scale</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0.9</w:t>
      </w:r>
      <w:r w:rsidRPr="001209E4">
        <w:rPr>
          <w:rFonts w:ascii="Helvetica" w:eastAsia="Times New Roman" w:hAnsi="Helvetica" w:cs="Helvetica"/>
          <w:color w:val="333333"/>
          <w:sz w:val="20"/>
          <w:szCs w:val="20"/>
          <w:lang w:eastAsia="ru-RU"/>
        </w:rPr>
        <w:t>. Наводите курсор на ссылку для проверки.</w:t>
      </w:r>
    </w:p>
    <w:p w14:paraId="4C940E1E" w14:textId="77777777" w:rsidR="001209E4" w:rsidRDefault="001209E4" w:rsidP="001209E4">
      <w:r>
        <w:t>html,</w:t>
      </w:r>
    </w:p>
    <w:p w14:paraId="66EE7DA5" w14:textId="77777777" w:rsidR="001209E4" w:rsidRDefault="001209E4" w:rsidP="001209E4">
      <w:r>
        <w:t>body {</w:t>
      </w:r>
    </w:p>
    <w:p w14:paraId="66572098" w14:textId="77777777" w:rsidR="001209E4" w:rsidRDefault="001209E4" w:rsidP="001209E4">
      <w:r>
        <w:t xml:space="preserve">    margin: 0;</w:t>
      </w:r>
    </w:p>
    <w:p w14:paraId="378A5883" w14:textId="77777777" w:rsidR="001209E4" w:rsidRDefault="001209E4" w:rsidP="001209E4">
      <w:r>
        <w:t xml:space="preserve">    padding: 0;</w:t>
      </w:r>
    </w:p>
    <w:p w14:paraId="517265A4" w14:textId="77777777" w:rsidR="001209E4" w:rsidRPr="001209E4" w:rsidRDefault="001209E4" w:rsidP="001209E4">
      <w:pPr>
        <w:rPr>
          <w:lang w:val="en-US"/>
        </w:rPr>
      </w:pPr>
      <w:r w:rsidRPr="001209E4">
        <w:rPr>
          <w:lang w:val="en-US"/>
        </w:rPr>
        <w:t xml:space="preserve">    font-family: "Open Sans", sans-serif;</w:t>
      </w:r>
    </w:p>
    <w:p w14:paraId="2CB22C6E" w14:textId="77777777" w:rsidR="001209E4" w:rsidRPr="001209E4" w:rsidRDefault="001209E4" w:rsidP="001209E4">
      <w:pPr>
        <w:rPr>
          <w:lang w:val="en-US"/>
        </w:rPr>
      </w:pPr>
      <w:r w:rsidRPr="001209E4">
        <w:rPr>
          <w:lang w:val="en-US"/>
        </w:rPr>
        <w:t xml:space="preserve">    font-size: 22px;</w:t>
      </w:r>
    </w:p>
    <w:p w14:paraId="4A5F485C" w14:textId="77777777" w:rsidR="001209E4" w:rsidRPr="001209E4" w:rsidRDefault="001209E4" w:rsidP="001209E4">
      <w:pPr>
        <w:rPr>
          <w:lang w:val="en-US"/>
        </w:rPr>
      </w:pPr>
      <w:r w:rsidRPr="001209E4">
        <w:rPr>
          <w:lang w:val="en-US"/>
        </w:rPr>
        <w:t xml:space="preserve">    color: #333333;</w:t>
      </w:r>
    </w:p>
    <w:p w14:paraId="4467C771" w14:textId="77777777" w:rsidR="001209E4" w:rsidRPr="001209E4" w:rsidRDefault="001209E4" w:rsidP="001209E4">
      <w:pPr>
        <w:rPr>
          <w:lang w:val="en-US"/>
        </w:rPr>
      </w:pPr>
      <w:r w:rsidRPr="001209E4">
        <w:rPr>
          <w:lang w:val="en-US"/>
        </w:rPr>
        <w:t xml:space="preserve">    background-color: #f5f5f5;</w:t>
      </w:r>
    </w:p>
    <w:p w14:paraId="5C5B019B" w14:textId="77777777" w:rsidR="001209E4" w:rsidRPr="001209E4" w:rsidRDefault="001209E4" w:rsidP="001209E4">
      <w:pPr>
        <w:rPr>
          <w:lang w:val="en-US"/>
        </w:rPr>
      </w:pPr>
      <w:r w:rsidRPr="001209E4">
        <w:rPr>
          <w:lang w:val="en-US"/>
        </w:rPr>
        <w:t>}</w:t>
      </w:r>
    </w:p>
    <w:p w14:paraId="2A59830F" w14:textId="77777777" w:rsidR="001209E4" w:rsidRPr="001209E4" w:rsidRDefault="001209E4" w:rsidP="001209E4">
      <w:pPr>
        <w:rPr>
          <w:lang w:val="en-US"/>
        </w:rPr>
      </w:pPr>
    </w:p>
    <w:p w14:paraId="47059191" w14:textId="77777777" w:rsidR="001209E4" w:rsidRPr="001209E4" w:rsidRDefault="001209E4" w:rsidP="001209E4">
      <w:pPr>
        <w:rPr>
          <w:lang w:val="en-US"/>
        </w:rPr>
      </w:pPr>
      <w:r w:rsidRPr="001209E4">
        <w:rPr>
          <w:lang w:val="en-US"/>
        </w:rPr>
        <w:t>a {</w:t>
      </w:r>
    </w:p>
    <w:p w14:paraId="3BAE4D94" w14:textId="77777777" w:rsidR="001209E4" w:rsidRPr="001209E4" w:rsidRDefault="001209E4" w:rsidP="001209E4">
      <w:pPr>
        <w:rPr>
          <w:lang w:val="en-US"/>
        </w:rPr>
      </w:pPr>
      <w:r w:rsidRPr="001209E4">
        <w:rPr>
          <w:lang w:val="en-US"/>
        </w:rPr>
        <w:t xml:space="preserve">    position: relative;</w:t>
      </w:r>
    </w:p>
    <w:p w14:paraId="28E301CE" w14:textId="77777777" w:rsidR="001209E4" w:rsidRPr="001209E4" w:rsidRDefault="001209E4" w:rsidP="001209E4">
      <w:pPr>
        <w:rPr>
          <w:lang w:val="en-US"/>
        </w:rPr>
      </w:pPr>
      <w:r w:rsidRPr="001209E4">
        <w:rPr>
          <w:lang w:val="en-US"/>
        </w:rPr>
        <w:t xml:space="preserve">    display: inline-block;</w:t>
      </w:r>
    </w:p>
    <w:p w14:paraId="27C909EA" w14:textId="77777777" w:rsidR="001209E4" w:rsidRPr="001209E4" w:rsidRDefault="001209E4" w:rsidP="001209E4">
      <w:pPr>
        <w:rPr>
          <w:lang w:val="en-US"/>
        </w:rPr>
      </w:pPr>
      <w:r w:rsidRPr="001209E4">
        <w:rPr>
          <w:lang w:val="en-US"/>
        </w:rPr>
        <w:lastRenderedPageBreak/>
        <w:t xml:space="preserve">    text-decoration: none;</w:t>
      </w:r>
    </w:p>
    <w:p w14:paraId="668E13D2" w14:textId="77777777" w:rsidR="001209E4" w:rsidRPr="001209E4" w:rsidRDefault="001209E4" w:rsidP="001209E4">
      <w:pPr>
        <w:rPr>
          <w:lang w:val="en-US"/>
        </w:rPr>
      </w:pPr>
      <w:r w:rsidRPr="001209E4">
        <w:rPr>
          <w:lang w:val="en-US"/>
        </w:rPr>
        <w:t xml:space="preserve">    text-transform: uppercase;</w:t>
      </w:r>
    </w:p>
    <w:p w14:paraId="739B59DE" w14:textId="77777777" w:rsidR="001209E4" w:rsidRPr="001209E4" w:rsidRDefault="001209E4" w:rsidP="001209E4">
      <w:pPr>
        <w:rPr>
          <w:lang w:val="en-US"/>
        </w:rPr>
      </w:pPr>
      <w:r w:rsidRPr="001209E4">
        <w:rPr>
          <w:lang w:val="en-US"/>
        </w:rPr>
        <w:t xml:space="preserve">    letter-spacing: 1px;</w:t>
      </w:r>
    </w:p>
    <w:p w14:paraId="29D3A025" w14:textId="77777777" w:rsidR="001209E4" w:rsidRPr="001209E4" w:rsidRDefault="001209E4" w:rsidP="001209E4">
      <w:pPr>
        <w:rPr>
          <w:lang w:val="en-US"/>
        </w:rPr>
      </w:pPr>
      <w:r w:rsidRPr="001209E4">
        <w:rPr>
          <w:lang w:val="en-US"/>
        </w:rPr>
        <w:t xml:space="preserve">    outline: none;</w:t>
      </w:r>
    </w:p>
    <w:p w14:paraId="36B38714" w14:textId="77777777" w:rsidR="001209E4" w:rsidRPr="001209E4" w:rsidRDefault="001209E4" w:rsidP="001209E4">
      <w:pPr>
        <w:rPr>
          <w:lang w:val="en-US"/>
        </w:rPr>
      </w:pPr>
      <w:r w:rsidRPr="001209E4">
        <w:rPr>
          <w:lang w:val="en-US"/>
        </w:rPr>
        <w:t>}</w:t>
      </w:r>
    </w:p>
    <w:p w14:paraId="2051E9BA" w14:textId="77777777" w:rsidR="001209E4" w:rsidRPr="001209E4" w:rsidRDefault="001209E4" w:rsidP="001209E4">
      <w:pPr>
        <w:rPr>
          <w:lang w:val="en-US"/>
        </w:rPr>
      </w:pPr>
    </w:p>
    <w:p w14:paraId="018047C9" w14:textId="77777777" w:rsidR="001209E4" w:rsidRPr="001209E4" w:rsidRDefault="001209E4" w:rsidP="001209E4">
      <w:pPr>
        <w:rPr>
          <w:lang w:val="en-US"/>
        </w:rPr>
      </w:pPr>
      <w:r w:rsidRPr="001209E4">
        <w:rPr>
          <w:lang w:val="en-US"/>
        </w:rPr>
        <w:t>.effect-3 {</w:t>
      </w:r>
    </w:p>
    <w:p w14:paraId="314E9AE0" w14:textId="77777777" w:rsidR="001209E4" w:rsidRPr="001209E4" w:rsidRDefault="001209E4" w:rsidP="001209E4">
      <w:pPr>
        <w:rPr>
          <w:lang w:val="en-US"/>
        </w:rPr>
      </w:pPr>
      <w:r w:rsidRPr="001209E4">
        <w:rPr>
          <w:lang w:val="en-US"/>
        </w:rPr>
        <w:t xml:space="preserve">    width: 400px;</w:t>
      </w:r>
    </w:p>
    <w:p w14:paraId="2F984756" w14:textId="77777777" w:rsidR="001209E4" w:rsidRPr="001209E4" w:rsidRDefault="001209E4" w:rsidP="001209E4">
      <w:pPr>
        <w:rPr>
          <w:lang w:val="en-US"/>
        </w:rPr>
      </w:pPr>
      <w:r w:rsidRPr="001209E4">
        <w:rPr>
          <w:lang w:val="en-US"/>
        </w:rPr>
        <w:t xml:space="preserve">    margin: 100px auto;</w:t>
      </w:r>
    </w:p>
    <w:p w14:paraId="7FF589EA" w14:textId="77777777" w:rsidR="001209E4" w:rsidRPr="001209E4" w:rsidRDefault="001209E4" w:rsidP="001209E4">
      <w:pPr>
        <w:rPr>
          <w:lang w:val="en-US"/>
        </w:rPr>
      </w:pPr>
      <w:r w:rsidRPr="001209E4">
        <w:rPr>
          <w:lang w:val="en-US"/>
        </w:rPr>
        <w:t xml:space="preserve">    padding: 30px 0;</w:t>
      </w:r>
    </w:p>
    <w:p w14:paraId="09B8CC23" w14:textId="77777777" w:rsidR="001209E4" w:rsidRPr="001209E4" w:rsidRDefault="001209E4" w:rsidP="001209E4">
      <w:pPr>
        <w:rPr>
          <w:lang w:val="en-US"/>
        </w:rPr>
      </w:pPr>
      <w:r w:rsidRPr="001209E4">
        <w:rPr>
          <w:lang w:val="en-US"/>
        </w:rPr>
        <w:t xml:space="preserve">    text-align: center;</w:t>
      </w:r>
    </w:p>
    <w:p w14:paraId="117C08CD" w14:textId="77777777" w:rsidR="001209E4" w:rsidRPr="001209E4" w:rsidRDefault="001209E4" w:rsidP="001209E4">
      <w:pPr>
        <w:rPr>
          <w:lang w:val="en-US"/>
        </w:rPr>
      </w:pPr>
      <w:r w:rsidRPr="001209E4">
        <w:rPr>
          <w:lang w:val="en-US"/>
        </w:rPr>
        <w:t xml:space="preserve">    background-color: #2ac56c;</w:t>
      </w:r>
    </w:p>
    <w:p w14:paraId="5E6A48C8" w14:textId="77777777" w:rsidR="001209E4" w:rsidRPr="001209E4" w:rsidRDefault="001209E4" w:rsidP="001209E4">
      <w:pPr>
        <w:rPr>
          <w:lang w:val="en-US"/>
        </w:rPr>
      </w:pPr>
      <w:r w:rsidRPr="001209E4">
        <w:rPr>
          <w:lang w:val="en-US"/>
        </w:rPr>
        <w:t>}</w:t>
      </w:r>
    </w:p>
    <w:p w14:paraId="2E771638" w14:textId="77777777" w:rsidR="001209E4" w:rsidRPr="001209E4" w:rsidRDefault="001209E4" w:rsidP="001209E4">
      <w:pPr>
        <w:rPr>
          <w:lang w:val="en-US"/>
        </w:rPr>
      </w:pPr>
    </w:p>
    <w:p w14:paraId="299C3BF6" w14:textId="77777777" w:rsidR="001209E4" w:rsidRPr="001209E4" w:rsidRDefault="001209E4" w:rsidP="001209E4">
      <w:pPr>
        <w:rPr>
          <w:lang w:val="en-US"/>
        </w:rPr>
      </w:pPr>
      <w:r w:rsidRPr="001209E4">
        <w:rPr>
          <w:lang w:val="en-US"/>
        </w:rPr>
        <w:t>.effect-3 a {</w:t>
      </w:r>
    </w:p>
    <w:p w14:paraId="69B50922" w14:textId="77777777" w:rsidR="001209E4" w:rsidRPr="001209E4" w:rsidRDefault="001209E4" w:rsidP="001209E4">
      <w:pPr>
        <w:rPr>
          <w:lang w:val="en-US"/>
        </w:rPr>
      </w:pPr>
      <w:r w:rsidRPr="001209E4">
        <w:rPr>
          <w:lang w:val="en-US"/>
        </w:rPr>
        <w:t xml:space="preserve">    font-weight: bold;</w:t>
      </w:r>
    </w:p>
    <w:p w14:paraId="612C431A" w14:textId="77777777" w:rsidR="001209E4" w:rsidRPr="001209E4" w:rsidRDefault="001209E4" w:rsidP="001209E4">
      <w:pPr>
        <w:rPr>
          <w:lang w:val="en-US"/>
        </w:rPr>
      </w:pPr>
      <w:r w:rsidRPr="001209E4">
        <w:rPr>
          <w:lang w:val="en-US"/>
        </w:rPr>
        <w:t xml:space="preserve">    color: rgba(0, 0, 0, 0.2);</w:t>
      </w:r>
    </w:p>
    <w:p w14:paraId="7A172FE8" w14:textId="77777777" w:rsidR="001209E4" w:rsidRPr="001209E4" w:rsidRDefault="001209E4" w:rsidP="001209E4">
      <w:pPr>
        <w:rPr>
          <w:lang w:val="en-US"/>
        </w:rPr>
      </w:pPr>
      <w:r w:rsidRPr="001209E4">
        <w:rPr>
          <w:lang w:val="en-US"/>
        </w:rPr>
        <w:t>}</w:t>
      </w:r>
    </w:p>
    <w:p w14:paraId="6695D3F6" w14:textId="77777777" w:rsidR="001209E4" w:rsidRPr="001209E4" w:rsidRDefault="001209E4" w:rsidP="001209E4">
      <w:pPr>
        <w:rPr>
          <w:lang w:val="en-US"/>
        </w:rPr>
      </w:pPr>
    </w:p>
    <w:p w14:paraId="1CF167CD" w14:textId="77777777" w:rsidR="001209E4" w:rsidRPr="001209E4" w:rsidRDefault="001209E4" w:rsidP="001209E4">
      <w:pPr>
        <w:rPr>
          <w:lang w:val="en-US"/>
        </w:rPr>
      </w:pPr>
      <w:r w:rsidRPr="001209E4">
        <w:rPr>
          <w:lang w:val="en-US"/>
        </w:rPr>
        <w:t>.effect-3 a::before {</w:t>
      </w:r>
    </w:p>
    <w:p w14:paraId="7427D85F" w14:textId="77777777" w:rsidR="001209E4" w:rsidRPr="001209E4" w:rsidRDefault="001209E4" w:rsidP="001209E4">
      <w:pPr>
        <w:rPr>
          <w:lang w:val="en-US"/>
        </w:rPr>
      </w:pPr>
      <w:r w:rsidRPr="001209E4">
        <w:rPr>
          <w:lang w:val="en-US"/>
        </w:rPr>
        <w:t xml:space="preserve">    color: #ffffff;</w:t>
      </w:r>
    </w:p>
    <w:p w14:paraId="37A4977E" w14:textId="77777777" w:rsidR="001209E4" w:rsidRPr="001209E4" w:rsidRDefault="001209E4" w:rsidP="001209E4">
      <w:pPr>
        <w:rPr>
          <w:lang w:val="en-US"/>
        </w:rPr>
      </w:pPr>
      <w:r w:rsidRPr="001209E4">
        <w:rPr>
          <w:lang w:val="en-US"/>
        </w:rPr>
        <w:t xml:space="preserve">    transition: transform 0.3s, opacity 0.3s;</w:t>
      </w:r>
    </w:p>
    <w:p w14:paraId="405494AA" w14:textId="77777777" w:rsidR="001209E4" w:rsidRPr="001209E4" w:rsidRDefault="001209E4" w:rsidP="001209E4">
      <w:pPr>
        <w:rPr>
          <w:lang w:val="en-US"/>
        </w:rPr>
      </w:pPr>
      <w:r w:rsidRPr="001209E4">
        <w:rPr>
          <w:lang w:val="en-US"/>
        </w:rPr>
        <w:t xml:space="preserve">        content:attr(data-hover);</w:t>
      </w:r>
    </w:p>
    <w:p w14:paraId="07D81A13" w14:textId="77777777" w:rsidR="001209E4" w:rsidRPr="001209E4" w:rsidRDefault="001209E4" w:rsidP="001209E4">
      <w:pPr>
        <w:rPr>
          <w:lang w:val="en-US"/>
        </w:rPr>
      </w:pPr>
      <w:r w:rsidRPr="001209E4">
        <w:rPr>
          <w:lang w:val="en-US"/>
        </w:rPr>
        <w:t xml:space="preserve">        position:absolute;</w:t>
      </w:r>
    </w:p>
    <w:p w14:paraId="086CF5FD" w14:textId="77777777" w:rsidR="001209E4" w:rsidRPr="001209E4" w:rsidRDefault="001209E4" w:rsidP="001209E4">
      <w:pPr>
        <w:rPr>
          <w:lang w:val="en-US"/>
        </w:rPr>
      </w:pPr>
      <w:r w:rsidRPr="001209E4">
        <w:rPr>
          <w:lang w:val="en-US"/>
        </w:rPr>
        <w:t>}</w:t>
      </w:r>
    </w:p>
    <w:p w14:paraId="5725AF65" w14:textId="77777777" w:rsidR="001209E4" w:rsidRPr="001209E4" w:rsidRDefault="001209E4" w:rsidP="001209E4">
      <w:pPr>
        <w:rPr>
          <w:lang w:val="en-US"/>
        </w:rPr>
      </w:pPr>
    </w:p>
    <w:p w14:paraId="5BC69047" w14:textId="77777777" w:rsidR="001209E4" w:rsidRPr="001209E4" w:rsidRDefault="001209E4" w:rsidP="001209E4">
      <w:pPr>
        <w:rPr>
          <w:lang w:val="en-US"/>
        </w:rPr>
      </w:pPr>
      <w:r w:rsidRPr="001209E4">
        <w:rPr>
          <w:lang w:val="en-US"/>
        </w:rPr>
        <w:t>.effect-3 a:hover::before {</w:t>
      </w:r>
    </w:p>
    <w:p w14:paraId="6B99E4C8" w14:textId="77777777" w:rsidR="001209E4" w:rsidRPr="001209E4" w:rsidRDefault="001209E4" w:rsidP="001209E4">
      <w:pPr>
        <w:rPr>
          <w:lang w:val="en-US"/>
        </w:rPr>
      </w:pPr>
      <w:r w:rsidRPr="001209E4">
        <w:rPr>
          <w:lang w:val="en-US"/>
        </w:rPr>
        <w:t xml:space="preserve">    opacity:0;</w:t>
      </w:r>
    </w:p>
    <w:p w14:paraId="09EAC991" w14:textId="77777777" w:rsidR="001209E4" w:rsidRPr="00FB59EA" w:rsidRDefault="001209E4" w:rsidP="001209E4">
      <w:pPr>
        <w:rPr>
          <w:lang w:val="en-US"/>
        </w:rPr>
      </w:pPr>
      <w:r w:rsidRPr="001209E4">
        <w:rPr>
          <w:lang w:val="en-US"/>
        </w:rPr>
        <w:t xml:space="preserve">    </w:t>
      </w:r>
      <w:r w:rsidRPr="00FB59EA">
        <w:rPr>
          <w:lang w:val="en-US"/>
        </w:rPr>
        <w:t>transform:scale(0.9);</w:t>
      </w:r>
    </w:p>
    <w:p w14:paraId="0F436B5D" w14:textId="77777777" w:rsidR="001209E4" w:rsidRPr="00FB59EA" w:rsidRDefault="001209E4" w:rsidP="001209E4">
      <w:pPr>
        <w:rPr>
          <w:lang w:val="en-US"/>
        </w:rPr>
      </w:pPr>
    </w:p>
    <w:p w14:paraId="24BFF58D" w14:textId="6736619C" w:rsidR="001209E4" w:rsidRPr="00FB59EA" w:rsidRDefault="001209E4" w:rsidP="001209E4">
      <w:pPr>
        <w:rPr>
          <w:lang w:val="en-US"/>
        </w:rPr>
      </w:pPr>
      <w:r w:rsidRPr="00FB59EA">
        <w:rPr>
          <w:lang w:val="en-US"/>
        </w:rPr>
        <w:t>}</w:t>
      </w:r>
    </w:p>
    <w:p w14:paraId="2C4B9017" w14:textId="69E383D7" w:rsidR="00A84705" w:rsidRPr="00FB59EA" w:rsidRDefault="00A84705" w:rsidP="001209E4">
      <w:pPr>
        <w:rPr>
          <w:lang w:val="en-US"/>
        </w:rPr>
      </w:pPr>
    </w:p>
    <w:p w14:paraId="0FC1D26D" w14:textId="77777777" w:rsidR="00A84705" w:rsidRPr="00FB59EA" w:rsidRDefault="00A84705" w:rsidP="00A84705">
      <w:pPr>
        <w:pStyle w:val="2"/>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5 </w:t>
      </w:r>
      <w:r w:rsidRPr="00FB59EA">
        <w:rPr>
          <w:bCs/>
          <w:color w:val="999999"/>
          <w:sz w:val="37"/>
          <w:szCs w:val="37"/>
          <w:lang w:val="en-US"/>
        </w:rPr>
        <w:t>[12/31]</w:t>
      </w:r>
    </w:p>
    <w:p w14:paraId="19B2606A" w14:textId="77777777" w:rsidR="00A84705" w:rsidRDefault="00A84705" w:rsidP="00A8470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эффектную ссылку. На этот раз псевдоэлементы будут играть роль верхней и нижней декоративной рамки. Мы будем по-прежнему управлять их позицией и прозрачностью по наведению на ссылку.</w:t>
      </w:r>
    </w:p>
    <w:p w14:paraId="6B297A8D" w14:textId="77777777" w:rsidR="00A84705" w:rsidRDefault="00A84705" w:rsidP="00A8470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установим псевдоэлементы в исходную позицию вверху и внизу ссылки.</w:t>
      </w:r>
    </w:p>
    <w:p w14:paraId="3A517B02" w14:textId="77777777" w:rsidR="00D12EB8" w:rsidRPr="00D12EB8" w:rsidRDefault="00D12EB8" w:rsidP="00E972F5">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1</w:t>
      </w:r>
      <w:r w:rsidRPr="00D12EB8">
        <w:rPr>
          <w:rFonts w:ascii="Helvetica" w:eastAsia="Times New Roman" w:hAnsi="Helvetica" w:cs="Helvetica"/>
          <w:color w:val="333333"/>
          <w:sz w:val="20"/>
          <w:szCs w:val="20"/>
          <w:lang w:eastAsia="ru-RU"/>
        </w:rPr>
        <w:t>Псевдоэлементу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задайте свойство </w:t>
      </w:r>
      <w:r w:rsidRPr="00D12EB8">
        <w:rPr>
          <w:rFonts w:ascii="Consolas" w:eastAsia="Times New Roman" w:hAnsi="Consolas" w:cs="Courier New"/>
          <w:color w:val="DD1144"/>
          <w:sz w:val="18"/>
          <w:szCs w:val="18"/>
          <w:bdr w:val="single" w:sz="6" w:space="2" w:color="E1E1E8" w:frame="1"/>
          <w:shd w:val="clear" w:color="auto" w:fill="F7F7F9"/>
          <w:lang w:eastAsia="ru-RU"/>
        </w:rPr>
        <w:t>top</w:t>
      </w:r>
      <w:r w:rsidRPr="00D12EB8">
        <w:rPr>
          <w:rFonts w:ascii="Helvetica" w:eastAsia="Times New Roman" w:hAnsi="Helvetica" w:cs="Helvetica"/>
          <w:color w:val="333333"/>
          <w:sz w:val="20"/>
          <w:szCs w:val="20"/>
          <w:lang w:eastAsia="ru-RU"/>
        </w:rPr>
        <w:t>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62E8CBD3" w14:textId="77777777" w:rsidR="00D12EB8" w:rsidRPr="00D12EB8" w:rsidRDefault="00D12EB8" w:rsidP="00E972F5">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2</w:t>
      </w:r>
      <w:r w:rsidRPr="00D12EB8">
        <w:rPr>
          <w:rFonts w:ascii="Helvetica" w:eastAsia="Times New Roman" w:hAnsi="Helvetica" w:cs="Helvetica"/>
          <w:color w:val="333333"/>
          <w:sz w:val="20"/>
          <w:szCs w:val="20"/>
          <w:lang w:eastAsia="ru-RU"/>
        </w:rPr>
        <w:t>А </w:t>
      </w:r>
      <w:r w:rsidRPr="00D12EB8">
        <w:rPr>
          <w:rFonts w:ascii="Consolas" w:eastAsia="Times New Roman" w:hAnsi="Consolas" w:cs="Courier New"/>
          <w:color w:val="DD1144"/>
          <w:sz w:val="18"/>
          <w:szCs w:val="18"/>
          <w:bdr w:val="single" w:sz="6" w:space="2" w:color="E1E1E8" w:frame="1"/>
          <w:shd w:val="clear" w:color="auto" w:fill="F7F7F9"/>
          <w:lang w:eastAsia="ru-RU"/>
        </w:rPr>
        <w:t>.effect-4 a::after</w:t>
      </w:r>
      <w:r w:rsidRPr="00D12EB8">
        <w:rPr>
          <w:rFonts w:ascii="Helvetica" w:eastAsia="Times New Roman" w:hAnsi="Helvetica" w:cs="Helvetica"/>
          <w:color w:val="333333"/>
          <w:sz w:val="20"/>
          <w:szCs w:val="20"/>
          <w:lang w:eastAsia="ru-RU"/>
        </w:rPr>
        <w:t> — </w:t>
      </w:r>
      <w:r w:rsidRPr="00D12EB8">
        <w:rPr>
          <w:rFonts w:ascii="Consolas" w:eastAsia="Times New Roman" w:hAnsi="Consolas" w:cs="Courier New"/>
          <w:color w:val="DD1144"/>
          <w:sz w:val="18"/>
          <w:szCs w:val="18"/>
          <w:bdr w:val="single" w:sz="6" w:space="2" w:color="E1E1E8" w:frame="1"/>
          <w:shd w:val="clear" w:color="auto" w:fill="F7F7F9"/>
          <w:lang w:eastAsia="ru-RU"/>
        </w:rPr>
        <w:t>bottom</w:t>
      </w:r>
      <w:r w:rsidRPr="00D12EB8">
        <w:rPr>
          <w:rFonts w:ascii="Helvetica" w:eastAsia="Times New Roman" w:hAnsi="Helvetica" w:cs="Helvetica"/>
          <w:color w:val="333333"/>
          <w:sz w:val="20"/>
          <w:szCs w:val="20"/>
          <w:lang w:eastAsia="ru-RU"/>
        </w:rPr>
        <w:t> 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17E03E2A" w14:textId="77777777" w:rsidR="00D12EB8" w:rsidRPr="00D12EB8" w:rsidRDefault="00D12EB8" w:rsidP="00E972F5">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3</w:t>
      </w:r>
      <w:r w:rsidRPr="00D12EB8">
        <w:rPr>
          <w:rFonts w:ascii="Helvetica" w:eastAsia="Times New Roman" w:hAnsi="Helvetica" w:cs="Helvetica"/>
          <w:color w:val="333333"/>
          <w:sz w:val="20"/>
          <w:szCs w:val="20"/>
          <w:lang w:eastAsia="ru-RU"/>
        </w:rPr>
        <w:t>Затем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переместите ещё на </w:t>
      </w:r>
      <w:r w:rsidRPr="00D12EB8">
        <w:rPr>
          <w:rFonts w:ascii="Consolas" w:eastAsia="Times New Roman" w:hAnsi="Consolas" w:cs="Courier New"/>
          <w:color w:val="DD1144"/>
          <w:sz w:val="18"/>
          <w:szCs w:val="18"/>
          <w:bdr w:val="single" w:sz="6" w:space="2" w:color="E1E1E8" w:frame="1"/>
          <w:shd w:val="clear" w:color="auto" w:fill="F7F7F9"/>
          <w:lang w:eastAsia="ru-RU"/>
        </w:rPr>
        <w:t>10px</w:t>
      </w:r>
      <w:r w:rsidRPr="00D12EB8">
        <w:rPr>
          <w:rFonts w:ascii="Helvetica" w:eastAsia="Times New Roman" w:hAnsi="Helvetica" w:cs="Helvetica"/>
          <w:color w:val="333333"/>
          <w:sz w:val="20"/>
          <w:szCs w:val="20"/>
          <w:lang w:eastAsia="ru-RU"/>
        </w:rPr>
        <w:t> вверх свойством </w:t>
      </w:r>
      <w:r w:rsidRPr="00D12EB8">
        <w:rPr>
          <w:rFonts w:ascii="Consolas" w:eastAsia="Times New Roman" w:hAnsi="Consolas" w:cs="Courier New"/>
          <w:color w:val="DD1144"/>
          <w:sz w:val="18"/>
          <w:szCs w:val="18"/>
          <w:bdr w:val="single" w:sz="6" w:space="2" w:color="E1E1E8" w:frame="1"/>
          <w:shd w:val="clear" w:color="auto" w:fill="F7F7F9"/>
          <w:lang w:eastAsia="ru-RU"/>
        </w:rPr>
        <w:t>translateY</w:t>
      </w:r>
      <w:r w:rsidRPr="00D12EB8">
        <w:rPr>
          <w:rFonts w:ascii="Helvetica" w:eastAsia="Times New Roman" w:hAnsi="Helvetica" w:cs="Helvetica"/>
          <w:color w:val="333333"/>
          <w:sz w:val="20"/>
          <w:szCs w:val="20"/>
          <w:lang w:eastAsia="ru-RU"/>
        </w:rPr>
        <w:t>.</w:t>
      </w:r>
    </w:p>
    <w:p w14:paraId="10BD82F0" w14:textId="77777777" w:rsidR="00D12EB8" w:rsidRPr="00D12EB8" w:rsidRDefault="00D12EB8" w:rsidP="00E972F5">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D12EB8">
        <w:rPr>
          <w:rFonts w:ascii="Helvetica" w:eastAsia="Times New Roman" w:hAnsi="Helvetica" w:cs="Helvetica"/>
          <w:b/>
          <w:bCs/>
          <w:color w:val="FFFFFF"/>
          <w:sz w:val="18"/>
          <w:szCs w:val="18"/>
          <w:shd w:val="clear" w:color="auto" w:fill="F89406"/>
          <w:lang w:eastAsia="ru-RU"/>
        </w:rPr>
        <w:t>Цель</w:t>
      </w:r>
      <w:r w:rsidRPr="00D12EB8">
        <w:rPr>
          <w:rFonts w:ascii="Helvetica" w:eastAsia="Times New Roman" w:hAnsi="Helvetica" w:cs="Helvetica"/>
          <w:b/>
          <w:bCs/>
          <w:color w:val="FFFFFF"/>
          <w:sz w:val="18"/>
          <w:szCs w:val="18"/>
          <w:shd w:val="clear" w:color="auto" w:fill="F89406"/>
          <w:lang w:val="en-US" w:eastAsia="ru-RU"/>
        </w:rPr>
        <w:t xml:space="preserve"> 4</w:t>
      </w:r>
      <w:r w:rsidRPr="00D12EB8">
        <w:rPr>
          <w:rFonts w:ascii="Helvetica" w:eastAsia="Times New Roman" w:hAnsi="Helvetica" w:cs="Helvetica"/>
          <w:color w:val="333333"/>
          <w:sz w:val="20"/>
          <w:szCs w:val="20"/>
          <w:lang w:eastAsia="ru-RU"/>
        </w:rPr>
        <w:t>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.effect-4 a::after</w:t>
      </w:r>
      <w:r w:rsidRPr="00D12EB8">
        <w:rPr>
          <w:rFonts w:ascii="Helvetica" w:eastAsia="Times New Roman" w:hAnsi="Helvetica" w:cs="Helvetica"/>
          <w:color w:val="333333"/>
          <w:sz w:val="20"/>
          <w:szCs w:val="20"/>
          <w:lang w:val="en-US" w:eastAsia="ru-RU"/>
        </w:rPr>
        <w:t xml:space="preserve"> — </w:t>
      </w:r>
      <w:r w:rsidRPr="00D12EB8">
        <w:rPr>
          <w:rFonts w:ascii="Helvetica" w:eastAsia="Times New Roman" w:hAnsi="Helvetica" w:cs="Helvetica"/>
          <w:color w:val="333333"/>
          <w:sz w:val="20"/>
          <w:szCs w:val="20"/>
          <w:lang w:eastAsia="ru-RU"/>
        </w:rPr>
        <w:t>на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10px</w:t>
      </w:r>
      <w:r w:rsidRPr="00D12EB8">
        <w:rPr>
          <w:rFonts w:ascii="Helvetica" w:eastAsia="Times New Roman" w:hAnsi="Helvetica" w:cs="Helvetica"/>
          <w:color w:val="333333"/>
          <w:sz w:val="20"/>
          <w:szCs w:val="20"/>
          <w:lang w:val="en-US" w:eastAsia="ru-RU"/>
        </w:rPr>
        <w:t> </w:t>
      </w:r>
      <w:r w:rsidRPr="00D12EB8">
        <w:rPr>
          <w:rFonts w:ascii="Helvetica" w:eastAsia="Times New Roman" w:hAnsi="Helvetica" w:cs="Helvetica"/>
          <w:color w:val="333333"/>
          <w:sz w:val="20"/>
          <w:szCs w:val="20"/>
          <w:lang w:eastAsia="ru-RU"/>
        </w:rPr>
        <w:t>вниз</w:t>
      </w:r>
      <w:r w:rsidRPr="00D12EB8">
        <w:rPr>
          <w:rFonts w:ascii="Helvetica" w:eastAsia="Times New Roman" w:hAnsi="Helvetica" w:cs="Helvetica"/>
          <w:color w:val="333333"/>
          <w:sz w:val="20"/>
          <w:szCs w:val="20"/>
          <w:lang w:val="en-US" w:eastAsia="ru-RU"/>
        </w:rPr>
        <w:t>.</w:t>
      </w:r>
    </w:p>
    <w:p w14:paraId="25F9F5AE" w14:textId="624D266C" w:rsidR="00D12EB8" w:rsidRDefault="00D12EB8" w:rsidP="00D12EB8">
      <w:pPr>
        <w:pStyle w:val="2"/>
      </w:pPr>
      <w:r>
        <w:t xml:space="preserve">Эффектные ссылки, </w:t>
      </w:r>
      <w:r w:rsidR="003B4E8C">
        <w:t>появление опускающихся рамок</w:t>
      </w:r>
      <w:r>
        <w:t> </w:t>
      </w:r>
      <w:r>
        <w:rPr>
          <w:bCs/>
          <w:color w:val="999999"/>
          <w:sz w:val="37"/>
          <w:szCs w:val="37"/>
        </w:rPr>
        <w:t>[13/31]</w:t>
      </w:r>
    </w:p>
    <w:p w14:paraId="0152CBD0" w14:textId="77777777" w:rsidR="00D12EB8" w:rsidRDefault="00D12EB8" w:rsidP="00D12EB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сделаем псевдоэлементы полностью прозрачными и по наведению на ссылку будем плавно их «проявлять» изменением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а также менять их положение трансформацией для создания эффекта плавного появления.</w:t>
      </w:r>
    </w:p>
    <w:p w14:paraId="239C9464" w14:textId="77777777" w:rsidR="003B4E8C" w:rsidRPr="003B4E8C" w:rsidRDefault="003B4E8C" w:rsidP="00E972F5">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1</w:t>
      </w:r>
      <w:r w:rsidRPr="003B4E8C">
        <w:rPr>
          <w:rFonts w:ascii="Helvetica" w:eastAsia="Times New Roman" w:hAnsi="Helvetica" w:cs="Helvetica"/>
          <w:color w:val="333333"/>
          <w:sz w:val="20"/>
          <w:szCs w:val="20"/>
          <w:lang w:eastAsia="ru-RU"/>
        </w:rPr>
        <w:t>При наведении на ссылку трансформируйте её псевдоэлементы </w:t>
      </w:r>
      <w:r w:rsidRPr="003B4E8C">
        <w:rPr>
          <w:rFonts w:ascii="Consolas" w:eastAsia="Times New Roman" w:hAnsi="Consolas" w:cs="Courier New"/>
          <w:color w:val="DD1144"/>
          <w:sz w:val="18"/>
          <w:szCs w:val="18"/>
          <w:bdr w:val="single" w:sz="6" w:space="2" w:color="E1E1E8" w:frame="1"/>
          <w:shd w:val="clear" w:color="auto" w:fill="F7F7F9"/>
          <w:lang w:eastAsia="ru-RU"/>
        </w:rPr>
        <w:t>::before</w:t>
      </w:r>
      <w:r w:rsidRPr="003B4E8C">
        <w:rPr>
          <w:rFonts w:ascii="Helvetica" w:eastAsia="Times New Roman" w:hAnsi="Helvetica" w:cs="Helvetica"/>
          <w:color w:val="333333"/>
          <w:sz w:val="20"/>
          <w:szCs w:val="20"/>
          <w:lang w:eastAsia="ru-RU"/>
        </w:rPr>
        <w:t> и </w:t>
      </w:r>
      <w:r w:rsidRPr="003B4E8C">
        <w:rPr>
          <w:rFonts w:ascii="Consolas" w:eastAsia="Times New Roman" w:hAnsi="Consolas" w:cs="Courier New"/>
          <w:color w:val="DD1144"/>
          <w:sz w:val="18"/>
          <w:szCs w:val="18"/>
          <w:bdr w:val="single" w:sz="6" w:space="2" w:color="E1E1E8" w:frame="1"/>
          <w:shd w:val="clear" w:color="auto" w:fill="F7F7F9"/>
          <w:lang w:eastAsia="ru-RU"/>
        </w:rPr>
        <w:t>::after</w:t>
      </w:r>
      <w:r w:rsidRPr="003B4E8C">
        <w:rPr>
          <w:rFonts w:ascii="Helvetica" w:eastAsia="Times New Roman" w:hAnsi="Helvetica" w:cs="Helvetica"/>
          <w:color w:val="333333"/>
          <w:sz w:val="20"/>
          <w:szCs w:val="20"/>
          <w:lang w:eastAsia="ru-RU"/>
        </w:rPr>
        <w:t> свойством </w:t>
      </w:r>
      <w:r w:rsidRPr="003B4E8C">
        <w:rPr>
          <w:rFonts w:ascii="Consolas" w:eastAsia="Times New Roman" w:hAnsi="Consolas" w:cs="Courier New"/>
          <w:color w:val="DD1144"/>
          <w:sz w:val="18"/>
          <w:szCs w:val="18"/>
          <w:bdr w:val="single" w:sz="6" w:space="2" w:color="E1E1E8" w:frame="1"/>
          <w:shd w:val="clear" w:color="auto" w:fill="F7F7F9"/>
          <w:lang w:eastAsia="ru-RU"/>
        </w:rPr>
        <w:t>translateY(0px)</w:t>
      </w:r>
      <w:r w:rsidRPr="003B4E8C">
        <w:rPr>
          <w:rFonts w:ascii="Helvetica" w:eastAsia="Times New Roman" w:hAnsi="Helvetica" w:cs="Helvetica"/>
          <w:color w:val="333333"/>
          <w:sz w:val="20"/>
          <w:szCs w:val="20"/>
          <w:lang w:eastAsia="ru-RU"/>
        </w:rPr>
        <w:t>.</w:t>
      </w:r>
    </w:p>
    <w:p w14:paraId="48F572D4" w14:textId="77777777" w:rsidR="003B4E8C" w:rsidRPr="003B4E8C" w:rsidRDefault="003B4E8C" w:rsidP="00E972F5">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2</w:t>
      </w:r>
      <w:r w:rsidRPr="003B4E8C">
        <w:rPr>
          <w:rFonts w:ascii="Helvetica" w:eastAsia="Times New Roman" w:hAnsi="Helvetica" w:cs="Helvetica"/>
          <w:color w:val="333333"/>
          <w:sz w:val="20"/>
          <w:szCs w:val="20"/>
          <w:lang w:eastAsia="ru-RU"/>
        </w:rPr>
        <w:t>Сделайте оба псевдоэлемента полностью прозрачными с помощью свойства </w:t>
      </w:r>
      <w:r w:rsidRPr="003B4E8C">
        <w:rPr>
          <w:rFonts w:ascii="Consolas" w:eastAsia="Times New Roman" w:hAnsi="Consolas" w:cs="Courier New"/>
          <w:color w:val="DD1144"/>
          <w:sz w:val="18"/>
          <w:szCs w:val="18"/>
          <w:bdr w:val="single" w:sz="6" w:space="2" w:color="E1E1E8" w:frame="1"/>
          <w:shd w:val="clear" w:color="auto" w:fill="F7F7F9"/>
          <w:lang w:eastAsia="ru-RU"/>
        </w:rPr>
        <w:t>opacity</w:t>
      </w:r>
      <w:r w:rsidRPr="003B4E8C">
        <w:rPr>
          <w:rFonts w:ascii="Helvetica" w:eastAsia="Times New Roman" w:hAnsi="Helvetica" w:cs="Helvetica"/>
          <w:color w:val="333333"/>
          <w:sz w:val="20"/>
          <w:szCs w:val="20"/>
          <w:lang w:eastAsia="ru-RU"/>
        </w:rPr>
        <w:t>.</w:t>
      </w:r>
    </w:p>
    <w:p w14:paraId="0B431931" w14:textId="77777777" w:rsidR="003B4E8C" w:rsidRPr="003B4E8C" w:rsidRDefault="003B4E8C" w:rsidP="00E972F5">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3</w:t>
      </w:r>
      <w:r w:rsidRPr="003B4E8C">
        <w:rPr>
          <w:rFonts w:ascii="Helvetica" w:eastAsia="Times New Roman" w:hAnsi="Helvetica" w:cs="Helvetica"/>
          <w:color w:val="333333"/>
          <w:sz w:val="20"/>
          <w:szCs w:val="20"/>
          <w:lang w:eastAsia="ru-RU"/>
        </w:rPr>
        <w:t>А при наведении на ссылку — полностью непрозрачными.</w:t>
      </w:r>
    </w:p>
    <w:p w14:paraId="282A2F0A" w14:textId="77777777" w:rsidR="003B4E8C" w:rsidRPr="003B4E8C" w:rsidRDefault="003B4E8C" w:rsidP="003B4E8C">
      <w:pPr>
        <w:spacing w:after="135"/>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5673A899" w14:textId="77777777" w:rsidR="003B4E8C" w:rsidRPr="003B4E8C" w:rsidRDefault="003B4E8C" w:rsidP="003B4E8C">
      <w:pPr>
        <w:rPr>
          <w:lang w:val="en-US"/>
        </w:rPr>
      </w:pPr>
      <w:r w:rsidRPr="003B4E8C">
        <w:rPr>
          <w:lang w:val="en-US"/>
        </w:rPr>
        <w:t>html,</w:t>
      </w:r>
    </w:p>
    <w:p w14:paraId="2E17E813" w14:textId="77777777" w:rsidR="003B4E8C" w:rsidRPr="003B4E8C" w:rsidRDefault="003B4E8C" w:rsidP="003B4E8C">
      <w:pPr>
        <w:rPr>
          <w:lang w:val="en-US"/>
        </w:rPr>
      </w:pPr>
      <w:r w:rsidRPr="003B4E8C">
        <w:rPr>
          <w:lang w:val="en-US"/>
        </w:rPr>
        <w:t>body {</w:t>
      </w:r>
    </w:p>
    <w:p w14:paraId="662EE95B" w14:textId="77777777" w:rsidR="003B4E8C" w:rsidRPr="003B4E8C" w:rsidRDefault="003B4E8C" w:rsidP="003B4E8C">
      <w:pPr>
        <w:rPr>
          <w:lang w:val="en-US"/>
        </w:rPr>
      </w:pPr>
      <w:r w:rsidRPr="003B4E8C">
        <w:rPr>
          <w:lang w:val="en-US"/>
        </w:rPr>
        <w:t xml:space="preserve">    margin: 0;</w:t>
      </w:r>
    </w:p>
    <w:p w14:paraId="30BB3AB3" w14:textId="77777777" w:rsidR="003B4E8C" w:rsidRPr="003B4E8C" w:rsidRDefault="003B4E8C" w:rsidP="003B4E8C">
      <w:pPr>
        <w:rPr>
          <w:lang w:val="en-US"/>
        </w:rPr>
      </w:pPr>
      <w:r w:rsidRPr="003B4E8C">
        <w:rPr>
          <w:lang w:val="en-US"/>
        </w:rPr>
        <w:t xml:space="preserve">    padding: 0;</w:t>
      </w:r>
    </w:p>
    <w:p w14:paraId="19C7BB6C" w14:textId="77777777" w:rsidR="003B4E8C" w:rsidRPr="003B4E8C" w:rsidRDefault="003B4E8C" w:rsidP="003B4E8C">
      <w:pPr>
        <w:rPr>
          <w:lang w:val="en-US"/>
        </w:rPr>
      </w:pPr>
      <w:r w:rsidRPr="003B4E8C">
        <w:rPr>
          <w:lang w:val="en-US"/>
        </w:rPr>
        <w:t xml:space="preserve">    font-family: "Open Sans", sans-serif;</w:t>
      </w:r>
    </w:p>
    <w:p w14:paraId="1E6DE246" w14:textId="77777777" w:rsidR="003B4E8C" w:rsidRPr="003B4E8C" w:rsidRDefault="003B4E8C" w:rsidP="003B4E8C">
      <w:pPr>
        <w:rPr>
          <w:lang w:val="en-US"/>
        </w:rPr>
      </w:pPr>
      <w:r w:rsidRPr="003B4E8C">
        <w:rPr>
          <w:lang w:val="en-US"/>
        </w:rPr>
        <w:t xml:space="preserve">    font-size: 22px;</w:t>
      </w:r>
    </w:p>
    <w:p w14:paraId="788E4834" w14:textId="77777777" w:rsidR="003B4E8C" w:rsidRPr="003B4E8C" w:rsidRDefault="003B4E8C" w:rsidP="003B4E8C">
      <w:pPr>
        <w:rPr>
          <w:lang w:val="en-US"/>
        </w:rPr>
      </w:pPr>
      <w:r w:rsidRPr="003B4E8C">
        <w:rPr>
          <w:lang w:val="en-US"/>
        </w:rPr>
        <w:t xml:space="preserve">    color: #333333;</w:t>
      </w:r>
    </w:p>
    <w:p w14:paraId="0574FC9D" w14:textId="77777777" w:rsidR="003B4E8C" w:rsidRPr="003B4E8C" w:rsidRDefault="003B4E8C" w:rsidP="003B4E8C">
      <w:pPr>
        <w:rPr>
          <w:lang w:val="en-US"/>
        </w:rPr>
      </w:pPr>
      <w:r w:rsidRPr="003B4E8C">
        <w:rPr>
          <w:lang w:val="en-US"/>
        </w:rPr>
        <w:t xml:space="preserve">    background-color: #f5f5f5;</w:t>
      </w:r>
    </w:p>
    <w:p w14:paraId="740BC11D" w14:textId="77777777" w:rsidR="003B4E8C" w:rsidRPr="003B4E8C" w:rsidRDefault="003B4E8C" w:rsidP="003B4E8C">
      <w:pPr>
        <w:rPr>
          <w:lang w:val="en-US"/>
        </w:rPr>
      </w:pPr>
      <w:r w:rsidRPr="003B4E8C">
        <w:rPr>
          <w:lang w:val="en-US"/>
        </w:rPr>
        <w:lastRenderedPageBreak/>
        <w:t>}</w:t>
      </w:r>
    </w:p>
    <w:p w14:paraId="01FC6A94" w14:textId="77777777" w:rsidR="003B4E8C" w:rsidRPr="003B4E8C" w:rsidRDefault="003B4E8C" w:rsidP="003B4E8C">
      <w:pPr>
        <w:rPr>
          <w:lang w:val="en-US"/>
        </w:rPr>
      </w:pPr>
    </w:p>
    <w:p w14:paraId="4B9158C0" w14:textId="77777777" w:rsidR="003B4E8C" w:rsidRPr="003B4E8C" w:rsidRDefault="003B4E8C" w:rsidP="003B4E8C">
      <w:pPr>
        <w:rPr>
          <w:lang w:val="en-US"/>
        </w:rPr>
      </w:pPr>
      <w:r w:rsidRPr="003B4E8C">
        <w:rPr>
          <w:lang w:val="en-US"/>
        </w:rPr>
        <w:t>a {</w:t>
      </w:r>
    </w:p>
    <w:p w14:paraId="2206A54E" w14:textId="77777777" w:rsidR="003B4E8C" w:rsidRPr="003B4E8C" w:rsidRDefault="003B4E8C" w:rsidP="003B4E8C">
      <w:pPr>
        <w:rPr>
          <w:lang w:val="en-US"/>
        </w:rPr>
      </w:pPr>
      <w:r w:rsidRPr="003B4E8C">
        <w:rPr>
          <w:lang w:val="en-US"/>
        </w:rPr>
        <w:t xml:space="preserve">    position: relative;</w:t>
      </w:r>
    </w:p>
    <w:p w14:paraId="74006CDC" w14:textId="77777777" w:rsidR="003B4E8C" w:rsidRPr="003B4E8C" w:rsidRDefault="003B4E8C" w:rsidP="003B4E8C">
      <w:pPr>
        <w:rPr>
          <w:lang w:val="en-US"/>
        </w:rPr>
      </w:pPr>
      <w:r w:rsidRPr="003B4E8C">
        <w:rPr>
          <w:lang w:val="en-US"/>
        </w:rPr>
        <w:t xml:space="preserve">    display: inline-block;</w:t>
      </w:r>
    </w:p>
    <w:p w14:paraId="4F5D37B8" w14:textId="77777777" w:rsidR="003B4E8C" w:rsidRPr="003B4E8C" w:rsidRDefault="003B4E8C" w:rsidP="003B4E8C">
      <w:pPr>
        <w:rPr>
          <w:lang w:val="en-US"/>
        </w:rPr>
      </w:pPr>
      <w:r w:rsidRPr="003B4E8C">
        <w:rPr>
          <w:lang w:val="en-US"/>
        </w:rPr>
        <w:t xml:space="preserve">    text-decoration: none;</w:t>
      </w:r>
    </w:p>
    <w:p w14:paraId="462F7B2A" w14:textId="77777777" w:rsidR="003B4E8C" w:rsidRPr="003B4E8C" w:rsidRDefault="003B4E8C" w:rsidP="003B4E8C">
      <w:pPr>
        <w:rPr>
          <w:lang w:val="en-US"/>
        </w:rPr>
      </w:pPr>
      <w:r w:rsidRPr="003B4E8C">
        <w:rPr>
          <w:lang w:val="en-US"/>
        </w:rPr>
        <w:t xml:space="preserve">    text-transform: uppercase;</w:t>
      </w:r>
    </w:p>
    <w:p w14:paraId="2694D4A0" w14:textId="77777777" w:rsidR="003B4E8C" w:rsidRPr="003B4E8C" w:rsidRDefault="003B4E8C" w:rsidP="003B4E8C">
      <w:pPr>
        <w:rPr>
          <w:lang w:val="en-US"/>
        </w:rPr>
      </w:pPr>
      <w:r w:rsidRPr="003B4E8C">
        <w:rPr>
          <w:lang w:val="en-US"/>
        </w:rPr>
        <w:t xml:space="preserve">    letter-spacing: 1px;</w:t>
      </w:r>
    </w:p>
    <w:p w14:paraId="36ADB3D9" w14:textId="77777777" w:rsidR="003B4E8C" w:rsidRPr="003B4E8C" w:rsidRDefault="003B4E8C" w:rsidP="003B4E8C">
      <w:pPr>
        <w:rPr>
          <w:lang w:val="en-US"/>
        </w:rPr>
      </w:pPr>
      <w:r w:rsidRPr="003B4E8C">
        <w:rPr>
          <w:lang w:val="en-US"/>
        </w:rPr>
        <w:t xml:space="preserve">    outline: none;</w:t>
      </w:r>
    </w:p>
    <w:p w14:paraId="40D96EBD" w14:textId="77777777" w:rsidR="003B4E8C" w:rsidRPr="003B4E8C" w:rsidRDefault="003B4E8C" w:rsidP="003B4E8C">
      <w:pPr>
        <w:rPr>
          <w:lang w:val="en-US"/>
        </w:rPr>
      </w:pPr>
      <w:r w:rsidRPr="003B4E8C">
        <w:rPr>
          <w:lang w:val="en-US"/>
        </w:rPr>
        <w:t>}</w:t>
      </w:r>
    </w:p>
    <w:p w14:paraId="707A1981" w14:textId="77777777" w:rsidR="003B4E8C" w:rsidRPr="003B4E8C" w:rsidRDefault="003B4E8C" w:rsidP="003B4E8C">
      <w:pPr>
        <w:rPr>
          <w:lang w:val="en-US"/>
        </w:rPr>
      </w:pPr>
    </w:p>
    <w:p w14:paraId="173169B2" w14:textId="77777777" w:rsidR="003B4E8C" w:rsidRPr="003B4E8C" w:rsidRDefault="003B4E8C" w:rsidP="003B4E8C">
      <w:pPr>
        <w:rPr>
          <w:lang w:val="en-US"/>
        </w:rPr>
      </w:pPr>
      <w:r w:rsidRPr="003B4E8C">
        <w:rPr>
          <w:lang w:val="en-US"/>
        </w:rPr>
        <w:t>.effect-4 {</w:t>
      </w:r>
    </w:p>
    <w:p w14:paraId="5DB080A5" w14:textId="77777777" w:rsidR="003B4E8C" w:rsidRPr="003B4E8C" w:rsidRDefault="003B4E8C" w:rsidP="003B4E8C">
      <w:pPr>
        <w:rPr>
          <w:lang w:val="en-US"/>
        </w:rPr>
      </w:pPr>
      <w:r w:rsidRPr="003B4E8C">
        <w:rPr>
          <w:lang w:val="en-US"/>
        </w:rPr>
        <w:t xml:space="preserve">    width: 400px;</w:t>
      </w:r>
    </w:p>
    <w:p w14:paraId="57440F82" w14:textId="77777777" w:rsidR="003B4E8C" w:rsidRPr="003B4E8C" w:rsidRDefault="003B4E8C" w:rsidP="003B4E8C">
      <w:pPr>
        <w:rPr>
          <w:lang w:val="en-US"/>
        </w:rPr>
      </w:pPr>
      <w:r w:rsidRPr="003B4E8C">
        <w:rPr>
          <w:lang w:val="en-US"/>
        </w:rPr>
        <w:t xml:space="preserve">    margin: 100px auto;</w:t>
      </w:r>
    </w:p>
    <w:p w14:paraId="6913D8B3" w14:textId="77777777" w:rsidR="003B4E8C" w:rsidRPr="003B4E8C" w:rsidRDefault="003B4E8C" w:rsidP="003B4E8C">
      <w:pPr>
        <w:rPr>
          <w:lang w:val="en-US"/>
        </w:rPr>
      </w:pPr>
      <w:r w:rsidRPr="003B4E8C">
        <w:rPr>
          <w:lang w:val="en-US"/>
        </w:rPr>
        <w:t xml:space="preserve">    padding: 30px 0;</w:t>
      </w:r>
    </w:p>
    <w:p w14:paraId="396D2923" w14:textId="77777777" w:rsidR="003B4E8C" w:rsidRPr="003B4E8C" w:rsidRDefault="003B4E8C" w:rsidP="003B4E8C">
      <w:pPr>
        <w:rPr>
          <w:lang w:val="en-US"/>
        </w:rPr>
      </w:pPr>
      <w:r w:rsidRPr="003B4E8C">
        <w:rPr>
          <w:lang w:val="en-US"/>
        </w:rPr>
        <w:t xml:space="preserve">    text-align: center;</w:t>
      </w:r>
    </w:p>
    <w:p w14:paraId="2BD002F3" w14:textId="77777777" w:rsidR="003B4E8C" w:rsidRPr="003B4E8C" w:rsidRDefault="003B4E8C" w:rsidP="003B4E8C">
      <w:pPr>
        <w:rPr>
          <w:lang w:val="en-US"/>
        </w:rPr>
      </w:pPr>
      <w:r w:rsidRPr="003B4E8C">
        <w:rPr>
          <w:lang w:val="en-US"/>
        </w:rPr>
        <w:t xml:space="preserve">    background-color: #3fa46a;</w:t>
      </w:r>
    </w:p>
    <w:p w14:paraId="660DF8F2" w14:textId="77777777" w:rsidR="003B4E8C" w:rsidRPr="003B4E8C" w:rsidRDefault="003B4E8C" w:rsidP="003B4E8C">
      <w:pPr>
        <w:rPr>
          <w:lang w:val="en-US"/>
        </w:rPr>
      </w:pPr>
      <w:r w:rsidRPr="003B4E8C">
        <w:rPr>
          <w:lang w:val="en-US"/>
        </w:rPr>
        <w:t>}</w:t>
      </w:r>
    </w:p>
    <w:p w14:paraId="41143F7E" w14:textId="77777777" w:rsidR="003B4E8C" w:rsidRPr="003B4E8C" w:rsidRDefault="003B4E8C" w:rsidP="003B4E8C">
      <w:pPr>
        <w:rPr>
          <w:lang w:val="en-US"/>
        </w:rPr>
      </w:pPr>
    </w:p>
    <w:p w14:paraId="40D4ADF9" w14:textId="77777777" w:rsidR="003B4E8C" w:rsidRPr="003B4E8C" w:rsidRDefault="003B4E8C" w:rsidP="003B4E8C">
      <w:pPr>
        <w:rPr>
          <w:lang w:val="en-US"/>
        </w:rPr>
      </w:pPr>
      <w:r w:rsidRPr="003B4E8C">
        <w:rPr>
          <w:lang w:val="en-US"/>
        </w:rPr>
        <w:t>.effect-4 a {</w:t>
      </w:r>
    </w:p>
    <w:p w14:paraId="3A230432" w14:textId="77777777" w:rsidR="003B4E8C" w:rsidRPr="003B4E8C" w:rsidRDefault="003B4E8C" w:rsidP="003B4E8C">
      <w:pPr>
        <w:rPr>
          <w:lang w:val="en-US"/>
        </w:rPr>
      </w:pPr>
      <w:r w:rsidRPr="003B4E8C">
        <w:rPr>
          <w:lang w:val="en-US"/>
        </w:rPr>
        <w:t xml:space="preserve">    padding: 8px;</w:t>
      </w:r>
    </w:p>
    <w:p w14:paraId="6C64CABA" w14:textId="77777777" w:rsidR="003B4E8C" w:rsidRPr="003B4E8C" w:rsidRDefault="003B4E8C" w:rsidP="003B4E8C">
      <w:pPr>
        <w:rPr>
          <w:lang w:val="en-US"/>
        </w:rPr>
      </w:pPr>
      <w:r w:rsidRPr="003B4E8C">
        <w:rPr>
          <w:lang w:val="en-US"/>
        </w:rPr>
        <w:t xml:space="preserve">    font-weight: bold;</w:t>
      </w:r>
    </w:p>
    <w:p w14:paraId="71C2363B" w14:textId="77777777" w:rsidR="003B4E8C" w:rsidRPr="003B4E8C" w:rsidRDefault="003B4E8C" w:rsidP="003B4E8C">
      <w:pPr>
        <w:rPr>
          <w:lang w:val="en-US"/>
        </w:rPr>
      </w:pPr>
      <w:r w:rsidRPr="003B4E8C">
        <w:rPr>
          <w:lang w:val="en-US"/>
        </w:rPr>
        <w:t xml:space="preserve">    color: #237546;</w:t>
      </w:r>
    </w:p>
    <w:p w14:paraId="42A76E98" w14:textId="77777777" w:rsidR="003B4E8C" w:rsidRPr="003B4E8C" w:rsidRDefault="003B4E8C" w:rsidP="003B4E8C">
      <w:pPr>
        <w:rPr>
          <w:lang w:val="en-US"/>
        </w:rPr>
      </w:pPr>
      <w:r w:rsidRPr="003B4E8C">
        <w:rPr>
          <w:lang w:val="en-US"/>
        </w:rPr>
        <w:t>}</w:t>
      </w:r>
    </w:p>
    <w:p w14:paraId="2C4A8C1F" w14:textId="77777777" w:rsidR="003B4E8C" w:rsidRPr="003B4E8C" w:rsidRDefault="003B4E8C" w:rsidP="003B4E8C">
      <w:pPr>
        <w:rPr>
          <w:lang w:val="en-US"/>
        </w:rPr>
      </w:pPr>
    </w:p>
    <w:p w14:paraId="42EE3F01" w14:textId="77777777" w:rsidR="003B4E8C" w:rsidRPr="003B4E8C" w:rsidRDefault="003B4E8C" w:rsidP="003B4E8C">
      <w:pPr>
        <w:rPr>
          <w:lang w:val="en-US"/>
        </w:rPr>
      </w:pPr>
      <w:r w:rsidRPr="003B4E8C">
        <w:rPr>
          <w:lang w:val="en-US"/>
        </w:rPr>
        <w:t>.effect-4 a:hover {</w:t>
      </w:r>
    </w:p>
    <w:p w14:paraId="48F3D69D" w14:textId="77777777" w:rsidR="003B4E8C" w:rsidRPr="003B4E8C" w:rsidRDefault="003B4E8C" w:rsidP="003B4E8C">
      <w:pPr>
        <w:rPr>
          <w:lang w:val="en-US"/>
        </w:rPr>
      </w:pPr>
      <w:r w:rsidRPr="003B4E8C">
        <w:rPr>
          <w:lang w:val="en-US"/>
        </w:rPr>
        <w:t xml:space="preserve">    color: #ffffff;</w:t>
      </w:r>
    </w:p>
    <w:p w14:paraId="4D7D294A" w14:textId="77777777" w:rsidR="003B4E8C" w:rsidRPr="003B4E8C" w:rsidRDefault="003B4E8C" w:rsidP="003B4E8C">
      <w:pPr>
        <w:rPr>
          <w:lang w:val="en-US"/>
        </w:rPr>
      </w:pPr>
      <w:r w:rsidRPr="003B4E8C">
        <w:rPr>
          <w:lang w:val="en-US"/>
        </w:rPr>
        <w:t xml:space="preserve">    transition: color 0.3s;</w:t>
      </w:r>
    </w:p>
    <w:p w14:paraId="55A5D712" w14:textId="77777777" w:rsidR="003B4E8C" w:rsidRPr="003B4E8C" w:rsidRDefault="003B4E8C" w:rsidP="003B4E8C">
      <w:pPr>
        <w:rPr>
          <w:lang w:val="en-US"/>
        </w:rPr>
      </w:pPr>
      <w:r w:rsidRPr="003B4E8C">
        <w:rPr>
          <w:lang w:val="en-US"/>
        </w:rPr>
        <w:t>}</w:t>
      </w:r>
    </w:p>
    <w:p w14:paraId="5638A98D" w14:textId="77777777" w:rsidR="003B4E8C" w:rsidRPr="003B4E8C" w:rsidRDefault="003B4E8C" w:rsidP="003B4E8C">
      <w:pPr>
        <w:rPr>
          <w:lang w:val="en-US"/>
        </w:rPr>
      </w:pPr>
    </w:p>
    <w:p w14:paraId="56CD6229" w14:textId="77777777" w:rsidR="003B4E8C" w:rsidRPr="003B4E8C" w:rsidRDefault="003B4E8C" w:rsidP="003B4E8C">
      <w:pPr>
        <w:rPr>
          <w:lang w:val="en-US"/>
        </w:rPr>
      </w:pPr>
      <w:r w:rsidRPr="003B4E8C">
        <w:rPr>
          <w:lang w:val="en-US"/>
        </w:rPr>
        <w:t>.effect-4 a::before,</w:t>
      </w:r>
    </w:p>
    <w:p w14:paraId="203B93DE" w14:textId="77777777" w:rsidR="003B4E8C" w:rsidRPr="003B4E8C" w:rsidRDefault="003B4E8C" w:rsidP="003B4E8C">
      <w:pPr>
        <w:rPr>
          <w:lang w:val="en-US"/>
        </w:rPr>
      </w:pPr>
      <w:r w:rsidRPr="003B4E8C">
        <w:rPr>
          <w:lang w:val="en-US"/>
        </w:rPr>
        <w:t>.effect-4 a::after {</w:t>
      </w:r>
    </w:p>
    <w:p w14:paraId="28A45E60" w14:textId="77777777" w:rsidR="003B4E8C" w:rsidRPr="003B4E8C" w:rsidRDefault="003B4E8C" w:rsidP="003B4E8C">
      <w:pPr>
        <w:rPr>
          <w:lang w:val="en-US"/>
        </w:rPr>
      </w:pPr>
      <w:r w:rsidRPr="003B4E8C">
        <w:rPr>
          <w:lang w:val="en-US"/>
        </w:rPr>
        <w:t xml:space="preserve">    content: "";</w:t>
      </w:r>
    </w:p>
    <w:p w14:paraId="44C56197" w14:textId="77777777" w:rsidR="003B4E8C" w:rsidRPr="003B4E8C" w:rsidRDefault="003B4E8C" w:rsidP="003B4E8C">
      <w:pPr>
        <w:rPr>
          <w:lang w:val="en-US"/>
        </w:rPr>
      </w:pPr>
      <w:r w:rsidRPr="003B4E8C">
        <w:rPr>
          <w:lang w:val="en-US"/>
        </w:rPr>
        <w:t xml:space="preserve">    position: absolute;</w:t>
      </w:r>
    </w:p>
    <w:p w14:paraId="633DBA17" w14:textId="77777777" w:rsidR="003B4E8C" w:rsidRPr="003B4E8C" w:rsidRDefault="003B4E8C" w:rsidP="003B4E8C">
      <w:pPr>
        <w:rPr>
          <w:lang w:val="en-US"/>
        </w:rPr>
      </w:pPr>
      <w:r w:rsidRPr="003B4E8C">
        <w:rPr>
          <w:lang w:val="en-US"/>
        </w:rPr>
        <w:t xml:space="preserve">    left: 0;</w:t>
      </w:r>
    </w:p>
    <w:p w14:paraId="5218F532" w14:textId="77777777" w:rsidR="003B4E8C" w:rsidRPr="003B4E8C" w:rsidRDefault="003B4E8C" w:rsidP="003B4E8C">
      <w:pPr>
        <w:rPr>
          <w:lang w:val="en-US"/>
        </w:rPr>
      </w:pPr>
      <w:r w:rsidRPr="003B4E8C">
        <w:rPr>
          <w:lang w:val="en-US"/>
        </w:rPr>
        <w:t xml:space="preserve">    width: 100%;</w:t>
      </w:r>
    </w:p>
    <w:p w14:paraId="22836E23" w14:textId="77777777" w:rsidR="003B4E8C" w:rsidRPr="003B4E8C" w:rsidRDefault="003B4E8C" w:rsidP="003B4E8C">
      <w:pPr>
        <w:rPr>
          <w:lang w:val="en-US"/>
        </w:rPr>
      </w:pPr>
      <w:r w:rsidRPr="003B4E8C">
        <w:rPr>
          <w:lang w:val="en-US"/>
        </w:rPr>
        <w:t xml:space="preserve">    height: 2px;</w:t>
      </w:r>
    </w:p>
    <w:p w14:paraId="2724E891" w14:textId="77777777" w:rsidR="003B4E8C" w:rsidRPr="003B4E8C" w:rsidRDefault="003B4E8C" w:rsidP="003B4E8C">
      <w:pPr>
        <w:rPr>
          <w:lang w:val="en-US"/>
        </w:rPr>
      </w:pPr>
      <w:r w:rsidRPr="003B4E8C">
        <w:rPr>
          <w:lang w:val="en-US"/>
        </w:rPr>
        <w:t xml:space="preserve">    background-color: #ffffff;</w:t>
      </w:r>
    </w:p>
    <w:p w14:paraId="4DFAD0D3" w14:textId="77777777" w:rsidR="003B4E8C" w:rsidRPr="003B4E8C" w:rsidRDefault="003B4E8C" w:rsidP="003B4E8C">
      <w:pPr>
        <w:rPr>
          <w:lang w:val="en-US"/>
        </w:rPr>
      </w:pPr>
      <w:r w:rsidRPr="003B4E8C">
        <w:rPr>
          <w:lang w:val="en-US"/>
        </w:rPr>
        <w:t xml:space="preserve">    transition: opacity 0.3s, transform 0.3s;</w:t>
      </w:r>
    </w:p>
    <w:p w14:paraId="2A2A19CD" w14:textId="77777777" w:rsidR="003B4E8C" w:rsidRPr="003B4E8C" w:rsidRDefault="003B4E8C" w:rsidP="003B4E8C">
      <w:pPr>
        <w:rPr>
          <w:lang w:val="en-US"/>
        </w:rPr>
      </w:pPr>
      <w:r w:rsidRPr="003B4E8C">
        <w:rPr>
          <w:lang w:val="en-US"/>
        </w:rPr>
        <w:t xml:space="preserve">    opacity:0;</w:t>
      </w:r>
    </w:p>
    <w:p w14:paraId="2C2C9D93" w14:textId="77777777" w:rsidR="003B4E8C" w:rsidRPr="003B4E8C" w:rsidRDefault="003B4E8C" w:rsidP="003B4E8C">
      <w:pPr>
        <w:rPr>
          <w:lang w:val="en-US"/>
        </w:rPr>
      </w:pPr>
      <w:r w:rsidRPr="003B4E8C">
        <w:rPr>
          <w:lang w:val="en-US"/>
        </w:rPr>
        <w:t>}</w:t>
      </w:r>
    </w:p>
    <w:p w14:paraId="46A5CA8C" w14:textId="77777777" w:rsidR="003B4E8C" w:rsidRPr="003B4E8C" w:rsidRDefault="003B4E8C" w:rsidP="003B4E8C">
      <w:pPr>
        <w:rPr>
          <w:lang w:val="en-US"/>
        </w:rPr>
      </w:pPr>
    </w:p>
    <w:p w14:paraId="615834E6" w14:textId="77777777" w:rsidR="003B4E8C" w:rsidRPr="003B4E8C" w:rsidRDefault="003B4E8C" w:rsidP="003B4E8C">
      <w:pPr>
        <w:rPr>
          <w:lang w:val="en-US"/>
        </w:rPr>
      </w:pPr>
      <w:r w:rsidRPr="003B4E8C">
        <w:rPr>
          <w:lang w:val="en-US"/>
        </w:rPr>
        <w:t>.effect-4 a::before {</w:t>
      </w:r>
    </w:p>
    <w:p w14:paraId="0FF245CE" w14:textId="77777777" w:rsidR="003B4E8C" w:rsidRPr="003B4E8C" w:rsidRDefault="003B4E8C" w:rsidP="003B4E8C">
      <w:pPr>
        <w:rPr>
          <w:lang w:val="en-US"/>
        </w:rPr>
      </w:pPr>
      <w:r w:rsidRPr="003B4E8C">
        <w:rPr>
          <w:lang w:val="en-US"/>
        </w:rPr>
        <w:t xml:space="preserve">    top: 0;</w:t>
      </w:r>
    </w:p>
    <w:p w14:paraId="5C6CB90A" w14:textId="77777777" w:rsidR="003B4E8C" w:rsidRPr="003B4E8C" w:rsidRDefault="003B4E8C" w:rsidP="003B4E8C">
      <w:pPr>
        <w:rPr>
          <w:lang w:val="en-US"/>
        </w:rPr>
      </w:pPr>
      <w:r w:rsidRPr="003B4E8C">
        <w:rPr>
          <w:lang w:val="en-US"/>
        </w:rPr>
        <w:t xml:space="preserve">    transform: translateY(-10px);</w:t>
      </w:r>
    </w:p>
    <w:p w14:paraId="5203A03B" w14:textId="77777777" w:rsidR="003B4E8C" w:rsidRPr="003B4E8C" w:rsidRDefault="003B4E8C" w:rsidP="003B4E8C">
      <w:pPr>
        <w:rPr>
          <w:lang w:val="en-US"/>
        </w:rPr>
      </w:pPr>
      <w:r w:rsidRPr="003B4E8C">
        <w:rPr>
          <w:lang w:val="en-US"/>
        </w:rPr>
        <w:t>}</w:t>
      </w:r>
    </w:p>
    <w:p w14:paraId="7026CAFA" w14:textId="77777777" w:rsidR="003B4E8C" w:rsidRPr="003B4E8C" w:rsidRDefault="003B4E8C" w:rsidP="003B4E8C">
      <w:pPr>
        <w:rPr>
          <w:lang w:val="en-US"/>
        </w:rPr>
      </w:pPr>
    </w:p>
    <w:p w14:paraId="1B45C6F8" w14:textId="77777777" w:rsidR="003B4E8C" w:rsidRPr="003B4E8C" w:rsidRDefault="003B4E8C" w:rsidP="003B4E8C">
      <w:pPr>
        <w:rPr>
          <w:lang w:val="en-US"/>
        </w:rPr>
      </w:pPr>
      <w:r w:rsidRPr="003B4E8C">
        <w:rPr>
          <w:lang w:val="en-US"/>
        </w:rPr>
        <w:t>.effect-4 a::after {</w:t>
      </w:r>
    </w:p>
    <w:p w14:paraId="5EEECC2B" w14:textId="77777777" w:rsidR="003B4E8C" w:rsidRPr="003B4E8C" w:rsidRDefault="003B4E8C" w:rsidP="003B4E8C">
      <w:pPr>
        <w:rPr>
          <w:lang w:val="en-US"/>
        </w:rPr>
      </w:pPr>
      <w:r w:rsidRPr="003B4E8C">
        <w:rPr>
          <w:lang w:val="en-US"/>
        </w:rPr>
        <w:t xml:space="preserve">    bottom: 0;</w:t>
      </w:r>
    </w:p>
    <w:p w14:paraId="0A1B70AE" w14:textId="77777777" w:rsidR="003B4E8C" w:rsidRPr="003B4E8C" w:rsidRDefault="003B4E8C" w:rsidP="003B4E8C">
      <w:pPr>
        <w:rPr>
          <w:lang w:val="en-US"/>
        </w:rPr>
      </w:pPr>
      <w:r w:rsidRPr="003B4E8C">
        <w:rPr>
          <w:lang w:val="en-US"/>
        </w:rPr>
        <w:t xml:space="preserve">    transform: translateY(10px);</w:t>
      </w:r>
    </w:p>
    <w:p w14:paraId="59BE7BA1" w14:textId="77777777" w:rsidR="003B4E8C" w:rsidRPr="003B4E8C" w:rsidRDefault="003B4E8C" w:rsidP="003B4E8C">
      <w:pPr>
        <w:rPr>
          <w:lang w:val="en-US"/>
        </w:rPr>
      </w:pPr>
      <w:r w:rsidRPr="003B4E8C">
        <w:rPr>
          <w:lang w:val="en-US"/>
        </w:rPr>
        <w:t>}</w:t>
      </w:r>
    </w:p>
    <w:p w14:paraId="7B99C712" w14:textId="77777777" w:rsidR="003B4E8C" w:rsidRPr="003B4E8C" w:rsidRDefault="003B4E8C" w:rsidP="003B4E8C">
      <w:pPr>
        <w:rPr>
          <w:lang w:val="en-US"/>
        </w:rPr>
      </w:pPr>
    </w:p>
    <w:p w14:paraId="5576F9D8" w14:textId="77777777" w:rsidR="003B4E8C" w:rsidRPr="003B4E8C" w:rsidRDefault="003B4E8C" w:rsidP="003B4E8C">
      <w:pPr>
        <w:rPr>
          <w:lang w:val="en-US"/>
        </w:rPr>
      </w:pPr>
      <w:r w:rsidRPr="003B4E8C">
        <w:rPr>
          <w:lang w:val="en-US"/>
        </w:rPr>
        <w:t>.effect-4 a:hover::before,</w:t>
      </w:r>
    </w:p>
    <w:p w14:paraId="505BBA7F" w14:textId="77777777" w:rsidR="003B4E8C" w:rsidRPr="003B4E8C" w:rsidRDefault="003B4E8C" w:rsidP="003B4E8C">
      <w:pPr>
        <w:rPr>
          <w:lang w:val="en-US"/>
        </w:rPr>
      </w:pPr>
      <w:r w:rsidRPr="003B4E8C">
        <w:rPr>
          <w:lang w:val="en-US"/>
        </w:rPr>
        <w:t>.effect-4 a:hover::after {</w:t>
      </w:r>
    </w:p>
    <w:p w14:paraId="6A0E6A9C" w14:textId="77777777" w:rsidR="003B4E8C" w:rsidRPr="003B4E8C" w:rsidRDefault="003B4E8C" w:rsidP="003B4E8C">
      <w:pPr>
        <w:rPr>
          <w:lang w:val="en-US"/>
        </w:rPr>
      </w:pPr>
      <w:r w:rsidRPr="003B4E8C">
        <w:rPr>
          <w:lang w:val="en-US"/>
        </w:rPr>
        <w:t xml:space="preserve">    transform:translateY(0px);</w:t>
      </w:r>
    </w:p>
    <w:p w14:paraId="461CBFA8" w14:textId="77777777" w:rsidR="003B4E8C" w:rsidRDefault="003B4E8C" w:rsidP="003B4E8C">
      <w:r w:rsidRPr="003B4E8C">
        <w:rPr>
          <w:lang w:val="en-US"/>
        </w:rPr>
        <w:t xml:space="preserve">    </w:t>
      </w:r>
      <w:r>
        <w:t>opacity:1;</w:t>
      </w:r>
    </w:p>
    <w:p w14:paraId="5845C5DE" w14:textId="42F4DD7B" w:rsidR="00A84705" w:rsidRDefault="003B4E8C" w:rsidP="003B4E8C">
      <w:r>
        <w:t>}</w:t>
      </w:r>
    </w:p>
    <w:p w14:paraId="46E19724" w14:textId="577029A7" w:rsidR="00C32178" w:rsidRDefault="00C32178" w:rsidP="003B4E8C"/>
    <w:p w14:paraId="39EB0000" w14:textId="77777777" w:rsidR="00C32178" w:rsidRDefault="00C32178" w:rsidP="00C32178">
      <w:pPr>
        <w:pStyle w:val="2"/>
      </w:pPr>
      <w:r>
        <w:t>Эффектные ссылки: все вместе </w:t>
      </w:r>
      <w:r>
        <w:rPr>
          <w:bCs/>
          <w:color w:val="999999"/>
          <w:sz w:val="37"/>
          <w:szCs w:val="37"/>
        </w:rPr>
        <w:t>[14/31]</w:t>
      </w:r>
    </w:p>
    <w:p w14:paraId="076BD473"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самое простое задание серии. Давайте просто соберём вместе все созданные эффекты и посравниваем их.</w:t>
      </w:r>
    </w:p>
    <w:p w14:paraId="074FFBD5" w14:textId="77777777" w:rsidR="00C32178" w:rsidRPr="00C32178" w:rsidRDefault="00C32178" w:rsidP="00C32178">
      <w:pPr>
        <w:rPr>
          <w:lang w:val="en-US"/>
        </w:rPr>
      </w:pPr>
      <w:r w:rsidRPr="00C32178">
        <w:rPr>
          <w:lang w:val="en-US"/>
        </w:rPr>
        <w:t>&lt;!DOCTYPE html&gt;</w:t>
      </w:r>
    </w:p>
    <w:p w14:paraId="227CC71D" w14:textId="77777777" w:rsidR="00C32178" w:rsidRPr="00C32178" w:rsidRDefault="00C32178" w:rsidP="00C32178">
      <w:pPr>
        <w:rPr>
          <w:lang w:val="en-US"/>
        </w:rPr>
      </w:pPr>
      <w:r w:rsidRPr="00C32178">
        <w:rPr>
          <w:lang w:val="en-US"/>
        </w:rPr>
        <w:t>&lt;html lang="ru"&gt;</w:t>
      </w:r>
    </w:p>
    <w:p w14:paraId="27EF67DF" w14:textId="77777777" w:rsidR="00C32178" w:rsidRPr="00C32178" w:rsidRDefault="00C32178" w:rsidP="00C32178">
      <w:r w:rsidRPr="00C32178">
        <w:rPr>
          <w:lang w:val="en-US"/>
        </w:rPr>
        <w:t xml:space="preserve">    </w:t>
      </w:r>
      <w:r w:rsidRPr="00C32178">
        <w:t>&lt;</w:t>
      </w:r>
      <w:r w:rsidRPr="00C32178">
        <w:rPr>
          <w:lang w:val="en-US"/>
        </w:rPr>
        <w:t>head</w:t>
      </w:r>
      <w:r w:rsidRPr="00C32178">
        <w:t>&gt;</w:t>
      </w:r>
    </w:p>
    <w:p w14:paraId="2670A2AA" w14:textId="77777777" w:rsidR="00C32178" w:rsidRPr="00C32178" w:rsidRDefault="00C32178" w:rsidP="00C32178">
      <w:r w:rsidRPr="00C32178">
        <w:t xml:space="preserve">        &lt;</w:t>
      </w:r>
      <w:r w:rsidRPr="00C32178">
        <w:rPr>
          <w:lang w:val="en-US"/>
        </w:rPr>
        <w:t>title</w:t>
      </w:r>
      <w:r w:rsidRPr="00C32178">
        <w:t>&gt;Эффектные ссылки: все вместе&lt;/</w:t>
      </w:r>
      <w:r w:rsidRPr="00C32178">
        <w:rPr>
          <w:lang w:val="en-US"/>
        </w:rPr>
        <w:t>title</w:t>
      </w:r>
      <w:r w:rsidRPr="00C32178">
        <w:t>&gt;</w:t>
      </w:r>
    </w:p>
    <w:p w14:paraId="4A1D26A1" w14:textId="77777777" w:rsidR="00C32178" w:rsidRPr="00C32178" w:rsidRDefault="00C32178" w:rsidP="00C32178">
      <w:pPr>
        <w:rPr>
          <w:lang w:val="en-US"/>
        </w:rPr>
      </w:pPr>
      <w:r w:rsidRPr="00C32178">
        <w:t xml:space="preserve">        </w:t>
      </w:r>
      <w:r w:rsidRPr="00C32178">
        <w:rPr>
          <w:lang w:val="en-US"/>
        </w:rPr>
        <w:t>&lt;meta charset="utf-8"&gt;</w:t>
      </w:r>
    </w:p>
    <w:p w14:paraId="5B5FC448" w14:textId="77777777" w:rsidR="00C32178" w:rsidRPr="00C32178" w:rsidRDefault="00C32178" w:rsidP="00C32178">
      <w:pPr>
        <w:rPr>
          <w:lang w:val="en-US"/>
        </w:rPr>
      </w:pPr>
      <w:r w:rsidRPr="00C32178">
        <w:rPr>
          <w:lang w:val="en-US"/>
        </w:rPr>
        <w:t xml:space="preserve">        &lt;base href="/assets/course76/"&gt;</w:t>
      </w:r>
    </w:p>
    <w:p w14:paraId="03F9D72D" w14:textId="77777777" w:rsidR="00C32178" w:rsidRPr="00C32178" w:rsidRDefault="00C32178" w:rsidP="00C32178">
      <w:pPr>
        <w:rPr>
          <w:lang w:val="en-US"/>
        </w:rPr>
      </w:pPr>
      <w:r w:rsidRPr="00C32178">
        <w:rPr>
          <w:lang w:val="en-US"/>
        </w:rPr>
        <w:t xml:space="preserve">        &lt;link href="//fonts.googleapis.com/css?family=Open+Sans:300,400&amp;subset=latin,cyrillic-ext" rel="stylesheet" type="text/css"&gt;</w:t>
      </w:r>
    </w:p>
    <w:p w14:paraId="22C084BC" w14:textId="77777777" w:rsidR="00C32178" w:rsidRPr="00C32178" w:rsidRDefault="00C32178" w:rsidP="00C32178">
      <w:pPr>
        <w:rPr>
          <w:lang w:val="en-US"/>
        </w:rPr>
      </w:pPr>
      <w:r w:rsidRPr="00C32178">
        <w:rPr>
          <w:lang w:val="en-US"/>
        </w:rPr>
        <w:t xml:space="preserve">    &lt;/head&gt;</w:t>
      </w:r>
    </w:p>
    <w:p w14:paraId="4EB0DA4A" w14:textId="77777777" w:rsidR="00C32178" w:rsidRPr="00C32178" w:rsidRDefault="00C32178" w:rsidP="00C32178">
      <w:pPr>
        <w:rPr>
          <w:lang w:val="en-US"/>
        </w:rPr>
      </w:pPr>
      <w:r w:rsidRPr="00C32178">
        <w:rPr>
          <w:lang w:val="en-US"/>
        </w:rPr>
        <w:t xml:space="preserve">    &lt;body&gt;</w:t>
      </w:r>
    </w:p>
    <w:p w14:paraId="71B33959" w14:textId="77777777" w:rsidR="00C32178" w:rsidRPr="00C32178" w:rsidRDefault="00C32178" w:rsidP="00C32178">
      <w:pPr>
        <w:rPr>
          <w:lang w:val="en-US"/>
        </w:rPr>
      </w:pPr>
      <w:r w:rsidRPr="00C32178">
        <w:rPr>
          <w:lang w:val="en-US"/>
        </w:rPr>
        <w:t xml:space="preserve">        &lt;h1&gt;Эффектные ссылки&lt;/h1&gt;</w:t>
      </w:r>
    </w:p>
    <w:p w14:paraId="03ABFDD4" w14:textId="77777777" w:rsidR="00C32178" w:rsidRPr="00C32178" w:rsidRDefault="00C32178" w:rsidP="00C32178">
      <w:pPr>
        <w:rPr>
          <w:lang w:val="en-US"/>
        </w:rPr>
      </w:pPr>
      <w:r w:rsidRPr="00C32178">
        <w:rPr>
          <w:lang w:val="en-US"/>
        </w:rPr>
        <w:t xml:space="preserve">        &lt;div class="effect-1"&gt;</w:t>
      </w:r>
    </w:p>
    <w:p w14:paraId="7835501B" w14:textId="77777777" w:rsidR="00C32178" w:rsidRPr="00C32178" w:rsidRDefault="00C32178" w:rsidP="00C32178">
      <w:pPr>
        <w:rPr>
          <w:lang w:val="en-US"/>
        </w:rPr>
      </w:pPr>
      <w:r w:rsidRPr="00C32178">
        <w:rPr>
          <w:lang w:val="en-US"/>
        </w:rPr>
        <w:t xml:space="preserve">            &lt;a href="#"&gt;Апельсин&lt;/a&gt;</w:t>
      </w:r>
    </w:p>
    <w:p w14:paraId="304F0E73" w14:textId="77777777" w:rsidR="00C32178" w:rsidRPr="00C32178" w:rsidRDefault="00C32178" w:rsidP="00C32178">
      <w:pPr>
        <w:rPr>
          <w:lang w:val="en-US"/>
        </w:rPr>
      </w:pPr>
      <w:r w:rsidRPr="00C32178">
        <w:rPr>
          <w:lang w:val="en-US"/>
        </w:rPr>
        <w:t xml:space="preserve">        &lt;/div&gt;</w:t>
      </w:r>
    </w:p>
    <w:p w14:paraId="63EA2851" w14:textId="77777777" w:rsidR="00C32178" w:rsidRPr="00C32178" w:rsidRDefault="00C32178" w:rsidP="00C32178">
      <w:pPr>
        <w:rPr>
          <w:lang w:val="en-US"/>
        </w:rPr>
      </w:pPr>
      <w:r w:rsidRPr="00C32178">
        <w:rPr>
          <w:lang w:val="en-US"/>
        </w:rPr>
        <w:t xml:space="preserve">        &lt;div class="effect-2"&gt;</w:t>
      </w:r>
    </w:p>
    <w:p w14:paraId="2919A3C3" w14:textId="77777777" w:rsidR="00C32178" w:rsidRPr="00C32178" w:rsidRDefault="00C32178" w:rsidP="00C32178">
      <w:pPr>
        <w:rPr>
          <w:lang w:val="en-US"/>
        </w:rPr>
      </w:pPr>
      <w:r w:rsidRPr="00C32178">
        <w:rPr>
          <w:lang w:val="en-US"/>
        </w:rPr>
        <w:t xml:space="preserve">            &lt;a href="#"&gt;Виноград&lt;/a&gt;</w:t>
      </w:r>
    </w:p>
    <w:p w14:paraId="57AC3EBD" w14:textId="77777777" w:rsidR="00C32178" w:rsidRPr="00C32178" w:rsidRDefault="00C32178" w:rsidP="00C32178">
      <w:pPr>
        <w:rPr>
          <w:lang w:val="en-US"/>
        </w:rPr>
      </w:pPr>
      <w:r w:rsidRPr="00C32178">
        <w:rPr>
          <w:lang w:val="en-US"/>
        </w:rPr>
        <w:lastRenderedPageBreak/>
        <w:t xml:space="preserve">        &lt;/div&gt;</w:t>
      </w:r>
    </w:p>
    <w:p w14:paraId="05EFBCC5" w14:textId="77777777" w:rsidR="00C32178" w:rsidRPr="00C32178" w:rsidRDefault="00C32178" w:rsidP="00C32178">
      <w:pPr>
        <w:rPr>
          <w:lang w:val="en-US"/>
        </w:rPr>
      </w:pPr>
      <w:r w:rsidRPr="00C32178">
        <w:rPr>
          <w:lang w:val="en-US"/>
        </w:rPr>
        <w:t xml:space="preserve">        &lt;div class="effect-3"&gt;</w:t>
      </w:r>
    </w:p>
    <w:p w14:paraId="59297874" w14:textId="77777777" w:rsidR="00C32178" w:rsidRPr="00C32178" w:rsidRDefault="00C32178" w:rsidP="00C32178">
      <w:pPr>
        <w:rPr>
          <w:lang w:val="en-US"/>
        </w:rPr>
      </w:pPr>
      <w:r w:rsidRPr="00C32178">
        <w:rPr>
          <w:lang w:val="en-US"/>
        </w:rPr>
        <w:t xml:space="preserve">            &lt;a href="#" data-hover="Лайм"&gt;Лайм&lt;/a&gt;</w:t>
      </w:r>
    </w:p>
    <w:p w14:paraId="26FEDE66" w14:textId="77777777" w:rsidR="00C32178" w:rsidRPr="00C32178" w:rsidRDefault="00C32178" w:rsidP="00C32178">
      <w:pPr>
        <w:rPr>
          <w:lang w:val="en-US"/>
        </w:rPr>
      </w:pPr>
      <w:r w:rsidRPr="00C32178">
        <w:rPr>
          <w:lang w:val="en-US"/>
        </w:rPr>
        <w:t xml:space="preserve">        &lt;/div&gt;</w:t>
      </w:r>
    </w:p>
    <w:p w14:paraId="1AA6A3E2" w14:textId="77777777" w:rsidR="00C32178" w:rsidRPr="00C32178" w:rsidRDefault="00C32178" w:rsidP="00C32178">
      <w:pPr>
        <w:rPr>
          <w:lang w:val="en-US"/>
        </w:rPr>
      </w:pPr>
      <w:r w:rsidRPr="00C32178">
        <w:rPr>
          <w:lang w:val="en-US"/>
        </w:rPr>
        <w:t xml:space="preserve">        &lt;div class="effect-4"&gt;</w:t>
      </w:r>
    </w:p>
    <w:p w14:paraId="05E9CAC1" w14:textId="77777777" w:rsidR="00C32178" w:rsidRPr="00C32178" w:rsidRDefault="00C32178" w:rsidP="00C32178">
      <w:pPr>
        <w:rPr>
          <w:lang w:val="en-US"/>
        </w:rPr>
      </w:pPr>
      <w:r w:rsidRPr="00C32178">
        <w:rPr>
          <w:lang w:val="en-US"/>
        </w:rPr>
        <w:t xml:space="preserve">            &lt;a href="#"&gt;Киви&lt;/a&gt;</w:t>
      </w:r>
    </w:p>
    <w:p w14:paraId="751403AF" w14:textId="77777777" w:rsidR="00C32178" w:rsidRPr="00C32178" w:rsidRDefault="00C32178" w:rsidP="00C32178">
      <w:pPr>
        <w:rPr>
          <w:lang w:val="en-US"/>
        </w:rPr>
      </w:pPr>
      <w:r w:rsidRPr="00C32178">
        <w:rPr>
          <w:lang w:val="en-US"/>
        </w:rPr>
        <w:t xml:space="preserve">        &lt;/div&gt;</w:t>
      </w:r>
    </w:p>
    <w:p w14:paraId="1BDE4BE9" w14:textId="77777777" w:rsidR="00C32178" w:rsidRPr="00C32178" w:rsidRDefault="00C32178" w:rsidP="00C32178">
      <w:pPr>
        <w:rPr>
          <w:lang w:val="en-US"/>
        </w:rPr>
      </w:pPr>
      <w:r w:rsidRPr="00C32178">
        <w:rPr>
          <w:lang w:val="en-US"/>
        </w:rPr>
        <w:t xml:space="preserve">    &lt;/body&gt;</w:t>
      </w:r>
    </w:p>
    <w:p w14:paraId="04FAC2E3" w14:textId="00A2C0F9" w:rsidR="00C32178" w:rsidRDefault="00C32178" w:rsidP="00C32178">
      <w:pPr>
        <w:rPr>
          <w:lang w:val="en-US"/>
        </w:rPr>
      </w:pPr>
      <w:r w:rsidRPr="00C32178">
        <w:rPr>
          <w:lang w:val="en-US"/>
        </w:rPr>
        <w:t>&lt;/html&gt;</w:t>
      </w:r>
    </w:p>
    <w:p w14:paraId="7ED1BE16" w14:textId="4F764396" w:rsidR="00C32178" w:rsidRDefault="00C32178" w:rsidP="00C32178">
      <w:pPr>
        <w:rPr>
          <w:lang w:val="en-US"/>
        </w:rPr>
      </w:pPr>
    </w:p>
    <w:p w14:paraId="563FD6F4" w14:textId="77777777" w:rsidR="00C32178" w:rsidRPr="00C32178" w:rsidRDefault="00C32178" w:rsidP="00C32178">
      <w:pPr>
        <w:rPr>
          <w:lang w:val="en-US"/>
        </w:rPr>
      </w:pPr>
      <w:r w:rsidRPr="00C32178">
        <w:rPr>
          <w:lang w:val="en-US"/>
        </w:rPr>
        <w:t>html,</w:t>
      </w:r>
    </w:p>
    <w:p w14:paraId="6A26221C" w14:textId="77777777" w:rsidR="00C32178" w:rsidRPr="00C32178" w:rsidRDefault="00C32178" w:rsidP="00C32178">
      <w:pPr>
        <w:rPr>
          <w:lang w:val="en-US"/>
        </w:rPr>
      </w:pPr>
      <w:r w:rsidRPr="00C32178">
        <w:rPr>
          <w:lang w:val="en-US"/>
        </w:rPr>
        <w:t>body {</w:t>
      </w:r>
    </w:p>
    <w:p w14:paraId="53F77359" w14:textId="77777777" w:rsidR="00C32178" w:rsidRPr="00C32178" w:rsidRDefault="00C32178" w:rsidP="00C32178">
      <w:pPr>
        <w:rPr>
          <w:lang w:val="en-US"/>
        </w:rPr>
      </w:pPr>
      <w:r w:rsidRPr="00C32178">
        <w:rPr>
          <w:lang w:val="en-US"/>
        </w:rPr>
        <w:t xml:space="preserve">    margin: 0;</w:t>
      </w:r>
    </w:p>
    <w:p w14:paraId="5710FBBE" w14:textId="77777777" w:rsidR="00C32178" w:rsidRPr="00C32178" w:rsidRDefault="00C32178" w:rsidP="00C32178">
      <w:pPr>
        <w:rPr>
          <w:lang w:val="en-US"/>
        </w:rPr>
      </w:pPr>
      <w:r w:rsidRPr="00C32178">
        <w:rPr>
          <w:lang w:val="en-US"/>
        </w:rPr>
        <w:t xml:space="preserve">    padding: 0;</w:t>
      </w:r>
    </w:p>
    <w:p w14:paraId="41967CC4" w14:textId="77777777" w:rsidR="00C32178" w:rsidRPr="00C32178" w:rsidRDefault="00C32178" w:rsidP="00C32178">
      <w:pPr>
        <w:rPr>
          <w:lang w:val="en-US"/>
        </w:rPr>
      </w:pPr>
      <w:r w:rsidRPr="00C32178">
        <w:rPr>
          <w:lang w:val="en-US"/>
        </w:rPr>
        <w:t xml:space="preserve">    font-family: "Open Sans", sans-serif;</w:t>
      </w:r>
    </w:p>
    <w:p w14:paraId="453D55C0" w14:textId="77777777" w:rsidR="00C32178" w:rsidRPr="00C32178" w:rsidRDefault="00C32178" w:rsidP="00C32178">
      <w:pPr>
        <w:rPr>
          <w:lang w:val="en-US"/>
        </w:rPr>
      </w:pPr>
      <w:r w:rsidRPr="00C32178">
        <w:rPr>
          <w:lang w:val="en-US"/>
        </w:rPr>
        <w:t xml:space="preserve">    font-size: 22px;</w:t>
      </w:r>
    </w:p>
    <w:p w14:paraId="5D0F8BD4" w14:textId="77777777" w:rsidR="00C32178" w:rsidRPr="00C32178" w:rsidRDefault="00C32178" w:rsidP="00C32178">
      <w:pPr>
        <w:rPr>
          <w:lang w:val="en-US"/>
        </w:rPr>
      </w:pPr>
      <w:r w:rsidRPr="00C32178">
        <w:rPr>
          <w:lang w:val="en-US"/>
        </w:rPr>
        <w:t xml:space="preserve">    color: #333333;</w:t>
      </w:r>
    </w:p>
    <w:p w14:paraId="38741F21" w14:textId="77777777" w:rsidR="00C32178" w:rsidRPr="00C32178" w:rsidRDefault="00C32178" w:rsidP="00C32178">
      <w:pPr>
        <w:rPr>
          <w:lang w:val="en-US"/>
        </w:rPr>
      </w:pPr>
      <w:r w:rsidRPr="00C32178">
        <w:rPr>
          <w:lang w:val="en-US"/>
        </w:rPr>
        <w:t xml:space="preserve">    background-color: #f5f5f5;</w:t>
      </w:r>
    </w:p>
    <w:p w14:paraId="59DB0A08" w14:textId="77777777" w:rsidR="00C32178" w:rsidRPr="00C32178" w:rsidRDefault="00C32178" w:rsidP="00C32178">
      <w:pPr>
        <w:rPr>
          <w:lang w:val="en-US"/>
        </w:rPr>
      </w:pPr>
      <w:r w:rsidRPr="00C32178">
        <w:rPr>
          <w:lang w:val="en-US"/>
        </w:rPr>
        <w:t>}</w:t>
      </w:r>
    </w:p>
    <w:p w14:paraId="431CB4F7" w14:textId="77777777" w:rsidR="00C32178" w:rsidRPr="00C32178" w:rsidRDefault="00C32178" w:rsidP="00C32178">
      <w:pPr>
        <w:rPr>
          <w:lang w:val="en-US"/>
        </w:rPr>
      </w:pPr>
    </w:p>
    <w:p w14:paraId="3F573C53" w14:textId="77777777" w:rsidR="00C32178" w:rsidRPr="00C32178" w:rsidRDefault="00C32178" w:rsidP="00C32178">
      <w:pPr>
        <w:rPr>
          <w:lang w:val="en-US"/>
        </w:rPr>
      </w:pPr>
      <w:r w:rsidRPr="00C32178">
        <w:rPr>
          <w:lang w:val="en-US"/>
        </w:rPr>
        <w:t>h1 {</w:t>
      </w:r>
    </w:p>
    <w:p w14:paraId="10B218C4" w14:textId="77777777" w:rsidR="00C32178" w:rsidRPr="00C32178" w:rsidRDefault="00C32178" w:rsidP="00C32178">
      <w:pPr>
        <w:rPr>
          <w:lang w:val="en-US"/>
        </w:rPr>
      </w:pPr>
      <w:r w:rsidRPr="00C32178">
        <w:rPr>
          <w:lang w:val="en-US"/>
        </w:rPr>
        <w:t xml:space="preserve">    margin: 25px 0;</w:t>
      </w:r>
    </w:p>
    <w:p w14:paraId="1B6CDE2A" w14:textId="77777777" w:rsidR="00C32178" w:rsidRPr="00C32178" w:rsidRDefault="00C32178" w:rsidP="00C32178">
      <w:pPr>
        <w:rPr>
          <w:lang w:val="en-US"/>
        </w:rPr>
      </w:pPr>
      <w:r w:rsidRPr="00C32178">
        <w:rPr>
          <w:lang w:val="en-US"/>
        </w:rPr>
        <w:t xml:space="preserve">    font-size: 30px;</w:t>
      </w:r>
    </w:p>
    <w:p w14:paraId="3A93A542" w14:textId="77777777" w:rsidR="00C32178" w:rsidRPr="00C32178" w:rsidRDefault="00C32178" w:rsidP="00C32178">
      <w:pPr>
        <w:rPr>
          <w:lang w:val="en-US"/>
        </w:rPr>
      </w:pPr>
      <w:r w:rsidRPr="00C32178">
        <w:rPr>
          <w:lang w:val="en-US"/>
        </w:rPr>
        <w:t xml:space="preserve">    font-weight: 300;</w:t>
      </w:r>
    </w:p>
    <w:p w14:paraId="4D37B110" w14:textId="77777777" w:rsidR="00C32178" w:rsidRPr="00C32178" w:rsidRDefault="00C32178" w:rsidP="00C32178">
      <w:pPr>
        <w:rPr>
          <w:lang w:val="en-US"/>
        </w:rPr>
      </w:pPr>
      <w:r w:rsidRPr="00C32178">
        <w:rPr>
          <w:lang w:val="en-US"/>
        </w:rPr>
        <w:t xml:space="preserve">    text-align: center;</w:t>
      </w:r>
    </w:p>
    <w:p w14:paraId="6C9095B7" w14:textId="77777777" w:rsidR="00C32178" w:rsidRPr="00C32178" w:rsidRDefault="00C32178" w:rsidP="00C32178">
      <w:pPr>
        <w:rPr>
          <w:lang w:val="en-US"/>
        </w:rPr>
      </w:pPr>
      <w:r w:rsidRPr="00C32178">
        <w:rPr>
          <w:lang w:val="en-US"/>
        </w:rPr>
        <w:t>}</w:t>
      </w:r>
    </w:p>
    <w:p w14:paraId="01CC84B2" w14:textId="77777777" w:rsidR="00C32178" w:rsidRPr="00C32178" w:rsidRDefault="00C32178" w:rsidP="00C32178">
      <w:pPr>
        <w:rPr>
          <w:lang w:val="en-US"/>
        </w:rPr>
      </w:pPr>
    </w:p>
    <w:p w14:paraId="1E0B53D8" w14:textId="77777777" w:rsidR="00C32178" w:rsidRPr="00C32178" w:rsidRDefault="00C32178" w:rsidP="00C32178">
      <w:pPr>
        <w:rPr>
          <w:lang w:val="en-US"/>
        </w:rPr>
      </w:pPr>
      <w:r w:rsidRPr="00C32178">
        <w:rPr>
          <w:lang w:val="en-US"/>
        </w:rPr>
        <w:t>a {</w:t>
      </w:r>
    </w:p>
    <w:p w14:paraId="339C3B45" w14:textId="77777777" w:rsidR="00C32178" w:rsidRPr="00C32178" w:rsidRDefault="00C32178" w:rsidP="00C32178">
      <w:pPr>
        <w:rPr>
          <w:lang w:val="en-US"/>
        </w:rPr>
      </w:pPr>
      <w:r w:rsidRPr="00C32178">
        <w:rPr>
          <w:lang w:val="en-US"/>
        </w:rPr>
        <w:t xml:space="preserve">    position: relative;</w:t>
      </w:r>
    </w:p>
    <w:p w14:paraId="0B9AA095" w14:textId="77777777" w:rsidR="00C32178" w:rsidRPr="00C32178" w:rsidRDefault="00C32178" w:rsidP="00C32178">
      <w:pPr>
        <w:rPr>
          <w:lang w:val="en-US"/>
        </w:rPr>
      </w:pPr>
      <w:r w:rsidRPr="00C32178">
        <w:rPr>
          <w:lang w:val="en-US"/>
        </w:rPr>
        <w:t xml:space="preserve">    display: inline-block;</w:t>
      </w:r>
    </w:p>
    <w:p w14:paraId="460F37CA" w14:textId="77777777" w:rsidR="00C32178" w:rsidRPr="00C32178" w:rsidRDefault="00C32178" w:rsidP="00C32178">
      <w:pPr>
        <w:rPr>
          <w:lang w:val="en-US"/>
        </w:rPr>
      </w:pPr>
      <w:r w:rsidRPr="00C32178">
        <w:rPr>
          <w:lang w:val="en-US"/>
        </w:rPr>
        <w:t xml:space="preserve">    text-decoration: none;</w:t>
      </w:r>
    </w:p>
    <w:p w14:paraId="50DC1B0C" w14:textId="77777777" w:rsidR="00C32178" w:rsidRPr="00C32178" w:rsidRDefault="00C32178" w:rsidP="00C32178">
      <w:pPr>
        <w:rPr>
          <w:lang w:val="en-US"/>
        </w:rPr>
      </w:pPr>
      <w:r w:rsidRPr="00C32178">
        <w:rPr>
          <w:lang w:val="en-US"/>
        </w:rPr>
        <w:t xml:space="preserve">    text-transform: uppercase;</w:t>
      </w:r>
    </w:p>
    <w:p w14:paraId="27066CF5" w14:textId="77777777" w:rsidR="00C32178" w:rsidRPr="00C32178" w:rsidRDefault="00C32178" w:rsidP="00C32178">
      <w:pPr>
        <w:rPr>
          <w:lang w:val="en-US"/>
        </w:rPr>
      </w:pPr>
      <w:r w:rsidRPr="00C32178">
        <w:rPr>
          <w:lang w:val="en-US"/>
        </w:rPr>
        <w:t xml:space="preserve">    font-weight: 300;</w:t>
      </w:r>
    </w:p>
    <w:p w14:paraId="3C8EC56D" w14:textId="77777777" w:rsidR="00C32178" w:rsidRPr="00C32178" w:rsidRDefault="00C32178" w:rsidP="00C32178">
      <w:pPr>
        <w:rPr>
          <w:lang w:val="en-US"/>
        </w:rPr>
      </w:pPr>
      <w:r w:rsidRPr="00C32178">
        <w:rPr>
          <w:lang w:val="en-US"/>
        </w:rPr>
        <w:t xml:space="preserve">    letter-spacing: 1px;</w:t>
      </w:r>
    </w:p>
    <w:p w14:paraId="4C38B8F2" w14:textId="77777777" w:rsidR="00C32178" w:rsidRPr="00C32178" w:rsidRDefault="00C32178" w:rsidP="00C32178">
      <w:pPr>
        <w:rPr>
          <w:lang w:val="en-US"/>
        </w:rPr>
      </w:pPr>
      <w:r w:rsidRPr="00C32178">
        <w:rPr>
          <w:lang w:val="en-US"/>
        </w:rPr>
        <w:t xml:space="preserve">    outline: none;</w:t>
      </w:r>
    </w:p>
    <w:p w14:paraId="371BE74B" w14:textId="77777777" w:rsidR="00C32178" w:rsidRPr="00C32178" w:rsidRDefault="00C32178" w:rsidP="00C32178">
      <w:pPr>
        <w:rPr>
          <w:lang w:val="en-US"/>
        </w:rPr>
      </w:pPr>
      <w:r w:rsidRPr="00C32178">
        <w:rPr>
          <w:lang w:val="en-US"/>
        </w:rPr>
        <w:t>}</w:t>
      </w:r>
    </w:p>
    <w:p w14:paraId="4484F7BF" w14:textId="77777777" w:rsidR="00C32178" w:rsidRPr="00C32178" w:rsidRDefault="00C32178" w:rsidP="00C32178">
      <w:pPr>
        <w:rPr>
          <w:lang w:val="en-US"/>
        </w:rPr>
      </w:pPr>
    </w:p>
    <w:p w14:paraId="3C212983" w14:textId="77777777" w:rsidR="00C32178" w:rsidRPr="00C32178" w:rsidRDefault="00C32178" w:rsidP="00C32178">
      <w:pPr>
        <w:rPr>
          <w:lang w:val="en-US"/>
        </w:rPr>
      </w:pPr>
      <w:r w:rsidRPr="00C32178">
        <w:rPr>
          <w:lang w:val="en-US"/>
        </w:rPr>
        <w:t>div[class^="effect-"] {</w:t>
      </w:r>
    </w:p>
    <w:p w14:paraId="5F42593C" w14:textId="77777777" w:rsidR="00C32178" w:rsidRPr="00C32178" w:rsidRDefault="00C32178" w:rsidP="00C32178">
      <w:pPr>
        <w:rPr>
          <w:lang w:val="en-US"/>
        </w:rPr>
      </w:pPr>
      <w:r w:rsidRPr="00C32178">
        <w:rPr>
          <w:lang w:val="en-US"/>
        </w:rPr>
        <w:t xml:space="preserve">    width: 400px;</w:t>
      </w:r>
    </w:p>
    <w:p w14:paraId="0F663A0D" w14:textId="77777777" w:rsidR="00C32178" w:rsidRPr="00C32178" w:rsidRDefault="00C32178" w:rsidP="00C32178">
      <w:pPr>
        <w:rPr>
          <w:lang w:val="en-US"/>
        </w:rPr>
      </w:pPr>
      <w:r w:rsidRPr="00C32178">
        <w:rPr>
          <w:lang w:val="en-US"/>
        </w:rPr>
        <w:t xml:space="preserve">    margin: 0 auto;</w:t>
      </w:r>
    </w:p>
    <w:p w14:paraId="5FCDC3BC" w14:textId="77777777" w:rsidR="00C32178" w:rsidRPr="00C32178" w:rsidRDefault="00C32178" w:rsidP="00C32178">
      <w:pPr>
        <w:rPr>
          <w:lang w:val="en-US"/>
        </w:rPr>
      </w:pPr>
      <w:r w:rsidRPr="00C32178">
        <w:rPr>
          <w:lang w:val="en-US"/>
        </w:rPr>
        <w:t xml:space="preserve">    padding: 30px 0;</w:t>
      </w:r>
    </w:p>
    <w:p w14:paraId="73DAFA48" w14:textId="77777777" w:rsidR="00C32178" w:rsidRPr="00C32178" w:rsidRDefault="00C32178" w:rsidP="00C32178">
      <w:pPr>
        <w:rPr>
          <w:lang w:val="en-US"/>
        </w:rPr>
      </w:pPr>
      <w:r w:rsidRPr="00C32178">
        <w:rPr>
          <w:lang w:val="en-US"/>
        </w:rPr>
        <w:t xml:space="preserve">    text-align: center;</w:t>
      </w:r>
    </w:p>
    <w:p w14:paraId="32C08714" w14:textId="77777777" w:rsidR="00C32178" w:rsidRPr="00C32178" w:rsidRDefault="00C32178" w:rsidP="00C32178">
      <w:pPr>
        <w:rPr>
          <w:lang w:val="en-US"/>
        </w:rPr>
      </w:pPr>
      <w:r w:rsidRPr="00C32178">
        <w:rPr>
          <w:lang w:val="en-US"/>
        </w:rPr>
        <w:t>}</w:t>
      </w:r>
    </w:p>
    <w:p w14:paraId="1F0AEBE6" w14:textId="77777777" w:rsidR="00C32178" w:rsidRPr="00C32178" w:rsidRDefault="00C32178" w:rsidP="00C32178">
      <w:pPr>
        <w:rPr>
          <w:lang w:val="en-US"/>
        </w:rPr>
      </w:pPr>
    </w:p>
    <w:p w14:paraId="0108A409" w14:textId="77777777" w:rsidR="00C32178" w:rsidRPr="00C32178" w:rsidRDefault="00C32178" w:rsidP="00C32178">
      <w:pPr>
        <w:rPr>
          <w:lang w:val="en-US"/>
        </w:rPr>
      </w:pPr>
      <w:r w:rsidRPr="00C32178">
        <w:rPr>
          <w:lang w:val="en-US"/>
        </w:rPr>
        <w:t>.effect-1 {</w:t>
      </w:r>
    </w:p>
    <w:p w14:paraId="438999B4" w14:textId="77777777" w:rsidR="00C32178" w:rsidRPr="00C32178" w:rsidRDefault="00C32178" w:rsidP="00C32178">
      <w:pPr>
        <w:rPr>
          <w:lang w:val="en-US"/>
        </w:rPr>
      </w:pPr>
      <w:r w:rsidRPr="00C32178">
        <w:rPr>
          <w:lang w:val="en-US"/>
        </w:rPr>
        <w:t xml:space="preserve">    background-color: #f19f0f;</w:t>
      </w:r>
    </w:p>
    <w:p w14:paraId="10DA5D38" w14:textId="77777777" w:rsidR="00C32178" w:rsidRPr="00C32178" w:rsidRDefault="00C32178" w:rsidP="00C32178">
      <w:pPr>
        <w:rPr>
          <w:lang w:val="en-US"/>
        </w:rPr>
      </w:pPr>
      <w:r w:rsidRPr="00C32178">
        <w:rPr>
          <w:lang w:val="en-US"/>
        </w:rPr>
        <w:t>}</w:t>
      </w:r>
    </w:p>
    <w:p w14:paraId="2436EF95" w14:textId="77777777" w:rsidR="00C32178" w:rsidRPr="00C32178" w:rsidRDefault="00C32178" w:rsidP="00C32178">
      <w:pPr>
        <w:rPr>
          <w:lang w:val="en-US"/>
        </w:rPr>
      </w:pPr>
    </w:p>
    <w:p w14:paraId="6A91F07B" w14:textId="77777777" w:rsidR="00C32178" w:rsidRPr="00C32178" w:rsidRDefault="00C32178" w:rsidP="00C32178">
      <w:pPr>
        <w:rPr>
          <w:lang w:val="en-US"/>
        </w:rPr>
      </w:pPr>
      <w:r w:rsidRPr="00C32178">
        <w:rPr>
          <w:lang w:val="en-US"/>
        </w:rPr>
        <w:t>.effect-1 a {</w:t>
      </w:r>
    </w:p>
    <w:p w14:paraId="7BC39837" w14:textId="77777777" w:rsidR="00C32178" w:rsidRPr="00C32178" w:rsidRDefault="00C32178" w:rsidP="00C32178">
      <w:pPr>
        <w:rPr>
          <w:lang w:val="en-US"/>
        </w:rPr>
      </w:pPr>
      <w:r w:rsidRPr="00C32178">
        <w:rPr>
          <w:lang w:val="en-US"/>
        </w:rPr>
        <w:t xml:space="preserve">    padding: 6px 0 8px;</w:t>
      </w:r>
    </w:p>
    <w:p w14:paraId="19B367A6" w14:textId="77777777" w:rsidR="00C32178" w:rsidRPr="00C32178" w:rsidRDefault="00C32178" w:rsidP="00C32178">
      <w:pPr>
        <w:rPr>
          <w:lang w:val="en-US"/>
        </w:rPr>
      </w:pPr>
      <w:r w:rsidRPr="00C32178">
        <w:rPr>
          <w:lang w:val="en-US"/>
        </w:rPr>
        <w:t xml:space="preserve">    color: #ffffff;</w:t>
      </w:r>
    </w:p>
    <w:p w14:paraId="129C13EA" w14:textId="77777777" w:rsidR="00C32178" w:rsidRPr="00C32178" w:rsidRDefault="00C32178" w:rsidP="00C32178">
      <w:pPr>
        <w:rPr>
          <w:lang w:val="en-US"/>
        </w:rPr>
      </w:pPr>
      <w:r w:rsidRPr="00C32178">
        <w:rPr>
          <w:lang w:val="en-US"/>
        </w:rPr>
        <w:t>}</w:t>
      </w:r>
    </w:p>
    <w:p w14:paraId="08B4ABDD" w14:textId="77777777" w:rsidR="00C32178" w:rsidRPr="00C32178" w:rsidRDefault="00C32178" w:rsidP="00C32178">
      <w:pPr>
        <w:rPr>
          <w:lang w:val="en-US"/>
        </w:rPr>
      </w:pPr>
    </w:p>
    <w:p w14:paraId="1631E513" w14:textId="77777777" w:rsidR="00C32178" w:rsidRPr="00C32178" w:rsidRDefault="00C32178" w:rsidP="00C32178">
      <w:pPr>
        <w:rPr>
          <w:lang w:val="en-US"/>
        </w:rPr>
      </w:pPr>
      <w:r w:rsidRPr="00C32178">
        <w:rPr>
          <w:lang w:val="en-US"/>
        </w:rPr>
        <w:t>.effect-1 a::after {</w:t>
      </w:r>
    </w:p>
    <w:p w14:paraId="132DCEB1" w14:textId="77777777" w:rsidR="00C32178" w:rsidRPr="00C32178" w:rsidRDefault="00C32178" w:rsidP="00C32178">
      <w:pPr>
        <w:rPr>
          <w:lang w:val="en-US"/>
        </w:rPr>
      </w:pPr>
      <w:r w:rsidRPr="00C32178">
        <w:rPr>
          <w:lang w:val="en-US"/>
        </w:rPr>
        <w:t xml:space="preserve">    content: "";</w:t>
      </w:r>
    </w:p>
    <w:p w14:paraId="5F5F0609" w14:textId="77777777" w:rsidR="00C32178" w:rsidRPr="00C32178" w:rsidRDefault="00C32178" w:rsidP="00C32178">
      <w:pPr>
        <w:rPr>
          <w:lang w:val="en-US"/>
        </w:rPr>
      </w:pPr>
      <w:r w:rsidRPr="00C32178">
        <w:rPr>
          <w:lang w:val="en-US"/>
        </w:rPr>
        <w:t xml:space="preserve">    position: absolute;</w:t>
      </w:r>
    </w:p>
    <w:p w14:paraId="5B7767C7" w14:textId="77777777" w:rsidR="00C32178" w:rsidRPr="00C32178" w:rsidRDefault="00C32178" w:rsidP="00C32178">
      <w:pPr>
        <w:rPr>
          <w:lang w:val="en-US"/>
        </w:rPr>
      </w:pPr>
      <w:r w:rsidRPr="00C32178">
        <w:rPr>
          <w:lang w:val="en-US"/>
        </w:rPr>
        <w:t xml:space="preserve">    top: 100%;</w:t>
      </w:r>
    </w:p>
    <w:p w14:paraId="0ED51556" w14:textId="77777777" w:rsidR="00C32178" w:rsidRPr="00C32178" w:rsidRDefault="00C32178" w:rsidP="00C32178">
      <w:pPr>
        <w:rPr>
          <w:lang w:val="en-US"/>
        </w:rPr>
      </w:pPr>
      <w:r w:rsidRPr="00C32178">
        <w:rPr>
          <w:lang w:val="en-US"/>
        </w:rPr>
        <w:t xml:space="preserve">    left: 0;</w:t>
      </w:r>
    </w:p>
    <w:p w14:paraId="1FA04821" w14:textId="77777777" w:rsidR="00C32178" w:rsidRPr="00C32178" w:rsidRDefault="00C32178" w:rsidP="00C32178">
      <w:pPr>
        <w:rPr>
          <w:lang w:val="en-US"/>
        </w:rPr>
      </w:pPr>
      <w:r w:rsidRPr="00C32178">
        <w:rPr>
          <w:lang w:val="en-US"/>
        </w:rPr>
        <w:t xml:space="preserve">    width: 100%;</w:t>
      </w:r>
    </w:p>
    <w:p w14:paraId="62FBE331" w14:textId="77777777" w:rsidR="00C32178" w:rsidRPr="00C32178" w:rsidRDefault="00C32178" w:rsidP="00C32178">
      <w:pPr>
        <w:rPr>
          <w:lang w:val="en-US"/>
        </w:rPr>
      </w:pPr>
      <w:r w:rsidRPr="00C32178">
        <w:rPr>
          <w:lang w:val="en-US"/>
        </w:rPr>
        <w:t xml:space="preserve">    height: 4px;</w:t>
      </w:r>
    </w:p>
    <w:p w14:paraId="7447BA65" w14:textId="77777777" w:rsidR="00C32178" w:rsidRPr="00C32178" w:rsidRDefault="00C32178" w:rsidP="00C32178">
      <w:pPr>
        <w:rPr>
          <w:lang w:val="en-US"/>
        </w:rPr>
      </w:pPr>
      <w:r w:rsidRPr="00C32178">
        <w:rPr>
          <w:lang w:val="en-US"/>
        </w:rPr>
        <w:t xml:space="preserve">    background-color: rgba(0, 0, 0, 0.1);</w:t>
      </w:r>
    </w:p>
    <w:p w14:paraId="7EC6AE99" w14:textId="77777777" w:rsidR="00C32178" w:rsidRPr="00C32178" w:rsidRDefault="00C32178" w:rsidP="00C32178">
      <w:pPr>
        <w:rPr>
          <w:lang w:val="en-US"/>
        </w:rPr>
      </w:pPr>
      <w:r w:rsidRPr="00C32178">
        <w:rPr>
          <w:lang w:val="en-US"/>
        </w:rPr>
        <w:t xml:space="preserve">    opacity: 0;</w:t>
      </w:r>
    </w:p>
    <w:p w14:paraId="272511CE" w14:textId="77777777" w:rsidR="00C32178" w:rsidRPr="00C32178" w:rsidRDefault="00C32178" w:rsidP="00C32178">
      <w:pPr>
        <w:rPr>
          <w:lang w:val="en-US"/>
        </w:rPr>
      </w:pPr>
      <w:r w:rsidRPr="00C32178">
        <w:rPr>
          <w:lang w:val="en-US"/>
        </w:rPr>
        <w:t xml:space="preserve">    transition: opacity 0.3s, transform 0.3s;</w:t>
      </w:r>
    </w:p>
    <w:p w14:paraId="5428C6CE" w14:textId="77777777" w:rsidR="00C32178" w:rsidRPr="00C32178" w:rsidRDefault="00C32178" w:rsidP="00C32178">
      <w:pPr>
        <w:rPr>
          <w:lang w:val="en-US"/>
        </w:rPr>
      </w:pPr>
      <w:r w:rsidRPr="00C32178">
        <w:rPr>
          <w:lang w:val="en-US"/>
        </w:rPr>
        <w:t xml:space="preserve">    transform: translateY(10px);</w:t>
      </w:r>
    </w:p>
    <w:p w14:paraId="3B5FA4CD" w14:textId="77777777" w:rsidR="00C32178" w:rsidRPr="00C32178" w:rsidRDefault="00C32178" w:rsidP="00C32178">
      <w:pPr>
        <w:rPr>
          <w:lang w:val="en-US"/>
        </w:rPr>
      </w:pPr>
      <w:r w:rsidRPr="00C32178">
        <w:rPr>
          <w:lang w:val="en-US"/>
        </w:rPr>
        <w:t>}</w:t>
      </w:r>
    </w:p>
    <w:p w14:paraId="5F422FC0" w14:textId="77777777" w:rsidR="00C32178" w:rsidRPr="00C32178" w:rsidRDefault="00C32178" w:rsidP="00C32178">
      <w:pPr>
        <w:rPr>
          <w:lang w:val="en-US"/>
        </w:rPr>
      </w:pPr>
    </w:p>
    <w:p w14:paraId="092ECC71" w14:textId="77777777" w:rsidR="00C32178" w:rsidRPr="00C32178" w:rsidRDefault="00C32178" w:rsidP="00C32178">
      <w:pPr>
        <w:rPr>
          <w:lang w:val="en-US"/>
        </w:rPr>
      </w:pPr>
      <w:r w:rsidRPr="00C32178">
        <w:rPr>
          <w:lang w:val="en-US"/>
        </w:rPr>
        <w:t>.effect-1 a:hover::after {</w:t>
      </w:r>
    </w:p>
    <w:p w14:paraId="6365CFE8" w14:textId="77777777" w:rsidR="00C32178" w:rsidRPr="00C32178" w:rsidRDefault="00C32178" w:rsidP="00C32178">
      <w:pPr>
        <w:rPr>
          <w:lang w:val="en-US"/>
        </w:rPr>
      </w:pPr>
      <w:r w:rsidRPr="00C32178">
        <w:rPr>
          <w:lang w:val="en-US"/>
        </w:rPr>
        <w:t xml:space="preserve">    opacity: 1;</w:t>
      </w:r>
    </w:p>
    <w:p w14:paraId="53E5F4B6" w14:textId="77777777" w:rsidR="00C32178" w:rsidRPr="00C32178" w:rsidRDefault="00C32178" w:rsidP="00C32178">
      <w:pPr>
        <w:rPr>
          <w:lang w:val="en-US"/>
        </w:rPr>
      </w:pPr>
      <w:r w:rsidRPr="00C32178">
        <w:rPr>
          <w:lang w:val="en-US"/>
        </w:rPr>
        <w:t xml:space="preserve">    transform: translateY(0px);</w:t>
      </w:r>
    </w:p>
    <w:p w14:paraId="37E9C681" w14:textId="77777777" w:rsidR="00C32178" w:rsidRPr="00C32178" w:rsidRDefault="00C32178" w:rsidP="00C32178">
      <w:pPr>
        <w:rPr>
          <w:lang w:val="en-US"/>
        </w:rPr>
      </w:pPr>
      <w:r w:rsidRPr="00C32178">
        <w:rPr>
          <w:lang w:val="en-US"/>
        </w:rPr>
        <w:t>}</w:t>
      </w:r>
    </w:p>
    <w:p w14:paraId="1E711B48" w14:textId="77777777" w:rsidR="00C32178" w:rsidRPr="00C32178" w:rsidRDefault="00C32178" w:rsidP="00C32178">
      <w:pPr>
        <w:rPr>
          <w:lang w:val="en-US"/>
        </w:rPr>
      </w:pPr>
    </w:p>
    <w:p w14:paraId="74305984" w14:textId="77777777" w:rsidR="00C32178" w:rsidRPr="00C32178" w:rsidRDefault="00C32178" w:rsidP="00C32178">
      <w:pPr>
        <w:rPr>
          <w:lang w:val="en-US"/>
        </w:rPr>
      </w:pPr>
      <w:r w:rsidRPr="00C32178">
        <w:rPr>
          <w:lang w:val="en-US"/>
        </w:rPr>
        <w:t>.effect-2 {</w:t>
      </w:r>
    </w:p>
    <w:p w14:paraId="7DE71E47" w14:textId="77777777" w:rsidR="00C32178" w:rsidRPr="00C32178" w:rsidRDefault="00C32178" w:rsidP="00C32178">
      <w:pPr>
        <w:rPr>
          <w:lang w:val="en-US"/>
        </w:rPr>
      </w:pPr>
      <w:r w:rsidRPr="00C32178">
        <w:rPr>
          <w:lang w:val="en-US"/>
        </w:rPr>
        <w:t xml:space="preserve">    background-color: #435a6b;</w:t>
      </w:r>
    </w:p>
    <w:p w14:paraId="2681776A" w14:textId="77777777" w:rsidR="00C32178" w:rsidRPr="00C32178" w:rsidRDefault="00C32178" w:rsidP="00C32178">
      <w:pPr>
        <w:rPr>
          <w:lang w:val="en-US"/>
        </w:rPr>
      </w:pPr>
      <w:r w:rsidRPr="00C32178">
        <w:rPr>
          <w:lang w:val="en-US"/>
        </w:rPr>
        <w:t>}</w:t>
      </w:r>
    </w:p>
    <w:p w14:paraId="4FCEED75" w14:textId="77777777" w:rsidR="00C32178" w:rsidRPr="00C32178" w:rsidRDefault="00C32178" w:rsidP="00C32178">
      <w:pPr>
        <w:rPr>
          <w:lang w:val="en-US"/>
        </w:rPr>
      </w:pPr>
    </w:p>
    <w:p w14:paraId="50787413" w14:textId="77777777" w:rsidR="00C32178" w:rsidRPr="00C32178" w:rsidRDefault="00C32178" w:rsidP="00C32178">
      <w:pPr>
        <w:rPr>
          <w:lang w:val="en-US"/>
        </w:rPr>
      </w:pPr>
      <w:r w:rsidRPr="00C32178">
        <w:rPr>
          <w:lang w:val="en-US"/>
        </w:rPr>
        <w:t>.effect-2 a {</w:t>
      </w:r>
    </w:p>
    <w:p w14:paraId="3809DD30" w14:textId="77777777" w:rsidR="00C32178" w:rsidRPr="00C32178" w:rsidRDefault="00C32178" w:rsidP="00C32178">
      <w:pPr>
        <w:rPr>
          <w:lang w:val="en-US"/>
        </w:rPr>
      </w:pPr>
      <w:r w:rsidRPr="00C32178">
        <w:rPr>
          <w:lang w:val="en-US"/>
        </w:rPr>
        <w:t xml:space="preserve">    padding: 0 20px;</w:t>
      </w:r>
    </w:p>
    <w:p w14:paraId="6D773D92" w14:textId="77777777" w:rsidR="00C32178" w:rsidRPr="00C32178" w:rsidRDefault="00C32178" w:rsidP="00C32178">
      <w:pPr>
        <w:rPr>
          <w:lang w:val="en-US"/>
        </w:rPr>
      </w:pPr>
      <w:r w:rsidRPr="00C32178">
        <w:rPr>
          <w:lang w:val="en-US"/>
        </w:rPr>
        <w:t xml:space="preserve">    height: 45px;</w:t>
      </w:r>
    </w:p>
    <w:p w14:paraId="128200A7" w14:textId="77777777" w:rsidR="00C32178" w:rsidRPr="00C32178" w:rsidRDefault="00C32178" w:rsidP="00C32178">
      <w:pPr>
        <w:rPr>
          <w:lang w:val="en-US"/>
        </w:rPr>
      </w:pPr>
      <w:r w:rsidRPr="00C32178">
        <w:rPr>
          <w:lang w:val="en-US"/>
        </w:rPr>
        <w:t xml:space="preserve">    line-height: 45px;</w:t>
      </w:r>
    </w:p>
    <w:p w14:paraId="205FCED4" w14:textId="77777777" w:rsidR="00C32178" w:rsidRPr="00C32178" w:rsidRDefault="00C32178" w:rsidP="00C32178">
      <w:pPr>
        <w:rPr>
          <w:lang w:val="en-US"/>
        </w:rPr>
      </w:pPr>
      <w:r w:rsidRPr="00C32178">
        <w:rPr>
          <w:lang w:val="en-US"/>
        </w:rPr>
        <w:lastRenderedPageBreak/>
        <w:t xml:space="preserve">    color: #ffffff;</w:t>
      </w:r>
    </w:p>
    <w:p w14:paraId="168E4B6C" w14:textId="77777777" w:rsidR="00C32178" w:rsidRPr="00C32178" w:rsidRDefault="00C32178" w:rsidP="00C32178">
      <w:pPr>
        <w:rPr>
          <w:lang w:val="en-US"/>
        </w:rPr>
      </w:pPr>
      <w:r w:rsidRPr="00C32178">
        <w:rPr>
          <w:lang w:val="en-US"/>
        </w:rPr>
        <w:t>}</w:t>
      </w:r>
    </w:p>
    <w:p w14:paraId="6BF02EBF" w14:textId="77777777" w:rsidR="00C32178" w:rsidRPr="00C32178" w:rsidRDefault="00C32178" w:rsidP="00C32178">
      <w:pPr>
        <w:rPr>
          <w:lang w:val="en-US"/>
        </w:rPr>
      </w:pPr>
    </w:p>
    <w:p w14:paraId="783E3E49" w14:textId="77777777" w:rsidR="00C32178" w:rsidRPr="00C32178" w:rsidRDefault="00C32178" w:rsidP="00C32178">
      <w:pPr>
        <w:rPr>
          <w:lang w:val="en-US"/>
        </w:rPr>
      </w:pPr>
      <w:r w:rsidRPr="00C32178">
        <w:rPr>
          <w:lang w:val="en-US"/>
        </w:rPr>
        <w:t>.effect-2 a::before,</w:t>
      </w:r>
    </w:p>
    <w:p w14:paraId="06E85BC0" w14:textId="77777777" w:rsidR="00C32178" w:rsidRPr="00C32178" w:rsidRDefault="00C32178" w:rsidP="00C32178">
      <w:pPr>
        <w:rPr>
          <w:lang w:val="en-US"/>
        </w:rPr>
      </w:pPr>
      <w:r w:rsidRPr="00C32178">
        <w:rPr>
          <w:lang w:val="en-US"/>
        </w:rPr>
        <w:t>.effect-2 a::after {</w:t>
      </w:r>
    </w:p>
    <w:p w14:paraId="1B149784" w14:textId="77777777" w:rsidR="00C32178" w:rsidRPr="00C32178" w:rsidRDefault="00C32178" w:rsidP="00C32178">
      <w:pPr>
        <w:rPr>
          <w:lang w:val="en-US"/>
        </w:rPr>
      </w:pPr>
      <w:r w:rsidRPr="00C32178">
        <w:rPr>
          <w:lang w:val="en-US"/>
        </w:rPr>
        <w:t xml:space="preserve">    content: "";</w:t>
      </w:r>
    </w:p>
    <w:p w14:paraId="0005505D" w14:textId="77777777" w:rsidR="00C32178" w:rsidRPr="00C32178" w:rsidRDefault="00C32178" w:rsidP="00C32178">
      <w:pPr>
        <w:rPr>
          <w:lang w:val="en-US"/>
        </w:rPr>
      </w:pPr>
      <w:r w:rsidRPr="00C32178">
        <w:rPr>
          <w:lang w:val="en-US"/>
        </w:rPr>
        <w:t xml:space="preserve">    position: absolute;</w:t>
      </w:r>
    </w:p>
    <w:p w14:paraId="66E8B61B" w14:textId="77777777" w:rsidR="00C32178" w:rsidRPr="00C32178" w:rsidRDefault="00C32178" w:rsidP="00C32178">
      <w:pPr>
        <w:rPr>
          <w:lang w:val="en-US"/>
        </w:rPr>
      </w:pPr>
      <w:r w:rsidRPr="00C32178">
        <w:rPr>
          <w:lang w:val="en-US"/>
        </w:rPr>
        <w:t xml:space="preserve">    width: 45px;</w:t>
      </w:r>
    </w:p>
    <w:p w14:paraId="089F1E1A" w14:textId="77777777" w:rsidR="00C32178" w:rsidRPr="00C32178" w:rsidRDefault="00C32178" w:rsidP="00C32178">
      <w:pPr>
        <w:rPr>
          <w:lang w:val="en-US"/>
        </w:rPr>
      </w:pPr>
      <w:r w:rsidRPr="00C32178">
        <w:rPr>
          <w:lang w:val="en-US"/>
        </w:rPr>
        <w:t xml:space="preserve">    height: 2px;</w:t>
      </w:r>
    </w:p>
    <w:p w14:paraId="5B52892F" w14:textId="77777777" w:rsidR="00C32178" w:rsidRPr="00C32178" w:rsidRDefault="00C32178" w:rsidP="00C32178">
      <w:pPr>
        <w:rPr>
          <w:lang w:val="en-US"/>
        </w:rPr>
      </w:pPr>
      <w:r w:rsidRPr="00C32178">
        <w:rPr>
          <w:lang w:val="en-US"/>
        </w:rPr>
        <w:t xml:space="preserve">    background-color: #ffffff;</w:t>
      </w:r>
    </w:p>
    <w:p w14:paraId="0865C3B1" w14:textId="77777777" w:rsidR="00C32178" w:rsidRPr="00C32178" w:rsidRDefault="00C32178" w:rsidP="00C32178">
      <w:pPr>
        <w:rPr>
          <w:lang w:val="en-US"/>
        </w:rPr>
      </w:pPr>
      <w:r w:rsidRPr="00C32178">
        <w:rPr>
          <w:lang w:val="en-US"/>
        </w:rPr>
        <w:t xml:space="preserve">    opacity: 0.2;</w:t>
      </w:r>
    </w:p>
    <w:p w14:paraId="43111B31" w14:textId="77777777" w:rsidR="00C32178" w:rsidRPr="00C32178" w:rsidRDefault="00C32178" w:rsidP="00C32178">
      <w:pPr>
        <w:rPr>
          <w:lang w:val="en-US"/>
        </w:rPr>
      </w:pPr>
      <w:r w:rsidRPr="00C32178">
        <w:rPr>
          <w:lang w:val="en-US"/>
        </w:rPr>
        <w:t xml:space="preserve">    transition: all 0.3s;</w:t>
      </w:r>
    </w:p>
    <w:p w14:paraId="024D01FE" w14:textId="77777777" w:rsidR="00C32178" w:rsidRPr="00C32178" w:rsidRDefault="00C32178" w:rsidP="00C32178">
      <w:pPr>
        <w:rPr>
          <w:lang w:val="en-US"/>
        </w:rPr>
      </w:pPr>
      <w:r w:rsidRPr="00C32178">
        <w:rPr>
          <w:lang w:val="en-US"/>
        </w:rPr>
        <w:t>}</w:t>
      </w:r>
    </w:p>
    <w:p w14:paraId="5F5222EC" w14:textId="77777777" w:rsidR="00C32178" w:rsidRPr="00C32178" w:rsidRDefault="00C32178" w:rsidP="00C32178">
      <w:pPr>
        <w:rPr>
          <w:lang w:val="en-US"/>
        </w:rPr>
      </w:pPr>
    </w:p>
    <w:p w14:paraId="6D1293AC" w14:textId="77777777" w:rsidR="00C32178" w:rsidRPr="00C32178" w:rsidRDefault="00C32178" w:rsidP="00C32178">
      <w:pPr>
        <w:rPr>
          <w:lang w:val="en-US"/>
        </w:rPr>
      </w:pPr>
      <w:r w:rsidRPr="00C32178">
        <w:rPr>
          <w:lang w:val="en-US"/>
        </w:rPr>
        <w:t>.effect-2 a::before {</w:t>
      </w:r>
    </w:p>
    <w:p w14:paraId="7CB81974" w14:textId="77777777" w:rsidR="00C32178" w:rsidRPr="00C32178" w:rsidRDefault="00C32178" w:rsidP="00C32178">
      <w:pPr>
        <w:rPr>
          <w:lang w:val="en-US"/>
        </w:rPr>
      </w:pPr>
      <w:r w:rsidRPr="00C32178">
        <w:rPr>
          <w:lang w:val="en-US"/>
        </w:rPr>
        <w:t xml:space="preserve">    top: 0;</w:t>
      </w:r>
    </w:p>
    <w:p w14:paraId="3DB56D9A" w14:textId="77777777" w:rsidR="00C32178" w:rsidRPr="00C32178" w:rsidRDefault="00C32178" w:rsidP="00C32178">
      <w:pPr>
        <w:rPr>
          <w:lang w:val="en-US"/>
        </w:rPr>
      </w:pPr>
      <w:r w:rsidRPr="00C32178">
        <w:rPr>
          <w:lang w:val="en-US"/>
        </w:rPr>
        <w:t xml:space="preserve">    left: 0;</w:t>
      </w:r>
    </w:p>
    <w:p w14:paraId="743A8D86" w14:textId="77777777" w:rsidR="00C32178" w:rsidRPr="00C32178" w:rsidRDefault="00C32178" w:rsidP="00C32178">
      <w:pPr>
        <w:rPr>
          <w:lang w:val="en-US"/>
        </w:rPr>
      </w:pPr>
      <w:r w:rsidRPr="00C32178">
        <w:rPr>
          <w:lang w:val="en-US"/>
        </w:rPr>
        <w:t xml:space="preserve">    transform: rotate(90deg);</w:t>
      </w:r>
    </w:p>
    <w:p w14:paraId="0554530E" w14:textId="77777777" w:rsidR="00C32178" w:rsidRPr="00C32178" w:rsidRDefault="00C32178" w:rsidP="00C32178">
      <w:pPr>
        <w:rPr>
          <w:lang w:val="en-US"/>
        </w:rPr>
      </w:pPr>
      <w:r w:rsidRPr="00C32178">
        <w:rPr>
          <w:lang w:val="en-US"/>
        </w:rPr>
        <w:t xml:space="preserve">    transform-origin: 0 0;</w:t>
      </w:r>
    </w:p>
    <w:p w14:paraId="0F02FFDA" w14:textId="77777777" w:rsidR="00C32178" w:rsidRPr="00C32178" w:rsidRDefault="00C32178" w:rsidP="00C32178">
      <w:pPr>
        <w:rPr>
          <w:lang w:val="en-US"/>
        </w:rPr>
      </w:pPr>
      <w:r w:rsidRPr="00C32178">
        <w:rPr>
          <w:lang w:val="en-US"/>
        </w:rPr>
        <w:t>}</w:t>
      </w:r>
    </w:p>
    <w:p w14:paraId="011E17C7" w14:textId="77777777" w:rsidR="00C32178" w:rsidRPr="00C32178" w:rsidRDefault="00C32178" w:rsidP="00C32178">
      <w:pPr>
        <w:rPr>
          <w:lang w:val="en-US"/>
        </w:rPr>
      </w:pPr>
    </w:p>
    <w:p w14:paraId="7A82EF00" w14:textId="77777777" w:rsidR="00C32178" w:rsidRPr="00C32178" w:rsidRDefault="00C32178" w:rsidP="00C32178">
      <w:pPr>
        <w:rPr>
          <w:lang w:val="en-US"/>
        </w:rPr>
      </w:pPr>
      <w:r w:rsidRPr="00C32178">
        <w:rPr>
          <w:lang w:val="en-US"/>
        </w:rPr>
        <w:t>.effect-2 a::after {</w:t>
      </w:r>
    </w:p>
    <w:p w14:paraId="0C17DEAC" w14:textId="77777777" w:rsidR="00C32178" w:rsidRPr="00C32178" w:rsidRDefault="00C32178" w:rsidP="00C32178">
      <w:pPr>
        <w:rPr>
          <w:lang w:val="en-US"/>
        </w:rPr>
      </w:pPr>
      <w:r w:rsidRPr="00C32178">
        <w:rPr>
          <w:lang w:val="en-US"/>
        </w:rPr>
        <w:t xml:space="preserve">    right: 0;</w:t>
      </w:r>
    </w:p>
    <w:p w14:paraId="0AC61B51" w14:textId="77777777" w:rsidR="00C32178" w:rsidRPr="00C32178" w:rsidRDefault="00C32178" w:rsidP="00C32178">
      <w:pPr>
        <w:rPr>
          <w:lang w:val="en-US"/>
        </w:rPr>
      </w:pPr>
      <w:r w:rsidRPr="00C32178">
        <w:rPr>
          <w:lang w:val="en-US"/>
        </w:rPr>
        <w:t xml:space="preserve">    bottom: 0;</w:t>
      </w:r>
    </w:p>
    <w:p w14:paraId="6D12BA0E" w14:textId="77777777" w:rsidR="00C32178" w:rsidRPr="00C32178" w:rsidRDefault="00C32178" w:rsidP="00C32178">
      <w:pPr>
        <w:rPr>
          <w:lang w:val="en-US"/>
        </w:rPr>
      </w:pPr>
      <w:r w:rsidRPr="00C32178">
        <w:rPr>
          <w:lang w:val="en-US"/>
        </w:rPr>
        <w:t xml:space="preserve">    transform: rotate(90deg);</w:t>
      </w:r>
    </w:p>
    <w:p w14:paraId="02789DCE" w14:textId="77777777" w:rsidR="00C32178" w:rsidRPr="00C32178" w:rsidRDefault="00C32178" w:rsidP="00C32178">
      <w:pPr>
        <w:rPr>
          <w:lang w:val="en-US"/>
        </w:rPr>
      </w:pPr>
      <w:r w:rsidRPr="00C32178">
        <w:rPr>
          <w:lang w:val="en-US"/>
        </w:rPr>
        <w:t xml:space="preserve">    transform-origin: 100% 100%;</w:t>
      </w:r>
    </w:p>
    <w:p w14:paraId="684A9EE8" w14:textId="77777777" w:rsidR="00C32178" w:rsidRPr="00C32178" w:rsidRDefault="00C32178" w:rsidP="00C32178">
      <w:pPr>
        <w:rPr>
          <w:lang w:val="en-US"/>
        </w:rPr>
      </w:pPr>
      <w:r w:rsidRPr="00C32178">
        <w:rPr>
          <w:lang w:val="en-US"/>
        </w:rPr>
        <w:t>}</w:t>
      </w:r>
    </w:p>
    <w:p w14:paraId="11BF1788" w14:textId="77777777" w:rsidR="00C32178" w:rsidRPr="00C32178" w:rsidRDefault="00C32178" w:rsidP="00C32178">
      <w:pPr>
        <w:rPr>
          <w:lang w:val="en-US"/>
        </w:rPr>
      </w:pPr>
    </w:p>
    <w:p w14:paraId="6AF68070" w14:textId="77777777" w:rsidR="00C32178" w:rsidRPr="00C32178" w:rsidRDefault="00C32178" w:rsidP="00C32178">
      <w:pPr>
        <w:rPr>
          <w:lang w:val="en-US"/>
        </w:rPr>
      </w:pPr>
      <w:r w:rsidRPr="00C32178">
        <w:rPr>
          <w:lang w:val="en-US"/>
        </w:rPr>
        <w:t>.effect-2 a:hover::before {</w:t>
      </w:r>
    </w:p>
    <w:p w14:paraId="0DAA4632" w14:textId="77777777" w:rsidR="00C32178" w:rsidRPr="00C32178" w:rsidRDefault="00C32178" w:rsidP="00C32178">
      <w:pPr>
        <w:rPr>
          <w:lang w:val="en-US"/>
        </w:rPr>
      </w:pPr>
      <w:r w:rsidRPr="00C32178">
        <w:rPr>
          <w:lang w:val="en-US"/>
        </w:rPr>
        <w:t xml:space="preserve">    left: 50%;</w:t>
      </w:r>
    </w:p>
    <w:p w14:paraId="5853A93B" w14:textId="77777777" w:rsidR="00C32178" w:rsidRPr="00C32178" w:rsidRDefault="00C32178" w:rsidP="00C32178">
      <w:pPr>
        <w:rPr>
          <w:lang w:val="en-US"/>
        </w:rPr>
      </w:pPr>
      <w:r w:rsidRPr="00C32178">
        <w:rPr>
          <w:lang w:val="en-US"/>
        </w:rPr>
        <w:t xml:space="preserve">    opacity: 1;</w:t>
      </w:r>
    </w:p>
    <w:p w14:paraId="1C9017B3" w14:textId="77777777" w:rsidR="00C32178" w:rsidRPr="00C32178" w:rsidRDefault="00C32178" w:rsidP="00C32178">
      <w:pPr>
        <w:rPr>
          <w:lang w:val="en-US"/>
        </w:rPr>
      </w:pPr>
      <w:r w:rsidRPr="00C32178">
        <w:rPr>
          <w:lang w:val="en-US"/>
        </w:rPr>
        <w:t xml:space="preserve">    transform: rotate(0deg) translateX(-50%);</w:t>
      </w:r>
    </w:p>
    <w:p w14:paraId="5EE9EAA5" w14:textId="77777777" w:rsidR="00C32178" w:rsidRPr="00C32178" w:rsidRDefault="00C32178" w:rsidP="00C32178">
      <w:pPr>
        <w:rPr>
          <w:lang w:val="en-US"/>
        </w:rPr>
      </w:pPr>
      <w:r w:rsidRPr="00C32178">
        <w:rPr>
          <w:lang w:val="en-US"/>
        </w:rPr>
        <w:t>}</w:t>
      </w:r>
    </w:p>
    <w:p w14:paraId="4EDB93C2" w14:textId="77777777" w:rsidR="00C32178" w:rsidRPr="00C32178" w:rsidRDefault="00C32178" w:rsidP="00C32178">
      <w:pPr>
        <w:rPr>
          <w:lang w:val="en-US"/>
        </w:rPr>
      </w:pPr>
    </w:p>
    <w:p w14:paraId="58C04ED2" w14:textId="77777777" w:rsidR="00C32178" w:rsidRPr="00C32178" w:rsidRDefault="00C32178" w:rsidP="00C32178">
      <w:pPr>
        <w:rPr>
          <w:lang w:val="en-US"/>
        </w:rPr>
      </w:pPr>
      <w:r w:rsidRPr="00C32178">
        <w:rPr>
          <w:lang w:val="en-US"/>
        </w:rPr>
        <w:t>.effect-2 a:hover::after {</w:t>
      </w:r>
    </w:p>
    <w:p w14:paraId="649CA3DB" w14:textId="77777777" w:rsidR="00C32178" w:rsidRPr="00C32178" w:rsidRDefault="00C32178" w:rsidP="00C32178">
      <w:pPr>
        <w:rPr>
          <w:lang w:val="en-US"/>
        </w:rPr>
      </w:pPr>
      <w:r w:rsidRPr="00C32178">
        <w:rPr>
          <w:lang w:val="en-US"/>
        </w:rPr>
        <w:t xml:space="preserve">    right: 50%;</w:t>
      </w:r>
    </w:p>
    <w:p w14:paraId="6846F308" w14:textId="77777777" w:rsidR="00C32178" w:rsidRPr="00C32178" w:rsidRDefault="00C32178" w:rsidP="00C32178">
      <w:pPr>
        <w:rPr>
          <w:lang w:val="en-US"/>
        </w:rPr>
      </w:pPr>
      <w:r w:rsidRPr="00C32178">
        <w:rPr>
          <w:lang w:val="en-US"/>
        </w:rPr>
        <w:t xml:space="preserve">    opacity: 1;</w:t>
      </w:r>
    </w:p>
    <w:p w14:paraId="04E65805" w14:textId="77777777" w:rsidR="00C32178" w:rsidRPr="00C32178" w:rsidRDefault="00C32178" w:rsidP="00C32178">
      <w:pPr>
        <w:rPr>
          <w:lang w:val="en-US"/>
        </w:rPr>
      </w:pPr>
      <w:r w:rsidRPr="00C32178">
        <w:rPr>
          <w:lang w:val="en-US"/>
        </w:rPr>
        <w:t xml:space="preserve">    transform: rotate(0deg) translateX(50%);</w:t>
      </w:r>
    </w:p>
    <w:p w14:paraId="13CB70B1" w14:textId="77777777" w:rsidR="00C32178" w:rsidRPr="00C32178" w:rsidRDefault="00C32178" w:rsidP="00C32178">
      <w:pPr>
        <w:rPr>
          <w:lang w:val="en-US"/>
        </w:rPr>
      </w:pPr>
      <w:r w:rsidRPr="00C32178">
        <w:rPr>
          <w:lang w:val="en-US"/>
        </w:rPr>
        <w:t>}</w:t>
      </w:r>
    </w:p>
    <w:p w14:paraId="7EAEE49A" w14:textId="77777777" w:rsidR="00C32178" w:rsidRPr="00C32178" w:rsidRDefault="00C32178" w:rsidP="00C32178">
      <w:pPr>
        <w:rPr>
          <w:lang w:val="en-US"/>
        </w:rPr>
      </w:pPr>
    </w:p>
    <w:p w14:paraId="1684F1E4" w14:textId="77777777" w:rsidR="00C32178" w:rsidRPr="00C32178" w:rsidRDefault="00C32178" w:rsidP="00C32178">
      <w:pPr>
        <w:rPr>
          <w:lang w:val="en-US"/>
        </w:rPr>
      </w:pPr>
      <w:r w:rsidRPr="00C32178">
        <w:rPr>
          <w:lang w:val="en-US"/>
        </w:rPr>
        <w:t>.effect-3 {</w:t>
      </w:r>
    </w:p>
    <w:p w14:paraId="05407ABE" w14:textId="77777777" w:rsidR="00C32178" w:rsidRPr="00C32178" w:rsidRDefault="00C32178" w:rsidP="00C32178">
      <w:pPr>
        <w:rPr>
          <w:lang w:val="en-US"/>
        </w:rPr>
      </w:pPr>
      <w:r w:rsidRPr="00C32178">
        <w:rPr>
          <w:lang w:val="en-US"/>
        </w:rPr>
        <w:t xml:space="preserve">    background-color: #2ac56c;</w:t>
      </w:r>
    </w:p>
    <w:p w14:paraId="15B1865F" w14:textId="77777777" w:rsidR="00C32178" w:rsidRPr="00C32178" w:rsidRDefault="00C32178" w:rsidP="00C32178">
      <w:pPr>
        <w:rPr>
          <w:lang w:val="en-US"/>
        </w:rPr>
      </w:pPr>
      <w:r w:rsidRPr="00C32178">
        <w:rPr>
          <w:lang w:val="en-US"/>
        </w:rPr>
        <w:t>}</w:t>
      </w:r>
    </w:p>
    <w:p w14:paraId="567C9897" w14:textId="77777777" w:rsidR="00C32178" w:rsidRPr="00C32178" w:rsidRDefault="00C32178" w:rsidP="00C32178">
      <w:pPr>
        <w:rPr>
          <w:lang w:val="en-US"/>
        </w:rPr>
      </w:pPr>
    </w:p>
    <w:p w14:paraId="04F6CDE6" w14:textId="77777777" w:rsidR="00C32178" w:rsidRPr="00C32178" w:rsidRDefault="00C32178" w:rsidP="00C32178">
      <w:pPr>
        <w:rPr>
          <w:lang w:val="en-US"/>
        </w:rPr>
      </w:pPr>
      <w:r w:rsidRPr="00C32178">
        <w:rPr>
          <w:lang w:val="en-US"/>
        </w:rPr>
        <w:t>.effect-3 a {</w:t>
      </w:r>
    </w:p>
    <w:p w14:paraId="0B459965" w14:textId="77777777" w:rsidR="00C32178" w:rsidRPr="00C32178" w:rsidRDefault="00C32178" w:rsidP="00C32178">
      <w:pPr>
        <w:rPr>
          <w:lang w:val="en-US"/>
        </w:rPr>
      </w:pPr>
      <w:r w:rsidRPr="00C32178">
        <w:rPr>
          <w:lang w:val="en-US"/>
        </w:rPr>
        <w:t xml:space="preserve">    color: rgba(0, 0, 0, 0.2);</w:t>
      </w:r>
    </w:p>
    <w:p w14:paraId="081A6AF2" w14:textId="77777777" w:rsidR="00C32178" w:rsidRPr="00C32178" w:rsidRDefault="00C32178" w:rsidP="00C32178">
      <w:pPr>
        <w:rPr>
          <w:lang w:val="en-US"/>
        </w:rPr>
      </w:pPr>
      <w:r w:rsidRPr="00C32178">
        <w:rPr>
          <w:lang w:val="en-US"/>
        </w:rPr>
        <w:t xml:space="preserve">    font-weight: bold;</w:t>
      </w:r>
    </w:p>
    <w:p w14:paraId="788582AE" w14:textId="77777777" w:rsidR="00C32178" w:rsidRPr="00C32178" w:rsidRDefault="00C32178" w:rsidP="00C32178">
      <w:pPr>
        <w:rPr>
          <w:lang w:val="en-US"/>
        </w:rPr>
      </w:pPr>
      <w:r w:rsidRPr="00C32178">
        <w:rPr>
          <w:lang w:val="en-US"/>
        </w:rPr>
        <w:t>}</w:t>
      </w:r>
    </w:p>
    <w:p w14:paraId="34F332F7" w14:textId="77777777" w:rsidR="00C32178" w:rsidRPr="00C32178" w:rsidRDefault="00C32178" w:rsidP="00C32178">
      <w:pPr>
        <w:rPr>
          <w:lang w:val="en-US"/>
        </w:rPr>
      </w:pPr>
    </w:p>
    <w:p w14:paraId="70F6FAFB" w14:textId="77777777" w:rsidR="00C32178" w:rsidRPr="00C32178" w:rsidRDefault="00C32178" w:rsidP="00C32178">
      <w:pPr>
        <w:rPr>
          <w:lang w:val="en-US"/>
        </w:rPr>
      </w:pPr>
      <w:r w:rsidRPr="00C32178">
        <w:rPr>
          <w:lang w:val="en-US"/>
        </w:rPr>
        <w:t>.effect-3 a::before {</w:t>
      </w:r>
    </w:p>
    <w:p w14:paraId="4E075370" w14:textId="77777777" w:rsidR="00C32178" w:rsidRPr="00C32178" w:rsidRDefault="00C32178" w:rsidP="00C32178">
      <w:pPr>
        <w:rPr>
          <w:lang w:val="en-US"/>
        </w:rPr>
      </w:pPr>
      <w:r w:rsidRPr="00C32178">
        <w:rPr>
          <w:lang w:val="en-US"/>
        </w:rPr>
        <w:t xml:space="preserve">    content: attr(data-hover);</w:t>
      </w:r>
    </w:p>
    <w:p w14:paraId="0A18CB07" w14:textId="77777777" w:rsidR="00C32178" w:rsidRPr="00C32178" w:rsidRDefault="00C32178" w:rsidP="00C32178">
      <w:pPr>
        <w:rPr>
          <w:lang w:val="en-US"/>
        </w:rPr>
      </w:pPr>
      <w:r w:rsidRPr="00C32178">
        <w:rPr>
          <w:lang w:val="en-US"/>
        </w:rPr>
        <w:t xml:space="preserve">    position: absolute;</w:t>
      </w:r>
    </w:p>
    <w:p w14:paraId="74318F20" w14:textId="77777777" w:rsidR="00C32178" w:rsidRPr="00C32178" w:rsidRDefault="00C32178" w:rsidP="00C32178">
      <w:pPr>
        <w:rPr>
          <w:lang w:val="en-US"/>
        </w:rPr>
      </w:pPr>
      <w:r w:rsidRPr="00C32178">
        <w:rPr>
          <w:lang w:val="en-US"/>
        </w:rPr>
        <w:t xml:space="preserve">    color: #ffffff;</w:t>
      </w:r>
    </w:p>
    <w:p w14:paraId="2C4CB8AF" w14:textId="77777777" w:rsidR="00C32178" w:rsidRPr="00C32178" w:rsidRDefault="00C32178" w:rsidP="00C32178">
      <w:pPr>
        <w:rPr>
          <w:lang w:val="en-US"/>
        </w:rPr>
      </w:pPr>
      <w:r w:rsidRPr="00C32178">
        <w:rPr>
          <w:lang w:val="en-US"/>
        </w:rPr>
        <w:t xml:space="preserve">    transition: transform 0.3s, opacity 0.3s;</w:t>
      </w:r>
    </w:p>
    <w:p w14:paraId="1655E75F" w14:textId="77777777" w:rsidR="00C32178" w:rsidRPr="00C32178" w:rsidRDefault="00C32178" w:rsidP="00C32178">
      <w:pPr>
        <w:rPr>
          <w:lang w:val="en-US"/>
        </w:rPr>
      </w:pPr>
      <w:r w:rsidRPr="00C32178">
        <w:rPr>
          <w:lang w:val="en-US"/>
        </w:rPr>
        <w:t>}</w:t>
      </w:r>
    </w:p>
    <w:p w14:paraId="7899DA29" w14:textId="77777777" w:rsidR="00C32178" w:rsidRPr="00C32178" w:rsidRDefault="00C32178" w:rsidP="00C32178">
      <w:pPr>
        <w:rPr>
          <w:lang w:val="en-US"/>
        </w:rPr>
      </w:pPr>
    </w:p>
    <w:p w14:paraId="41534F01" w14:textId="77777777" w:rsidR="00C32178" w:rsidRPr="00C32178" w:rsidRDefault="00C32178" w:rsidP="00C32178">
      <w:pPr>
        <w:rPr>
          <w:lang w:val="en-US"/>
        </w:rPr>
      </w:pPr>
      <w:r w:rsidRPr="00C32178">
        <w:rPr>
          <w:lang w:val="en-US"/>
        </w:rPr>
        <w:t>.effect-3 a:hover::before {</w:t>
      </w:r>
    </w:p>
    <w:p w14:paraId="340AB9CC" w14:textId="77777777" w:rsidR="00C32178" w:rsidRPr="00C32178" w:rsidRDefault="00C32178" w:rsidP="00C32178">
      <w:pPr>
        <w:rPr>
          <w:lang w:val="en-US"/>
        </w:rPr>
      </w:pPr>
      <w:r w:rsidRPr="00C32178">
        <w:rPr>
          <w:lang w:val="en-US"/>
        </w:rPr>
        <w:t xml:space="preserve">    transform: scale(0.9);</w:t>
      </w:r>
    </w:p>
    <w:p w14:paraId="1A86982F" w14:textId="77777777" w:rsidR="00C32178" w:rsidRPr="00C32178" w:rsidRDefault="00C32178" w:rsidP="00C32178">
      <w:pPr>
        <w:rPr>
          <w:lang w:val="en-US"/>
        </w:rPr>
      </w:pPr>
      <w:r w:rsidRPr="00C32178">
        <w:rPr>
          <w:lang w:val="en-US"/>
        </w:rPr>
        <w:t xml:space="preserve">    opacity: 0;</w:t>
      </w:r>
    </w:p>
    <w:p w14:paraId="38890B15" w14:textId="77777777" w:rsidR="00C32178" w:rsidRPr="00C32178" w:rsidRDefault="00C32178" w:rsidP="00C32178">
      <w:pPr>
        <w:rPr>
          <w:lang w:val="en-US"/>
        </w:rPr>
      </w:pPr>
      <w:r w:rsidRPr="00C32178">
        <w:rPr>
          <w:lang w:val="en-US"/>
        </w:rPr>
        <w:t>}</w:t>
      </w:r>
    </w:p>
    <w:p w14:paraId="7C7AED75" w14:textId="77777777" w:rsidR="00C32178" w:rsidRPr="00C32178" w:rsidRDefault="00C32178" w:rsidP="00C32178">
      <w:pPr>
        <w:rPr>
          <w:lang w:val="en-US"/>
        </w:rPr>
      </w:pPr>
    </w:p>
    <w:p w14:paraId="12F490A0" w14:textId="77777777" w:rsidR="00C32178" w:rsidRPr="00C32178" w:rsidRDefault="00C32178" w:rsidP="00C32178">
      <w:pPr>
        <w:rPr>
          <w:lang w:val="en-US"/>
        </w:rPr>
      </w:pPr>
      <w:r w:rsidRPr="00C32178">
        <w:rPr>
          <w:lang w:val="en-US"/>
        </w:rPr>
        <w:t>.effect-4 {</w:t>
      </w:r>
    </w:p>
    <w:p w14:paraId="4B5D0BFD" w14:textId="77777777" w:rsidR="00C32178" w:rsidRPr="00C32178" w:rsidRDefault="00C32178" w:rsidP="00C32178">
      <w:pPr>
        <w:rPr>
          <w:lang w:val="en-US"/>
        </w:rPr>
      </w:pPr>
      <w:r w:rsidRPr="00C32178">
        <w:rPr>
          <w:lang w:val="en-US"/>
        </w:rPr>
        <w:t xml:space="preserve">    background-color: #3fa46a;</w:t>
      </w:r>
    </w:p>
    <w:p w14:paraId="4BA1B5C9" w14:textId="77777777" w:rsidR="00C32178" w:rsidRPr="00C32178" w:rsidRDefault="00C32178" w:rsidP="00C32178">
      <w:pPr>
        <w:rPr>
          <w:lang w:val="en-US"/>
        </w:rPr>
      </w:pPr>
      <w:r w:rsidRPr="00C32178">
        <w:rPr>
          <w:lang w:val="en-US"/>
        </w:rPr>
        <w:t>}</w:t>
      </w:r>
    </w:p>
    <w:p w14:paraId="15C7C7CC" w14:textId="77777777" w:rsidR="00C32178" w:rsidRPr="00C32178" w:rsidRDefault="00C32178" w:rsidP="00C32178">
      <w:pPr>
        <w:rPr>
          <w:lang w:val="en-US"/>
        </w:rPr>
      </w:pPr>
    </w:p>
    <w:p w14:paraId="2C48A68A" w14:textId="77777777" w:rsidR="00C32178" w:rsidRPr="00C32178" w:rsidRDefault="00C32178" w:rsidP="00C32178">
      <w:pPr>
        <w:rPr>
          <w:lang w:val="en-US"/>
        </w:rPr>
      </w:pPr>
      <w:r w:rsidRPr="00C32178">
        <w:rPr>
          <w:lang w:val="en-US"/>
        </w:rPr>
        <w:t>.effect-4 a {</w:t>
      </w:r>
    </w:p>
    <w:p w14:paraId="7A29D645" w14:textId="77777777" w:rsidR="00C32178" w:rsidRPr="00C32178" w:rsidRDefault="00C32178" w:rsidP="00C32178">
      <w:pPr>
        <w:rPr>
          <w:lang w:val="en-US"/>
        </w:rPr>
      </w:pPr>
      <w:r w:rsidRPr="00C32178">
        <w:rPr>
          <w:lang w:val="en-US"/>
        </w:rPr>
        <w:t xml:space="preserve">    padding: 8px;</w:t>
      </w:r>
    </w:p>
    <w:p w14:paraId="320E029D" w14:textId="77777777" w:rsidR="00C32178" w:rsidRPr="00C32178" w:rsidRDefault="00C32178" w:rsidP="00C32178">
      <w:pPr>
        <w:rPr>
          <w:lang w:val="en-US"/>
        </w:rPr>
      </w:pPr>
      <w:r w:rsidRPr="00C32178">
        <w:rPr>
          <w:lang w:val="en-US"/>
        </w:rPr>
        <w:t xml:space="preserve">    font-weight: bold;</w:t>
      </w:r>
    </w:p>
    <w:p w14:paraId="5E870A17" w14:textId="77777777" w:rsidR="00C32178" w:rsidRPr="00C32178" w:rsidRDefault="00C32178" w:rsidP="00C32178">
      <w:pPr>
        <w:rPr>
          <w:lang w:val="en-US"/>
        </w:rPr>
      </w:pPr>
      <w:r w:rsidRPr="00C32178">
        <w:rPr>
          <w:lang w:val="en-US"/>
        </w:rPr>
        <w:t xml:space="preserve">    color: #237546;</w:t>
      </w:r>
    </w:p>
    <w:p w14:paraId="7D9AF203" w14:textId="77777777" w:rsidR="00C32178" w:rsidRPr="00C32178" w:rsidRDefault="00C32178" w:rsidP="00C32178">
      <w:pPr>
        <w:rPr>
          <w:lang w:val="en-US"/>
        </w:rPr>
      </w:pPr>
      <w:r w:rsidRPr="00C32178">
        <w:rPr>
          <w:lang w:val="en-US"/>
        </w:rPr>
        <w:t>}</w:t>
      </w:r>
    </w:p>
    <w:p w14:paraId="3C435F3E" w14:textId="77777777" w:rsidR="00C32178" w:rsidRPr="00C32178" w:rsidRDefault="00C32178" w:rsidP="00C32178">
      <w:pPr>
        <w:rPr>
          <w:lang w:val="en-US"/>
        </w:rPr>
      </w:pPr>
    </w:p>
    <w:p w14:paraId="7FA994A0" w14:textId="77777777" w:rsidR="00C32178" w:rsidRPr="00C32178" w:rsidRDefault="00C32178" w:rsidP="00C32178">
      <w:pPr>
        <w:rPr>
          <w:lang w:val="en-US"/>
        </w:rPr>
      </w:pPr>
      <w:r w:rsidRPr="00C32178">
        <w:rPr>
          <w:lang w:val="en-US"/>
        </w:rPr>
        <w:t>.effect-4 a:hover {</w:t>
      </w:r>
    </w:p>
    <w:p w14:paraId="27B7CCCA" w14:textId="77777777" w:rsidR="00C32178" w:rsidRPr="00C32178" w:rsidRDefault="00C32178" w:rsidP="00C32178">
      <w:pPr>
        <w:rPr>
          <w:lang w:val="en-US"/>
        </w:rPr>
      </w:pPr>
      <w:r w:rsidRPr="00C32178">
        <w:rPr>
          <w:lang w:val="en-US"/>
        </w:rPr>
        <w:t xml:space="preserve">    color: #ffffff;</w:t>
      </w:r>
    </w:p>
    <w:p w14:paraId="5138353A" w14:textId="77777777" w:rsidR="00C32178" w:rsidRPr="00C32178" w:rsidRDefault="00C32178" w:rsidP="00C32178">
      <w:pPr>
        <w:rPr>
          <w:lang w:val="en-US"/>
        </w:rPr>
      </w:pPr>
      <w:r w:rsidRPr="00C32178">
        <w:rPr>
          <w:lang w:val="en-US"/>
        </w:rPr>
        <w:t xml:space="preserve">    transition: color 0.3s;</w:t>
      </w:r>
    </w:p>
    <w:p w14:paraId="745ED5B9" w14:textId="77777777" w:rsidR="00C32178" w:rsidRPr="00C32178" w:rsidRDefault="00C32178" w:rsidP="00C32178">
      <w:pPr>
        <w:rPr>
          <w:lang w:val="en-US"/>
        </w:rPr>
      </w:pPr>
      <w:r w:rsidRPr="00C32178">
        <w:rPr>
          <w:lang w:val="en-US"/>
        </w:rPr>
        <w:t>}</w:t>
      </w:r>
    </w:p>
    <w:p w14:paraId="753A0A5F" w14:textId="77777777" w:rsidR="00C32178" w:rsidRPr="00C32178" w:rsidRDefault="00C32178" w:rsidP="00C32178">
      <w:pPr>
        <w:rPr>
          <w:lang w:val="en-US"/>
        </w:rPr>
      </w:pPr>
    </w:p>
    <w:p w14:paraId="4EACDB91" w14:textId="77777777" w:rsidR="00C32178" w:rsidRPr="00C32178" w:rsidRDefault="00C32178" w:rsidP="00C32178">
      <w:pPr>
        <w:rPr>
          <w:lang w:val="en-US"/>
        </w:rPr>
      </w:pPr>
      <w:r w:rsidRPr="00C32178">
        <w:rPr>
          <w:lang w:val="en-US"/>
        </w:rPr>
        <w:t>.effect-4 a::before,</w:t>
      </w:r>
    </w:p>
    <w:p w14:paraId="587029A8" w14:textId="77777777" w:rsidR="00C32178" w:rsidRPr="00C32178" w:rsidRDefault="00C32178" w:rsidP="00C32178">
      <w:pPr>
        <w:rPr>
          <w:lang w:val="en-US"/>
        </w:rPr>
      </w:pPr>
      <w:r w:rsidRPr="00C32178">
        <w:rPr>
          <w:lang w:val="en-US"/>
        </w:rPr>
        <w:t>.effect-4 a::after {</w:t>
      </w:r>
    </w:p>
    <w:p w14:paraId="61FB0605" w14:textId="77777777" w:rsidR="00C32178" w:rsidRPr="00C32178" w:rsidRDefault="00C32178" w:rsidP="00C32178">
      <w:pPr>
        <w:rPr>
          <w:lang w:val="en-US"/>
        </w:rPr>
      </w:pPr>
      <w:r w:rsidRPr="00C32178">
        <w:rPr>
          <w:lang w:val="en-US"/>
        </w:rPr>
        <w:t xml:space="preserve">    content: "";</w:t>
      </w:r>
    </w:p>
    <w:p w14:paraId="7622CE8C" w14:textId="77777777" w:rsidR="00C32178" w:rsidRPr="00C32178" w:rsidRDefault="00C32178" w:rsidP="00C32178">
      <w:pPr>
        <w:rPr>
          <w:lang w:val="en-US"/>
        </w:rPr>
      </w:pPr>
      <w:r w:rsidRPr="00C32178">
        <w:rPr>
          <w:lang w:val="en-US"/>
        </w:rPr>
        <w:lastRenderedPageBreak/>
        <w:t xml:space="preserve">    position: absolute;</w:t>
      </w:r>
    </w:p>
    <w:p w14:paraId="305ABDCE" w14:textId="77777777" w:rsidR="00C32178" w:rsidRPr="00C32178" w:rsidRDefault="00C32178" w:rsidP="00C32178">
      <w:pPr>
        <w:rPr>
          <w:lang w:val="en-US"/>
        </w:rPr>
      </w:pPr>
      <w:r w:rsidRPr="00C32178">
        <w:rPr>
          <w:lang w:val="en-US"/>
        </w:rPr>
        <w:t xml:space="preserve">    left: 0;</w:t>
      </w:r>
    </w:p>
    <w:p w14:paraId="243065DF" w14:textId="77777777" w:rsidR="00C32178" w:rsidRPr="00C32178" w:rsidRDefault="00C32178" w:rsidP="00C32178">
      <w:pPr>
        <w:rPr>
          <w:lang w:val="en-US"/>
        </w:rPr>
      </w:pPr>
      <w:r w:rsidRPr="00C32178">
        <w:rPr>
          <w:lang w:val="en-US"/>
        </w:rPr>
        <w:t xml:space="preserve">    width: 100%;</w:t>
      </w:r>
    </w:p>
    <w:p w14:paraId="6FC0F446" w14:textId="77777777" w:rsidR="00C32178" w:rsidRPr="00C32178" w:rsidRDefault="00C32178" w:rsidP="00C32178">
      <w:pPr>
        <w:rPr>
          <w:lang w:val="en-US"/>
        </w:rPr>
      </w:pPr>
      <w:r w:rsidRPr="00C32178">
        <w:rPr>
          <w:lang w:val="en-US"/>
        </w:rPr>
        <w:t xml:space="preserve">    height: 2px;</w:t>
      </w:r>
    </w:p>
    <w:p w14:paraId="58682095" w14:textId="77777777" w:rsidR="00C32178" w:rsidRPr="00C32178" w:rsidRDefault="00C32178" w:rsidP="00C32178">
      <w:pPr>
        <w:rPr>
          <w:lang w:val="en-US"/>
        </w:rPr>
      </w:pPr>
      <w:r w:rsidRPr="00C32178">
        <w:rPr>
          <w:lang w:val="en-US"/>
        </w:rPr>
        <w:t xml:space="preserve">    background-color: #ffffff;</w:t>
      </w:r>
    </w:p>
    <w:p w14:paraId="2DB6D769" w14:textId="77777777" w:rsidR="00C32178" w:rsidRPr="00C32178" w:rsidRDefault="00C32178" w:rsidP="00C32178">
      <w:pPr>
        <w:rPr>
          <w:lang w:val="en-US"/>
        </w:rPr>
      </w:pPr>
      <w:r w:rsidRPr="00C32178">
        <w:rPr>
          <w:lang w:val="en-US"/>
        </w:rPr>
        <w:t xml:space="preserve">    opacity: 0;</w:t>
      </w:r>
    </w:p>
    <w:p w14:paraId="5A72A478" w14:textId="77777777" w:rsidR="00C32178" w:rsidRPr="00C32178" w:rsidRDefault="00C32178" w:rsidP="00C32178">
      <w:pPr>
        <w:rPr>
          <w:lang w:val="en-US"/>
        </w:rPr>
      </w:pPr>
      <w:r w:rsidRPr="00C32178">
        <w:rPr>
          <w:lang w:val="en-US"/>
        </w:rPr>
        <w:t xml:space="preserve">    transition: opacity 0.3s, transform 0.3s;</w:t>
      </w:r>
    </w:p>
    <w:p w14:paraId="7B1C7AD0" w14:textId="77777777" w:rsidR="00C32178" w:rsidRPr="00C32178" w:rsidRDefault="00C32178" w:rsidP="00C32178">
      <w:pPr>
        <w:rPr>
          <w:lang w:val="en-US"/>
        </w:rPr>
      </w:pPr>
      <w:r w:rsidRPr="00C32178">
        <w:rPr>
          <w:lang w:val="en-US"/>
        </w:rPr>
        <w:t>}</w:t>
      </w:r>
    </w:p>
    <w:p w14:paraId="0EA07AFF" w14:textId="77777777" w:rsidR="00C32178" w:rsidRPr="00C32178" w:rsidRDefault="00C32178" w:rsidP="00C32178">
      <w:pPr>
        <w:rPr>
          <w:lang w:val="en-US"/>
        </w:rPr>
      </w:pPr>
    </w:p>
    <w:p w14:paraId="3D9B3ECF" w14:textId="77777777" w:rsidR="00C32178" w:rsidRPr="00C32178" w:rsidRDefault="00C32178" w:rsidP="00C32178">
      <w:pPr>
        <w:rPr>
          <w:lang w:val="en-US"/>
        </w:rPr>
      </w:pPr>
      <w:r w:rsidRPr="00C32178">
        <w:rPr>
          <w:lang w:val="en-US"/>
        </w:rPr>
        <w:t>.effect-4 a::before {</w:t>
      </w:r>
    </w:p>
    <w:p w14:paraId="07C5718E" w14:textId="77777777" w:rsidR="00C32178" w:rsidRPr="00C32178" w:rsidRDefault="00C32178" w:rsidP="00C32178">
      <w:pPr>
        <w:rPr>
          <w:lang w:val="en-US"/>
        </w:rPr>
      </w:pPr>
      <w:r w:rsidRPr="00C32178">
        <w:rPr>
          <w:lang w:val="en-US"/>
        </w:rPr>
        <w:t xml:space="preserve">    top: 0;</w:t>
      </w:r>
    </w:p>
    <w:p w14:paraId="3CA20CB5" w14:textId="77777777" w:rsidR="00C32178" w:rsidRPr="00C32178" w:rsidRDefault="00C32178" w:rsidP="00C32178">
      <w:pPr>
        <w:rPr>
          <w:lang w:val="en-US"/>
        </w:rPr>
      </w:pPr>
      <w:r w:rsidRPr="00C32178">
        <w:rPr>
          <w:lang w:val="en-US"/>
        </w:rPr>
        <w:t xml:space="preserve">    transform: translateY(-10px);</w:t>
      </w:r>
    </w:p>
    <w:p w14:paraId="2FCE5778" w14:textId="77777777" w:rsidR="00C32178" w:rsidRPr="00C32178" w:rsidRDefault="00C32178" w:rsidP="00C32178">
      <w:pPr>
        <w:rPr>
          <w:lang w:val="en-US"/>
        </w:rPr>
      </w:pPr>
      <w:r w:rsidRPr="00C32178">
        <w:rPr>
          <w:lang w:val="en-US"/>
        </w:rPr>
        <w:t>}</w:t>
      </w:r>
    </w:p>
    <w:p w14:paraId="19FE56A9" w14:textId="77777777" w:rsidR="00C32178" w:rsidRPr="00C32178" w:rsidRDefault="00C32178" w:rsidP="00C32178">
      <w:pPr>
        <w:rPr>
          <w:lang w:val="en-US"/>
        </w:rPr>
      </w:pPr>
    </w:p>
    <w:p w14:paraId="4D4F507C" w14:textId="77777777" w:rsidR="00C32178" w:rsidRPr="00C32178" w:rsidRDefault="00C32178" w:rsidP="00C32178">
      <w:pPr>
        <w:rPr>
          <w:lang w:val="en-US"/>
        </w:rPr>
      </w:pPr>
      <w:r w:rsidRPr="00C32178">
        <w:rPr>
          <w:lang w:val="en-US"/>
        </w:rPr>
        <w:t>.effect-4 a::after {</w:t>
      </w:r>
    </w:p>
    <w:p w14:paraId="76CF7CA3" w14:textId="77777777" w:rsidR="00C32178" w:rsidRPr="00C32178" w:rsidRDefault="00C32178" w:rsidP="00C32178">
      <w:pPr>
        <w:rPr>
          <w:lang w:val="en-US"/>
        </w:rPr>
      </w:pPr>
      <w:r w:rsidRPr="00C32178">
        <w:rPr>
          <w:lang w:val="en-US"/>
        </w:rPr>
        <w:t xml:space="preserve">    bottom: 0;</w:t>
      </w:r>
    </w:p>
    <w:p w14:paraId="10ED6005" w14:textId="77777777" w:rsidR="00C32178" w:rsidRPr="00C32178" w:rsidRDefault="00C32178" w:rsidP="00C32178">
      <w:pPr>
        <w:rPr>
          <w:lang w:val="en-US"/>
        </w:rPr>
      </w:pPr>
      <w:r w:rsidRPr="00C32178">
        <w:rPr>
          <w:lang w:val="en-US"/>
        </w:rPr>
        <w:t xml:space="preserve">    transform: translateY(10px);</w:t>
      </w:r>
    </w:p>
    <w:p w14:paraId="7D895B62" w14:textId="77777777" w:rsidR="00C32178" w:rsidRPr="00C32178" w:rsidRDefault="00C32178" w:rsidP="00C32178">
      <w:pPr>
        <w:rPr>
          <w:lang w:val="en-US"/>
        </w:rPr>
      </w:pPr>
      <w:r w:rsidRPr="00C32178">
        <w:rPr>
          <w:lang w:val="en-US"/>
        </w:rPr>
        <w:t>}</w:t>
      </w:r>
    </w:p>
    <w:p w14:paraId="1983A7F4" w14:textId="77777777" w:rsidR="00C32178" w:rsidRPr="00C32178" w:rsidRDefault="00C32178" w:rsidP="00C32178">
      <w:pPr>
        <w:rPr>
          <w:lang w:val="en-US"/>
        </w:rPr>
      </w:pPr>
    </w:p>
    <w:p w14:paraId="6ACEFE1A" w14:textId="77777777" w:rsidR="00C32178" w:rsidRPr="00C32178" w:rsidRDefault="00C32178" w:rsidP="00C32178">
      <w:pPr>
        <w:rPr>
          <w:lang w:val="en-US"/>
        </w:rPr>
      </w:pPr>
      <w:r w:rsidRPr="00C32178">
        <w:rPr>
          <w:lang w:val="en-US"/>
        </w:rPr>
        <w:t>.effect-4 a:hover::before,</w:t>
      </w:r>
    </w:p>
    <w:p w14:paraId="21F709B5" w14:textId="77777777" w:rsidR="00C32178" w:rsidRPr="00C32178" w:rsidRDefault="00C32178" w:rsidP="00C32178">
      <w:pPr>
        <w:rPr>
          <w:lang w:val="en-US"/>
        </w:rPr>
      </w:pPr>
      <w:r w:rsidRPr="00C32178">
        <w:rPr>
          <w:lang w:val="en-US"/>
        </w:rPr>
        <w:t>.effect-4 a:hover::after {</w:t>
      </w:r>
    </w:p>
    <w:p w14:paraId="1D3C2BB7" w14:textId="77777777" w:rsidR="00C32178" w:rsidRPr="00C32178" w:rsidRDefault="00C32178" w:rsidP="00C32178">
      <w:pPr>
        <w:rPr>
          <w:lang w:val="en-US"/>
        </w:rPr>
      </w:pPr>
      <w:r w:rsidRPr="00C32178">
        <w:rPr>
          <w:lang w:val="en-US"/>
        </w:rPr>
        <w:t xml:space="preserve">    opacity: 1;</w:t>
      </w:r>
    </w:p>
    <w:p w14:paraId="2865BF7C" w14:textId="77777777" w:rsidR="00C32178" w:rsidRPr="00C32178" w:rsidRDefault="00C32178" w:rsidP="00C32178">
      <w:pPr>
        <w:rPr>
          <w:lang w:val="en-US"/>
        </w:rPr>
      </w:pPr>
      <w:r w:rsidRPr="00C32178">
        <w:rPr>
          <w:lang w:val="en-US"/>
        </w:rPr>
        <w:t xml:space="preserve">    transform: translateY(0px);</w:t>
      </w:r>
    </w:p>
    <w:p w14:paraId="070B9E99" w14:textId="716A4178" w:rsidR="00C32178" w:rsidRDefault="00C32178" w:rsidP="00C32178">
      <w:pPr>
        <w:rPr>
          <w:lang w:val="en-US"/>
        </w:rPr>
      </w:pPr>
      <w:r w:rsidRPr="00C32178">
        <w:rPr>
          <w:lang w:val="en-US"/>
        </w:rPr>
        <w:t>}</w:t>
      </w:r>
    </w:p>
    <w:p w14:paraId="145E8FCF" w14:textId="0ABFAB61" w:rsidR="00C32178" w:rsidRDefault="00C32178" w:rsidP="00C32178">
      <w:pPr>
        <w:rPr>
          <w:lang w:val="en-US"/>
        </w:rPr>
      </w:pPr>
    </w:p>
    <w:p w14:paraId="18C14217" w14:textId="77777777" w:rsidR="00C32178" w:rsidRPr="00FB59EA" w:rsidRDefault="00C32178" w:rsidP="00C32178">
      <w:pPr>
        <w:pStyle w:val="2"/>
        <w:rPr>
          <w:lang w:val="en-US"/>
        </w:rPr>
      </w:pPr>
      <w:r>
        <w:t>Закруглённые</w:t>
      </w:r>
      <w:r w:rsidRPr="00FB59EA">
        <w:rPr>
          <w:lang w:val="en-US"/>
        </w:rPr>
        <w:t xml:space="preserve"> </w:t>
      </w:r>
      <w:r>
        <w:t>внутрь</w:t>
      </w:r>
      <w:r w:rsidRPr="00FB59EA">
        <w:rPr>
          <w:lang w:val="en-US"/>
        </w:rPr>
        <w:t xml:space="preserve"> </w:t>
      </w:r>
      <w:r>
        <w:t>углы</w:t>
      </w:r>
      <w:r w:rsidRPr="00FB59EA">
        <w:rPr>
          <w:lang w:val="en-US"/>
        </w:rPr>
        <w:t xml:space="preserve">, </w:t>
      </w:r>
      <w:r>
        <w:t>шаг</w:t>
      </w:r>
      <w:r w:rsidRPr="00FB59EA">
        <w:rPr>
          <w:lang w:val="en-US"/>
        </w:rPr>
        <w:t xml:space="preserve"> 1 </w:t>
      </w:r>
      <w:r w:rsidRPr="00FB59EA">
        <w:rPr>
          <w:bCs/>
          <w:color w:val="999999"/>
          <w:sz w:val="37"/>
          <w:szCs w:val="37"/>
          <w:lang w:val="en-US"/>
        </w:rPr>
        <w:t>[15/31]</w:t>
      </w:r>
    </w:p>
    <w:p w14:paraId="49112454"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мы можем легко сглаживать края блоков и даже сделать блок визуально полностью круглым. Но, к сожалению,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сделать только выпуклые углы, а вогнутые — нет.</w:t>
      </w:r>
    </w:p>
    <w:p w14:paraId="31AB784B"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блок с вогнутыми углами.</w:t>
      </w:r>
    </w:p>
    <w:p w14:paraId="1A329D8E"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помимо ранее известных свойств, в текущей серии заданий мы воспользуемся свойством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w:t>
      </w:r>
    </w:p>
    <w:p w14:paraId="22D30EEE"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определяет прямоугольную область элемента, в которой будет показано его содержимое. Все, что не поместится в эту область, будет невидимым. 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работает только для абсолютно спозиционированных элементов.</w:t>
      </w:r>
    </w:p>
    <w:p w14:paraId="15F078BC"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с функцией, вырезающей прямоугольную область:</w:t>
      </w:r>
    </w:p>
    <w:p w14:paraId="45548795" w14:textId="77777777" w:rsidR="00C32178" w:rsidRDefault="00C32178" w:rsidP="00C32178">
      <w:pPr>
        <w:pStyle w:val="HTML0"/>
        <w:shd w:val="clear" w:color="auto" w:fill="F5F5F5"/>
        <w:wordWrap w:val="0"/>
        <w:spacing w:after="150" w:line="300" w:lineRule="atLeast"/>
        <w:rPr>
          <w:rFonts w:ascii="Consolas" w:hAnsi="Consolas"/>
          <w:color w:val="333333"/>
        </w:rPr>
      </w:pPr>
      <w:r>
        <w:rPr>
          <w:rFonts w:ascii="Consolas" w:hAnsi="Consolas"/>
          <w:color w:val="333333"/>
        </w:rPr>
        <w:t>clip: rect(верхняя-координата, правая-координата, нижняя-координата, левая-координата);</w:t>
      </w:r>
    </w:p>
    <w:p w14:paraId="56E23D50"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значений используется расстояние от края элемента до области вырезки, которое задается в единицах CSS — px, em… Если край области нужно оставить без изменений, устанавливается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0570C44"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Нагляднее о том, как именно применяются координаты, показано на картинке:</w:t>
      </w:r>
    </w:p>
    <w:p w14:paraId="667E5D40" w14:textId="70DBB96A" w:rsidR="00C32178" w:rsidRDefault="00C32178" w:rsidP="00C32178">
      <w:pPr>
        <w:pStyle w:val="a3"/>
        <w:shd w:val="clear" w:color="auto" w:fill="FFFFFF"/>
        <w:spacing w:before="0" w:beforeAutospacing="0" w:after="135"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6073CD3" wp14:editId="4DA5E8AB">
            <wp:extent cx="3810000" cy="2381250"/>
            <wp:effectExtent l="0" t="0" r="0" b="0"/>
            <wp:docPr id="82" name="Рисунок 82" descr="https://htmlacademy.ru/assets/course76/schema-c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6/schema-clip.jp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14:paraId="18CC4435"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построения блока с вогнутыми краями создадим поочерёдно для каждого угла свой маскирующий блок.</w:t>
      </w:r>
    </w:p>
    <w:p w14:paraId="6F616491"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нижнего левого угла.</w:t>
      </w:r>
    </w:p>
    <w:p w14:paraId="36481929" w14:textId="77777777" w:rsidR="009D761D" w:rsidRPr="009D761D" w:rsidRDefault="009D761D" w:rsidP="00E972F5">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lastRenderedPageBreak/>
        <w:t>Цель 1</w:t>
      </w:r>
      <w:r w:rsidRPr="009D761D">
        <w:rPr>
          <w:rFonts w:ascii="Helvetica" w:eastAsia="Times New Roman" w:hAnsi="Helvetica" w:cs="Helvetica"/>
          <w:color w:val="333333"/>
          <w:sz w:val="20"/>
          <w:szCs w:val="20"/>
          <w:lang w:eastAsia="ru-RU"/>
        </w:rPr>
        <w:t>Блоку </w:t>
      </w:r>
      <w:r w:rsidRPr="009D761D">
        <w:rPr>
          <w:rFonts w:ascii="Consolas" w:eastAsia="Times New Roman" w:hAnsi="Consolas" w:cs="Courier New"/>
          <w:color w:val="DD1144"/>
          <w:sz w:val="18"/>
          <w:szCs w:val="18"/>
          <w:bdr w:val="single" w:sz="6" w:space="2" w:color="E1E1E8" w:frame="1"/>
          <w:shd w:val="clear" w:color="auto" w:fill="F7F7F9"/>
          <w:lang w:eastAsia="ru-RU"/>
        </w:rPr>
        <w:t>.inner</w:t>
      </w:r>
      <w:r w:rsidRPr="009D761D">
        <w:rPr>
          <w:rFonts w:ascii="Helvetica" w:eastAsia="Times New Roman" w:hAnsi="Helvetica" w:cs="Helvetica"/>
          <w:color w:val="333333"/>
          <w:sz w:val="20"/>
          <w:szCs w:val="20"/>
          <w:lang w:eastAsia="ru-RU"/>
        </w:rPr>
        <w:t> задайте внешний отступ </w:t>
      </w:r>
      <w:r w:rsidRPr="009D761D">
        <w:rPr>
          <w:rFonts w:ascii="Consolas" w:eastAsia="Times New Roman" w:hAnsi="Consolas" w:cs="Courier New"/>
          <w:color w:val="DD1144"/>
          <w:sz w:val="18"/>
          <w:szCs w:val="18"/>
          <w:bdr w:val="single" w:sz="6" w:space="2" w:color="E1E1E8" w:frame="1"/>
          <w:shd w:val="clear" w:color="auto" w:fill="F7F7F9"/>
          <w:lang w:eastAsia="ru-RU"/>
        </w:rPr>
        <w:t>0 -20px</w:t>
      </w:r>
      <w:r w:rsidRPr="009D761D">
        <w:rPr>
          <w:rFonts w:ascii="Helvetica" w:eastAsia="Times New Roman" w:hAnsi="Helvetica" w:cs="Helvetica"/>
          <w:color w:val="333333"/>
          <w:sz w:val="20"/>
          <w:szCs w:val="20"/>
          <w:lang w:eastAsia="ru-RU"/>
        </w:rPr>
        <w:t>.</w:t>
      </w:r>
    </w:p>
    <w:p w14:paraId="06FA0D4B" w14:textId="77777777" w:rsidR="009D761D" w:rsidRPr="009D761D" w:rsidRDefault="009D761D" w:rsidP="00E972F5">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2</w:t>
      </w:r>
      <w:r w:rsidRPr="009D761D">
        <w:rPr>
          <w:rFonts w:ascii="Helvetica" w:eastAsia="Times New Roman" w:hAnsi="Helvetica" w:cs="Helvetica"/>
          <w:color w:val="333333"/>
          <w:sz w:val="20"/>
          <w:szCs w:val="20"/>
          <w:lang w:eastAsia="ru-RU"/>
        </w:rPr>
        <w:t>Раскомментируйте правило для псевдоэлемента </w:t>
      </w:r>
      <w:r w:rsidRPr="009D761D">
        <w:rPr>
          <w:rFonts w:ascii="Consolas" w:eastAsia="Times New Roman" w:hAnsi="Consolas" w:cs="Courier New"/>
          <w:color w:val="DD1144"/>
          <w:sz w:val="18"/>
          <w:szCs w:val="18"/>
          <w:bdr w:val="single" w:sz="6" w:space="2" w:color="E1E1E8" w:frame="1"/>
          <w:shd w:val="clear" w:color="auto" w:fill="F7F7F9"/>
          <w:lang w:eastAsia="ru-RU"/>
        </w:rPr>
        <w:t>.inner::before</w:t>
      </w:r>
      <w:r w:rsidRPr="009D761D">
        <w:rPr>
          <w:rFonts w:ascii="Helvetica" w:eastAsia="Times New Roman" w:hAnsi="Helvetica" w:cs="Helvetica"/>
          <w:color w:val="333333"/>
          <w:sz w:val="20"/>
          <w:szCs w:val="20"/>
          <w:lang w:eastAsia="ru-RU"/>
        </w:rPr>
        <w:t>.</w:t>
      </w:r>
    </w:p>
    <w:p w14:paraId="41DCB017" w14:textId="77777777" w:rsidR="009D761D" w:rsidRPr="009D761D" w:rsidRDefault="009D761D" w:rsidP="00E972F5">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3</w:t>
      </w:r>
      <w:r w:rsidRPr="009D761D">
        <w:rPr>
          <w:rFonts w:ascii="Helvetica" w:eastAsia="Times New Roman" w:hAnsi="Helvetica" w:cs="Helvetica"/>
          <w:color w:val="333333"/>
          <w:sz w:val="20"/>
          <w:szCs w:val="20"/>
          <w:lang w:eastAsia="ru-RU"/>
        </w:rPr>
        <w:t>Задайте псевдоэлементу скругление углов равное </w:t>
      </w:r>
      <w:r w:rsidRPr="009D761D">
        <w:rPr>
          <w:rFonts w:ascii="Consolas" w:eastAsia="Times New Roman" w:hAnsi="Consolas" w:cs="Courier New"/>
          <w:color w:val="DD1144"/>
          <w:sz w:val="18"/>
          <w:szCs w:val="18"/>
          <w:bdr w:val="single" w:sz="6" w:space="2" w:color="E1E1E8" w:frame="1"/>
          <w:shd w:val="clear" w:color="auto" w:fill="F7F7F9"/>
          <w:lang w:eastAsia="ru-RU"/>
        </w:rPr>
        <w:t>50%</w:t>
      </w:r>
      <w:r w:rsidRPr="009D761D">
        <w:rPr>
          <w:rFonts w:ascii="Helvetica" w:eastAsia="Times New Roman" w:hAnsi="Helvetica" w:cs="Helvetica"/>
          <w:color w:val="333333"/>
          <w:sz w:val="20"/>
          <w:szCs w:val="20"/>
          <w:lang w:eastAsia="ru-RU"/>
        </w:rPr>
        <w:t>.</w:t>
      </w:r>
    </w:p>
    <w:p w14:paraId="4A5C44E3" w14:textId="77777777" w:rsidR="009D761D" w:rsidRPr="009D761D" w:rsidRDefault="009D761D" w:rsidP="00E972F5">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4</w:t>
      </w:r>
      <w:r w:rsidRPr="009D761D">
        <w:rPr>
          <w:rFonts w:ascii="Helvetica" w:eastAsia="Times New Roman" w:hAnsi="Helvetica" w:cs="Helvetica"/>
          <w:color w:val="333333"/>
          <w:sz w:val="20"/>
          <w:szCs w:val="20"/>
          <w:lang w:eastAsia="ru-RU"/>
        </w:rPr>
        <w:t>А затем спозиционируйте его координатами </w:t>
      </w:r>
      <w:r w:rsidRPr="009D761D">
        <w:rPr>
          <w:rFonts w:ascii="Consolas" w:eastAsia="Times New Roman" w:hAnsi="Consolas" w:cs="Courier New"/>
          <w:color w:val="DD1144"/>
          <w:sz w:val="18"/>
          <w:szCs w:val="18"/>
          <w:bdr w:val="single" w:sz="6" w:space="2" w:color="E1E1E8" w:frame="1"/>
          <w:shd w:val="clear" w:color="auto" w:fill="F7F7F9"/>
          <w:lang w:eastAsia="ru-RU"/>
        </w:rPr>
        <w:t>bottom: -60px</w:t>
      </w:r>
      <w:r w:rsidRPr="009D761D">
        <w:rPr>
          <w:rFonts w:ascii="Helvetica" w:eastAsia="Times New Roman" w:hAnsi="Helvetica" w:cs="Helvetica"/>
          <w:color w:val="333333"/>
          <w:sz w:val="20"/>
          <w:szCs w:val="20"/>
          <w:lang w:eastAsia="ru-RU"/>
        </w:rPr>
        <w:t> и </w:t>
      </w:r>
      <w:r w:rsidRPr="009D761D">
        <w:rPr>
          <w:rFonts w:ascii="Consolas" w:eastAsia="Times New Roman" w:hAnsi="Consolas" w:cs="Courier New"/>
          <w:color w:val="DD1144"/>
          <w:sz w:val="18"/>
          <w:szCs w:val="18"/>
          <w:bdr w:val="single" w:sz="6" w:space="2" w:color="E1E1E8" w:frame="1"/>
          <w:shd w:val="clear" w:color="auto" w:fill="F7F7F9"/>
          <w:lang w:eastAsia="ru-RU"/>
        </w:rPr>
        <w:t>left: -40px</w:t>
      </w:r>
      <w:r w:rsidRPr="009D761D">
        <w:rPr>
          <w:rFonts w:ascii="Helvetica" w:eastAsia="Times New Roman" w:hAnsi="Helvetica" w:cs="Helvetica"/>
          <w:color w:val="333333"/>
          <w:sz w:val="20"/>
          <w:szCs w:val="20"/>
          <w:lang w:eastAsia="ru-RU"/>
        </w:rPr>
        <w:t>.</w:t>
      </w:r>
    </w:p>
    <w:p w14:paraId="50CB8CD5" w14:textId="77777777" w:rsidR="009D761D" w:rsidRPr="009D761D" w:rsidRDefault="009D761D" w:rsidP="00E972F5">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5</w:t>
      </w:r>
      <w:r w:rsidRPr="009D761D">
        <w:rPr>
          <w:rFonts w:ascii="Helvetica" w:eastAsia="Times New Roman" w:hAnsi="Helvetica" w:cs="Helvetica"/>
          <w:color w:val="333333"/>
          <w:sz w:val="20"/>
          <w:szCs w:val="20"/>
          <w:lang w:eastAsia="ru-RU"/>
        </w:rPr>
        <w:t>И задайте свойство </w:t>
      </w:r>
      <w:r w:rsidRPr="009D761D">
        <w:rPr>
          <w:rFonts w:ascii="Consolas" w:eastAsia="Times New Roman" w:hAnsi="Consolas" w:cs="Courier New"/>
          <w:color w:val="DD1144"/>
          <w:sz w:val="18"/>
          <w:szCs w:val="18"/>
          <w:bdr w:val="single" w:sz="6" w:space="2" w:color="E1E1E8" w:frame="1"/>
          <w:shd w:val="clear" w:color="auto" w:fill="F7F7F9"/>
          <w:lang w:eastAsia="ru-RU"/>
        </w:rPr>
        <w:t>clip</w:t>
      </w:r>
      <w:r w:rsidRPr="009D761D">
        <w:rPr>
          <w:rFonts w:ascii="Helvetica" w:eastAsia="Times New Roman" w:hAnsi="Helvetica" w:cs="Helvetica"/>
          <w:color w:val="333333"/>
          <w:sz w:val="20"/>
          <w:szCs w:val="20"/>
          <w:lang w:eastAsia="ru-RU"/>
        </w:rPr>
        <w:t> со значением </w:t>
      </w:r>
      <w:r w:rsidRPr="009D761D">
        <w:rPr>
          <w:rFonts w:ascii="Consolas" w:eastAsia="Times New Roman" w:hAnsi="Consolas" w:cs="Courier New"/>
          <w:color w:val="DD1144"/>
          <w:sz w:val="18"/>
          <w:szCs w:val="18"/>
          <w:bdr w:val="single" w:sz="6" w:space="2" w:color="E1E1E8" w:frame="1"/>
          <w:shd w:val="clear" w:color="auto" w:fill="F7F7F9"/>
          <w:lang w:eastAsia="ru-RU"/>
        </w:rPr>
        <w:t>rect(auto, auto, 40px, 40px)</w:t>
      </w:r>
      <w:r w:rsidRPr="009D761D">
        <w:rPr>
          <w:rFonts w:ascii="Helvetica" w:eastAsia="Times New Roman" w:hAnsi="Helvetica" w:cs="Helvetica"/>
          <w:color w:val="333333"/>
          <w:sz w:val="20"/>
          <w:szCs w:val="20"/>
          <w:lang w:eastAsia="ru-RU"/>
        </w:rPr>
        <w:t>.</w:t>
      </w:r>
    </w:p>
    <w:p w14:paraId="7F225A86" w14:textId="77777777" w:rsidR="0035269D" w:rsidRDefault="0035269D" w:rsidP="0035269D">
      <w:pPr>
        <w:pStyle w:val="2"/>
      </w:pPr>
      <w:r>
        <w:t>Закруглённые внутрь углы, шаг 2 </w:t>
      </w:r>
      <w:r>
        <w:rPr>
          <w:bCs/>
          <w:color w:val="999999"/>
          <w:sz w:val="37"/>
          <w:szCs w:val="37"/>
        </w:rPr>
        <w:t>[16/31]</w:t>
      </w:r>
    </w:p>
    <w:p w14:paraId="63F7B7F8" w14:textId="77777777" w:rsidR="0035269D" w:rsidRDefault="0035269D" w:rsidP="0035269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маскировать углы. Аналогично левому нижнему замаскируем правый нижний угол блока.</w:t>
      </w:r>
    </w:p>
    <w:p w14:paraId="754AD728" w14:textId="77777777" w:rsidR="002A5B86" w:rsidRPr="002A5B86" w:rsidRDefault="002A5B86" w:rsidP="00E972F5">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1</w:t>
      </w:r>
      <w:r w:rsidRPr="002A5B86">
        <w:rPr>
          <w:rFonts w:ascii="Helvetica" w:eastAsia="Times New Roman" w:hAnsi="Helvetica" w:cs="Helvetica"/>
          <w:color w:val="333333"/>
          <w:sz w:val="20"/>
          <w:szCs w:val="20"/>
          <w:lang w:eastAsia="ru-RU"/>
        </w:rPr>
        <w:t>Раскомментируйте правило для псевдоэлемента </w:t>
      </w:r>
      <w:r w:rsidRPr="002A5B86">
        <w:rPr>
          <w:rFonts w:ascii="Consolas" w:eastAsia="Times New Roman" w:hAnsi="Consolas" w:cs="Courier New"/>
          <w:color w:val="DD1144"/>
          <w:sz w:val="18"/>
          <w:szCs w:val="18"/>
          <w:bdr w:val="single" w:sz="6" w:space="2" w:color="E1E1E8" w:frame="1"/>
          <w:shd w:val="clear" w:color="auto" w:fill="F7F7F9"/>
          <w:lang w:eastAsia="ru-RU"/>
        </w:rPr>
        <w:t>.inner::after</w:t>
      </w:r>
      <w:r w:rsidRPr="002A5B86">
        <w:rPr>
          <w:rFonts w:ascii="Helvetica" w:eastAsia="Times New Roman" w:hAnsi="Helvetica" w:cs="Helvetica"/>
          <w:color w:val="333333"/>
          <w:sz w:val="20"/>
          <w:szCs w:val="20"/>
          <w:lang w:eastAsia="ru-RU"/>
        </w:rPr>
        <w:t>.</w:t>
      </w:r>
    </w:p>
    <w:p w14:paraId="532D1F94" w14:textId="77777777" w:rsidR="002A5B86" w:rsidRPr="002A5B86" w:rsidRDefault="002A5B86" w:rsidP="00E972F5">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2</w:t>
      </w:r>
      <w:r w:rsidRPr="002A5B86">
        <w:rPr>
          <w:rFonts w:ascii="Helvetica" w:eastAsia="Times New Roman" w:hAnsi="Helvetica" w:cs="Helvetica"/>
          <w:color w:val="333333"/>
          <w:sz w:val="20"/>
          <w:szCs w:val="20"/>
          <w:lang w:eastAsia="ru-RU"/>
        </w:rPr>
        <w:t>Задайте псевдоэлементу скругление углов равное </w:t>
      </w:r>
      <w:r w:rsidRPr="002A5B86">
        <w:rPr>
          <w:rFonts w:ascii="Consolas" w:eastAsia="Times New Roman" w:hAnsi="Consolas" w:cs="Courier New"/>
          <w:color w:val="DD1144"/>
          <w:sz w:val="18"/>
          <w:szCs w:val="18"/>
          <w:bdr w:val="single" w:sz="6" w:space="2" w:color="E1E1E8" w:frame="1"/>
          <w:shd w:val="clear" w:color="auto" w:fill="F7F7F9"/>
          <w:lang w:eastAsia="ru-RU"/>
        </w:rPr>
        <w:t>50%</w:t>
      </w:r>
      <w:r w:rsidRPr="002A5B86">
        <w:rPr>
          <w:rFonts w:ascii="Helvetica" w:eastAsia="Times New Roman" w:hAnsi="Helvetica" w:cs="Helvetica"/>
          <w:color w:val="333333"/>
          <w:sz w:val="20"/>
          <w:szCs w:val="20"/>
          <w:lang w:eastAsia="ru-RU"/>
        </w:rPr>
        <w:t>.</w:t>
      </w:r>
    </w:p>
    <w:p w14:paraId="052148F6" w14:textId="77777777" w:rsidR="002A5B86" w:rsidRPr="002A5B86" w:rsidRDefault="002A5B86" w:rsidP="00E972F5">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3</w:t>
      </w:r>
      <w:r w:rsidRPr="002A5B86">
        <w:rPr>
          <w:rFonts w:ascii="Helvetica" w:eastAsia="Times New Roman" w:hAnsi="Helvetica" w:cs="Helvetica"/>
          <w:color w:val="333333"/>
          <w:sz w:val="20"/>
          <w:szCs w:val="20"/>
          <w:lang w:eastAsia="ru-RU"/>
        </w:rPr>
        <w:t>А затем спозиционируйте его координатами </w:t>
      </w:r>
      <w:r w:rsidRPr="002A5B86">
        <w:rPr>
          <w:rFonts w:ascii="Consolas" w:eastAsia="Times New Roman" w:hAnsi="Consolas" w:cs="Courier New"/>
          <w:color w:val="DD1144"/>
          <w:sz w:val="18"/>
          <w:szCs w:val="18"/>
          <w:bdr w:val="single" w:sz="6" w:space="2" w:color="E1E1E8" w:frame="1"/>
          <w:shd w:val="clear" w:color="auto" w:fill="F7F7F9"/>
          <w:lang w:eastAsia="ru-RU"/>
        </w:rPr>
        <w:t>bottom: -60px</w:t>
      </w:r>
      <w:r w:rsidRPr="002A5B86">
        <w:rPr>
          <w:rFonts w:ascii="Helvetica" w:eastAsia="Times New Roman" w:hAnsi="Helvetica" w:cs="Helvetica"/>
          <w:color w:val="333333"/>
          <w:sz w:val="20"/>
          <w:szCs w:val="20"/>
          <w:lang w:eastAsia="ru-RU"/>
        </w:rPr>
        <w:t> и </w:t>
      </w:r>
      <w:r w:rsidRPr="002A5B86">
        <w:rPr>
          <w:rFonts w:ascii="Consolas" w:eastAsia="Times New Roman" w:hAnsi="Consolas" w:cs="Courier New"/>
          <w:color w:val="DD1144"/>
          <w:sz w:val="18"/>
          <w:szCs w:val="18"/>
          <w:bdr w:val="single" w:sz="6" w:space="2" w:color="E1E1E8" w:frame="1"/>
          <w:shd w:val="clear" w:color="auto" w:fill="F7F7F9"/>
          <w:lang w:eastAsia="ru-RU"/>
        </w:rPr>
        <w:t>right: -40px</w:t>
      </w:r>
      <w:r w:rsidRPr="002A5B86">
        <w:rPr>
          <w:rFonts w:ascii="Helvetica" w:eastAsia="Times New Roman" w:hAnsi="Helvetica" w:cs="Helvetica"/>
          <w:color w:val="333333"/>
          <w:sz w:val="20"/>
          <w:szCs w:val="20"/>
          <w:lang w:eastAsia="ru-RU"/>
        </w:rPr>
        <w:t>.</w:t>
      </w:r>
    </w:p>
    <w:p w14:paraId="68F8B0D3" w14:textId="77777777" w:rsidR="002A5B86" w:rsidRPr="002A5B86" w:rsidRDefault="002A5B86" w:rsidP="00E972F5">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4</w:t>
      </w:r>
      <w:r w:rsidRPr="002A5B86">
        <w:rPr>
          <w:rFonts w:ascii="Helvetica" w:eastAsia="Times New Roman" w:hAnsi="Helvetica" w:cs="Helvetica"/>
          <w:color w:val="333333"/>
          <w:sz w:val="20"/>
          <w:szCs w:val="20"/>
          <w:lang w:eastAsia="ru-RU"/>
        </w:rPr>
        <w:t>И задайте свойство </w:t>
      </w:r>
      <w:r w:rsidRPr="002A5B86">
        <w:rPr>
          <w:rFonts w:ascii="Consolas" w:eastAsia="Times New Roman" w:hAnsi="Consolas" w:cs="Courier New"/>
          <w:color w:val="DD1144"/>
          <w:sz w:val="18"/>
          <w:szCs w:val="18"/>
          <w:bdr w:val="single" w:sz="6" w:space="2" w:color="E1E1E8" w:frame="1"/>
          <w:shd w:val="clear" w:color="auto" w:fill="F7F7F9"/>
          <w:lang w:eastAsia="ru-RU"/>
        </w:rPr>
        <w:t>clip</w:t>
      </w:r>
      <w:r w:rsidRPr="002A5B86">
        <w:rPr>
          <w:rFonts w:ascii="Helvetica" w:eastAsia="Times New Roman" w:hAnsi="Helvetica" w:cs="Helvetica"/>
          <w:color w:val="333333"/>
          <w:sz w:val="20"/>
          <w:szCs w:val="20"/>
          <w:lang w:eastAsia="ru-RU"/>
        </w:rPr>
        <w:t> со значением </w:t>
      </w:r>
      <w:r w:rsidRPr="002A5B86">
        <w:rPr>
          <w:rFonts w:ascii="Consolas" w:eastAsia="Times New Roman" w:hAnsi="Consolas" w:cs="Courier New"/>
          <w:color w:val="DD1144"/>
          <w:sz w:val="18"/>
          <w:szCs w:val="18"/>
          <w:bdr w:val="single" w:sz="6" w:space="2" w:color="E1E1E8" w:frame="1"/>
          <w:shd w:val="clear" w:color="auto" w:fill="F7F7F9"/>
          <w:lang w:eastAsia="ru-RU"/>
        </w:rPr>
        <w:t>rect(auto, 40px, 40px, auto)</w:t>
      </w:r>
      <w:r w:rsidRPr="002A5B86">
        <w:rPr>
          <w:rFonts w:ascii="Helvetica" w:eastAsia="Times New Roman" w:hAnsi="Helvetica" w:cs="Helvetica"/>
          <w:color w:val="333333"/>
          <w:sz w:val="20"/>
          <w:szCs w:val="20"/>
          <w:lang w:eastAsia="ru-RU"/>
        </w:rPr>
        <w:t>.</w:t>
      </w:r>
    </w:p>
    <w:p w14:paraId="7BC689B9" w14:textId="77777777" w:rsidR="00F22DBA" w:rsidRDefault="00F22DBA" w:rsidP="00F22DBA">
      <w:pPr>
        <w:pStyle w:val="2"/>
      </w:pPr>
      <w:r>
        <w:t>Закруглённые внутрь углы, шаг 3 </w:t>
      </w:r>
      <w:r>
        <w:rPr>
          <w:bCs/>
          <w:color w:val="999999"/>
          <w:sz w:val="37"/>
          <w:szCs w:val="37"/>
        </w:rPr>
        <w:t>[17/31]</w:t>
      </w:r>
    </w:p>
    <w:p w14:paraId="0A9E7905" w14:textId="77777777" w:rsidR="00F22DBA" w:rsidRDefault="00F22DBA" w:rsidP="00F22DB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замаскируем левый верхний угол блока.</w:t>
      </w:r>
    </w:p>
    <w:p w14:paraId="43E3159B" w14:textId="77777777" w:rsidR="00407B98" w:rsidRPr="00407B98" w:rsidRDefault="00407B98" w:rsidP="00E972F5">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1</w:t>
      </w:r>
      <w:r w:rsidRPr="00407B98">
        <w:rPr>
          <w:rFonts w:ascii="Helvetica" w:eastAsia="Times New Roman" w:hAnsi="Helvetica" w:cs="Helvetica"/>
          <w:color w:val="333333"/>
          <w:sz w:val="20"/>
          <w:szCs w:val="20"/>
          <w:lang w:eastAsia="ru-RU"/>
        </w:rPr>
        <w:t>Раскомментируйте правило для псевдоэлемента </w:t>
      </w:r>
      <w:r w:rsidRPr="00407B98">
        <w:rPr>
          <w:rFonts w:ascii="Consolas" w:eastAsia="Times New Roman" w:hAnsi="Consolas" w:cs="Courier New"/>
          <w:color w:val="DD1144"/>
          <w:sz w:val="18"/>
          <w:szCs w:val="18"/>
          <w:bdr w:val="single" w:sz="6" w:space="2" w:color="E1E1E8" w:frame="1"/>
          <w:shd w:val="clear" w:color="auto" w:fill="F7F7F9"/>
          <w:lang w:eastAsia="ru-RU"/>
        </w:rPr>
        <w:t>.outer::before</w:t>
      </w:r>
      <w:r w:rsidRPr="00407B98">
        <w:rPr>
          <w:rFonts w:ascii="Helvetica" w:eastAsia="Times New Roman" w:hAnsi="Helvetica" w:cs="Helvetica"/>
          <w:color w:val="333333"/>
          <w:sz w:val="20"/>
          <w:szCs w:val="20"/>
          <w:lang w:eastAsia="ru-RU"/>
        </w:rPr>
        <w:t>.</w:t>
      </w:r>
    </w:p>
    <w:p w14:paraId="79C0C734" w14:textId="77777777" w:rsidR="00407B98" w:rsidRPr="00407B98" w:rsidRDefault="00407B98" w:rsidP="00E972F5">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2</w:t>
      </w:r>
      <w:r w:rsidRPr="00407B98">
        <w:rPr>
          <w:rFonts w:ascii="Helvetica" w:eastAsia="Times New Roman" w:hAnsi="Helvetica" w:cs="Helvetica"/>
          <w:color w:val="333333"/>
          <w:sz w:val="20"/>
          <w:szCs w:val="20"/>
          <w:lang w:eastAsia="ru-RU"/>
        </w:rPr>
        <w:t>Задайте псевдоэлементу скругление углов равное </w:t>
      </w:r>
      <w:r w:rsidRPr="00407B98">
        <w:rPr>
          <w:rFonts w:ascii="Consolas" w:eastAsia="Times New Roman" w:hAnsi="Consolas" w:cs="Courier New"/>
          <w:color w:val="DD1144"/>
          <w:sz w:val="18"/>
          <w:szCs w:val="18"/>
          <w:bdr w:val="single" w:sz="6" w:space="2" w:color="E1E1E8" w:frame="1"/>
          <w:shd w:val="clear" w:color="auto" w:fill="F7F7F9"/>
          <w:lang w:eastAsia="ru-RU"/>
        </w:rPr>
        <w:t>50%</w:t>
      </w:r>
      <w:r w:rsidRPr="00407B98">
        <w:rPr>
          <w:rFonts w:ascii="Helvetica" w:eastAsia="Times New Roman" w:hAnsi="Helvetica" w:cs="Helvetica"/>
          <w:color w:val="333333"/>
          <w:sz w:val="20"/>
          <w:szCs w:val="20"/>
          <w:lang w:eastAsia="ru-RU"/>
        </w:rPr>
        <w:t>.</w:t>
      </w:r>
    </w:p>
    <w:p w14:paraId="73A7054E" w14:textId="77777777" w:rsidR="00407B98" w:rsidRPr="00407B98" w:rsidRDefault="00407B98" w:rsidP="00E972F5">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3</w:t>
      </w:r>
      <w:r w:rsidRPr="00407B98">
        <w:rPr>
          <w:rFonts w:ascii="Helvetica" w:eastAsia="Times New Roman" w:hAnsi="Helvetica" w:cs="Helvetica"/>
          <w:color w:val="333333"/>
          <w:sz w:val="20"/>
          <w:szCs w:val="20"/>
          <w:lang w:eastAsia="ru-RU"/>
        </w:rPr>
        <w:t>А затем спозиционируйте его координатами </w:t>
      </w:r>
      <w:r w:rsidRPr="00407B98">
        <w:rPr>
          <w:rFonts w:ascii="Consolas" w:eastAsia="Times New Roman" w:hAnsi="Consolas" w:cs="Courier New"/>
          <w:color w:val="DD1144"/>
          <w:sz w:val="18"/>
          <w:szCs w:val="18"/>
          <w:bdr w:val="single" w:sz="6" w:space="2" w:color="E1E1E8" w:frame="1"/>
          <w:shd w:val="clear" w:color="auto" w:fill="F7F7F9"/>
          <w:lang w:eastAsia="ru-RU"/>
        </w:rPr>
        <w:t>top: -40px</w:t>
      </w:r>
      <w:r w:rsidRPr="00407B98">
        <w:rPr>
          <w:rFonts w:ascii="Helvetica" w:eastAsia="Times New Roman" w:hAnsi="Helvetica" w:cs="Helvetica"/>
          <w:color w:val="333333"/>
          <w:sz w:val="20"/>
          <w:szCs w:val="20"/>
          <w:lang w:eastAsia="ru-RU"/>
        </w:rPr>
        <w:t> и </w:t>
      </w:r>
      <w:r w:rsidRPr="00407B98">
        <w:rPr>
          <w:rFonts w:ascii="Consolas" w:eastAsia="Times New Roman" w:hAnsi="Consolas" w:cs="Courier New"/>
          <w:color w:val="DD1144"/>
          <w:sz w:val="18"/>
          <w:szCs w:val="18"/>
          <w:bdr w:val="single" w:sz="6" w:space="2" w:color="E1E1E8" w:frame="1"/>
          <w:shd w:val="clear" w:color="auto" w:fill="F7F7F9"/>
          <w:lang w:eastAsia="ru-RU"/>
        </w:rPr>
        <w:t>left: -60px</w:t>
      </w:r>
      <w:r w:rsidRPr="00407B98">
        <w:rPr>
          <w:rFonts w:ascii="Helvetica" w:eastAsia="Times New Roman" w:hAnsi="Helvetica" w:cs="Helvetica"/>
          <w:color w:val="333333"/>
          <w:sz w:val="20"/>
          <w:szCs w:val="20"/>
          <w:lang w:eastAsia="ru-RU"/>
        </w:rPr>
        <w:t>.</w:t>
      </w:r>
    </w:p>
    <w:p w14:paraId="6983856F" w14:textId="77777777" w:rsidR="00407B98" w:rsidRPr="00407B98" w:rsidRDefault="00407B98" w:rsidP="00E972F5">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4</w:t>
      </w:r>
      <w:r w:rsidRPr="00407B98">
        <w:rPr>
          <w:rFonts w:ascii="Helvetica" w:eastAsia="Times New Roman" w:hAnsi="Helvetica" w:cs="Helvetica"/>
          <w:color w:val="333333"/>
          <w:sz w:val="20"/>
          <w:szCs w:val="20"/>
          <w:lang w:eastAsia="ru-RU"/>
        </w:rPr>
        <w:t>И задайте свойство </w:t>
      </w:r>
      <w:r w:rsidRPr="00407B98">
        <w:rPr>
          <w:rFonts w:ascii="Consolas" w:eastAsia="Times New Roman" w:hAnsi="Consolas" w:cs="Courier New"/>
          <w:color w:val="DD1144"/>
          <w:sz w:val="18"/>
          <w:szCs w:val="18"/>
          <w:bdr w:val="single" w:sz="6" w:space="2" w:color="E1E1E8" w:frame="1"/>
          <w:shd w:val="clear" w:color="auto" w:fill="F7F7F9"/>
          <w:lang w:eastAsia="ru-RU"/>
        </w:rPr>
        <w:t>clip</w:t>
      </w:r>
      <w:r w:rsidRPr="00407B98">
        <w:rPr>
          <w:rFonts w:ascii="Helvetica" w:eastAsia="Times New Roman" w:hAnsi="Helvetica" w:cs="Helvetica"/>
          <w:color w:val="333333"/>
          <w:sz w:val="20"/>
          <w:szCs w:val="20"/>
          <w:lang w:eastAsia="ru-RU"/>
        </w:rPr>
        <w:t> со значением </w:t>
      </w:r>
      <w:r w:rsidRPr="00407B98">
        <w:rPr>
          <w:rFonts w:ascii="Consolas" w:eastAsia="Times New Roman" w:hAnsi="Consolas" w:cs="Courier New"/>
          <w:color w:val="DD1144"/>
          <w:sz w:val="18"/>
          <w:szCs w:val="18"/>
          <w:bdr w:val="single" w:sz="6" w:space="2" w:color="E1E1E8" w:frame="1"/>
          <w:shd w:val="clear" w:color="auto" w:fill="F7F7F9"/>
          <w:lang w:eastAsia="ru-RU"/>
        </w:rPr>
        <w:t>rect(40px, auto, auto, 40px)</w:t>
      </w:r>
      <w:r w:rsidRPr="00407B98">
        <w:rPr>
          <w:rFonts w:ascii="Helvetica" w:eastAsia="Times New Roman" w:hAnsi="Helvetica" w:cs="Helvetica"/>
          <w:color w:val="333333"/>
          <w:sz w:val="20"/>
          <w:szCs w:val="20"/>
          <w:lang w:eastAsia="ru-RU"/>
        </w:rPr>
        <w:t>.</w:t>
      </w:r>
    </w:p>
    <w:p w14:paraId="04434684" w14:textId="77777777" w:rsidR="009A3769" w:rsidRDefault="009A3769" w:rsidP="009A3769">
      <w:pPr>
        <w:pStyle w:val="2"/>
      </w:pPr>
      <w:r>
        <w:t>Закруглённые внутрь углы, шаг 4 </w:t>
      </w:r>
      <w:r>
        <w:rPr>
          <w:bCs/>
          <w:color w:val="999999"/>
          <w:sz w:val="37"/>
          <w:szCs w:val="37"/>
        </w:rPr>
        <w:t>[18/31]</w:t>
      </w:r>
    </w:p>
    <w:p w14:paraId="23F4EE3A" w14:textId="77777777" w:rsidR="009A3769" w:rsidRDefault="009A3769" w:rsidP="009A3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замаскируем последний правый верхний угол блока, а потом покрасим маскировку в белый цвет.</w:t>
      </w:r>
    </w:p>
    <w:p w14:paraId="141BEB0D" w14:textId="77777777" w:rsidR="009A3769" w:rsidRPr="009A3769" w:rsidRDefault="009A3769" w:rsidP="00E972F5">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1</w:t>
      </w:r>
      <w:r w:rsidRPr="009A3769">
        <w:rPr>
          <w:rFonts w:ascii="Helvetica" w:eastAsia="Times New Roman" w:hAnsi="Helvetica" w:cs="Helvetica"/>
          <w:color w:val="333333"/>
          <w:sz w:val="20"/>
          <w:szCs w:val="20"/>
          <w:lang w:eastAsia="ru-RU"/>
        </w:rPr>
        <w:t>Раскомментируйте правило для псевдоэлемента </w:t>
      </w:r>
      <w:r w:rsidRPr="009A3769">
        <w:rPr>
          <w:rFonts w:ascii="Consolas" w:eastAsia="Times New Roman" w:hAnsi="Consolas" w:cs="Courier New"/>
          <w:color w:val="DD1144"/>
          <w:sz w:val="18"/>
          <w:szCs w:val="18"/>
          <w:bdr w:val="single" w:sz="6" w:space="2" w:color="E1E1E8" w:frame="1"/>
          <w:shd w:val="clear" w:color="auto" w:fill="F7F7F9"/>
          <w:lang w:eastAsia="ru-RU"/>
        </w:rPr>
        <w:t>.outer::after</w:t>
      </w:r>
      <w:r w:rsidRPr="009A3769">
        <w:rPr>
          <w:rFonts w:ascii="Helvetica" w:eastAsia="Times New Roman" w:hAnsi="Helvetica" w:cs="Helvetica"/>
          <w:color w:val="333333"/>
          <w:sz w:val="20"/>
          <w:szCs w:val="20"/>
          <w:lang w:eastAsia="ru-RU"/>
        </w:rPr>
        <w:t>.</w:t>
      </w:r>
    </w:p>
    <w:p w14:paraId="0E150E58" w14:textId="77777777" w:rsidR="009A3769" w:rsidRPr="009A3769" w:rsidRDefault="009A3769" w:rsidP="00E972F5">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2</w:t>
      </w:r>
      <w:r w:rsidRPr="009A3769">
        <w:rPr>
          <w:rFonts w:ascii="Helvetica" w:eastAsia="Times New Roman" w:hAnsi="Helvetica" w:cs="Helvetica"/>
          <w:color w:val="333333"/>
          <w:sz w:val="20"/>
          <w:szCs w:val="20"/>
          <w:lang w:eastAsia="ru-RU"/>
        </w:rPr>
        <w:t>Задайте псевдоэлементу скругление углов равное </w:t>
      </w:r>
      <w:r w:rsidRPr="009A3769">
        <w:rPr>
          <w:rFonts w:ascii="Consolas" w:eastAsia="Times New Roman" w:hAnsi="Consolas" w:cs="Courier New"/>
          <w:color w:val="DD1144"/>
          <w:sz w:val="18"/>
          <w:szCs w:val="18"/>
          <w:bdr w:val="single" w:sz="6" w:space="2" w:color="E1E1E8" w:frame="1"/>
          <w:shd w:val="clear" w:color="auto" w:fill="F7F7F9"/>
          <w:lang w:eastAsia="ru-RU"/>
        </w:rPr>
        <w:t>50%</w:t>
      </w:r>
      <w:r w:rsidRPr="009A3769">
        <w:rPr>
          <w:rFonts w:ascii="Helvetica" w:eastAsia="Times New Roman" w:hAnsi="Helvetica" w:cs="Helvetica"/>
          <w:color w:val="333333"/>
          <w:sz w:val="20"/>
          <w:szCs w:val="20"/>
          <w:lang w:eastAsia="ru-RU"/>
        </w:rPr>
        <w:t>.</w:t>
      </w:r>
    </w:p>
    <w:p w14:paraId="58D3F76C" w14:textId="77777777" w:rsidR="009A3769" w:rsidRPr="009A3769" w:rsidRDefault="009A3769" w:rsidP="00E972F5">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3</w:t>
      </w:r>
      <w:r w:rsidRPr="009A3769">
        <w:rPr>
          <w:rFonts w:ascii="Helvetica" w:eastAsia="Times New Roman" w:hAnsi="Helvetica" w:cs="Helvetica"/>
          <w:color w:val="333333"/>
          <w:sz w:val="20"/>
          <w:szCs w:val="20"/>
          <w:lang w:eastAsia="ru-RU"/>
        </w:rPr>
        <w:t>А затем спозиционируйте его координатами </w:t>
      </w:r>
      <w:r w:rsidRPr="009A3769">
        <w:rPr>
          <w:rFonts w:ascii="Consolas" w:eastAsia="Times New Roman" w:hAnsi="Consolas" w:cs="Courier New"/>
          <w:color w:val="DD1144"/>
          <w:sz w:val="18"/>
          <w:szCs w:val="18"/>
          <w:bdr w:val="single" w:sz="6" w:space="2" w:color="E1E1E8" w:frame="1"/>
          <w:shd w:val="clear" w:color="auto" w:fill="F7F7F9"/>
          <w:lang w:eastAsia="ru-RU"/>
        </w:rPr>
        <w:t>top: -40px</w:t>
      </w:r>
      <w:r w:rsidRPr="009A3769">
        <w:rPr>
          <w:rFonts w:ascii="Helvetica" w:eastAsia="Times New Roman" w:hAnsi="Helvetica" w:cs="Helvetica"/>
          <w:color w:val="333333"/>
          <w:sz w:val="20"/>
          <w:szCs w:val="20"/>
          <w:lang w:eastAsia="ru-RU"/>
        </w:rPr>
        <w:t> и </w:t>
      </w:r>
      <w:r w:rsidRPr="009A3769">
        <w:rPr>
          <w:rFonts w:ascii="Consolas" w:eastAsia="Times New Roman" w:hAnsi="Consolas" w:cs="Courier New"/>
          <w:color w:val="DD1144"/>
          <w:sz w:val="18"/>
          <w:szCs w:val="18"/>
          <w:bdr w:val="single" w:sz="6" w:space="2" w:color="E1E1E8" w:frame="1"/>
          <w:shd w:val="clear" w:color="auto" w:fill="F7F7F9"/>
          <w:lang w:eastAsia="ru-RU"/>
        </w:rPr>
        <w:t>right: -60px</w:t>
      </w:r>
      <w:r w:rsidRPr="009A3769">
        <w:rPr>
          <w:rFonts w:ascii="Helvetica" w:eastAsia="Times New Roman" w:hAnsi="Helvetica" w:cs="Helvetica"/>
          <w:color w:val="333333"/>
          <w:sz w:val="20"/>
          <w:szCs w:val="20"/>
          <w:lang w:eastAsia="ru-RU"/>
        </w:rPr>
        <w:t>.</w:t>
      </w:r>
    </w:p>
    <w:p w14:paraId="56C7BF94" w14:textId="77777777" w:rsidR="009A3769" w:rsidRPr="009A3769" w:rsidRDefault="009A3769" w:rsidP="00E972F5">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4</w:t>
      </w:r>
      <w:r w:rsidRPr="009A3769">
        <w:rPr>
          <w:rFonts w:ascii="Helvetica" w:eastAsia="Times New Roman" w:hAnsi="Helvetica" w:cs="Helvetica"/>
          <w:color w:val="333333"/>
          <w:sz w:val="20"/>
          <w:szCs w:val="20"/>
          <w:lang w:eastAsia="ru-RU"/>
        </w:rPr>
        <w:t>И задайте свойство </w:t>
      </w:r>
      <w:r w:rsidRPr="009A3769">
        <w:rPr>
          <w:rFonts w:ascii="Consolas" w:eastAsia="Times New Roman" w:hAnsi="Consolas" w:cs="Courier New"/>
          <w:color w:val="DD1144"/>
          <w:sz w:val="18"/>
          <w:szCs w:val="18"/>
          <w:bdr w:val="single" w:sz="6" w:space="2" w:color="E1E1E8" w:frame="1"/>
          <w:shd w:val="clear" w:color="auto" w:fill="F7F7F9"/>
          <w:lang w:eastAsia="ru-RU"/>
        </w:rPr>
        <w:t>clip</w:t>
      </w:r>
      <w:r w:rsidRPr="009A3769">
        <w:rPr>
          <w:rFonts w:ascii="Helvetica" w:eastAsia="Times New Roman" w:hAnsi="Helvetica" w:cs="Helvetica"/>
          <w:color w:val="333333"/>
          <w:sz w:val="20"/>
          <w:szCs w:val="20"/>
          <w:lang w:eastAsia="ru-RU"/>
        </w:rPr>
        <w:t> со значением </w:t>
      </w:r>
      <w:r w:rsidRPr="009A3769">
        <w:rPr>
          <w:rFonts w:ascii="Consolas" w:eastAsia="Times New Roman" w:hAnsi="Consolas" w:cs="Courier New"/>
          <w:color w:val="DD1144"/>
          <w:sz w:val="18"/>
          <w:szCs w:val="18"/>
          <w:bdr w:val="single" w:sz="6" w:space="2" w:color="E1E1E8" w:frame="1"/>
          <w:shd w:val="clear" w:color="auto" w:fill="F7F7F9"/>
          <w:lang w:eastAsia="ru-RU"/>
        </w:rPr>
        <w:t>rect(40px, 40px, auto, auto)</w:t>
      </w:r>
      <w:r w:rsidRPr="009A3769">
        <w:rPr>
          <w:rFonts w:ascii="Helvetica" w:eastAsia="Times New Roman" w:hAnsi="Helvetica" w:cs="Helvetica"/>
          <w:color w:val="333333"/>
          <w:sz w:val="20"/>
          <w:szCs w:val="20"/>
          <w:lang w:eastAsia="ru-RU"/>
        </w:rPr>
        <w:t>.</w:t>
      </w:r>
    </w:p>
    <w:p w14:paraId="480D6655" w14:textId="77777777" w:rsidR="009A3769" w:rsidRPr="009A3769" w:rsidRDefault="009A3769" w:rsidP="00E972F5">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5</w:t>
      </w:r>
      <w:r w:rsidRPr="009A3769">
        <w:rPr>
          <w:rFonts w:ascii="Helvetica" w:eastAsia="Times New Roman" w:hAnsi="Helvetica" w:cs="Helvetica"/>
          <w:color w:val="333333"/>
          <w:sz w:val="20"/>
          <w:szCs w:val="20"/>
          <w:lang w:eastAsia="ru-RU"/>
        </w:rPr>
        <w:t>Задайте всем четырём псевдоэлементам белый (</w:t>
      </w:r>
      <w:r w:rsidRPr="009A3769">
        <w:rPr>
          <w:rFonts w:ascii="Consolas" w:eastAsia="Times New Roman" w:hAnsi="Consolas" w:cs="Courier New"/>
          <w:color w:val="DD1144"/>
          <w:sz w:val="18"/>
          <w:szCs w:val="18"/>
          <w:bdr w:val="single" w:sz="6" w:space="2" w:color="E1E1E8" w:frame="1"/>
          <w:shd w:val="clear" w:color="auto" w:fill="F7F7F9"/>
          <w:lang w:eastAsia="ru-RU"/>
        </w:rPr>
        <w:t>#ffffff</w:t>
      </w:r>
      <w:r w:rsidRPr="009A3769">
        <w:rPr>
          <w:rFonts w:ascii="Helvetica" w:eastAsia="Times New Roman" w:hAnsi="Helvetica" w:cs="Helvetica"/>
          <w:color w:val="333333"/>
          <w:sz w:val="20"/>
          <w:szCs w:val="20"/>
          <w:lang w:eastAsia="ru-RU"/>
        </w:rPr>
        <w:t>) цвет рамки.</w:t>
      </w:r>
    </w:p>
    <w:p w14:paraId="4368AC20" w14:textId="77777777" w:rsidR="009A3769" w:rsidRPr="009A3769" w:rsidRDefault="009A3769" w:rsidP="009A3769">
      <w:pPr>
        <w:rPr>
          <w:lang w:val="en-US"/>
        </w:rPr>
      </w:pPr>
      <w:r w:rsidRPr="009A3769">
        <w:rPr>
          <w:lang w:val="en-US"/>
        </w:rPr>
        <w:t>&lt;!DOCTYPE html&gt;</w:t>
      </w:r>
    </w:p>
    <w:p w14:paraId="21A02F41" w14:textId="77777777" w:rsidR="009A3769" w:rsidRPr="009A3769" w:rsidRDefault="009A3769" w:rsidP="009A3769">
      <w:pPr>
        <w:rPr>
          <w:lang w:val="en-US"/>
        </w:rPr>
      </w:pPr>
      <w:r w:rsidRPr="009A3769">
        <w:rPr>
          <w:lang w:val="en-US"/>
        </w:rPr>
        <w:t>&lt;html lang="ru"&gt;</w:t>
      </w:r>
    </w:p>
    <w:p w14:paraId="19418C1C" w14:textId="77777777" w:rsidR="009A3769" w:rsidRPr="009A3769" w:rsidRDefault="009A3769" w:rsidP="009A3769">
      <w:pPr>
        <w:rPr>
          <w:lang w:val="en-US"/>
        </w:rPr>
      </w:pPr>
      <w:r w:rsidRPr="009A3769">
        <w:rPr>
          <w:lang w:val="en-US"/>
        </w:rPr>
        <w:t xml:space="preserve">    &lt;head&gt;</w:t>
      </w:r>
    </w:p>
    <w:p w14:paraId="02A8CA32" w14:textId="77777777" w:rsidR="009A3769" w:rsidRPr="009A3769" w:rsidRDefault="009A3769" w:rsidP="009A3769">
      <w:pPr>
        <w:rPr>
          <w:lang w:val="en-US"/>
        </w:rPr>
      </w:pPr>
      <w:r w:rsidRPr="009A3769">
        <w:rPr>
          <w:lang w:val="en-US"/>
        </w:rPr>
        <w:t xml:space="preserve">        &lt;title&gt;</w:t>
      </w:r>
      <w:r>
        <w:t>Закруглённые</w:t>
      </w:r>
      <w:r w:rsidRPr="009A3769">
        <w:rPr>
          <w:lang w:val="en-US"/>
        </w:rPr>
        <w:t xml:space="preserve"> </w:t>
      </w:r>
      <w:r>
        <w:t>внутрь</w:t>
      </w:r>
      <w:r w:rsidRPr="009A3769">
        <w:rPr>
          <w:lang w:val="en-US"/>
        </w:rPr>
        <w:t xml:space="preserve"> </w:t>
      </w:r>
      <w:r>
        <w:t>углы</w:t>
      </w:r>
      <w:r w:rsidRPr="009A3769">
        <w:rPr>
          <w:lang w:val="en-US"/>
        </w:rPr>
        <w:t xml:space="preserve">, </w:t>
      </w:r>
      <w:r>
        <w:t>шаг</w:t>
      </w:r>
      <w:r w:rsidRPr="009A3769">
        <w:rPr>
          <w:lang w:val="en-US"/>
        </w:rPr>
        <w:t xml:space="preserve"> 4&lt;/title&gt;</w:t>
      </w:r>
    </w:p>
    <w:p w14:paraId="2061803C" w14:textId="77777777" w:rsidR="009A3769" w:rsidRPr="009A3769" w:rsidRDefault="009A3769" w:rsidP="009A3769">
      <w:pPr>
        <w:rPr>
          <w:lang w:val="en-US"/>
        </w:rPr>
      </w:pPr>
      <w:r w:rsidRPr="009A3769">
        <w:rPr>
          <w:lang w:val="en-US"/>
        </w:rPr>
        <w:t xml:space="preserve">        &lt;meta charset="utf-8"&gt;</w:t>
      </w:r>
    </w:p>
    <w:p w14:paraId="57814DBF" w14:textId="77777777" w:rsidR="009A3769" w:rsidRPr="009A3769" w:rsidRDefault="009A3769" w:rsidP="009A3769">
      <w:pPr>
        <w:rPr>
          <w:lang w:val="en-US"/>
        </w:rPr>
      </w:pPr>
      <w:r w:rsidRPr="009A3769">
        <w:rPr>
          <w:lang w:val="en-US"/>
        </w:rPr>
        <w:t xml:space="preserve">        &lt;base href="/assets/course76/"&gt;</w:t>
      </w:r>
    </w:p>
    <w:p w14:paraId="169081F7" w14:textId="77777777" w:rsidR="009A3769" w:rsidRPr="009A3769" w:rsidRDefault="009A3769" w:rsidP="009A3769">
      <w:pPr>
        <w:rPr>
          <w:lang w:val="en-US"/>
        </w:rPr>
      </w:pPr>
      <w:r w:rsidRPr="009A3769">
        <w:rPr>
          <w:lang w:val="en-US"/>
        </w:rPr>
        <w:t xml:space="preserve">        &lt;link href="//fonts.googleapis.com/css?family=Lora:italic&amp;subset=latin,cyrillic" rel="stylesheet" type="text/css"&gt;</w:t>
      </w:r>
    </w:p>
    <w:p w14:paraId="40D69196" w14:textId="77777777" w:rsidR="009A3769" w:rsidRPr="009A3769" w:rsidRDefault="009A3769" w:rsidP="009A3769">
      <w:pPr>
        <w:rPr>
          <w:lang w:val="en-US"/>
        </w:rPr>
      </w:pPr>
      <w:r w:rsidRPr="009A3769">
        <w:rPr>
          <w:lang w:val="en-US"/>
        </w:rPr>
        <w:t xml:space="preserve">    &lt;/head&gt;</w:t>
      </w:r>
    </w:p>
    <w:p w14:paraId="029BEB75" w14:textId="77777777" w:rsidR="009A3769" w:rsidRPr="009A3769" w:rsidRDefault="009A3769" w:rsidP="009A3769">
      <w:pPr>
        <w:rPr>
          <w:lang w:val="en-US"/>
        </w:rPr>
      </w:pPr>
      <w:r w:rsidRPr="009A3769">
        <w:rPr>
          <w:lang w:val="en-US"/>
        </w:rPr>
        <w:t xml:space="preserve">    &lt;body&gt;</w:t>
      </w:r>
    </w:p>
    <w:p w14:paraId="32A49151" w14:textId="77777777" w:rsidR="009A3769" w:rsidRPr="009A3769" w:rsidRDefault="009A3769" w:rsidP="009A3769">
      <w:pPr>
        <w:rPr>
          <w:lang w:val="en-US"/>
        </w:rPr>
      </w:pPr>
      <w:r w:rsidRPr="009A3769">
        <w:rPr>
          <w:lang w:val="en-US"/>
        </w:rPr>
        <w:t xml:space="preserve">        &lt;blockquote class="outer"&gt;</w:t>
      </w:r>
    </w:p>
    <w:p w14:paraId="6E67918A" w14:textId="77777777" w:rsidR="009A3769" w:rsidRDefault="009A3769" w:rsidP="009A3769">
      <w:r w:rsidRPr="009A3769">
        <w:rPr>
          <w:lang w:val="en-US"/>
        </w:rPr>
        <w:t xml:space="preserve">            </w:t>
      </w:r>
      <w:r>
        <w:t>&lt;div class="inner"&gt;</w:t>
      </w:r>
    </w:p>
    <w:p w14:paraId="1647460F" w14:textId="77777777" w:rsidR="009A3769" w:rsidRDefault="009A3769" w:rsidP="009A3769">
      <w:r>
        <w:t xml:space="preserve">                &lt;p&gt;Любую теорию можно согласовать с любым фактом, если принять некоторые дополнительные допущения.&lt;/p&gt;</w:t>
      </w:r>
    </w:p>
    <w:p w14:paraId="475768B8" w14:textId="77777777" w:rsidR="009A3769" w:rsidRPr="009A3769" w:rsidRDefault="009A3769" w:rsidP="009A3769">
      <w:pPr>
        <w:rPr>
          <w:lang w:val="en-US"/>
        </w:rPr>
      </w:pPr>
      <w:r>
        <w:t xml:space="preserve">                </w:t>
      </w:r>
      <w:r w:rsidRPr="009A3769">
        <w:rPr>
          <w:lang w:val="en-US"/>
        </w:rPr>
        <w:t>&lt;footer&gt;</w:t>
      </w:r>
    </w:p>
    <w:p w14:paraId="7F592851" w14:textId="77777777" w:rsidR="009A3769" w:rsidRPr="009A3769" w:rsidRDefault="009A3769" w:rsidP="009A3769">
      <w:pPr>
        <w:rPr>
          <w:lang w:val="en-US"/>
        </w:rPr>
      </w:pPr>
      <w:r w:rsidRPr="009A3769">
        <w:rPr>
          <w:lang w:val="en-US"/>
        </w:rPr>
        <w:t xml:space="preserve">                    &lt;a href=""&gt;— </w:t>
      </w:r>
      <w:r>
        <w:t>Хантер</w:t>
      </w:r>
      <w:r w:rsidRPr="009A3769">
        <w:rPr>
          <w:lang w:val="en-US"/>
        </w:rPr>
        <w:t xml:space="preserve"> </w:t>
      </w:r>
      <w:r>
        <w:t>С</w:t>
      </w:r>
      <w:r w:rsidRPr="009A3769">
        <w:rPr>
          <w:lang w:val="en-US"/>
        </w:rPr>
        <w:t xml:space="preserve">. </w:t>
      </w:r>
      <w:r>
        <w:t>Томпсон</w:t>
      </w:r>
      <w:r w:rsidRPr="009A3769">
        <w:rPr>
          <w:lang w:val="en-US"/>
        </w:rPr>
        <w:t>&lt;/a&gt;</w:t>
      </w:r>
    </w:p>
    <w:p w14:paraId="1A6CA496" w14:textId="77777777" w:rsidR="009A3769" w:rsidRPr="009A3769" w:rsidRDefault="009A3769" w:rsidP="009A3769">
      <w:pPr>
        <w:rPr>
          <w:lang w:val="en-US"/>
        </w:rPr>
      </w:pPr>
      <w:r w:rsidRPr="009A3769">
        <w:rPr>
          <w:lang w:val="en-US"/>
        </w:rPr>
        <w:t xml:space="preserve">                &lt;/footer&gt;</w:t>
      </w:r>
    </w:p>
    <w:p w14:paraId="54F2DD64" w14:textId="77777777" w:rsidR="009A3769" w:rsidRPr="009A3769" w:rsidRDefault="009A3769" w:rsidP="009A3769">
      <w:pPr>
        <w:rPr>
          <w:lang w:val="en-US"/>
        </w:rPr>
      </w:pPr>
      <w:r w:rsidRPr="009A3769">
        <w:rPr>
          <w:lang w:val="en-US"/>
        </w:rPr>
        <w:t xml:space="preserve">            &lt;/div&gt;</w:t>
      </w:r>
    </w:p>
    <w:p w14:paraId="04242970" w14:textId="77777777" w:rsidR="009A3769" w:rsidRPr="009A3769" w:rsidRDefault="009A3769" w:rsidP="009A3769">
      <w:pPr>
        <w:rPr>
          <w:lang w:val="en-US"/>
        </w:rPr>
      </w:pPr>
      <w:r w:rsidRPr="009A3769">
        <w:rPr>
          <w:lang w:val="en-US"/>
        </w:rPr>
        <w:t xml:space="preserve">        &lt;/blockquote&gt;</w:t>
      </w:r>
    </w:p>
    <w:p w14:paraId="7A565492" w14:textId="77777777" w:rsidR="009A3769" w:rsidRPr="009A3769" w:rsidRDefault="009A3769" w:rsidP="009A3769">
      <w:pPr>
        <w:rPr>
          <w:lang w:val="en-US"/>
        </w:rPr>
      </w:pPr>
      <w:r w:rsidRPr="009A3769">
        <w:rPr>
          <w:lang w:val="en-US"/>
        </w:rPr>
        <w:t xml:space="preserve">    &lt;/body&gt;</w:t>
      </w:r>
    </w:p>
    <w:p w14:paraId="761E5E09" w14:textId="1B835B5F" w:rsidR="00C32178" w:rsidRDefault="009A3769" w:rsidP="009A3769">
      <w:pPr>
        <w:rPr>
          <w:lang w:val="en-US"/>
        </w:rPr>
      </w:pPr>
      <w:r w:rsidRPr="009A3769">
        <w:rPr>
          <w:lang w:val="en-US"/>
        </w:rPr>
        <w:t>&lt;/html&gt;</w:t>
      </w:r>
    </w:p>
    <w:p w14:paraId="19550F1A" w14:textId="6F3105C6" w:rsidR="009A3769" w:rsidRDefault="009A3769" w:rsidP="009A3769">
      <w:pPr>
        <w:rPr>
          <w:lang w:val="en-US"/>
        </w:rPr>
      </w:pPr>
    </w:p>
    <w:p w14:paraId="14C1A46A" w14:textId="77777777" w:rsidR="009A3769" w:rsidRPr="009A3769" w:rsidRDefault="009A3769" w:rsidP="009A3769">
      <w:pPr>
        <w:rPr>
          <w:lang w:val="en-US"/>
        </w:rPr>
      </w:pPr>
      <w:r w:rsidRPr="009A3769">
        <w:rPr>
          <w:lang w:val="en-US"/>
        </w:rPr>
        <w:t>html,</w:t>
      </w:r>
    </w:p>
    <w:p w14:paraId="63CD226A" w14:textId="77777777" w:rsidR="009A3769" w:rsidRPr="009A3769" w:rsidRDefault="009A3769" w:rsidP="009A3769">
      <w:pPr>
        <w:rPr>
          <w:lang w:val="en-US"/>
        </w:rPr>
      </w:pPr>
      <w:r w:rsidRPr="009A3769">
        <w:rPr>
          <w:lang w:val="en-US"/>
        </w:rPr>
        <w:t>body {</w:t>
      </w:r>
    </w:p>
    <w:p w14:paraId="4FAE2748" w14:textId="77777777" w:rsidR="009A3769" w:rsidRPr="009A3769" w:rsidRDefault="009A3769" w:rsidP="009A3769">
      <w:pPr>
        <w:rPr>
          <w:lang w:val="en-US"/>
        </w:rPr>
      </w:pPr>
      <w:r w:rsidRPr="009A3769">
        <w:rPr>
          <w:lang w:val="en-US"/>
        </w:rPr>
        <w:lastRenderedPageBreak/>
        <w:t xml:space="preserve">    margin: 0;</w:t>
      </w:r>
    </w:p>
    <w:p w14:paraId="6725C8C6" w14:textId="77777777" w:rsidR="009A3769" w:rsidRPr="009A3769" w:rsidRDefault="009A3769" w:rsidP="009A3769">
      <w:pPr>
        <w:rPr>
          <w:lang w:val="en-US"/>
        </w:rPr>
      </w:pPr>
      <w:r w:rsidRPr="009A3769">
        <w:rPr>
          <w:lang w:val="en-US"/>
        </w:rPr>
        <w:t xml:space="preserve">    padding: 0;</w:t>
      </w:r>
    </w:p>
    <w:p w14:paraId="2F94490B" w14:textId="77777777" w:rsidR="009A3769" w:rsidRPr="009A3769" w:rsidRDefault="009A3769" w:rsidP="009A3769">
      <w:pPr>
        <w:rPr>
          <w:lang w:val="en-US"/>
        </w:rPr>
      </w:pPr>
      <w:r w:rsidRPr="009A3769">
        <w:rPr>
          <w:lang w:val="en-US"/>
        </w:rPr>
        <w:t xml:space="preserve">    font-family: "Lora", serif;</w:t>
      </w:r>
    </w:p>
    <w:p w14:paraId="66C30129" w14:textId="77777777" w:rsidR="009A3769" w:rsidRPr="009A3769" w:rsidRDefault="009A3769" w:rsidP="009A3769">
      <w:pPr>
        <w:rPr>
          <w:lang w:val="en-US"/>
        </w:rPr>
      </w:pPr>
      <w:r w:rsidRPr="009A3769">
        <w:rPr>
          <w:lang w:val="en-US"/>
        </w:rPr>
        <w:t xml:space="preserve">    color: #333333;</w:t>
      </w:r>
    </w:p>
    <w:p w14:paraId="62107DC0" w14:textId="77777777" w:rsidR="009A3769" w:rsidRPr="009A3769" w:rsidRDefault="009A3769" w:rsidP="009A3769">
      <w:pPr>
        <w:rPr>
          <w:lang w:val="en-US"/>
        </w:rPr>
      </w:pPr>
      <w:r w:rsidRPr="009A3769">
        <w:rPr>
          <w:lang w:val="en-US"/>
        </w:rPr>
        <w:t xml:space="preserve">    background-color: rgb(42, 113, 113);</w:t>
      </w:r>
    </w:p>
    <w:p w14:paraId="2DB51242" w14:textId="77777777" w:rsidR="009A3769" w:rsidRPr="009A3769" w:rsidRDefault="009A3769" w:rsidP="009A3769">
      <w:pPr>
        <w:rPr>
          <w:lang w:val="en-US"/>
        </w:rPr>
      </w:pPr>
      <w:r w:rsidRPr="009A3769">
        <w:rPr>
          <w:lang w:val="en-US"/>
        </w:rPr>
        <w:t>}</w:t>
      </w:r>
    </w:p>
    <w:p w14:paraId="168A29D9" w14:textId="77777777" w:rsidR="009A3769" w:rsidRPr="009A3769" w:rsidRDefault="009A3769" w:rsidP="009A3769">
      <w:pPr>
        <w:rPr>
          <w:lang w:val="en-US"/>
        </w:rPr>
      </w:pPr>
    </w:p>
    <w:p w14:paraId="4D742254" w14:textId="77777777" w:rsidR="009A3769" w:rsidRPr="009A3769" w:rsidRDefault="009A3769" w:rsidP="009A3769">
      <w:pPr>
        <w:rPr>
          <w:lang w:val="en-US"/>
        </w:rPr>
      </w:pPr>
      <w:r w:rsidRPr="009A3769">
        <w:rPr>
          <w:lang w:val="en-US"/>
        </w:rPr>
        <w:t>.outer {</w:t>
      </w:r>
    </w:p>
    <w:p w14:paraId="7B55C8B4" w14:textId="77777777" w:rsidR="009A3769" w:rsidRPr="009A3769" w:rsidRDefault="009A3769" w:rsidP="009A3769">
      <w:pPr>
        <w:rPr>
          <w:lang w:val="en-US"/>
        </w:rPr>
      </w:pPr>
      <w:r w:rsidRPr="009A3769">
        <w:rPr>
          <w:lang w:val="en-US"/>
        </w:rPr>
        <w:t xml:space="preserve">    position: relative;</w:t>
      </w:r>
    </w:p>
    <w:p w14:paraId="25019994" w14:textId="77777777" w:rsidR="009A3769" w:rsidRPr="009A3769" w:rsidRDefault="009A3769" w:rsidP="009A3769">
      <w:pPr>
        <w:rPr>
          <w:lang w:val="en-US"/>
        </w:rPr>
      </w:pPr>
      <w:r w:rsidRPr="009A3769">
        <w:rPr>
          <w:lang w:val="en-US"/>
        </w:rPr>
        <w:t xml:space="preserve">    display: block;</w:t>
      </w:r>
    </w:p>
    <w:p w14:paraId="496D83BA" w14:textId="77777777" w:rsidR="009A3769" w:rsidRPr="009A3769" w:rsidRDefault="009A3769" w:rsidP="009A3769">
      <w:pPr>
        <w:rPr>
          <w:lang w:val="en-US"/>
        </w:rPr>
      </w:pPr>
      <w:r w:rsidRPr="009A3769">
        <w:rPr>
          <w:lang w:val="en-US"/>
        </w:rPr>
        <w:t xml:space="preserve">    max-width: 320px;</w:t>
      </w:r>
    </w:p>
    <w:p w14:paraId="096362EC" w14:textId="77777777" w:rsidR="009A3769" w:rsidRPr="009A3769" w:rsidRDefault="009A3769" w:rsidP="009A3769">
      <w:pPr>
        <w:rPr>
          <w:lang w:val="en-US"/>
        </w:rPr>
      </w:pPr>
      <w:r w:rsidRPr="009A3769">
        <w:rPr>
          <w:lang w:val="en-US"/>
        </w:rPr>
        <w:t xml:space="preserve">    margin: 50px auto 0;</w:t>
      </w:r>
    </w:p>
    <w:p w14:paraId="44D69DDF" w14:textId="77777777" w:rsidR="009A3769" w:rsidRPr="009A3769" w:rsidRDefault="009A3769" w:rsidP="009A3769">
      <w:pPr>
        <w:rPr>
          <w:lang w:val="en-US"/>
        </w:rPr>
      </w:pPr>
      <w:r w:rsidRPr="009A3769">
        <w:rPr>
          <w:lang w:val="en-US"/>
        </w:rPr>
        <w:t xml:space="preserve">    padding: 20px 0;</w:t>
      </w:r>
    </w:p>
    <w:p w14:paraId="78735F4E" w14:textId="77777777" w:rsidR="009A3769" w:rsidRPr="009A3769" w:rsidRDefault="009A3769" w:rsidP="009A3769">
      <w:pPr>
        <w:rPr>
          <w:lang w:val="en-US"/>
        </w:rPr>
      </w:pPr>
      <w:r w:rsidRPr="009A3769">
        <w:rPr>
          <w:lang w:val="en-US"/>
        </w:rPr>
        <w:t xml:space="preserve">    background-color: #ffffff;</w:t>
      </w:r>
    </w:p>
    <w:p w14:paraId="7D1C37BB" w14:textId="77777777" w:rsidR="009A3769" w:rsidRPr="009A3769" w:rsidRDefault="009A3769" w:rsidP="009A3769">
      <w:pPr>
        <w:rPr>
          <w:lang w:val="en-US"/>
        </w:rPr>
      </w:pPr>
      <w:r w:rsidRPr="009A3769">
        <w:rPr>
          <w:lang w:val="en-US"/>
        </w:rPr>
        <w:t xml:space="preserve">    border: 1px solid #888888;</w:t>
      </w:r>
    </w:p>
    <w:p w14:paraId="3E92FFA3" w14:textId="77777777" w:rsidR="009A3769" w:rsidRPr="009A3769" w:rsidRDefault="009A3769" w:rsidP="009A3769">
      <w:pPr>
        <w:rPr>
          <w:lang w:val="en-US"/>
        </w:rPr>
      </w:pPr>
      <w:r w:rsidRPr="009A3769">
        <w:rPr>
          <w:lang w:val="en-US"/>
        </w:rPr>
        <w:t xml:space="preserve">    border-width: 1px 0;</w:t>
      </w:r>
    </w:p>
    <w:p w14:paraId="2865F00D" w14:textId="77777777" w:rsidR="009A3769" w:rsidRPr="009A3769" w:rsidRDefault="009A3769" w:rsidP="009A3769">
      <w:pPr>
        <w:rPr>
          <w:lang w:val="en-US"/>
        </w:rPr>
      </w:pPr>
      <w:r w:rsidRPr="009A3769">
        <w:rPr>
          <w:lang w:val="en-US"/>
        </w:rPr>
        <w:t>}</w:t>
      </w:r>
    </w:p>
    <w:p w14:paraId="69B6E269" w14:textId="77777777" w:rsidR="009A3769" w:rsidRPr="009A3769" w:rsidRDefault="009A3769" w:rsidP="009A3769">
      <w:pPr>
        <w:rPr>
          <w:lang w:val="en-US"/>
        </w:rPr>
      </w:pPr>
    </w:p>
    <w:p w14:paraId="2818BF1F" w14:textId="77777777" w:rsidR="009A3769" w:rsidRPr="009A3769" w:rsidRDefault="009A3769" w:rsidP="009A3769">
      <w:pPr>
        <w:rPr>
          <w:lang w:val="en-US"/>
        </w:rPr>
      </w:pPr>
      <w:r w:rsidRPr="009A3769">
        <w:rPr>
          <w:lang w:val="en-US"/>
        </w:rPr>
        <w:t>.inner {</w:t>
      </w:r>
    </w:p>
    <w:p w14:paraId="5868CE18" w14:textId="77777777" w:rsidR="009A3769" w:rsidRPr="009A3769" w:rsidRDefault="009A3769" w:rsidP="009A3769">
      <w:pPr>
        <w:rPr>
          <w:lang w:val="en-US"/>
        </w:rPr>
      </w:pPr>
      <w:r w:rsidRPr="009A3769">
        <w:rPr>
          <w:lang w:val="en-US"/>
        </w:rPr>
        <w:t xml:space="preserve">    position: relative;</w:t>
      </w:r>
    </w:p>
    <w:p w14:paraId="47B753A6" w14:textId="77777777" w:rsidR="009A3769" w:rsidRPr="009A3769" w:rsidRDefault="009A3769" w:rsidP="009A3769">
      <w:pPr>
        <w:rPr>
          <w:lang w:val="en-US"/>
        </w:rPr>
      </w:pPr>
      <w:r w:rsidRPr="009A3769">
        <w:rPr>
          <w:lang w:val="en-US"/>
        </w:rPr>
        <w:t xml:space="preserve">    padding: 0px 40px;</w:t>
      </w:r>
    </w:p>
    <w:p w14:paraId="5F10D47B" w14:textId="77777777" w:rsidR="009A3769" w:rsidRPr="009A3769" w:rsidRDefault="009A3769" w:rsidP="009A3769">
      <w:pPr>
        <w:rPr>
          <w:lang w:val="en-US"/>
        </w:rPr>
      </w:pPr>
      <w:r w:rsidRPr="009A3769">
        <w:rPr>
          <w:lang w:val="en-US"/>
        </w:rPr>
        <w:t xml:space="preserve">    font-style: italic;</w:t>
      </w:r>
    </w:p>
    <w:p w14:paraId="23B44FF9" w14:textId="77777777" w:rsidR="009A3769" w:rsidRPr="009A3769" w:rsidRDefault="009A3769" w:rsidP="009A3769">
      <w:pPr>
        <w:rPr>
          <w:lang w:val="en-US"/>
        </w:rPr>
      </w:pPr>
      <w:r w:rsidRPr="009A3769">
        <w:rPr>
          <w:lang w:val="en-US"/>
        </w:rPr>
        <w:t xml:space="preserve">    background-color: #ffffff;</w:t>
      </w:r>
    </w:p>
    <w:p w14:paraId="576CBC67" w14:textId="77777777" w:rsidR="009A3769" w:rsidRPr="009A3769" w:rsidRDefault="009A3769" w:rsidP="009A3769">
      <w:pPr>
        <w:rPr>
          <w:lang w:val="en-US"/>
        </w:rPr>
      </w:pPr>
      <w:r w:rsidRPr="009A3769">
        <w:rPr>
          <w:lang w:val="en-US"/>
        </w:rPr>
        <w:t>}</w:t>
      </w:r>
    </w:p>
    <w:p w14:paraId="0184970F" w14:textId="77777777" w:rsidR="009A3769" w:rsidRPr="009A3769" w:rsidRDefault="009A3769" w:rsidP="009A3769">
      <w:pPr>
        <w:rPr>
          <w:lang w:val="en-US"/>
        </w:rPr>
      </w:pPr>
    </w:p>
    <w:p w14:paraId="56A3D38B" w14:textId="77777777" w:rsidR="009A3769" w:rsidRPr="009A3769" w:rsidRDefault="009A3769" w:rsidP="009A3769">
      <w:pPr>
        <w:rPr>
          <w:lang w:val="en-US"/>
        </w:rPr>
      </w:pPr>
      <w:r w:rsidRPr="009A3769">
        <w:rPr>
          <w:lang w:val="en-US"/>
        </w:rPr>
        <w:t>.inner p {</w:t>
      </w:r>
    </w:p>
    <w:p w14:paraId="65F76512" w14:textId="77777777" w:rsidR="009A3769" w:rsidRPr="009A3769" w:rsidRDefault="009A3769" w:rsidP="009A3769">
      <w:pPr>
        <w:rPr>
          <w:lang w:val="en-US"/>
        </w:rPr>
      </w:pPr>
      <w:r w:rsidRPr="009A3769">
        <w:rPr>
          <w:lang w:val="en-US"/>
        </w:rPr>
        <w:t xml:space="preserve">    margin: 0 0 1.0em;</w:t>
      </w:r>
    </w:p>
    <w:p w14:paraId="5EED4638" w14:textId="77777777" w:rsidR="009A3769" w:rsidRPr="009A3769" w:rsidRDefault="009A3769" w:rsidP="009A3769">
      <w:pPr>
        <w:rPr>
          <w:lang w:val="en-US"/>
        </w:rPr>
      </w:pPr>
      <w:r w:rsidRPr="009A3769">
        <w:rPr>
          <w:lang w:val="en-US"/>
        </w:rPr>
        <w:t xml:space="preserve">    font-size: 1.5em;</w:t>
      </w:r>
    </w:p>
    <w:p w14:paraId="4FABB4A6" w14:textId="77777777" w:rsidR="009A3769" w:rsidRPr="009A3769" w:rsidRDefault="009A3769" w:rsidP="009A3769">
      <w:pPr>
        <w:rPr>
          <w:lang w:val="en-US"/>
        </w:rPr>
      </w:pPr>
      <w:r w:rsidRPr="009A3769">
        <w:rPr>
          <w:lang w:val="en-US"/>
        </w:rPr>
        <w:t>}</w:t>
      </w:r>
    </w:p>
    <w:p w14:paraId="093E2A23" w14:textId="77777777" w:rsidR="009A3769" w:rsidRPr="009A3769" w:rsidRDefault="009A3769" w:rsidP="009A3769">
      <w:pPr>
        <w:rPr>
          <w:lang w:val="en-US"/>
        </w:rPr>
      </w:pPr>
    </w:p>
    <w:p w14:paraId="30E32E6C" w14:textId="77777777" w:rsidR="009A3769" w:rsidRPr="009A3769" w:rsidRDefault="009A3769" w:rsidP="009A3769">
      <w:pPr>
        <w:rPr>
          <w:lang w:val="en-US"/>
        </w:rPr>
      </w:pPr>
      <w:r w:rsidRPr="009A3769">
        <w:rPr>
          <w:lang w:val="en-US"/>
        </w:rPr>
        <w:t>.inner footer {</w:t>
      </w:r>
    </w:p>
    <w:p w14:paraId="1678B76F" w14:textId="77777777" w:rsidR="009A3769" w:rsidRPr="009A3769" w:rsidRDefault="009A3769" w:rsidP="009A3769">
      <w:pPr>
        <w:rPr>
          <w:lang w:val="en-US"/>
        </w:rPr>
      </w:pPr>
      <w:r w:rsidRPr="009A3769">
        <w:rPr>
          <w:lang w:val="en-US"/>
        </w:rPr>
        <w:t xml:space="preserve">    display: block;</w:t>
      </w:r>
    </w:p>
    <w:p w14:paraId="3021DAC4" w14:textId="77777777" w:rsidR="009A3769" w:rsidRPr="009A3769" w:rsidRDefault="009A3769" w:rsidP="009A3769">
      <w:pPr>
        <w:rPr>
          <w:lang w:val="en-US"/>
        </w:rPr>
      </w:pPr>
      <w:r w:rsidRPr="009A3769">
        <w:rPr>
          <w:lang w:val="en-US"/>
        </w:rPr>
        <w:t xml:space="preserve">    text-align: right;</w:t>
      </w:r>
    </w:p>
    <w:p w14:paraId="1DD268F2" w14:textId="77777777" w:rsidR="009A3769" w:rsidRPr="009A3769" w:rsidRDefault="009A3769" w:rsidP="009A3769">
      <w:pPr>
        <w:rPr>
          <w:lang w:val="en-US"/>
        </w:rPr>
      </w:pPr>
      <w:r w:rsidRPr="009A3769">
        <w:rPr>
          <w:lang w:val="en-US"/>
        </w:rPr>
        <w:t>}</w:t>
      </w:r>
    </w:p>
    <w:p w14:paraId="2C10DA4A" w14:textId="77777777" w:rsidR="009A3769" w:rsidRPr="009A3769" w:rsidRDefault="009A3769" w:rsidP="009A3769">
      <w:pPr>
        <w:rPr>
          <w:lang w:val="en-US"/>
        </w:rPr>
      </w:pPr>
    </w:p>
    <w:p w14:paraId="1D932293" w14:textId="77777777" w:rsidR="009A3769" w:rsidRPr="009A3769" w:rsidRDefault="009A3769" w:rsidP="009A3769">
      <w:pPr>
        <w:rPr>
          <w:lang w:val="en-US"/>
        </w:rPr>
      </w:pPr>
      <w:r w:rsidRPr="009A3769">
        <w:rPr>
          <w:lang w:val="en-US"/>
        </w:rPr>
        <w:t>.inner footer a {</w:t>
      </w:r>
    </w:p>
    <w:p w14:paraId="30A22524" w14:textId="77777777" w:rsidR="009A3769" w:rsidRPr="009A3769" w:rsidRDefault="009A3769" w:rsidP="009A3769">
      <w:pPr>
        <w:rPr>
          <w:lang w:val="en-US"/>
        </w:rPr>
      </w:pPr>
      <w:r w:rsidRPr="009A3769">
        <w:rPr>
          <w:lang w:val="en-US"/>
        </w:rPr>
        <w:t xml:space="preserve">    text-decoration: none;</w:t>
      </w:r>
    </w:p>
    <w:p w14:paraId="57779158" w14:textId="77777777" w:rsidR="009A3769" w:rsidRPr="009A3769" w:rsidRDefault="009A3769" w:rsidP="009A3769">
      <w:pPr>
        <w:rPr>
          <w:lang w:val="en-US"/>
        </w:rPr>
      </w:pPr>
      <w:r w:rsidRPr="009A3769">
        <w:rPr>
          <w:lang w:val="en-US"/>
        </w:rPr>
        <w:t xml:space="preserve">    color: #333333;</w:t>
      </w:r>
    </w:p>
    <w:p w14:paraId="210FD0CF" w14:textId="77777777" w:rsidR="009A3769" w:rsidRPr="009A3769" w:rsidRDefault="009A3769" w:rsidP="009A3769">
      <w:pPr>
        <w:rPr>
          <w:lang w:val="en-US"/>
        </w:rPr>
      </w:pPr>
      <w:r w:rsidRPr="009A3769">
        <w:rPr>
          <w:lang w:val="en-US"/>
        </w:rPr>
        <w:t>}</w:t>
      </w:r>
    </w:p>
    <w:p w14:paraId="76CA67FE" w14:textId="77777777" w:rsidR="009A3769" w:rsidRPr="009A3769" w:rsidRDefault="009A3769" w:rsidP="009A3769">
      <w:pPr>
        <w:rPr>
          <w:lang w:val="en-US"/>
        </w:rPr>
      </w:pPr>
    </w:p>
    <w:p w14:paraId="4E047076" w14:textId="77777777" w:rsidR="009A3769" w:rsidRPr="009A3769" w:rsidRDefault="009A3769" w:rsidP="009A3769">
      <w:pPr>
        <w:rPr>
          <w:lang w:val="en-US"/>
        </w:rPr>
      </w:pPr>
      <w:r w:rsidRPr="009A3769">
        <w:rPr>
          <w:lang w:val="en-US"/>
        </w:rPr>
        <w:t>.inner {</w:t>
      </w:r>
    </w:p>
    <w:p w14:paraId="1B5B3C01" w14:textId="77777777" w:rsidR="009A3769" w:rsidRPr="009A3769" w:rsidRDefault="009A3769" w:rsidP="009A3769">
      <w:pPr>
        <w:rPr>
          <w:lang w:val="en-US"/>
        </w:rPr>
      </w:pPr>
      <w:r w:rsidRPr="009A3769">
        <w:rPr>
          <w:lang w:val="en-US"/>
        </w:rPr>
        <w:t xml:space="preserve">    margin: 0 -20px;</w:t>
      </w:r>
    </w:p>
    <w:p w14:paraId="1619C3BD" w14:textId="77777777" w:rsidR="009A3769" w:rsidRPr="009A3769" w:rsidRDefault="009A3769" w:rsidP="009A3769">
      <w:pPr>
        <w:rPr>
          <w:lang w:val="en-US"/>
        </w:rPr>
      </w:pPr>
      <w:r w:rsidRPr="009A3769">
        <w:rPr>
          <w:lang w:val="en-US"/>
        </w:rPr>
        <w:t>}</w:t>
      </w:r>
    </w:p>
    <w:p w14:paraId="7576E72C" w14:textId="77777777" w:rsidR="009A3769" w:rsidRPr="009A3769" w:rsidRDefault="009A3769" w:rsidP="009A3769">
      <w:pPr>
        <w:rPr>
          <w:lang w:val="en-US"/>
        </w:rPr>
      </w:pPr>
    </w:p>
    <w:p w14:paraId="6D8F880E" w14:textId="77777777" w:rsidR="009A3769" w:rsidRPr="009A3769" w:rsidRDefault="009A3769" w:rsidP="009A3769">
      <w:pPr>
        <w:rPr>
          <w:lang w:val="en-US"/>
        </w:rPr>
      </w:pPr>
      <w:r w:rsidRPr="009A3769">
        <w:rPr>
          <w:lang w:val="en-US"/>
        </w:rPr>
        <w:t>.inner::before,</w:t>
      </w:r>
    </w:p>
    <w:p w14:paraId="366371B4" w14:textId="77777777" w:rsidR="009A3769" w:rsidRPr="009A3769" w:rsidRDefault="009A3769" w:rsidP="009A3769">
      <w:pPr>
        <w:rPr>
          <w:lang w:val="en-US"/>
        </w:rPr>
      </w:pPr>
      <w:r w:rsidRPr="009A3769">
        <w:rPr>
          <w:lang w:val="en-US"/>
        </w:rPr>
        <w:t>.inner::after,</w:t>
      </w:r>
    </w:p>
    <w:p w14:paraId="200DE088" w14:textId="77777777" w:rsidR="009A3769" w:rsidRPr="009A3769" w:rsidRDefault="009A3769" w:rsidP="009A3769">
      <w:pPr>
        <w:rPr>
          <w:lang w:val="en-US"/>
        </w:rPr>
      </w:pPr>
      <w:r w:rsidRPr="009A3769">
        <w:rPr>
          <w:lang w:val="en-US"/>
        </w:rPr>
        <w:t>.outer::before,</w:t>
      </w:r>
    </w:p>
    <w:p w14:paraId="4F6B8896" w14:textId="77777777" w:rsidR="009A3769" w:rsidRPr="009A3769" w:rsidRDefault="009A3769" w:rsidP="009A3769">
      <w:pPr>
        <w:rPr>
          <w:lang w:val="en-US"/>
        </w:rPr>
      </w:pPr>
      <w:r w:rsidRPr="009A3769">
        <w:rPr>
          <w:lang w:val="en-US"/>
        </w:rPr>
        <w:t>.outer::after {</w:t>
      </w:r>
    </w:p>
    <w:p w14:paraId="6B63D1C2" w14:textId="77777777" w:rsidR="009A3769" w:rsidRPr="009A3769" w:rsidRDefault="009A3769" w:rsidP="009A3769">
      <w:pPr>
        <w:rPr>
          <w:lang w:val="en-US"/>
        </w:rPr>
      </w:pPr>
      <w:r w:rsidRPr="009A3769">
        <w:rPr>
          <w:lang w:val="en-US"/>
        </w:rPr>
        <w:t xml:space="preserve">    content: "";</w:t>
      </w:r>
    </w:p>
    <w:p w14:paraId="6F72F590" w14:textId="77777777" w:rsidR="009A3769" w:rsidRPr="009A3769" w:rsidRDefault="009A3769" w:rsidP="009A3769">
      <w:pPr>
        <w:rPr>
          <w:lang w:val="en-US"/>
        </w:rPr>
      </w:pPr>
      <w:r w:rsidRPr="009A3769">
        <w:rPr>
          <w:lang w:val="en-US"/>
        </w:rPr>
        <w:t xml:space="preserve">    position: absolute;</w:t>
      </w:r>
    </w:p>
    <w:p w14:paraId="28437958" w14:textId="77777777" w:rsidR="009A3769" w:rsidRPr="009A3769" w:rsidRDefault="009A3769" w:rsidP="009A3769">
      <w:pPr>
        <w:rPr>
          <w:lang w:val="en-US"/>
        </w:rPr>
      </w:pPr>
      <w:r w:rsidRPr="009A3769">
        <w:rPr>
          <w:lang w:val="en-US"/>
        </w:rPr>
        <w:t xml:space="preserve">    z-index: 1;</w:t>
      </w:r>
    </w:p>
    <w:p w14:paraId="3F92EB54" w14:textId="77777777" w:rsidR="009A3769" w:rsidRPr="009A3769" w:rsidRDefault="009A3769" w:rsidP="009A3769">
      <w:pPr>
        <w:rPr>
          <w:lang w:val="en-US"/>
        </w:rPr>
      </w:pPr>
      <w:r w:rsidRPr="009A3769">
        <w:rPr>
          <w:lang w:val="en-US"/>
        </w:rPr>
        <w:t xml:space="preserve">    width: 80px;</w:t>
      </w:r>
    </w:p>
    <w:p w14:paraId="025ABE80" w14:textId="77777777" w:rsidR="009A3769" w:rsidRPr="009A3769" w:rsidRDefault="009A3769" w:rsidP="009A3769">
      <w:pPr>
        <w:rPr>
          <w:lang w:val="en-US"/>
        </w:rPr>
      </w:pPr>
      <w:r w:rsidRPr="009A3769">
        <w:rPr>
          <w:lang w:val="en-US"/>
        </w:rPr>
        <w:t xml:space="preserve">    height: 80px;</w:t>
      </w:r>
    </w:p>
    <w:p w14:paraId="6E4AE4D4" w14:textId="77777777" w:rsidR="009A3769" w:rsidRPr="009A3769" w:rsidRDefault="009A3769" w:rsidP="009A3769">
      <w:pPr>
        <w:rPr>
          <w:lang w:val="en-US"/>
        </w:rPr>
      </w:pPr>
      <w:r w:rsidRPr="009A3769">
        <w:rPr>
          <w:lang w:val="en-US"/>
        </w:rPr>
        <w:t xml:space="preserve">    border: 20px solid #000000;</w:t>
      </w:r>
    </w:p>
    <w:p w14:paraId="4A3978ED" w14:textId="77777777" w:rsidR="009A3769" w:rsidRPr="009A3769" w:rsidRDefault="009A3769" w:rsidP="009A3769">
      <w:pPr>
        <w:rPr>
          <w:lang w:val="en-US"/>
        </w:rPr>
      </w:pPr>
      <w:r w:rsidRPr="009A3769">
        <w:rPr>
          <w:lang w:val="en-US"/>
        </w:rPr>
        <w:t xml:space="preserve">    border-radius: 50%;</w:t>
      </w:r>
    </w:p>
    <w:p w14:paraId="19E0F9D6" w14:textId="77777777" w:rsidR="009A3769" w:rsidRPr="009A3769" w:rsidRDefault="009A3769" w:rsidP="009A3769">
      <w:pPr>
        <w:rPr>
          <w:lang w:val="en-US"/>
        </w:rPr>
      </w:pPr>
      <w:r w:rsidRPr="009A3769">
        <w:rPr>
          <w:lang w:val="en-US"/>
        </w:rPr>
        <w:t xml:space="preserve">    box-sizing: border-box;</w:t>
      </w:r>
    </w:p>
    <w:p w14:paraId="66DD4322" w14:textId="77777777" w:rsidR="009A3769" w:rsidRPr="009A3769" w:rsidRDefault="009A3769" w:rsidP="009A3769">
      <w:pPr>
        <w:rPr>
          <w:lang w:val="en-US"/>
        </w:rPr>
      </w:pPr>
      <w:r w:rsidRPr="009A3769">
        <w:rPr>
          <w:lang w:val="en-US"/>
        </w:rPr>
        <w:t xml:space="preserve">    border-color:#ffffff;</w:t>
      </w:r>
    </w:p>
    <w:p w14:paraId="516558A0" w14:textId="77777777" w:rsidR="009A3769" w:rsidRPr="009A3769" w:rsidRDefault="009A3769" w:rsidP="009A3769">
      <w:pPr>
        <w:rPr>
          <w:lang w:val="en-US"/>
        </w:rPr>
      </w:pPr>
      <w:r w:rsidRPr="009A3769">
        <w:rPr>
          <w:lang w:val="en-US"/>
        </w:rPr>
        <w:t>}</w:t>
      </w:r>
    </w:p>
    <w:p w14:paraId="3805D3D5" w14:textId="77777777" w:rsidR="009A3769" w:rsidRPr="009A3769" w:rsidRDefault="009A3769" w:rsidP="009A3769">
      <w:pPr>
        <w:rPr>
          <w:lang w:val="en-US"/>
        </w:rPr>
      </w:pPr>
    </w:p>
    <w:p w14:paraId="529C66D3" w14:textId="77777777" w:rsidR="009A3769" w:rsidRPr="009A3769" w:rsidRDefault="009A3769" w:rsidP="009A3769">
      <w:pPr>
        <w:rPr>
          <w:lang w:val="en-US"/>
        </w:rPr>
      </w:pPr>
      <w:r w:rsidRPr="009A3769">
        <w:rPr>
          <w:lang w:val="en-US"/>
        </w:rPr>
        <w:t>.inner::before {</w:t>
      </w:r>
    </w:p>
    <w:p w14:paraId="55217B53" w14:textId="77777777" w:rsidR="009A3769" w:rsidRPr="009A3769" w:rsidRDefault="009A3769" w:rsidP="009A3769">
      <w:pPr>
        <w:rPr>
          <w:lang w:val="en-US"/>
        </w:rPr>
      </w:pPr>
      <w:r w:rsidRPr="009A3769">
        <w:rPr>
          <w:lang w:val="en-US"/>
        </w:rPr>
        <w:t xml:space="preserve">    bottom: -60px;</w:t>
      </w:r>
    </w:p>
    <w:p w14:paraId="008514B8" w14:textId="77777777" w:rsidR="009A3769" w:rsidRPr="009A3769" w:rsidRDefault="009A3769" w:rsidP="009A3769">
      <w:pPr>
        <w:rPr>
          <w:lang w:val="en-US"/>
        </w:rPr>
      </w:pPr>
      <w:r w:rsidRPr="009A3769">
        <w:rPr>
          <w:lang w:val="en-US"/>
        </w:rPr>
        <w:t xml:space="preserve">    left: -40px;</w:t>
      </w:r>
    </w:p>
    <w:p w14:paraId="0C788A19" w14:textId="77777777" w:rsidR="009A3769" w:rsidRPr="009A3769" w:rsidRDefault="009A3769" w:rsidP="009A3769">
      <w:pPr>
        <w:rPr>
          <w:lang w:val="en-US"/>
        </w:rPr>
      </w:pPr>
      <w:r w:rsidRPr="009A3769">
        <w:rPr>
          <w:lang w:val="en-US"/>
        </w:rPr>
        <w:t xml:space="preserve">    clip: rect(auto, auto, 40px, 40px);</w:t>
      </w:r>
    </w:p>
    <w:p w14:paraId="07569DDB" w14:textId="77777777" w:rsidR="009A3769" w:rsidRPr="009A3769" w:rsidRDefault="009A3769" w:rsidP="009A3769">
      <w:pPr>
        <w:rPr>
          <w:lang w:val="en-US"/>
        </w:rPr>
      </w:pPr>
      <w:r w:rsidRPr="009A3769">
        <w:rPr>
          <w:lang w:val="en-US"/>
        </w:rPr>
        <w:t>}</w:t>
      </w:r>
    </w:p>
    <w:p w14:paraId="20F27F17" w14:textId="77777777" w:rsidR="009A3769" w:rsidRPr="009A3769" w:rsidRDefault="009A3769" w:rsidP="009A3769">
      <w:pPr>
        <w:rPr>
          <w:lang w:val="en-US"/>
        </w:rPr>
      </w:pPr>
    </w:p>
    <w:p w14:paraId="12024ABF" w14:textId="77777777" w:rsidR="009A3769" w:rsidRPr="009A3769" w:rsidRDefault="009A3769" w:rsidP="009A3769">
      <w:pPr>
        <w:rPr>
          <w:lang w:val="en-US"/>
        </w:rPr>
      </w:pPr>
      <w:r w:rsidRPr="009A3769">
        <w:rPr>
          <w:lang w:val="en-US"/>
        </w:rPr>
        <w:t>.inner::after {</w:t>
      </w:r>
    </w:p>
    <w:p w14:paraId="7CFA31C0" w14:textId="77777777" w:rsidR="009A3769" w:rsidRPr="009A3769" w:rsidRDefault="009A3769" w:rsidP="009A3769">
      <w:pPr>
        <w:rPr>
          <w:lang w:val="en-US"/>
        </w:rPr>
      </w:pPr>
      <w:r w:rsidRPr="009A3769">
        <w:rPr>
          <w:lang w:val="en-US"/>
        </w:rPr>
        <w:t xml:space="preserve">    right: -40px;</w:t>
      </w:r>
    </w:p>
    <w:p w14:paraId="25538953" w14:textId="77777777" w:rsidR="009A3769" w:rsidRPr="009A3769" w:rsidRDefault="009A3769" w:rsidP="009A3769">
      <w:pPr>
        <w:rPr>
          <w:lang w:val="en-US"/>
        </w:rPr>
      </w:pPr>
      <w:r w:rsidRPr="009A3769">
        <w:rPr>
          <w:lang w:val="en-US"/>
        </w:rPr>
        <w:t xml:space="preserve">    bottom: -60px;</w:t>
      </w:r>
    </w:p>
    <w:p w14:paraId="10C80D0C" w14:textId="77777777" w:rsidR="009A3769" w:rsidRPr="009A3769" w:rsidRDefault="009A3769" w:rsidP="009A3769">
      <w:pPr>
        <w:rPr>
          <w:lang w:val="en-US"/>
        </w:rPr>
      </w:pPr>
      <w:r w:rsidRPr="009A3769">
        <w:rPr>
          <w:lang w:val="en-US"/>
        </w:rPr>
        <w:t xml:space="preserve">    clip: rect(auto, 40px, 40px, auto);</w:t>
      </w:r>
    </w:p>
    <w:p w14:paraId="65A93B4E" w14:textId="77777777" w:rsidR="009A3769" w:rsidRPr="009A3769" w:rsidRDefault="009A3769" w:rsidP="009A3769">
      <w:pPr>
        <w:rPr>
          <w:lang w:val="en-US"/>
        </w:rPr>
      </w:pPr>
      <w:r w:rsidRPr="009A3769">
        <w:rPr>
          <w:lang w:val="en-US"/>
        </w:rPr>
        <w:t>}</w:t>
      </w:r>
    </w:p>
    <w:p w14:paraId="28551726" w14:textId="77777777" w:rsidR="009A3769" w:rsidRPr="009A3769" w:rsidRDefault="009A3769" w:rsidP="009A3769">
      <w:pPr>
        <w:rPr>
          <w:lang w:val="en-US"/>
        </w:rPr>
      </w:pPr>
    </w:p>
    <w:p w14:paraId="6365D14A" w14:textId="77777777" w:rsidR="009A3769" w:rsidRPr="009A3769" w:rsidRDefault="009A3769" w:rsidP="009A3769">
      <w:pPr>
        <w:rPr>
          <w:lang w:val="en-US"/>
        </w:rPr>
      </w:pPr>
      <w:r w:rsidRPr="009A3769">
        <w:rPr>
          <w:lang w:val="en-US"/>
        </w:rPr>
        <w:t>.outer::before {</w:t>
      </w:r>
    </w:p>
    <w:p w14:paraId="541ADE78" w14:textId="77777777" w:rsidR="009A3769" w:rsidRPr="009A3769" w:rsidRDefault="009A3769" w:rsidP="009A3769">
      <w:pPr>
        <w:rPr>
          <w:lang w:val="en-US"/>
        </w:rPr>
      </w:pPr>
      <w:r w:rsidRPr="009A3769">
        <w:rPr>
          <w:lang w:val="en-US"/>
        </w:rPr>
        <w:t xml:space="preserve">    top: -40px;</w:t>
      </w:r>
    </w:p>
    <w:p w14:paraId="25D59296" w14:textId="77777777" w:rsidR="009A3769" w:rsidRPr="009A3769" w:rsidRDefault="009A3769" w:rsidP="009A3769">
      <w:pPr>
        <w:rPr>
          <w:lang w:val="en-US"/>
        </w:rPr>
      </w:pPr>
      <w:r w:rsidRPr="009A3769">
        <w:rPr>
          <w:lang w:val="en-US"/>
        </w:rPr>
        <w:t xml:space="preserve">    left: -60px;</w:t>
      </w:r>
    </w:p>
    <w:p w14:paraId="0D655B0A" w14:textId="77777777" w:rsidR="009A3769" w:rsidRPr="009A3769" w:rsidRDefault="009A3769" w:rsidP="009A3769">
      <w:pPr>
        <w:rPr>
          <w:lang w:val="en-US"/>
        </w:rPr>
      </w:pPr>
      <w:r w:rsidRPr="009A3769">
        <w:rPr>
          <w:lang w:val="en-US"/>
        </w:rPr>
        <w:t xml:space="preserve">    clip: rect(40px, auto, auto, 40px);</w:t>
      </w:r>
    </w:p>
    <w:p w14:paraId="04623A3F" w14:textId="77777777" w:rsidR="009A3769" w:rsidRPr="009A3769" w:rsidRDefault="009A3769" w:rsidP="009A3769">
      <w:pPr>
        <w:rPr>
          <w:lang w:val="en-US"/>
        </w:rPr>
      </w:pPr>
      <w:r w:rsidRPr="009A3769">
        <w:rPr>
          <w:lang w:val="en-US"/>
        </w:rPr>
        <w:t>}</w:t>
      </w:r>
    </w:p>
    <w:p w14:paraId="47612B6C" w14:textId="77777777" w:rsidR="009A3769" w:rsidRPr="009A3769" w:rsidRDefault="009A3769" w:rsidP="009A3769">
      <w:pPr>
        <w:rPr>
          <w:lang w:val="en-US"/>
        </w:rPr>
      </w:pPr>
    </w:p>
    <w:p w14:paraId="75CBB256" w14:textId="77777777" w:rsidR="009A3769" w:rsidRPr="009A3769" w:rsidRDefault="009A3769" w:rsidP="009A3769">
      <w:pPr>
        <w:rPr>
          <w:lang w:val="en-US"/>
        </w:rPr>
      </w:pPr>
    </w:p>
    <w:p w14:paraId="228580DC" w14:textId="77777777" w:rsidR="009A3769" w:rsidRPr="009A3769" w:rsidRDefault="009A3769" w:rsidP="009A3769">
      <w:pPr>
        <w:rPr>
          <w:lang w:val="en-US"/>
        </w:rPr>
      </w:pPr>
      <w:r w:rsidRPr="009A3769">
        <w:rPr>
          <w:lang w:val="en-US"/>
        </w:rPr>
        <w:t>.outer::after {</w:t>
      </w:r>
    </w:p>
    <w:p w14:paraId="76AD35E2" w14:textId="77777777" w:rsidR="009A3769" w:rsidRPr="009A3769" w:rsidRDefault="009A3769" w:rsidP="009A3769">
      <w:pPr>
        <w:rPr>
          <w:lang w:val="en-US"/>
        </w:rPr>
      </w:pPr>
      <w:r w:rsidRPr="009A3769">
        <w:rPr>
          <w:lang w:val="en-US"/>
        </w:rPr>
        <w:lastRenderedPageBreak/>
        <w:t xml:space="preserve">    content: "";</w:t>
      </w:r>
    </w:p>
    <w:p w14:paraId="6DF9279E" w14:textId="77777777" w:rsidR="009A3769" w:rsidRPr="009A3769" w:rsidRDefault="009A3769" w:rsidP="009A3769">
      <w:pPr>
        <w:rPr>
          <w:lang w:val="en-US"/>
        </w:rPr>
      </w:pPr>
      <w:r w:rsidRPr="009A3769">
        <w:rPr>
          <w:lang w:val="en-US"/>
        </w:rPr>
        <w:t xml:space="preserve">    position: absolute;</w:t>
      </w:r>
    </w:p>
    <w:p w14:paraId="0A71D6CE" w14:textId="77777777" w:rsidR="009A3769" w:rsidRPr="009A3769" w:rsidRDefault="009A3769" w:rsidP="009A3769">
      <w:pPr>
        <w:rPr>
          <w:lang w:val="en-US"/>
        </w:rPr>
      </w:pPr>
      <w:r w:rsidRPr="009A3769">
        <w:rPr>
          <w:lang w:val="en-US"/>
        </w:rPr>
        <w:t xml:space="preserve">    z-index: 1;</w:t>
      </w:r>
    </w:p>
    <w:p w14:paraId="4C4A60CC" w14:textId="77777777" w:rsidR="009A3769" w:rsidRPr="009A3769" w:rsidRDefault="009A3769" w:rsidP="009A3769">
      <w:pPr>
        <w:rPr>
          <w:lang w:val="en-US"/>
        </w:rPr>
      </w:pPr>
      <w:r w:rsidRPr="009A3769">
        <w:rPr>
          <w:lang w:val="en-US"/>
        </w:rPr>
        <w:t xml:space="preserve">    width: 80px;</w:t>
      </w:r>
    </w:p>
    <w:p w14:paraId="5C704248" w14:textId="77777777" w:rsidR="009A3769" w:rsidRPr="009A3769" w:rsidRDefault="009A3769" w:rsidP="009A3769">
      <w:pPr>
        <w:rPr>
          <w:lang w:val="en-US"/>
        </w:rPr>
      </w:pPr>
      <w:r w:rsidRPr="009A3769">
        <w:rPr>
          <w:lang w:val="en-US"/>
        </w:rPr>
        <w:t xml:space="preserve">    height: 80px;</w:t>
      </w:r>
    </w:p>
    <w:p w14:paraId="59ABABA2" w14:textId="77777777" w:rsidR="009A3769" w:rsidRPr="009A3769" w:rsidRDefault="009A3769" w:rsidP="009A3769">
      <w:pPr>
        <w:rPr>
          <w:lang w:val="en-US"/>
        </w:rPr>
      </w:pPr>
      <w:r w:rsidRPr="009A3769">
        <w:rPr>
          <w:lang w:val="en-US"/>
        </w:rPr>
        <w:t xml:space="preserve">    box-sizing: border-box;</w:t>
      </w:r>
    </w:p>
    <w:p w14:paraId="29E439C6" w14:textId="77777777" w:rsidR="009A3769" w:rsidRPr="009A3769" w:rsidRDefault="009A3769" w:rsidP="009A3769">
      <w:pPr>
        <w:rPr>
          <w:lang w:val="en-US"/>
        </w:rPr>
      </w:pPr>
      <w:r w:rsidRPr="009A3769">
        <w:rPr>
          <w:lang w:val="en-US"/>
        </w:rPr>
        <w:t xml:space="preserve">    border-radius:50%;</w:t>
      </w:r>
    </w:p>
    <w:p w14:paraId="33892531" w14:textId="77777777" w:rsidR="009A3769" w:rsidRPr="009A3769" w:rsidRDefault="009A3769" w:rsidP="009A3769">
      <w:pPr>
        <w:rPr>
          <w:lang w:val="en-US"/>
        </w:rPr>
      </w:pPr>
      <w:r w:rsidRPr="009A3769">
        <w:rPr>
          <w:lang w:val="en-US"/>
        </w:rPr>
        <w:t xml:space="preserve">    top:-40px;</w:t>
      </w:r>
    </w:p>
    <w:p w14:paraId="2F648E7C" w14:textId="77777777" w:rsidR="009A3769" w:rsidRPr="009A3769" w:rsidRDefault="009A3769" w:rsidP="009A3769">
      <w:pPr>
        <w:rPr>
          <w:lang w:val="en-US"/>
        </w:rPr>
      </w:pPr>
      <w:r w:rsidRPr="009A3769">
        <w:rPr>
          <w:lang w:val="en-US"/>
        </w:rPr>
        <w:t xml:space="preserve">    right:-60px;</w:t>
      </w:r>
    </w:p>
    <w:p w14:paraId="3FBB020A" w14:textId="77777777" w:rsidR="009A3769" w:rsidRPr="009A3769" w:rsidRDefault="009A3769" w:rsidP="009A3769">
      <w:pPr>
        <w:rPr>
          <w:lang w:val="en-US"/>
        </w:rPr>
      </w:pPr>
      <w:r w:rsidRPr="009A3769">
        <w:rPr>
          <w:lang w:val="en-US"/>
        </w:rPr>
        <w:t xml:space="preserve">    clip:rect(40px, 40px, auto, auto);</w:t>
      </w:r>
    </w:p>
    <w:p w14:paraId="46B77903" w14:textId="6379E63C" w:rsidR="009A3769" w:rsidRPr="00FB59EA" w:rsidRDefault="009A3769" w:rsidP="009A3769">
      <w:r w:rsidRPr="00FB59EA">
        <w:t>}</w:t>
      </w:r>
    </w:p>
    <w:p w14:paraId="568273B9" w14:textId="659E5792" w:rsidR="00FB59EA" w:rsidRPr="00FB59EA" w:rsidRDefault="00FB59EA" w:rsidP="009A3769"/>
    <w:p w14:paraId="2AA81D67" w14:textId="77777777" w:rsidR="00FB59EA" w:rsidRDefault="00FB59EA" w:rsidP="00FB59EA">
      <w:pPr>
        <w:pStyle w:val="2"/>
      </w:pPr>
      <w:r>
        <w:t>Слайдер на CSS, шаг 1 </w:t>
      </w:r>
      <w:r>
        <w:rPr>
          <w:bCs/>
          <w:color w:val="999999"/>
          <w:sz w:val="37"/>
          <w:szCs w:val="37"/>
        </w:rPr>
        <w:t>[20/31]</w:t>
      </w:r>
    </w:p>
    <w:p w14:paraId="0E7CBFFA"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мы будем строить полнофункциональный слайдер на HTML и CSS без применения JavaScript.</w:t>
      </w:r>
    </w:p>
    <w:p w14:paraId="62DD9F34"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такое может быть? Может! Мы воспользуемся приёмом, который возможно встречался вам раньше в </w:t>
      </w:r>
      <w:hyperlink r:id="rId283" w:history="1">
        <w:r>
          <w:rPr>
            <w:rStyle w:val="a6"/>
            <w:rFonts w:ascii="Helvetica" w:hAnsi="Helvetica" w:cs="Helvetica"/>
            <w:color w:val="0088CC"/>
            <w:sz w:val="20"/>
            <w:szCs w:val="20"/>
          </w:rPr>
          <w:t>задании из курса «Селекторы. Часть 3»</w:t>
        </w:r>
      </w:hyperlink>
      <w:r>
        <w:rPr>
          <w:rFonts w:ascii="Helvetica" w:hAnsi="Helvetica" w:cs="Helvetica"/>
          <w:color w:val="333333"/>
          <w:sz w:val="20"/>
          <w:szCs w:val="20"/>
        </w:rPr>
        <w:t>.</w:t>
      </w:r>
    </w:p>
    <w:p w14:paraId="6B316F5F"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обо всём по порядку. Сначала нужно собрать разметку с картинками в нужном виде:</w:t>
      </w:r>
    </w:p>
    <w:p w14:paraId="628A756A" w14:textId="77777777" w:rsidR="00FB59EA" w:rsidRDefault="00FB59EA" w:rsidP="00FB59EA">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картинки располагаются в ряд;</w:t>
      </w:r>
    </w:p>
    <w:p w14:paraId="74C73E8B" w14:textId="77777777" w:rsidR="00FB59EA" w:rsidRDefault="00FB59EA" w:rsidP="00FB59EA">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общего контейнера должно быть задано свойство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скрывающее всё, кроме текущей видимой картинки;</w:t>
      </w:r>
    </w:p>
    <w:p w14:paraId="1AB74EF0" w14:textId="77777777" w:rsidR="00FB59EA" w:rsidRDefault="00FB59EA" w:rsidP="00FB59EA">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а ширина дочернего контейнера должна равняться суммарной ширине всех картинок внутри.</w:t>
      </w:r>
    </w:p>
    <w:p w14:paraId="055C0B28"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Поехали!</w:t>
      </w:r>
    </w:p>
    <w:p w14:paraId="784BD39F" w14:textId="77777777" w:rsidR="00FB59EA" w:rsidRPr="00FB59EA" w:rsidRDefault="00FB59EA" w:rsidP="00FB59EA">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1</w:t>
      </w:r>
      <w:r w:rsidRPr="00FB59EA">
        <w:rPr>
          <w:rFonts w:ascii="Helvetica" w:eastAsia="Times New Roman" w:hAnsi="Helvetica" w:cs="Helvetica"/>
          <w:color w:val="333333"/>
          <w:sz w:val="20"/>
          <w:szCs w:val="20"/>
          <w:lang w:eastAsia="ru-RU"/>
        </w:rPr>
        <w:t>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.slider-slides</w:t>
      </w:r>
      <w:r w:rsidRPr="00FB59EA">
        <w:rPr>
          <w:rFonts w:ascii="Helvetica" w:eastAsia="Times New Roman" w:hAnsi="Helvetica" w:cs="Helvetica"/>
          <w:color w:val="333333"/>
          <w:sz w:val="20"/>
          <w:szCs w:val="20"/>
          <w:lang w:eastAsia="ru-RU"/>
        </w:rPr>
        <w:t> задайте ширину </w:t>
      </w:r>
      <w:r w:rsidRPr="00FB59EA">
        <w:rPr>
          <w:rFonts w:ascii="Consolas" w:eastAsia="Times New Roman" w:hAnsi="Consolas" w:cs="Courier New"/>
          <w:color w:val="DD1144"/>
          <w:sz w:val="18"/>
          <w:szCs w:val="18"/>
          <w:bdr w:val="single" w:sz="6" w:space="2" w:color="E1E1E8" w:frame="1"/>
          <w:shd w:val="clear" w:color="auto" w:fill="F7F7F9"/>
          <w:lang w:eastAsia="ru-RU"/>
        </w:rPr>
        <w:t>300%</w:t>
      </w:r>
      <w:r w:rsidRPr="00FB59EA">
        <w:rPr>
          <w:rFonts w:ascii="Helvetica" w:eastAsia="Times New Roman" w:hAnsi="Helvetica" w:cs="Helvetica"/>
          <w:color w:val="333333"/>
          <w:sz w:val="20"/>
          <w:szCs w:val="20"/>
          <w:lang w:eastAsia="ru-RU"/>
        </w:rPr>
        <w:t>.</w:t>
      </w:r>
    </w:p>
    <w:p w14:paraId="10026CF5" w14:textId="77777777" w:rsidR="00FB59EA" w:rsidRPr="00FB59EA" w:rsidRDefault="00FB59EA" w:rsidP="00FB59EA">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2</w:t>
      </w:r>
      <w:r w:rsidRPr="00FB59EA">
        <w:rPr>
          <w:rFonts w:ascii="Helvetica" w:eastAsia="Times New Roman" w:hAnsi="Helvetica" w:cs="Helvetica"/>
          <w:color w:val="333333"/>
          <w:sz w:val="20"/>
          <w:szCs w:val="20"/>
          <w:lang w:eastAsia="ru-RU"/>
        </w:rPr>
        <w:t>Изображениям задайте </w:t>
      </w:r>
      <w:r w:rsidRPr="00FB59EA">
        <w:rPr>
          <w:rFonts w:ascii="Consolas" w:eastAsia="Times New Roman" w:hAnsi="Consolas" w:cs="Courier New"/>
          <w:color w:val="DD1144"/>
          <w:sz w:val="18"/>
          <w:szCs w:val="18"/>
          <w:bdr w:val="single" w:sz="6" w:space="2" w:color="E1E1E8" w:frame="1"/>
          <w:shd w:val="clear" w:color="auto" w:fill="F7F7F9"/>
          <w:lang w:eastAsia="ru-RU"/>
        </w:rPr>
        <w:t>float</w:t>
      </w:r>
      <w:r w:rsidRPr="00FB59EA">
        <w:rPr>
          <w:rFonts w:ascii="Helvetica" w:eastAsia="Times New Roman" w:hAnsi="Helvetica" w:cs="Helvetica"/>
          <w:color w:val="333333"/>
          <w:sz w:val="20"/>
          <w:szCs w:val="20"/>
          <w:lang w:eastAsia="ru-RU"/>
        </w:rPr>
        <w:t> влево.</w:t>
      </w:r>
    </w:p>
    <w:p w14:paraId="481A9F96" w14:textId="77777777" w:rsidR="00FB59EA" w:rsidRPr="00FB59EA" w:rsidRDefault="00FB59EA" w:rsidP="00FB59EA">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3</w:t>
      </w:r>
      <w:r w:rsidRPr="00FB59EA">
        <w:rPr>
          <w:rFonts w:ascii="Helvetica" w:eastAsia="Times New Roman" w:hAnsi="Helvetica" w:cs="Helvetica"/>
          <w:color w:val="333333"/>
          <w:sz w:val="20"/>
          <w:szCs w:val="20"/>
          <w:lang w:eastAsia="ru-RU"/>
        </w:rPr>
        <w:t>А 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.slider-inner</w:t>
      </w:r>
      <w:r w:rsidRPr="00FB59EA">
        <w:rPr>
          <w:rFonts w:ascii="Helvetica" w:eastAsia="Times New Roman" w:hAnsi="Helvetica" w:cs="Helvetica"/>
          <w:color w:val="333333"/>
          <w:sz w:val="20"/>
          <w:szCs w:val="20"/>
          <w:lang w:eastAsia="ru-RU"/>
        </w:rPr>
        <w:t> свойство </w:t>
      </w:r>
      <w:r w:rsidRPr="00FB59EA">
        <w:rPr>
          <w:rFonts w:ascii="Consolas" w:eastAsia="Times New Roman" w:hAnsi="Consolas" w:cs="Courier New"/>
          <w:color w:val="DD1144"/>
          <w:sz w:val="18"/>
          <w:szCs w:val="18"/>
          <w:bdr w:val="single" w:sz="6" w:space="2" w:color="E1E1E8" w:frame="1"/>
          <w:shd w:val="clear" w:color="auto" w:fill="F7F7F9"/>
          <w:lang w:eastAsia="ru-RU"/>
        </w:rPr>
        <w:t>overflow</w:t>
      </w:r>
      <w:r w:rsidRPr="00FB59EA">
        <w:rPr>
          <w:rFonts w:ascii="Helvetica" w:eastAsia="Times New Roman" w:hAnsi="Helvetica" w:cs="Helvetica"/>
          <w:color w:val="333333"/>
          <w:sz w:val="20"/>
          <w:szCs w:val="20"/>
          <w:lang w:eastAsia="ru-RU"/>
        </w:rPr>
        <w:t> со значением </w:t>
      </w:r>
      <w:r w:rsidRPr="00FB59EA">
        <w:rPr>
          <w:rFonts w:ascii="Consolas" w:eastAsia="Times New Roman" w:hAnsi="Consolas" w:cs="Courier New"/>
          <w:color w:val="DD1144"/>
          <w:sz w:val="18"/>
          <w:szCs w:val="18"/>
          <w:bdr w:val="single" w:sz="6" w:space="2" w:color="E1E1E8" w:frame="1"/>
          <w:shd w:val="clear" w:color="auto" w:fill="F7F7F9"/>
          <w:lang w:eastAsia="ru-RU"/>
        </w:rPr>
        <w:t>hidden</w:t>
      </w:r>
      <w:r w:rsidRPr="00FB59EA">
        <w:rPr>
          <w:rFonts w:ascii="Helvetica" w:eastAsia="Times New Roman" w:hAnsi="Helvetica" w:cs="Helvetica"/>
          <w:color w:val="333333"/>
          <w:sz w:val="20"/>
          <w:szCs w:val="20"/>
          <w:lang w:eastAsia="ru-RU"/>
        </w:rPr>
        <w:t>.</w:t>
      </w:r>
    </w:p>
    <w:p w14:paraId="0D7484D5" w14:textId="77777777" w:rsidR="00FB59EA" w:rsidRDefault="00FB59EA" w:rsidP="00FB59EA">
      <w:pPr>
        <w:pStyle w:val="2"/>
      </w:pPr>
      <w:r>
        <w:t>Слайдер на CSS, шаг 2 </w:t>
      </w:r>
      <w:r>
        <w:rPr>
          <w:bCs/>
          <w:color w:val="999999"/>
          <w:sz w:val="37"/>
          <w:szCs w:val="37"/>
        </w:rPr>
        <w:t>[21/31]</w:t>
      </w:r>
    </w:p>
    <w:p w14:paraId="4A18A549"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кнопками переключения слайдов.</w:t>
      </w:r>
    </w:p>
    <w:p w14:paraId="2E89CD6B"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внесём кнопки и подписи к ним в HTML, немного декорируем подписи и скроем сами кнопки.</w:t>
      </w:r>
    </w:p>
    <w:p w14:paraId="779A4AEC"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Кнопки и подписи связаны между собой атрибутами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поэтому клик на подписи будет выделять и соответствующий чекбокс (даже если он невидим).</w:t>
      </w:r>
    </w:p>
    <w:p w14:paraId="333293E8" w14:textId="77777777" w:rsidR="00F946B2" w:rsidRPr="00F946B2" w:rsidRDefault="00F946B2" w:rsidP="00F946B2">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1</w:t>
      </w:r>
      <w:r w:rsidRPr="00F946B2">
        <w:rPr>
          <w:rFonts w:ascii="Helvetica" w:eastAsia="Times New Roman" w:hAnsi="Helvetica" w:cs="Helvetica"/>
          <w:color w:val="333333"/>
          <w:sz w:val="20"/>
          <w:szCs w:val="20"/>
          <w:lang w:eastAsia="ru-RU"/>
        </w:rPr>
        <w:t>Раскомментируйте в разметке радио-кнопки.</w:t>
      </w:r>
    </w:p>
    <w:p w14:paraId="3660E8E0" w14:textId="77777777" w:rsidR="00F946B2" w:rsidRPr="00F946B2" w:rsidRDefault="00F946B2" w:rsidP="00F946B2">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2</w:t>
      </w:r>
      <w:r w:rsidRPr="00F946B2">
        <w:rPr>
          <w:rFonts w:ascii="Helvetica" w:eastAsia="Times New Roman" w:hAnsi="Helvetica" w:cs="Helvetica"/>
          <w:color w:val="333333"/>
          <w:sz w:val="20"/>
          <w:szCs w:val="20"/>
          <w:lang w:eastAsia="ru-RU"/>
        </w:rPr>
        <w:t>А также подписи к ним.</w:t>
      </w:r>
    </w:p>
    <w:p w14:paraId="3ED298B1" w14:textId="77777777" w:rsidR="00F946B2" w:rsidRPr="00F946B2" w:rsidRDefault="00F946B2" w:rsidP="00F946B2">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3</w:t>
      </w:r>
      <w:r w:rsidRPr="00F946B2">
        <w:rPr>
          <w:rFonts w:ascii="Helvetica" w:eastAsia="Times New Roman" w:hAnsi="Helvetica" w:cs="Helvetica"/>
          <w:color w:val="333333"/>
          <w:sz w:val="20"/>
          <w:szCs w:val="20"/>
          <w:lang w:eastAsia="ru-RU"/>
        </w:rPr>
        <w:t>Подписям задайте тень без смещения вниз и вправо, с размытием </w:t>
      </w:r>
      <w:r w:rsidRPr="00F946B2">
        <w:rPr>
          <w:rFonts w:ascii="Consolas" w:eastAsia="Times New Roman" w:hAnsi="Consolas" w:cs="Courier New"/>
          <w:color w:val="DD1144"/>
          <w:sz w:val="18"/>
          <w:szCs w:val="18"/>
          <w:bdr w:val="single" w:sz="6" w:space="2" w:color="E1E1E8" w:frame="1"/>
          <w:shd w:val="clear" w:color="auto" w:fill="F7F7F9"/>
          <w:lang w:eastAsia="ru-RU"/>
        </w:rPr>
        <w:t>2px</w:t>
      </w:r>
      <w:r w:rsidRPr="00F946B2">
        <w:rPr>
          <w:rFonts w:ascii="Helvetica" w:eastAsia="Times New Roman" w:hAnsi="Helvetica" w:cs="Helvetica"/>
          <w:color w:val="333333"/>
          <w:sz w:val="20"/>
          <w:szCs w:val="20"/>
          <w:lang w:eastAsia="ru-RU"/>
        </w:rPr>
        <w:t>, без растяжения, цвета </w:t>
      </w:r>
      <w:r w:rsidRPr="00F946B2">
        <w:rPr>
          <w:rFonts w:ascii="Consolas" w:eastAsia="Times New Roman" w:hAnsi="Consolas" w:cs="Courier New"/>
          <w:color w:val="DD1144"/>
          <w:sz w:val="18"/>
          <w:szCs w:val="18"/>
          <w:bdr w:val="single" w:sz="6" w:space="2" w:color="E1E1E8" w:frame="1"/>
          <w:shd w:val="clear" w:color="auto" w:fill="F7F7F9"/>
          <w:lang w:eastAsia="ru-RU"/>
        </w:rPr>
        <w:t>rgba(0, 0, 0, 0.8)</w:t>
      </w:r>
      <w:r w:rsidRPr="00F946B2">
        <w:rPr>
          <w:rFonts w:ascii="Helvetica" w:eastAsia="Times New Roman" w:hAnsi="Helvetica" w:cs="Helvetica"/>
          <w:color w:val="333333"/>
          <w:sz w:val="20"/>
          <w:szCs w:val="20"/>
          <w:lang w:eastAsia="ru-RU"/>
        </w:rPr>
        <w:t>.</w:t>
      </w:r>
    </w:p>
    <w:p w14:paraId="3038846F" w14:textId="77777777" w:rsidR="00F946B2" w:rsidRPr="00F946B2" w:rsidRDefault="00F946B2" w:rsidP="00F946B2">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4</w:t>
      </w:r>
      <w:r w:rsidRPr="00F946B2">
        <w:rPr>
          <w:rFonts w:ascii="Helvetica" w:eastAsia="Times New Roman" w:hAnsi="Helvetica" w:cs="Helvetica"/>
          <w:color w:val="333333"/>
          <w:sz w:val="20"/>
          <w:szCs w:val="20"/>
          <w:lang w:eastAsia="ru-RU"/>
        </w:rPr>
        <w:t>А также скругление углов равное </w:t>
      </w:r>
      <w:r w:rsidRPr="00F946B2">
        <w:rPr>
          <w:rFonts w:ascii="Consolas" w:eastAsia="Times New Roman" w:hAnsi="Consolas" w:cs="Courier New"/>
          <w:color w:val="DD1144"/>
          <w:sz w:val="18"/>
          <w:szCs w:val="18"/>
          <w:bdr w:val="single" w:sz="6" w:space="2" w:color="E1E1E8" w:frame="1"/>
          <w:shd w:val="clear" w:color="auto" w:fill="F7F7F9"/>
          <w:lang w:eastAsia="ru-RU"/>
        </w:rPr>
        <w:t>50%</w:t>
      </w:r>
      <w:r w:rsidRPr="00F946B2">
        <w:rPr>
          <w:rFonts w:ascii="Helvetica" w:eastAsia="Times New Roman" w:hAnsi="Helvetica" w:cs="Helvetica"/>
          <w:color w:val="333333"/>
          <w:sz w:val="20"/>
          <w:szCs w:val="20"/>
          <w:lang w:eastAsia="ru-RU"/>
        </w:rPr>
        <w:t>.</w:t>
      </w:r>
    </w:p>
    <w:p w14:paraId="033D70C4" w14:textId="77777777" w:rsidR="00F946B2" w:rsidRPr="00F946B2" w:rsidRDefault="00F946B2" w:rsidP="00F946B2">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5</w:t>
      </w:r>
      <w:r w:rsidRPr="00F946B2">
        <w:rPr>
          <w:rFonts w:ascii="Helvetica" w:eastAsia="Times New Roman" w:hAnsi="Helvetica" w:cs="Helvetica"/>
          <w:color w:val="333333"/>
          <w:sz w:val="20"/>
          <w:szCs w:val="20"/>
          <w:lang w:eastAsia="ru-RU"/>
        </w:rPr>
        <w:t>Радио-кнопки скройте свойством </w:t>
      </w:r>
      <w:r w:rsidRPr="00F946B2">
        <w:rPr>
          <w:rFonts w:ascii="Consolas" w:eastAsia="Times New Roman" w:hAnsi="Consolas" w:cs="Courier New"/>
          <w:color w:val="DD1144"/>
          <w:sz w:val="18"/>
          <w:szCs w:val="18"/>
          <w:bdr w:val="single" w:sz="6" w:space="2" w:color="E1E1E8" w:frame="1"/>
          <w:shd w:val="clear" w:color="auto" w:fill="F7F7F9"/>
          <w:lang w:eastAsia="ru-RU"/>
        </w:rPr>
        <w:t>display: none</w:t>
      </w:r>
      <w:r w:rsidRPr="00F946B2">
        <w:rPr>
          <w:rFonts w:ascii="Helvetica" w:eastAsia="Times New Roman" w:hAnsi="Helvetica" w:cs="Helvetica"/>
          <w:color w:val="333333"/>
          <w:sz w:val="20"/>
          <w:szCs w:val="20"/>
          <w:lang w:eastAsia="ru-RU"/>
        </w:rPr>
        <w:t>.</w:t>
      </w:r>
    </w:p>
    <w:p w14:paraId="5C8BE64C" w14:textId="77777777" w:rsidR="00F946B2" w:rsidRDefault="00F946B2" w:rsidP="00F946B2">
      <w:pPr>
        <w:pStyle w:val="2"/>
      </w:pPr>
      <w:r>
        <w:t>Слайдер на CSS, шаг 3 </w:t>
      </w:r>
      <w:r>
        <w:rPr>
          <w:bCs/>
          <w:color w:val="999999"/>
          <w:sz w:val="37"/>
          <w:szCs w:val="37"/>
        </w:rPr>
        <w:t>[22/31]</w:t>
      </w:r>
    </w:p>
    <w:p w14:paraId="7E0EDDEA" w14:textId="77777777" w:rsidR="00F946B2" w:rsidRDefault="00F946B2" w:rsidP="00F946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в зависимости от состояния невидимых радио-кнопок соответствующим образом стилизовать видимые подписи. Для этого воспользуемся подобным селектором:</w:t>
      </w:r>
    </w:p>
    <w:p w14:paraId="1B645C89" w14:textId="77777777" w:rsidR="00F946B2" w:rsidRDefault="00F946B2" w:rsidP="00F946B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#btn-1:checked ~ .slider-controls label[for="btn-1"] { </w:t>
      </w:r>
    </w:p>
    <w:p w14:paraId="743EB76D" w14:textId="77777777" w:rsidR="00F946B2" w:rsidRDefault="00F946B2" w:rsidP="00F946B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250FD1A0" w14:textId="77777777" w:rsidR="00F946B2" w:rsidRDefault="00F946B2" w:rsidP="00F946B2">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AE9B8DF" w14:textId="77777777" w:rsidR="00F946B2" w:rsidRDefault="00F946B2" w:rsidP="00F946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он выбирает? Подпись в блоке </w:t>
      </w:r>
      <w:r>
        <w:rPr>
          <w:rStyle w:val="HTML"/>
          <w:rFonts w:ascii="Consolas" w:hAnsi="Consolas"/>
          <w:color w:val="DD1144"/>
          <w:sz w:val="18"/>
          <w:szCs w:val="18"/>
          <w:bdr w:val="single" w:sz="6" w:space="2" w:color="E1E1E8" w:frame="1"/>
          <w:shd w:val="clear" w:color="auto" w:fill="F7F7F9"/>
        </w:rPr>
        <w:t>.slider-controls</w:t>
      </w:r>
      <w:r>
        <w:rPr>
          <w:rFonts w:ascii="Helvetica" w:hAnsi="Helvetica" w:cs="Helvetica"/>
          <w:color w:val="333333"/>
          <w:sz w:val="20"/>
          <w:szCs w:val="20"/>
        </w:rPr>
        <w:t>, идущем в разметке после выделенной радио-кнопки с </w:t>
      </w:r>
      <w:r>
        <w:rPr>
          <w:rStyle w:val="HTML"/>
          <w:rFonts w:ascii="Consolas" w:hAnsi="Consolas"/>
          <w:color w:val="DD1144"/>
          <w:sz w:val="18"/>
          <w:szCs w:val="18"/>
          <w:bdr w:val="single" w:sz="6" w:space="2" w:color="E1E1E8" w:frame="1"/>
          <w:shd w:val="clear" w:color="auto" w:fill="F7F7F9"/>
        </w:rPr>
        <w:t>id="btn-1"</w:t>
      </w:r>
      <w:r>
        <w:rPr>
          <w:rFonts w:ascii="Helvetica" w:hAnsi="Helvetica" w:cs="Helvetica"/>
          <w:color w:val="333333"/>
          <w:sz w:val="20"/>
          <w:szCs w:val="20"/>
        </w:rPr>
        <w:t>. Причём подпись с атрибутом </w:t>
      </w:r>
      <w:r>
        <w:rPr>
          <w:rStyle w:val="HTML"/>
          <w:rFonts w:ascii="Consolas" w:hAnsi="Consolas"/>
          <w:color w:val="DD1144"/>
          <w:sz w:val="18"/>
          <w:szCs w:val="18"/>
          <w:bdr w:val="single" w:sz="6" w:space="2" w:color="E1E1E8" w:frame="1"/>
          <w:shd w:val="clear" w:color="auto" w:fill="F7F7F9"/>
        </w:rPr>
        <w:t>for="btn-1"</w:t>
      </w:r>
      <w:r>
        <w:rPr>
          <w:rFonts w:ascii="Helvetica" w:hAnsi="Helvetica" w:cs="Helvetica"/>
          <w:color w:val="333333"/>
          <w:sz w:val="20"/>
          <w:szCs w:val="20"/>
        </w:rPr>
        <w:t>, то есть связанную с этой радио-кнопкой. То что нужно!</w:t>
      </w:r>
    </w:p>
    <w:p w14:paraId="2366235F" w14:textId="77777777" w:rsidR="00F946B2" w:rsidRDefault="00F946B2" w:rsidP="00F946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Стилизуем таким образом все подписи к радио-кнопкам.</w:t>
      </w:r>
    </w:p>
    <w:p w14:paraId="01A09647" w14:textId="77777777" w:rsidR="00FA2A41" w:rsidRPr="00FA2A41" w:rsidRDefault="00FA2A41" w:rsidP="00FA2A41">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1</w:t>
      </w:r>
      <w:r w:rsidRPr="00FA2A41">
        <w:rPr>
          <w:rFonts w:ascii="Helvetica" w:eastAsia="Times New Roman" w:hAnsi="Helvetica" w:cs="Helvetica"/>
          <w:color w:val="333333"/>
          <w:sz w:val="20"/>
          <w:szCs w:val="20"/>
          <w:lang w:eastAsia="ru-RU"/>
        </w:rPr>
        <w:t>Подписям задайте белую </w:t>
      </w:r>
      <w:r w:rsidRPr="00FA2A41">
        <w:rPr>
          <w:rFonts w:ascii="Consolas" w:eastAsia="Times New Roman" w:hAnsi="Consolas" w:cs="Courier New"/>
          <w:color w:val="DD1144"/>
          <w:sz w:val="18"/>
          <w:szCs w:val="18"/>
          <w:bdr w:val="single" w:sz="6" w:space="2" w:color="E1E1E8" w:frame="1"/>
          <w:shd w:val="clear" w:color="auto" w:fill="F7F7F9"/>
          <w:lang w:eastAsia="ru-RU"/>
        </w:rPr>
        <w:t>white</w:t>
      </w:r>
      <w:r w:rsidRPr="00FA2A41">
        <w:rPr>
          <w:rFonts w:ascii="Helvetica" w:eastAsia="Times New Roman" w:hAnsi="Helvetica" w:cs="Helvetica"/>
          <w:color w:val="333333"/>
          <w:sz w:val="20"/>
          <w:szCs w:val="20"/>
          <w:lang w:eastAsia="ru-RU"/>
        </w:rPr>
        <w:t> сплошную рамку толщиной </w:t>
      </w:r>
      <w:r w:rsidRPr="00FA2A41">
        <w:rPr>
          <w:rFonts w:ascii="Consolas" w:eastAsia="Times New Roman" w:hAnsi="Consolas" w:cs="Courier New"/>
          <w:color w:val="DD1144"/>
          <w:sz w:val="18"/>
          <w:szCs w:val="18"/>
          <w:bdr w:val="single" w:sz="6" w:space="2" w:color="E1E1E8" w:frame="1"/>
          <w:shd w:val="clear" w:color="auto" w:fill="F7F7F9"/>
          <w:lang w:eastAsia="ru-RU"/>
        </w:rPr>
        <w:t>4px</w:t>
      </w:r>
      <w:r w:rsidRPr="00FA2A41">
        <w:rPr>
          <w:rFonts w:ascii="Helvetica" w:eastAsia="Times New Roman" w:hAnsi="Helvetica" w:cs="Helvetica"/>
          <w:color w:val="333333"/>
          <w:sz w:val="20"/>
          <w:szCs w:val="20"/>
          <w:lang w:eastAsia="ru-RU"/>
        </w:rPr>
        <w:t> и цвет фона </w:t>
      </w:r>
      <w:r w:rsidRPr="00FA2A41">
        <w:rPr>
          <w:rFonts w:ascii="Consolas" w:eastAsia="Times New Roman" w:hAnsi="Consolas" w:cs="Courier New"/>
          <w:color w:val="DD1144"/>
          <w:sz w:val="18"/>
          <w:szCs w:val="18"/>
          <w:bdr w:val="single" w:sz="6" w:space="2" w:color="E1E1E8" w:frame="1"/>
          <w:shd w:val="clear" w:color="auto" w:fill="F7F7F9"/>
          <w:lang w:eastAsia="ru-RU"/>
        </w:rPr>
        <w:t>#cccccc</w:t>
      </w:r>
      <w:r w:rsidRPr="00FA2A41">
        <w:rPr>
          <w:rFonts w:ascii="Helvetica" w:eastAsia="Times New Roman" w:hAnsi="Helvetica" w:cs="Helvetica"/>
          <w:color w:val="333333"/>
          <w:sz w:val="20"/>
          <w:szCs w:val="20"/>
          <w:lang w:eastAsia="ru-RU"/>
        </w:rPr>
        <w:t>.</w:t>
      </w:r>
    </w:p>
    <w:p w14:paraId="08B1DAAB" w14:textId="77777777" w:rsidR="00FA2A41" w:rsidRPr="00FA2A41" w:rsidRDefault="00FA2A41" w:rsidP="00FA2A41">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2</w:t>
      </w:r>
      <w:r w:rsidRPr="00FA2A41">
        <w:rPr>
          <w:rFonts w:ascii="Helvetica" w:eastAsia="Times New Roman" w:hAnsi="Helvetica" w:cs="Helvetica"/>
          <w:color w:val="333333"/>
          <w:sz w:val="20"/>
          <w:szCs w:val="20"/>
          <w:lang w:eastAsia="ru-RU"/>
        </w:rPr>
        <w:t>Если отмечена радио-кнопка, то у связанной с ней подписи цвет фона должен становиться </w:t>
      </w:r>
      <w:r w:rsidRPr="00FA2A41">
        <w:rPr>
          <w:rFonts w:ascii="Consolas" w:eastAsia="Times New Roman" w:hAnsi="Consolas" w:cs="Courier New"/>
          <w:color w:val="DD1144"/>
          <w:sz w:val="18"/>
          <w:szCs w:val="18"/>
          <w:bdr w:val="single" w:sz="6" w:space="2" w:color="E1E1E8" w:frame="1"/>
          <w:shd w:val="clear" w:color="auto" w:fill="F7F7F9"/>
          <w:lang w:eastAsia="ru-RU"/>
        </w:rPr>
        <w:t>#666666</w:t>
      </w:r>
      <w:r w:rsidRPr="00FA2A41">
        <w:rPr>
          <w:rFonts w:ascii="Helvetica" w:eastAsia="Times New Roman" w:hAnsi="Helvetica" w:cs="Helvetica"/>
          <w:color w:val="333333"/>
          <w:sz w:val="20"/>
          <w:szCs w:val="20"/>
          <w:lang w:eastAsia="ru-RU"/>
        </w:rPr>
        <w:t>. Переключайте радио-кнопки для проверки, щелкая по подписям.</w:t>
      </w:r>
    </w:p>
    <w:p w14:paraId="2B175AA2" w14:textId="77777777" w:rsidR="008919BC" w:rsidRPr="008919BC" w:rsidRDefault="008919BC" w:rsidP="008919BC">
      <w:pPr>
        <w:pStyle w:val="a8"/>
        <w:numPr>
          <w:ilvl w:val="0"/>
          <w:numId w:val="191"/>
        </w:numPr>
        <w:shd w:val="clear" w:color="auto" w:fill="FFFFFF"/>
        <w:spacing w:after="120"/>
        <w:contextualSpacing w:val="0"/>
        <w:rPr>
          <w:rFonts w:ascii="Helvetica" w:hAnsi="Helvetica" w:cs="Helvetica"/>
          <w:color w:val="666666"/>
          <w:sz w:val="20"/>
          <w:szCs w:val="20"/>
        </w:rPr>
      </w:pPr>
      <w:r w:rsidRPr="008919BC">
        <w:rPr>
          <w:rFonts w:ascii="Helvetica" w:hAnsi="Helvetica" w:cs="Helvetica"/>
          <w:color w:val="666666"/>
          <w:sz w:val="20"/>
          <w:szCs w:val="20"/>
        </w:rPr>
        <w:t>Курс «</w:t>
      </w:r>
      <w:hyperlink r:id="rId284" w:history="1">
        <w:r w:rsidRPr="008919BC">
          <w:rPr>
            <w:rStyle w:val="a6"/>
            <w:rFonts w:ascii="Helvetica" w:hAnsi="Helvetica" w:cs="Helvetica"/>
            <w:color w:val="666666"/>
            <w:sz w:val="20"/>
            <w:szCs w:val="20"/>
          </w:rPr>
          <w:t>Мастерская: декоративные эффекты на CSS3</w:t>
        </w:r>
      </w:hyperlink>
      <w:r w:rsidRPr="008919BC">
        <w:rPr>
          <w:rFonts w:ascii="Helvetica" w:hAnsi="Helvetica" w:cs="Helvetica"/>
          <w:color w:val="666666"/>
          <w:sz w:val="20"/>
          <w:szCs w:val="20"/>
        </w:rPr>
        <w:t>»</w:t>
      </w:r>
    </w:p>
    <w:p w14:paraId="39FCB924" w14:textId="77777777" w:rsidR="008919BC" w:rsidRDefault="008919BC" w:rsidP="008919BC">
      <w:pPr>
        <w:pStyle w:val="2"/>
      </w:pPr>
      <w:r>
        <w:t>Слайдер на CSS, шаг 4 </w:t>
      </w:r>
      <w:r>
        <w:rPr>
          <w:bCs/>
          <w:color w:val="999999"/>
          <w:sz w:val="37"/>
          <w:szCs w:val="37"/>
        </w:rPr>
        <w:t>[23/31]</w:t>
      </w:r>
    </w:p>
    <w:p w14:paraId="2F576E13" w14:textId="77777777" w:rsidR="008919BC" w:rsidRDefault="008919BC" w:rsidP="008919BC">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действующие кнопки переключения слайдов. Осталось подобным образом реализовать плавный сдвиг контейнера с картинками, чтобы в зависимости от выделенной радио-кнопки показывать соответствующую по счёту картинку.</w:t>
      </w:r>
    </w:p>
    <w:p w14:paraId="48269A21" w14:textId="77777777" w:rsidR="008919BC" w:rsidRDefault="008919BC" w:rsidP="008919BC">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такой селектор:</w:t>
      </w:r>
    </w:p>
    <w:p w14:paraId="0BF3CBEB" w14:textId="77777777" w:rsidR="008919BC" w:rsidRPr="008919BC" w:rsidRDefault="008919BC" w:rsidP="008919BC">
      <w:pPr>
        <w:pStyle w:val="HTML0"/>
        <w:numPr>
          <w:ilvl w:val="0"/>
          <w:numId w:val="191"/>
        </w:numPr>
        <w:shd w:val="clear" w:color="auto" w:fill="F5F5F5"/>
        <w:wordWrap w:val="0"/>
        <w:spacing w:after="150" w:line="300" w:lineRule="atLeast"/>
        <w:rPr>
          <w:rFonts w:ascii="Consolas" w:hAnsi="Consolas"/>
          <w:color w:val="333333"/>
          <w:lang w:val="en-US"/>
        </w:rPr>
      </w:pPr>
      <w:r w:rsidRPr="008919BC">
        <w:rPr>
          <w:rFonts w:ascii="Consolas" w:hAnsi="Consolas"/>
          <w:color w:val="333333"/>
          <w:lang w:val="en-US"/>
        </w:rPr>
        <w:t xml:space="preserve">#btn-1:checked ~ .slider-inner .slider-slides { </w:t>
      </w:r>
    </w:p>
    <w:p w14:paraId="22E2A760" w14:textId="77777777" w:rsidR="008919BC" w:rsidRDefault="008919BC" w:rsidP="008919BC">
      <w:pPr>
        <w:pStyle w:val="HTML0"/>
        <w:numPr>
          <w:ilvl w:val="0"/>
          <w:numId w:val="191"/>
        </w:numPr>
        <w:shd w:val="clear" w:color="auto" w:fill="F5F5F5"/>
        <w:wordWrap w:val="0"/>
        <w:spacing w:after="150" w:line="300" w:lineRule="atLeast"/>
        <w:rPr>
          <w:rFonts w:ascii="Consolas" w:hAnsi="Consolas"/>
          <w:color w:val="333333"/>
        </w:rPr>
      </w:pPr>
      <w:r w:rsidRPr="008919BC">
        <w:rPr>
          <w:rFonts w:ascii="Consolas" w:hAnsi="Consolas"/>
          <w:color w:val="333333"/>
          <w:lang w:val="en-US"/>
        </w:rPr>
        <w:t xml:space="preserve">    </w:t>
      </w:r>
      <w:r>
        <w:rPr>
          <w:rFonts w:ascii="Consolas" w:hAnsi="Consolas"/>
          <w:color w:val="333333"/>
        </w:rPr>
        <w:t>...</w:t>
      </w:r>
    </w:p>
    <w:p w14:paraId="6C3BDFC5" w14:textId="77777777" w:rsidR="008919BC" w:rsidRDefault="008919BC" w:rsidP="008919BC">
      <w:pPr>
        <w:pStyle w:val="HTML0"/>
        <w:numPr>
          <w:ilvl w:val="0"/>
          <w:numId w:val="191"/>
        </w:numPr>
        <w:shd w:val="clear" w:color="auto" w:fill="F5F5F5"/>
        <w:wordWrap w:val="0"/>
        <w:spacing w:after="150" w:line="300" w:lineRule="atLeast"/>
        <w:rPr>
          <w:rFonts w:ascii="Consolas" w:hAnsi="Consolas"/>
          <w:color w:val="333333"/>
        </w:rPr>
      </w:pPr>
      <w:r>
        <w:rPr>
          <w:rFonts w:ascii="Consolas" w:hAnsi="Consolas"/>
          <w:color w:val="333333"/>
        </w:rPr>
        <w:t>}</w:t>
      </w:r>
    </w:p>
    <w:p w14:paraId="500476DC" w14:textId="77777777" w:rsidR="008919BC" w:rsidRDefault="008919BC" w:rsidP="008919BC">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зависимости от того, какая кнопка выделена, будем сдвигать контейнер с картинками на нужное расстояние.</w:t>
      </w:r>
    </w:p>
    <w:p w14:paraId="0100F3F6" w14:textId="77777777" w:rsidR="00B6203A" w:rsidRPr="00B6203A" w:rsidRDefault="00B6203A" w:rsidP="00B6203A">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1</w:t>
      </w:r>
      <w:r w:rsidRPr="00B6203A">
        <w:rPr>
          <w:rFonts w:ascii="Helvetica" w:eastAsia="Times New Roman" w:hAnsi="Helvetica" w:cs="Helvetica"/>
          <w:color w:val="333333"/>
          <w:sz w:val="20"/>
          <w:szCs w:val="20"/>
          <w:lang w:eastAsia="ru-RU"/>
        </w:rPr>
        <w:t>Если отмечен первый чекбокс, задайте слайдам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translate(0)</w:t>
      </w:r>
      <w:r w:rsidRPr="00B6203A">
        <w:rPr>
          <w:rFonts w:ascii="Helvetica" w:eastAsia="Times New Roman" w:hAnsi="Helvetica" w:cs="Helvetica"/>
          <w:color w:val="333333"/>
          <w:sz w:val="20"/>
          <w:szCs w:val="20"/>
          <w:lang w:eastAsia="ru-RU"/>
        </w:rPr>
        <w:t>.</w:t>
      </w:r>
    </w:p>
    <w:p w14:paraId="1C9BE602" w14:textId="77777777" w:rsidR="00B6203A" w:rsidRPr="00B6203A" w:rsidRDefault="00B6203A" w:rsidP="00B6203A">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2</w:t>
      </w:r>
      <w:r w:rsidRPr="00B6203A">
        <w:rPr>
          <w:rFonts w:ascii="Helvetica" w:eastAsia="Times New Roman" w:hAnsi="Helvetica" w:cs="Helvetica"/>
          <w:color w:val="333333"/>
          <w:sz w:val="20"/>
          <w:szCs w:val="20"/>
          <w:lang w:eastAsia="ru-RU"/>
        </w:rPr>
        <w:t>Если отмечен второй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translate(-450px)</w:t>
      </w:r>
      <w:r w:rsidRPr="00B6203A">
        <w:rPr>
          <w:rFonts w:ascii="Helvetica" w:eastAsia="Times New Roman" w:hAnsi="Helvetica" w:cs="Helvetica"/>
          <w:color w:val="333333"/>
          <w:sz w:val="20"/>
          <w:szCs w:val="20"/>
          <w:lang w:eastAsia="ru-RU"/>
        </w:rPr>
        <w:t>.</w:t>
      </w:r>
    </w:p>
    <w:p w14:paraId="23D392B4" w14:textId="77777777" w:rsidR="00B6203A" w:rsidRPr="00B6203A" w:rsidRDefault="00B6203A" w:rsidP="00B6203A">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3</w:t>
      </w:r>
      <w:r w:rsidRPr="00B6203A">
        <w:rPr>
          <w:rFonts w:ascii="Helvetica" w:eastAsia="Times New Roman" w:hAnsi="Helvetica" w:cs="Helvetica"/>
          <w:color w:val="333333"/>
          <w:sz w:val="20"/>
          <w:szCs w:val="20"/>
          <w:lang w:eastAsia="ru-RU"/>
        </w:rPr>
        <w:t>Если отмечен третий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translate(-900px)</w:t>
      </w:r>
      <w:r w:rsidRPr="00B6203A">
        <w:rPr>
          <w:rFonts w:ascii="Helvetica" w:eastAsia="Times New Roman" w:hAnsi="Helvetica" w:cs="Helvetica"/>
          <w:color w:val="333333"/>
          <w:sz w:val="20"/>
          <w:szCs w:val="20"/>
          <w:lang w:eastAsia="ru-RU"/>
        </w:rPr>
        <w:t>.</w:t>
      </w:r>
    </w:p>
    <w:p w14:paraId="06AFB64F" w14:textId="77777777" w:rsidR="00B6203A" w:rsidRPr="00B6203A" w:rsidRDefault="00B6203A" w:rsidP="00B6203A">
      <w:pPr>
        <w:spacing w:after="135"/>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color w:val="333333"/>
          <w:sz w:val="20"/>
          <w:szCs w:val="20"/>
          <w:lang w:eastAsia="ru-RU"/>
        </w:rPr>
        <w:t>Проверяйте перемещение слайдов кликом на чекбоксы</w:t>
      </w:r>
    </w:p>
    <w:p w14:paraId="17432253" w14:textId="77777777" w:rsidR="00B6203A" w:rsidRPr="00B6203A" w:rsidRDefault="00B6203A" w:rsidP="00B6203A">
      <w:pPr>
        <w:rPr>
          <w:lang w:val="en-US"/>
        </w:rPr>
      </w:pPr>
      <w:r w:rsidRPr="00B6203A">
        <w:rPr>
          <w:lang w:val="en-US"/>
        </w:rPr>
        <w:t>&lt;!DOCTYPE html&gt;</w:t>
      </w:r>
    </w:p>
    <w:p w14:paraId="058886EC" w14:textId="77777777" w:rsidR="00B6203A" w:rsidRPr="00B6203A" w:rsidRDefault="00B6203A" w:rsidP="00B6203A">
      <w:pPr>
        <w:rPr>
          <w:lang w:val="en-US"/>
        </w:rPr>
      </w:pPr>
      <w:r w:rsidRPr="00B6203A">
        <w:rPr>
          <w:lang w:val="en-US"/>
        </w:rPr>
        <w:t>&lt;html lang="ru"&gt;</w:t>
      </w:r>
    </w:p>
    <w:p w14:paraId="61ACCB1F" w14:textId="77777777" w:rsidR="00B6203A" w:rsidRPr="00B6203A" w:rsidRDefault="00B6203A" w:rsidP="00B6203A">
      <w:pPr>
        <w:rPr>
          <w:lang w:val="en-US"/>
        </w:rPr>
      </w:pPr>
      <w:r w:rsidRPr="00B6203A">
        <w:rPr>
          <w:lang w:val="en-US"/>
        </w:rPr>
        <w:t xml:space="preserve">    &lt;head&gt;</w:t>
      </w:r>
    </w:p>
    <w:p w14:paraId="3CF957BA" w14:textId="77777777" w:rsidR="00B6203A" w:rsidRPr="00B6203A" w:rsidRDefault="00B6203A" w:rsidP="00B6203A">
      <w:pPr>
        <w:rPr>
          <w:lang w:val="en-US"/>
        </w:rPr>
      </w:pPr>
      <w:r w:rsidRPr="00B6203A">
        <w:rPr>
          <w:lang w:val="en-US"/>
        </w:rPr>
        <w:t xml:space="preserve">        &lt;title&gt;</w:t>
      </w:r>
      <w:r>
        <w:t>Слайдер</w:t>
      </w:r>
      <w:r w:rsidRPr="00B6203A">
        <w:rPr>
          <w:lang w:val="en-US"/>
        </w:rPr>
        <w:t xml:space="preserve"> </w:t>
      </w:r>
      <w:r>
        <w:t>на</w:t>
      </w:r>
      <w:r w:rsidRPr="00B6203A">
        <w:rPr>
          <w:lang w:val="en-US"/>
        </w:rPr>
        <w:t xml:space="preserve"> CSS, </w:t>
      </w:r>
      <w:r>
        <w:t>шаг</w:t>
      </w:r>
      <w:r w:rsidRPr="00B6203A">
        <w:rPr>
          <w:lang w:val="en-US"/>
        </w:rPr>
        <w:t xml:space="preserve"> 4&lt;/title&gt;</w:t>
      </w:r>
    </w:p>
    <w:p w14:paraId="44A750E3" w14:textId="77777777" w:rsidR="00B6203A" w:rsidRPr="00B6203A" w:rsidRDefault="00B6203A" w:rsidP="00B6203A">
      <w:pPr>
        <w:rPr>
          <w:lang w:val="en-US"/>
        </w:rPr>
      </w:pPr>
      <w:r w:rsidRPr="00B6203A">
        <w:rPr>
          <w:lang w:val="en-US"/>
        </w:rPr>
        <w:t xml:space="preserve">        &lt;meta charset="utf-8"&gt;</w:t>
      </w:r>
    </w:p>
    <w:p w14:paraId="61D6F7E5" w14:textId="77777777" w:rsidR="00B6203A" w:rsidRPr="00B6203A" w:rsidRDefault="00B6203A" w:rsidP="00B6203A">
      <w:pPr>
        <w:rPr>
          <w:lang w:val="en-US"/>
        </w:rPr>
      </w:pPr>
      <w:r w:rsidRPr="00B6203A">
        <w:rPr>
          <w:lang w:val="en-US"/>
        </w:rPr>
        <w:t xml:space="preserve">        &lt;base href="/assets/course76/"&gt;</w:t>
      </w:r>
    </w:p>
    <w:p w14:paraId="0EF0E775" w14:textId="77777777" w:rsidR="00B6203A" w:rsidRPr="00B6203A" w:rsidRDefault="00B6203A" w:rsidP="00B6203A">
      <w:pPr>
        <w:rPr>
          <w:lang w:val="en-US"/>
        </w:rPr>
      </w:pPr>
      <w:r w:rsidRPr="00B6203A">
        <w:rPr>
          <w:lang w:val="en-US"/>
        </w:rPr>
        <w:t xml:space="preserve">        &lt;link href="//fonts.googleapis.com/css?family=Open+Sans:400,800" rel="stylesheet" type="text/css"&gt;</w:t>
      </w:r>
    </w:p>
    <w:p w14:paraId="4AEC301F" w14:textId="77777777" w:rsidR="00B6203A" w:rsidRPr="00B6203A" w:rsidRDefault="00B6203A" w:rsidP="00B6203A">
      <w:pPr>
        <w:rPr>
          <w:lang w:val="en-US"/>
        </w:rPr>
      </w:pPr>
      <w:r w:rsidRPr="00B6203A">
        <w:rPr>
          <w:lang w:val="en-US"/>
        </w:rPr>
        <w:t xml:space="preserve">    &lt;/head&gt;</w:t>
      </w:r>
    </w:p>
    <w:p w14:paraId="61FEED13" w14:textId="77777777" w:rsidR="00B6203A" w:rsidRPr="00B6203A" w:rsidRDefault="00B6203A" w:rsidP="00B6203A">
      <w:pPr>
        <w:rPr>
          <w:lang w:val="en-US"/>
        </w:rPr>
      </w:pPr>
      <w:r w:rsidRPr="00B6203A">
        <w:rPr>
          <w:lang w:val="en-US"/>
        </w:rPr>
        <w:t xml:space="preserve">    &lt;body&gt;</w:t>
      </w:r>
    </w:p>
    <w:p w14:paraId="0BD9ED9D" w14:textId="77777777" w:rsidR="00B6203A" w:rsidRPr="00B6203A" w:rsidRDefault="00B6203A" w:rsidP="00B6203A">
      <w:pPr>
        <w:rPr>
          <w:lang w:val="en-US"/>
        </w:rPr>
      </w:pPr>
      <w:r w:rsidRPr="00B6203A">
        <w:rPr>
          <w:lang w:val="en-US"/>
        </w:rPr>
        <w:t xml:space="preserve">        &lt;section&gt;</w:t>
      </w:r>
    </w:p>
    <w:p w14:paraId="427D4F3D" w14:textId="77777777" w:rsidR="00B6203A" w:rsidRPr="00B6203A" w:rsidRDefault="00B6203A" w:rsidP="00B6203A">
      <w:pPr>
        <w:rPr>
          <w:lang w:val="en-US"/>
        </w:rPr>
      </w:pPr>
      <w:r w:rsidRPr="00B6203A">
        <w:rPr>
          <w:lang w:val="en-US"/>
        </w:rPr>
        <w:t xml:space="preserve">            &lt;h1&gt;</w:t>
      </w:r>
      <w:r>
        <w:t>Кексогалерея</w:t>
      </w:r>
      <w:r w:rsidRPr="00B6203A">
        <w:rPr>
          <w:lang w:val="en-US"/>
        </w:rPr>
        <w:t>&lt;/h1&gt;</w:t>
      </w:r>
    </w:p>
    <w:p w14:paraId="5C55C1A2" w14:textId="77777777" w:rsidR="00B6203A" w:rsidRPr="00B6203A" w:rsidRDefault="00B6203A" w:rsidP="00B6203A">
      <w:pPr>
        <w:rPr>
          <w:lang w:val="en-US"/>
        </w:rPr>
      </w:pPr>
      <w:r w:rsidRPr="00B6203A">
        <w:rPr>
          <w:lang w:val="en-US"/>
        </w:rPr>
        <w:t xml:space="preserve">            &lt;div class="slider"&gt;</w:t>
      </w:r>
    </w:p>
    <w:p w14:paraId="60F241F6" w14:textId="77777777" w:rsidR="00B6203A" w:rsidRPr="00B6203A" w:rsidRDefault="00B6203A" w:rsidP="00B6203A">
      <w:pPr>
        <w:rPr>
          <w:lang w:val="en-US"/>
        </w:rPr>
      </w:pPr>
      <w:r w:rsidRPr="00B6203A">
        <w:rPr>
          <w:lang w:val="en-US"/>
        </w:rPr>
        <w:t xml:space="preserve">                &lt;input type="radio" id="btn-1" name="toggle" checked&gt;</w:t>
      </w:r>
    </w:p>
    <w:p w14:paraId="48D9599A" w14:textId="77777777" w:rsidR="00B6203A" w:rsidRPr="00B6203A" w:rsidRDefault="00B6203A" w:rsidP="00B6203A">
      <w:pPr>
        <w:rPr>
          <w:lang w:val="en-US"/>
        </w:rPr>
      </w:pPr>
      <w:r w:rsidRPr="00B6203A">
        <w:rPr>
          <w:lang w:val="en-US"/>
        </w:rPr>
        <w:t xml:space="preserve">                &lt;input type="radio" id="btn-2" name="toggle"&gt;</w:t>
      </w:r>
    </w:p>
    <w:p w14:paraId="554F3D9D" w14:textId="77777777" w:rsidR="00B6203A" w:rsidRPr="00B6203A" w:rsidRDefault="00B6203A" w:rsidP="00B6203A">
      <w:pPr>
        <w:rPr>
          <w:lang w:val="en-US"/>
        </w:rPr>
      </w:pPr>
      <w:r w:rsidRPr="00B6203A">
        <w:rPr>
          <w:lang w:val="en-US"/>
        </w:rPr>
        <w:t xml:space="preserve">                &lt;input type="radio" id="btn-3" name="toggle"&gt;</w:t>
      </w:r>
    </w:p>
    <w:p w14:paraId="5BFB939D" w14:textId="77777777" w:rsidR="00B6203A" w:rsidRPr="00B6203A" w:rsidRDefault="00B6203A" w:rsidP="00B6203A">
      <w:pPr>
        <w:rPr>
          <w:lang w:val="en-US"/>
        </w:rPr>
      </w:pPr>
      <w:r w:rsidRPr="00B6203A">
        <w:rPr>
          <w:lang w:val="en-US"/>
        </w:rPr>
        <w:t xml:space="preserve">                &lt;div class="slider-controls"&gt;</w:t>
      </w:r>
    </w:p>
    <w:p w14:paraId="5D5AD73C" w14:textId="77777777" w:rsidR="00B6203A" w:rsidRPr="00B6203A" w:rsidRDefault="00B6203A" w:rsidP="00B6203A">
      <w:pPr>
        <w:rPr>
          <w:lang w:val="en-US"/>
        </w:rPr>
      </w:pPr>
      <w:r w:rsidRPr="00B6203A">
        <w:rPr>
          <w:lang w:val="en-US"/>
        </w:rPr>
        <w:t xml:space="preserve">                    &lt;label for="btn-1"&gt;&lt;/label&gt;</w:t>
      </w:r>
    </w:p>
    <w:p w14:paraId="00FFF38A" w14:textId="77777777" w:rsidR="00B6203A" w:rsidRPr="00B6203A" w:rsidRDefault="00B6203A" w:rsidP="00B6203A">
      <w:pPr>
        <w:rPr>
          <w:lang w:val="en-US"/>
        </w:rPr>
      </w:pPr>
      <w:r w:rsidRPr="00B6203A">
        <w:rPr>
          <w:lang w:val="en-US"/>
        </w:rPr>
        <w:t xml:space="preserve">                    &lt;label for="btn-2"&gt;&lt;/label&gt;</w:t>
      </w:r>
    </w:p>
    <w:p w14:paraId="762EA755" w14:textId="77777777" w:rsidR="00B6203A" w:rsidRPr="00B6203A" w:rsidRDefault="00B6203A" w:rsidP="00B6203A">
      <w:pPr>
        <w:rPr>
          <w:lang w:val="en-US"/>
        </w:rPr>
      </w:pPr>
      <w:r w:rsidRPr="00B6203A">
        <w:rPr>
          <w:lang w:val="en-US"/>
        </w:rPr>
        <w:t xml:space="preserve">                    &lt;label for="btn-3"&gt;&lt;/label&gt;</w:t>
      </w:r>
    </w:p>
    <w:p w14:paraId="76D65C8A" w14:textId="77777777" w:rsidR="00B6203A" w:rsidRPr="00B6203A" w:rsidRDefault="00B6203A" w:rsidP="00B6203A">
      <w:pPr>
        <w:rPr>
          <w:lang w:val="en-US"/>
        </w:rPr>
      </w:pPr>
      <w:r w:rsidRPr="00B6203A">
        <w:rPr>
          <w:lang w:val="en-US"/>
        </w:rPr>
        <w:t xml:space="preserve">                &lt;/div&gt;</w:t>
      </w:r>
    </w:p>
    <w:p w14:paraId="18A91ED5" w14:textId="77777777" w:rsidR="00B6203A" w:rsidRPr="00B6203A" w:rsidRDefault="00B6203A" w:rsidP="00B6203A">
      <w:pPr>
        <w:rPr>
          <w:lang w:val="en-US"/>
        </w:rPr>
      </w:pPr>
      <w:r w:rsidRPr="00B6203A">
        <w:rPr>
          <w:lang w:val="en-US"/>
        </w:rPr>
        <w:t xml:space="preserve">                &lt;div class="slider-inner"&gt;</w:t>
      </w:r>
    </w:p>
    <w:p w14:paraId="2B109F3B" w14:textId="77777777" w:rsidR="00B6203A" w:rsidRPr="00B6203A" w:rsidRDefault="00B6203A" w:rsidP="00B6203A">
      <w:pPr>
        <w:rPr>
          <w:lang w:val="en-US"/>
        </w:rPr>
      </w:pPr>
      <w:r w:rsidRPr="00B6203A">
        <w:rPr>
          <w:lang w:val="en-US"/>
        </w:rPr>
        <w:t xml:space="preserve">                    &lt;div class="slider-slides"&gt;</w:t>
      </w:r>
    </w:p>
    <w:p w14:paraId="37B969B5" w14:textId="77777777" w:rsidR="00B6203A" w:rsidRPr="00B6203A" w:rsidRDefault="00B6203A" w:rsidP="00B6203A">
      <w:pPr>
        <w:rPr>
          <w:lang w:val="en-US"/>
        </w:rPr>
      </w:pPr>
      <w:r w:rsidRPr="00B6203A">
        <w:rPr>
          <w:lang w:val="en-US"/>
        </w:rPr>
        <w:t xml:space="preserve">                        &lt;img src="keks-1-small.jpg"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еду</w:t>
      </w:r>
      <w:r w:rsidRPr="00B6203A">
        <w:rPr>
          <w:lang w:val="en-US"/>
        </w:rPr>
        <w:t>"&gt;</w:t>
      </w:r>
    </w:p>
    <w:p w14:paraId="5F192556" w14:textId="77777777" w:rsidR="00B6203A" w:rsidRPr="00B6203A" w:rsidRDefault="00B6203A" w:rsidP="00B6203A">
      <w:pPr>
        <w:rPr>
          <w:lang w:val="en-US"/>
        </w:rPr>
      </w:pPr>
      <w:r w:rsidRPr="00B6203A">
        <w:rPr>
          <w:lang w:val="en-US"/>
        </w:rPr>
        <w:t xml:space="preserve">                        &lt;img src="keks-2-small.jpg"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тебя</w:t>
      </w:r>
      <w:r w:rsidRPr="00B6203A">
        <w:rPr>
          <w:lang w:val="en-US"/>
        </w:rPr>
        <w:t>"&gt;</w:t>
      </w:r>
    </w:p>
    <w:p w14:paraId="62BA3340" w14:textId="77777777" w:rsidR="00B6203A" w:rsidRDefault="00B6203A" w:rsidP="00B6203A">
      <w:r w:rsidRPr="00B6203A">
        <w:rPr>
          <w:lang w:val="en-US"/>
        </w:rPr>
        <w:t xml:space="preserve">                        </w:t>
      </w:r>
      <w:r>
        <w:t>&lt;img src="keks-3-small.jpg" alt="Кекс не хочет никуда смотреть"&gt;</w:t>
      </w:r>
    </w:p>
    <w:p w14:paraId="1C4D0461" w14:textId="77777777" w:rsidR="00B6203A" w:rsidRPr="00B6203A" w:rsidRDefault="00B6203A" w:rsidP="00B6203A">
      <w:pPr>
        <w:rPr>
          <w:lang w:val="en-US"/>
        </w:rPr>
      </w:pPr>
      <w:r>
        <w:t xml:space="preserve">                    </w:t>
      </w:r>
      <w:r w:rsidRPr="00B6203A">
        <w:rPr>
          <w:lang w:val="en-US"/>
        </w:rPr>
        <w:t>&lt;/div&gt;</w:t>
      </w:r>
    </w:p>
    <w:p w14:paraId="51ADC6D1" w14:textId="77777777" w:rsidR="00B6203A" w:rsidRPr="00B6203A" w:rsidRDefault="00B6203A" w:rsidP="00B6203A">
      <w:pPr>
        <w:rPr>
          <w:lang w:val="en-US"/>
        </w:rPr>
      </w:pPr>
      <w:r w:rsidRPr="00B6203A">
        <w:rPr>
          <w:lang w:val="en-US"/>
        </w:rPr>
        <w:t xml:space="preserve">                &lt;/div&gt;</w:t>
      </w:r>
    </w:p>
    <w:p w14:paraId="12B12801" w14:textId="77777777" w:rsidR="00B6203A" w:rsidRPr="00B6203A" w:rsidRDefault="00B6203A" w:rsidP="00B6203A">
      <w:pPr>
        <w:rPr>
          <w:lang w:val="en-US"/>
        </w:rPr>
      </w:pPr>
      <w:r w:rsidRPr="00B6203A">
        <w:rPr>
          <w:lang w:val="en-US"/>
        </w:rPr>
        <w:t xml:space="preserve">            &lt;/div&gt;</w:t>
      </w:r>
    </w:p>
    <w:p w14:paraId="31586D4E" w14:textId="77777777" w:rsidR="00B6203A" w:rsidRPr="00B6203A" w:rsidRDefault="00B6203A" w:rsidP="00B6203A">
      <w:pPr>
        <w:rPr>
          <w:lang w:val="en-US"/>
        </w:rPr>
      </w:pPr>
      <w:r w:rsidRPr="00B6203A">
        <w:rPr>
          <w:lang w:val="en-US"/>
        </w:rPr>
        <w:t xml:space="preserve">        &lt;/section&gt;</w:t>
      </w:r>
    </w:p>
    <w:p w14:paraId="286612FE" w14:textId="77777777" w:rsidR="00B6203A" w:rsidRPr="00B6203A" w:rsidRDefault="00B6203A" w:rsidP="00B6203A">
      <w:pPr>
        <w:rPr>
          <w:lang w:val="en-US"/>
        </w:rPr>
      </w:pPr>
      <w:r w:rsidRPr="00B6203A">
        <w:rPr>
          <w:lang w:val="en-US"/>
        </w:rPr>
        <w:t xml:space="preserve">    &lt;/body&gt;</w:t>
      </w:r>
    </w:p>
    <w:p w14:paraId="0692744E" w14:textId="0A280BD4" w:rsidR="00FB59EA" w:rsidRPr="00260252" w:rsidRDefault="00B6203A" w:rsidP="00B6203A">
      <w:pPr>
        <w:rPr>
          <w:lang w:val="en-US"/>
        </w:rPr>
      </w:pPr>
      <w:r w:rsidRPr="00260252">
        <w:rPr>
          <w:lang w:val="en-US"/>
        </w:rPr>
        <w:t>&lt;/html&gt;</w:t>
      </w:r>
    </w:p>
    <w:p w14:paraId="3D5A67C2" w14:textId="504B499A" w:rsidR="00B6203A" w:rsidRPr="00260252" w:rsidRDefault="00B6203A" w:rsidP="00B6203A">
      <w:pPr>
        <w:rPr>
          <w:lang w:val="en-US"/>
        </w:rPr>
      </w:pPr>
    </w:p>
    <w:p w14:paraId="6B581DFD" w14:textId="77777777" w:rsidR="00B6203A" w:rsidRPr="00B6203A" w:rsidRDefault="00B6203A" w:rsidP="00B6203A">
      <w:pPr>
        <w:rPr>
          <w:lang w:val="en-US"/>
        </w:rPr>
      </w:pPr>
      <w:r w:rsidRPr="00B6203A">
        <w:rPr>
          <w:lang w:val="en-US"/>
        </w:rPr>
        <w:t>html,</w:t>
      </w:r>
    </w:p>
    <w:p w14:paraId="2E836853" w14:textId="77777777" w:rsidR="00B6203A" w:rsidRPr="00B6203A" w:rsidRDefault="00B6203A" w:rsidP="00B6203A">
      <w:pPr>
        <w:rPr>
          <w:lang w:val="en-US"/>
        </w:rPr>
      </w:pPr>
      <w:r w:rsidRPr="00B6203A">
        <w:rPr>
          <w:lang w:val="en-US"/>
        </w:rPr>
        <w:t>body {</w:t>
      </w:r>
    </w:p>
    <w:p w14:paraId="024603E9" w14:textId="77777777" w:rsidR="00B6203A" w:rsidRPr="00B6203A" w:rsidRDefault="00B6203A" w:rsidP="00B6203A">
      <w:pPr>
        <w:rPr>
          <w:lang w:val="en-US"/>
        </w:rPr>
      </w:pPr>
      <w:r w:rsidRPr="00B6203A">
        <w:rPr>
          <w:lang w:val="en-US"/>
        </w:rPr>
        <w:t xml:space="preserve">    margin: 0;</w:t>
      </w:r>
    </w:p>
    <w:p w14:paraId="5310A742" w14:textId="77777777" w:rsidR="00B6203A" w:rsidRPr="00B6203A" w:rsidRDefault="00B6203A" w:rsidP="00B6203A">
      <w:pPr>
        <w:rPr>
          <w:lang w:val="en-US"/>
        </w:rPr>
      </w:pPr>
      <w:r w:rsidRPr="00B6203A">
        <w:rPr>
          <w:lang w:val="en-US"/>
        </w:rPr>
        <w:t xml:space="preserve">    padding: 0;</w:t>
      </w:r>
    </w:p>
    <w:p w14:paraId="40ED6FDD" w14:textId="77777777" w:rsidR="00B6203A" w:rsidRPr="00B6203A" w:rsidRDefault="00B6203A" w:rsidP="00B6203A">
      <w:pPr>
        <w:rPr>
          <w:lang w:val="en-US"/>
        </w:rPr>
      </w:pPr>
      <w:r w:rsidRPr="00B6203A">
        <w:rPr>
          <w:lang w:val="en-US"/>
        </w:rPr>
        <w:t xml:space="preserve">    font-family: "Open Sans", sans-serif;</w:t>
      </w:r>
    </w:p>
    <w:p w14:paraId="6FE93671" w14:textId="77777777" w:rsidR="00B6203A" w:rsidRPr="00B6203A" w:rsidRDefault="00B6203A" w:rsidP="00B6203A">
      <w:pPr>
        <w:rPr>
          <w:lang w:val="en-US"/>
        </w:rPr>
      </w:pPr>
      <w:r w:rsidRPr="00B6203A">
        <w:rPr>
          <w:lang w:val="en-US"/>
        </w:rPr>
        <w:t xml:space="preserve">    color: #333333;</w:t>
      </w:r>
    </w:p>
    <w:p w14:paraId="60DA7FFD" w14:textId="77777777" w:rsidR="00B6203A" w:rsidRPr="00B6203A" w:rsidRDefault="00B6203A" w:rsidP="00B6203A">
      <w:pPr>
        <w:rPr>
          <w:lang w:val="en-US"/>
        </w:rPr>
      </w:pPr>
      <w:r w:rsidRPr="00B6203A">
        <w:rPr>
          <w:lang w:val="en-US"/>
        </w:rPr>
        <w:t xml:space="preserve">    background-color: #f5f5f5;</w:t>
      </w:r>
    </w:p>
    <w:p w14:paraId="396CFF54" w14:textId="77777777" w:rsidR="00B6203A" w:rsidRPr="00B6203A" w:rsidRDefault="00B6203A" w:rsidP="00B6203A">
      <w:pPr>
        <w:rPr>
          <w:lang w:val="en-US"/>
        </w:rPr>
      </w:pPr>
      <w:r w:rsidRPr="00B6203A">
        <w:rPr>
          <w:lang w:val="en-US"/>
        </w:rPr>
        <w:t>}</w:t>
      </w:r>
    </w:p>
    <w:p w14:paraId="258BFB01" w14:textId="77777777" w:rsidR="00B6203A" w:rsidRPr="00B6203A" w:rsidRDefault="00B6203A" w:rsidP="00B6203A">
      <w:pPr>
        <w:rPr>
          <w:lang w:val="en-US"/>
        </w:rPr>
      </w:pPr>
      <w:r w:rsidRPr="00B6203A">
        <w:rPr>
          <w:lang w:val="en-US"/>
        </w:rPr>
        <w:t xml:space="preserve"> </w:t>
      </w:r>
    </w:p>
    <w:p w14:paraId="062925C4" w14:textId="77777777" w:rsidR="00B6203A" w:rsidRPr="00B6203A" w:rsidRDefault="00B6203A" w:rsidP="00B6203A">
      <w:pPr>
        <w:rPr>
          <w:lang w:val="en-US"/>
        </w:rPr>
      </w:pPr>
      <w:r w:rsidRPr="00B6203A">
        <w:rPr>
          <w:lang w:val="en-US"/>
        </w:rPr>
        <w:t>section {</w:t>
      </w:r>
    </w:p>
    <w:p w14:paraId="739A7FDB" w14:textId="77777777" w:rsidR="00B6203A" w:rsidRPr="00B6203A" w:rsidRDefault="00B6203A" w:rsidP="00B6203A">
      <w:pPr>
        <w:rPr>
          <w:lang w:val="en-US"/>
        </w:rPr>
      </w:pPr>
      <w:r w:rsidRPr="00B6203A">
        <w:rPr>
          <w:lang w:val="en-US"/>
        </w:rPr>
        <w:t xml:space="preserve">    width: 450px;</w:t>
      </w:r>
    </w:p>
    <w:p w14:paraId="0927E27B" w14:textId="77777777" w:rsidR="00B6203A" w:rsidRPr="00B6203A" w:rsidRDefault="00B6203A" w:rsidP="00B6203A">
      <w:pPr>
        <w:rPr>
          <w:lang w:val="en-US"/>
        </w:rPr>
      </w:pPr>
      <w:r w:rsidRPr="00B6203A">
        <w:rPr>
          <w:lang w:val="en-US"/>
        </w:rPr>
        <w:lastRenderedPageBreak/>
        <w:t xml:space="preserve">    margin: 40px auto;</w:t>
      </w:r>
    </w:p>
    <w:p w14:paraId="5A284E24" w14:textId="77777777" w:rsidR="00B6203A" w:rsidRPr="00B6203A" w:rsidRDefault="00B6203A" w:rsidP="00B6203A">
      <w:pPr>
        <w:rPr>
          <w:lang w:val="en-US"/>
        </w:rPr>
      </w:pPr>
      <w:r w:rsidRPr="00B6203A">
        <w:rPr>
          <w:lang w:val="en-US"/>
        </w:rPr>
        <w:t xml:space="preserve">    background-color: white;</w:t>
      </w:r>
    </w:p>
    <w:p w14:paraId="574AA387" w14:textId="77777777" w:rsidR="00B6203A" w:rsidRPr="00B6203A" w:rsidRDefault="00B6203A" w:rsidP="00B6203A">
      <w:pPr>
        <w:rPr>
          <w:lang w:val="en-US"/>
        </w:rPr>
      </w:pPr>
      <w:r w:rsidRPr="00B6203A">
        <w:rPr>
          <w:lang w:val="en-US"/>
        </w:rPr>
        <w:t xml:space="preserve">    box-shadow: 0 0 3px #cccccc;</w:t>
      </w:r>
    </w:p>
    <w:p w14:paraId="657053D3" w14:textId="77777777" w:rsidR="00B6203A" w:rsidRPr="00B6203A" w:rsidRDefault="00B6203A" w:rsidP="00B6203A">
      <w:pPr>
        <w:rPr>
          <w:lang w:val="en-US"/>
        </w:rPr>
      </w:pPr>
      <w:r w:rsidRPr="00B6203A">
        <w:rPr>
          <w:lang w:val="en-US"/>
        </w:rPr>
        <w:t>}</w:t>
      </w:r>
    </w:p>
    <w:p w14:paraId="214CA111" w14:textId="77777777" w:rsidR="00B6203A" w:rsidRPr="00B6203A" w:rsidRDefault="00B6203A" w:rsidP="00B6203A">
      <w:pPr>
        <w:rPr>
          <w:lang w:val="en-US"/>
        </w:rPr>
      </w:pPr>
    </w:p>
    <w:p w14:paraId="13CBD3BC" w14:textId="77777777" w:rsidR="00B6203A" w:rsidRPr="00B6203A" w:rsidRDefault="00B6203A" w:rsidP="00B6203A">
      <w:pPr>
        <w:rPr>
          <w:lang w:val="en-US"/>
        </w:rPr>
      </w:pPr>
      <w:r w:rsidRPr="00B6203A">
        <w:rPr>
          <w:lang w:val="en-US"/>
        </w:rPr>
        <w:t>h1 {</w:t>
      </w:r>
    </w:p>
    <w:p w14:paraId="0D867C83" w14:textId="77777777" w:rsidR="00B6203A" w:rsidRPr="00B6203A" w:rsidRDefault="00B6203A" w:rsidP="00B6203A">
      <w:pPr>
        <w:rPr>
          <w:lang w:val="en-US"/>
        </w:rPr>
      </w:pPr>
      <w:r w:rsidRPr="00B6203A">
        <w:rPr>
          <w:lang w:val="en-US"/>
        </w:rPr>
        <w:t xml:space="preserve">    margin: 0;</w:t>
      </w:r>
    </w:p>
    <w:p w14:paraId="7B635D51" w14:textId="77777777" w:rsidR="00B6203A" w:rsidRPr="00B6203A" w:rsidRDefault="00B6203A" w:rsidP="00B6203A">
      <w:pPr>
        <w:rPr>
          <w:lang w:val="en-US"/>
        </w:rPr>
      </w:pPr>
      <w:r w:rsidRPr="00B6203A">
        <w:rPr>
          <w:lang w:val="en-US"/>
        </w:rPr>
        <w:t xml:space="preserve">    padding: 10px 0;</w:t>
      </w:r>
    </w:p>
    <w:p w14:paraId="2DFFE151" w14:textId="77777777" w:rsidR="00B6203A" w:rsidRPr="00B6203A" w:rsidRDefault="00B6203A" w:rsidP="00B6203A">
      <w:pPr>
        <w:rPr>
          <w:lang w:val="en-US"/>
        </w:rPr>
      </w:pPr>
      <w:r w:rsidRPr="00B6203A">
        <w:rPr>
          <w:lang w:val="en-US"/>
        </w:rPr>
        <w:t xml:space="preserve">    font-size: 28px;</w:t>
      </w:r>
    </w:p>
    <w:p w14:paraId="4C73A1B0" w14:textId="77777777" w:rsidR="00B6203A" w:rsidRPr="00B6203A" w:rsidRDefault="00B6203A" w:rsidP="00B6203A">
      <w:pPr>
        <w:rPr>
          <w:lang w:val="en-US"/>
        </w:rPr>
      </w:pPr>
      <w:r w:rsidRPr="00B6203A">
        <w:rPr>
          <w:lang w:val="en-US"/>
        </w:rPr>
        <w:t xml:space="preserve">    font-weight: normal;</w:t>
      </w:r>
    </w:p>
    <w:p w14:paraId="0B0EBECC" w14:textId="77777777" w:rsidR="00B6203A" w:rsidRPr="00B6203A" w:rsidRDefault="00B6203A" w:rsidP="00B6203A">
      <w:pPr>
        <w:rPr>
          <w:lang w:val="en-US"/>
        </w:rPr>
      </w:pPr>
      <w:r w:rsidRPr="00B6203A">
        <w:rPr>
          <w:lang w:val="en-US"/>
        </w:rPr>
        <w:t xml:space="preserve">    text-align: center;</w:t>
      </w:r>
    </w:p>
    <w:p w14:paraId="4FBA5420" w14:textId="77777777" w:rsidR="00B6203A" w:rsidRPr="00B6203A" w:rsidRDefault="00B6203A" w:rsidP="00B6203A">
      <w:pPr>
        <w:rPr>
          <w:lang w:val="en-US"/>
        </w:rPr>
      </w:pPr>
      <w:r w:rsidRPr="00B6203A">
        <w:rPr>
          <w:lang w:val="en-US"/>
        </w:rPr>
        <w:t>}</w:t>
      </w:r>
    </w:p>
    <w:p w14:paraId="3A3A3C6C" w14:textId="77777777" w:rsidR="00B6203A" w:rsidRPr="00B6203A" w:rsidRDefault="00B6203A" w:rsidP="00B6203A">
      <w:pPr>
        <w:rPr>
          <w:lang w:val="en-US"/>
        </w:rPr>
      </w:pPr>
    </w:p>
    <w:p w14:paraId="672CCB2E" w14:textId="77777777" w:rsidR="00B6203A" w:rsidRPr="00B6203A" w:rsidRDefault="00B6203A" w:rsidP="00B6203A">
      <w:pPr>
        <w:rPr>
          <w:lang w:val="en-US"/>
        </w:rPr>
      </w:pPr>
      <w:r w:rsidRPr="00B6203A">
        <w:rPr>
          <w:lang w:val="en-US"/>
        </w:rPr>
        <w:t>.slider {</w:t>
      </w:r>
    </w:p>
    <w:p w14:paraId="3C7B9CA5" w14:textId="77777777" w:rsidR="00B6203A" w:rsidRPr="00B6203A" w:rsidRDefault="00B6203A" w:rsidP="00B6203A">
      <w:pPr>
        <w:rPr>
          <w:lang w:val="en-US"/>
        </w:rPr>
      </w:pPr>
      <w:r w:rsidRPr="00B6203A">
        <w:rPr>
          <w:lang w:val="en-US"/>
        </w:rPr>
        <w:t xml:space="preserve">    position: relative;</w:t>
      </w:r>
    </w:p>
    <w:p w14:paraId="6D354639" w14:textId="77777777" w:rsidR="00B6203A" w:rsidRPr="00B6203A" w:rsidRDefault="00B6203A" w:rsidP="00B6203A">
      <w:pPr>
        <w:rPr>
          <w:lang w:val="en-US"/>
        </w:rPr>
      </w:pPr>
      <w:r w:rsidRPr="00B6203A">
        <w:rPr>
          <w:lang w:val="en-US"/>
        </w:rPr>
        <w:t>}</w:t>
      </w:r>
    </w:p>
    <w:p w14:paraId="2FD3E235" w14:textId="77777777" w:rsidR="00B6203A" w:rsidRPr="00B6203A" w:rsidRDefault="00B6203A" w:rsidP="00B6203A">
      <w:pPr>
        <w:rPr>
          <w:lang w:val="en-US"/>
        </w:rPr>
      </w:pPr>
    </w:p>
    <w:p w14:paraId="6E99DB80" w14:textId="77777777" w:rsidR="00B6203A" w:rsidRPr="00B6203A" w:rsidRDefault="00B6203A" w:rsidP="00B6203A">
      <w:pPr>
        <w:rPr>
          <w:lang w:val="en-US"/>
        </w:rPr>
      </w:pPr>
      <w:r w:rsidRPr="00B6203A">
        <w:rPr>
          <w:lang w:val="en-US"/>
        </w:rPr>
        <w:t>.slider input[type=radio] {</w:t>
      </w:r>
    </w:p>
    <w:p w14:paraId="1F86ABF2" w14:textId="77777777" w:rsidR="00B6203A" w:rsidRPr="00B6203A" w:rsidRDefault="00B6203A" w:rsidP="00B6203A">
      <w:pPr>
        <w:rPr>
          <w:lang w:val="en-US"/>
        </w:rPr>
      </w:pPr>
      <w:r w:rsidRPr="00B6203A">
        <w:rPr>
          <w:lang w:val="en-US"/>
        </w:rPr>
        <w:t xml:space="preserve">    display: none;</w:t>
      </w:r>
    </w:p>
    <w:p w14:paraId="0C7F32DE" w14:textId="77777777" w:rsidR="00B6203A" w:rsidRPr="00B6203A" w:rsidRDefault="00B6203A" w:rsidP="00B6203A">
      <w:pPr>
        <w:rPr>
          <w:lang w:val="en-US"/>
        </w:rPr>
      </w:pPr>
      <w:r w:rsidRPr="00B6203A">
        <w:rPr>
          <w:lang w:val="en-US"/>
        </w:rPr>
        <w:t>}</w:t>
      </w:r>
    </w:p>
    <w:p w14:paraId="06CF1ADC" w14:textId="77777777" w:rsidR="00B6203A" w:rsidRPr="00B6203A" w:rsidRDefault="00B6203A" w:rsidP="00B6203A">
      <w:pPr>
        <w:rPr>
          <w:lang w:val="en-US"/>
        </w:rPr>
      </w:pPr>
    </w:p>
    <w:p w14:paraId="524623D7" w14:textId="77777777" w:rsidR="00B6203A" w:rsidRPr="00B6203A" w:rsidRDefault="00B6203A" w:rsidP="00B6203A">
      <w:pPr>
        <w:rPr>
          <w:lang w:val="en-US"/>
        </w:rPr>
      </w:pPr>
      <w:r w:rsidRPr="00B6203A">
        <w:rPr>
          <w:lang w:val="en-US"/>
        </w:rPr>
        <w:t>.slider-inner {</w:t>
      </w:r>
    </w:p>
    <w:p w14:paraId="67D9D89A" w14:textId="77777777" w:rsidR="00B6203A" w:rsidRPr="00B6203A" w:rsidRDefault="00B6203A" w:rsidP="00B6203A">
      <w:pPr>
        <w:rPr>
          <w:lang w:val="en-US"/>
        </w:rPr>
      </w:pPr>
      <w:r w:rsidRPr="00B6203A">
        <w:rPr>
          <w:lang w:val="en-US"/>
        </w:rPr>
        <w:t xml:space="preserve">    overflow: hidden;</w:t>
      </w:r>
    </w:p>
    <w:p w14:paraId="2B57828F" w14:textId="77777777" w:rsidR="00B6203A" w:rsidRPr="00B6203A" w:rsidRDefault="00B6203A" w:rsidP="00B6203A">
      <w:pPr>
        <w:rPr>
          <w:lang w:val="en-US"/>
        </w:rPr>
      </w:pPr>
      <w:r w:rsidRPr="00B6203A">
        <w:rPr>
          <w:lang w:val="en-US"/>
        </w:rPr>
        <w:t>}</w:t>
      </w:r>
    </w:p>
    <w:p w14:paraId="57387007" w14:textId="77777777" w:rsidR="00B6203A" w:rsidRPr="00B6203A" w:rsidRDefault="00B6203A" w:rsidP="00B6203A">
      <w:pPr>
        <w:rPr>
          <w:lang w:val="en-US"/>
        </w:rPr>
      </w:pPr>
    </w:p>
    <w:p w14:paraId="2B2EB2B5" w14:textId="77777777" w:rsidR="00B6203A" w:rsidRPr="00B6203A" w:rsidRDefault="00B6203A" w:rsidP="00B6203A">
      <w:pPr>
        <w:rPr>
          <w:lang w:val="en-US"/>
        </w:rPr>
      </w:pPr>
      <w:r w:rsidRPr="00B6203A">
        <w:rPr>
          <w:lang w:val="en-US"/>
        </w:rPr>
        <w:t>.slider-slides {</w:t>
      </w:r>
    </w:p>
    <w:p w14:paraId="398A8E64" w14:textId="77777777" w:rsidR="00B6203A" w:rsidRPr="00B6203A" w:rsidRDefault="00B6203A" w:rsidP="00B6203A">
      <w:pPr>
        <w:rPr>
          <w:lang w:val="en-US"/>
        </w:rPr>
      </w:pPr>
      <w:r w:rsidRPr="00B6203A">
        <w:rPr>
          <w:lang w:val="en-US"/>
        </w:rPr>
        <w:t xml:space="preserve">    width: 300%;</w:t>
      </w:r>
    </w:p>
    <w:p w14:paraId="1385547E" w14:textId="77777777" w:rsidR="00B6203A" w:rsidRPr="00B6203A" w:rsidRDefault="00B6203A" w:rsidP="00B6203A">
      <w:pPr>
        <w:rPr>
          <w:lang w:val="en-US"/>
        </w:rPr>
      </w:pPr>
      <w:r w:rsidRPr="00B6203A">
        <w:rPr>
          <w:lang w:val="en-US"/>
        </w:rPr>
        <w:t xml:space="preserve">    transition: transform 0.8s ease;</w:t>
      </w:r>
    </w:p>
    <w:p w14:paraId="7D072828" w14:textId="77777777" w:rsidR="00B6203A" w:rsidRPr="00B6203A" w:rsidRDefault="00B6203A" w:rsidP="00B6203A">
      <w:pPr>
        <w:rPr>
          <w:lang w:val="en-US"/>
        </w:rPr>
      </w:pPr>
      <w:r w:rsidRPr="00B6203A">
        <w:rPr>
          <w:lang w:val="en-US"/>
        </w:rPr>
        <w:t>}</w:t>
      </w:r>
    </w:p>
    <w:p w14:paraId="169C8430" w14:textId="77777777" w:rsidR="00B6203A" w:rsidRPr="00B6203A" w:rsidRDefault="00B6203A" w:rsidP="00B6203A">
      <w:pPr>
        <w:rPr>
          <w:lang w:val="en-US"/>
        </w:rPr>
      </w:pPr>
    </w:p>
    <w:p w14:paraId="0D87F072" w14:textId="77777777" w:rsidR="00B6203A" w:rsidRPr="00B6203A" w:rsidRDefault="00B6203A" w:rsidP="00B6203A">
      <w:pPr>
        <w:rPr>
          <w:lang w:val="en-US"/>
        </w:rPr>
      </w:pPr>
      <w:r w:rsidRPr="00B6203A">
        <w:rPr>
          <w:lang w:val="en-US"/>
        </w:rPr>
        <w:t>.slider-slides img {</w:t>
      </w:r>
    </w:p>
    <w:p w14:paraId="331FF213" w14:textId="77777777" w:rsidR="00B6203A" w:rsidRPr="00B6203A" w:rsidRDefault="00B6203A" w:rsidP="00B6203A">
      <w:pPr>
        <w:rPr>
          <w:lang w:val="en-US"/>
        </w:rPr>
      </w:pPr>
      <w:r w:rsidRPr="00B6203A">
        <w:rPr>
          <w:lang w:val="en-US"/>
        </w:rPr>
        <w:t xml:space="preserve">    float: left;</w:t>
      </w:r>
    </w:p>
    <w:p w14:paraId="6B968044" w14:textId="77777777" w:rsidR="00B6203A" w:rsidRPr="00B6203A" w:rsidRDefault="00B6203A" w:rsidP="00B6203A">
      <w:pPr>
        <w:rPr>
          <w:lang w:val="en-US"/>
        </w:rPr>
      </w:pPr>
      <w:r w:rsidRPr="00B6203A">
        <w:rPr>
          <w:lang w:val="en-US"/>
        </w:rPr>
        <w:t xml:space="preserve">    width: 450px;</w:t>
      </w:r>
    </w:p>
    <w:p w14:paraId="07C3A7D8" w14:textId="77777777" w:rsidR="00B6203A" w:rsidRPr="00B6203A" w:rsidRDefault="00B6203A" w:rsidP="00B6203A">
      <w:pPr>
        <w:rPr>
          <w:lang w:val="en-US"/>
        </w:rPr>
      </w:pPr>
      <w:r w:rsidRPr="00B6203A">
        <w:rPr>
          <w:lang w:val="en-US"/>
        </w:rPr>
        <w:t xml:space="preserve">    height: 320px;</w:t>
      </w:r>
    </w:p>
    <w:p w14:paraId="780AB5C0" w14:textId="77777777" w:rsidR="00B6203A" w:rsidRPr="00B6203A" w:rsidRDefault="00B6203A" w:rsidP="00B6203A">
      <w:pPr>
        <w:rPr>
          <w:lang w:val="en-US"/>
        </w:rPr>
      </w:pPr>
      <w:r w:rsidRPr="00B6203A">
        <w:rPr>
          <w:lang w:val="en-US"/>
        </w:rPr>
        <w:t>}</w:t>
      </w:r>
    </w:p>
    <w:p w14:paraId="4DEB6E00" w14:textId="77777777" w:rsidR="00B6203A" w:rsidRPr="00B6203A" w:rsidRDefault="00B6203A" w:rsidP="00B6203A">
      <w:pPr>
        <w:rPr>
          <w:lang w:val="en-US"/>
        </w:rPr>
      </w:pPr>
    </w:p>
    <w:p w14:paraId="5BE7DB87" w14:textId="77777777" w:rsidR="00B6203A" w:rsidRPr="00B6203A" w:rsidRDefault="00B6203A" w:rsidP="00B6203A">
      <w:pPr>
        <w:rPr>
          <w:lang w:val="en-US"/>
        </w:rPr>
      </w:pPr>
      <w:r w:rsidRPr="00B6203A">
        <w:rPr>
          <w:lang w:val="en-US"/>
        </w:rPr>
        <w:t>.slider-controls {</w:t>
      </w:r>
    </w:p>
    <w:p w14:paraId="68DDA89A" w14:textId="77777777" w:rsidR="00B6203A" w:rsidRPr="00B6203A" w:rsidRDefault="00B6203A" w:rsidP="00B6203A">
      <w:pPr>
        <w:rPr>
          <w:lang w:val="en-US"/>
        </w:rPr>
      </w:pPr>
      <w:r w:rsidRPr="00B6203A">
        <w:rPr>
          <w:lang w:val="en-US"/>
        </w:rPr>
        <w:t xml:space="preserve">    margin-bottom: 10px;</w:t>
      </w:r>
    </w:p>
    <w:p w14:paraId="1A99FEA1" w14:textId="77777777" w:rsidR="00B6203A" w:rsidRPr="00B6203A" w:rsidRDefault="00B6203A" w:rsidP="00B6203A">
      <w:pPr>
        <w:rPr>
          <w:lang w:val="en-US"/>
        </w:rPr>
      </w:pPr>
      <w:r w:rsidRPr="00B6203A">
        <w:rPr>
          <w:lang w:val="en-US"/>
        </w:rPr>
        <w:t xml:space="preserve">    text-align: center;</w:t>
      </w:r>
    </w:p>
    <w:p w14:paraId="20CA226F" w14:textId="77777777" w:rsidR="00B6203A" w:rsidRPr="00B6203A" w:rsidRDefault="00B6203A" w:rsidP="00B6203A">
      <w:pPr>
        <w:rPr>
          <w:lang w:val="en-US"/>
        </w:rPr>
      </w:pPr>
      <w:r w:rsidRPr="00B6203A">
        <w:rPr>
          <w:lang w:val="en-US"/>
        </w:rPr>
        <w:t>}</w:t>
      </w:r>
    </w:p>
    <w:p w14:paraId="0597BBCB" w14:textId="77777777" w:rsidR="00B6203A" w:rsidRPr="00B6203A" w:rsidRDefault="00B6203A" w:rsidP="00B6203A">
      <w:pPr>
        <w:rPr>
          <w:lang w:val="en-US"/>
        </w:rPr>
      </w:pPr>
    </w:p>
    <w:p w14:paraId="290C0874" w14:textId="77777777" w:rsidR="00B6203A" w:rsidRPr="00B6203A" w:rsidRDefault="00B6203A" w:rsidP="00B6203A">
      <w:pPr>
        <w:rPr>
          <w:lang w:val="en-US"/>
        </w:rPr>
      </w:pPr>
      <w:r w:rsidRPr="00B6203A">
        <w:rPr>
          <w:lang w:val="en-US"/>
        </w:rPr>
        <w:t>.slider-controls label {</w:t>
      </w:r>
    </w:p>
    <w:p w14:paraId="4DAD1C56" w14:textId="77777777" w:rsidR="00B6203A" w:rsidRPr="00B6203A" w:rsidRDefault="00B6203A" w:rsidP="00B6203A">
      <w:pPr>
        <w:rPr>
          <w:lang w:val="en-US"/>
        </w:rPr>
      </w:pPr>
      <w:r w:rsidRPr="00B6203A">
        <w:rPr>
          <w:lang w:val="en-US"/>
        </w:rPr>
        <w:t xml:space="preserve">    display: inline-block;</w:t>
      </w:r>
    </w:p>
    <w:p w14:paraId="0524F30D" w14:textId="77777777" w:rsidR="00B6203A" w:rsidRPr="00B6203A" w:rsidRDefault="00B6203A" w:rsidP="00B6203A">
      <w:pPr>
        <w:rPr>
          <w:lang w:val="en-US"/>
        </w:rPr>
      </w:pPr>
      <w:r w:rsidRPr="00B6203A">
        <w:rPr>
          <w:lang w:val="en-US"/>
        </w:rPr>
        <w:t xml:space="preserve">    width: 10px;</w:t>
      </w:r>
    </w:p>
    <w:p w14:paraId="758CEB19" w14:textId="77777777" w:rsidR="00B6203A" w:rsidRPr="00B6203A" w:rsidRDefault="00B6203A" w:rsidP="00B6203A">
      <w:pPr>
        <w:rPr>
          <w:lang w:val="en-US"/>
        </w:rPr>
      </w:pPr>
      <w:r w:rsidRPr="00B6203A">
        <w:rPr>
          <w:lang w:val="en-US"/>
        </w:rPr>
        <w:t xml:space="preserve">    height: 10px;</w:t>
      </w:r>
    </w:p>
    <w:p w14:paraId="3A2412D2" w14:textId="77777777" w:rsidR="00B6203A" w:rsidRPr="00B6203A" w:rsidRDefault="00B6203A" w:rsidP="00B6203A">
      <w:pPr>
        <w:rPr>
          <w:lang w:val="en-US"/>
        </w:rPr>
      </w:pPr>
      <w:r w:rsidRPr="00B6203A">
        <w:rPr>
          <w:lang w:val="en-US"/>
        </w:rPr>
        <w:t xml:space="preserve">    margin: 0 3px;</w:t>
      </w:r>
    </w:p>
    <w:p w14:paraId="14F2DC22" w14:textId="77777777" w:rsidR="00B6203A" w:rsidRPr="00B6203A" w:rsidRDefault="00B6203A" w:rsidP="00B6203A">
      <w:pPr>
        <w:rPr>
          <w:lang w:val="en-US"/>
        </w:rPr>
      </w:pPr>
      <w:r w:rsidRPr="00B6203A">
        <w:rPr>
          <w:lang w:val="en-US"/>
        </w:rPr>
        <w:t xml:space="preserve">    background-color: #cccccc;</w:t>
      </w:r>
    </w:p>
    <w:p w14:paraId="43F3AFA9" w14:textId="77777777" w:rsidR="00B6203A" w:rsidRPr="00B6203A" w:rsidRDefault="00B6203A" w:rsidP="00B6203A">
      <w:pPr>
        <w:rPr>
          <w:lang w:val="en-US"/>
        </w:rPr>
      </w:pPr>
      <w:r w:rsidRPr="00B6203A">
        <w:rPr>
          <w:lang w:val="en-US"/>
        </w:rPr>
        <w:t xml:space="preserve">    border: 4px solid white;</w:t>
      </w:r>
    </w:p>
    <w:p w14:paraId="76A6BFC8" w14:textId="77777777" w:rsidR="00B6203A" w:rsidRPr="00B6203A" w:rsidRDefault="00B6203A" w:rsidP="00B6203A">
      <w:pPr>
        <w:rPr>
          <w:lang w:val="en-US"/>
        </w:rPr>
      </w:pPr>
      <w:r w:rsidRPr="00B6203A">
        <w:rPr>
          <w:lang w:val="en-US"/>
        </w:rPr>
        <w:t xml:space="preserve">    border-radius: 50%;</w:t>
      </w:r>
    </w:p>
    <w:p w14:paraId="7618503E" w14:textId="77777777" w:rsidR="00B6203A" w:rsidRPr="00B6203A" w:rsidRDefault="00B6203A" w:rsidP="00B6203A">
      <w:pPr>
        <w:rPr>
          <w:lang w:val="en-US"/>
        </w:rPr>
      </w:pPr>
      <w:r w:rsidRPr="00B6203A">
        <w:rPr>
          <w:lang w:val="en-US"/>
        </w:rPr>
        <w:t xml:space="preserve">    box-shadow: 0px 0px 2px rgba(0, 0, 0, 0.8);</w:t>
      </w:r>
    </w:p>
    <w:p w14:paraId="1DCB4CA4" w14:textId="77777777" w:rsidR="00B6203A" w:rsidRPr="00B6203A" w:rsidRDefault="00B6203A" w:rsidP="00B6203A">
      <w:pPr>
        <w:rPr>
          <w:lang w:val="en-US"/>
        </w:rPr>
      </w:pPr>
      <w:r w:rsidRPr="00B6203A">
        <w:rPr>
          <w:lang w:val="en-US"/>
        </w:rPr>
        <w:t xml:space="preserve">    transition: background-color 0.2s;</w:t>
      </w:r>
    </w:p>
    <w:p w14:paraId="1B47FBA2" w14:textId="77777777" w:rsidR="00B6203A" w:rsidRPr="00B6203A" w:rsidRDefault="00B6203A" w:rsidP="00B6203A">
      <w:pPr>
        <w:rPr>
          <w:lang w:val="en-US"/>
        </w:rPr>
      </w:pPr>
      <w:r w:rsidRPr="00B6203A">
        <w:rPr>
          <w:lang w:val="en-US"/>
        </w:rPr>
        <w:t xml:space="preserve">    cursor: pointer;</w:t>
      </w:r>
    </w:p>
    <w:p w14:paraId="338D3757" w14:textId="77777777" w:rsidR="00B6203A" w:rsidRPr="00B6203A" w:rsidRDefault="00B6203A" w:rsidP="00B6203A">
      <w:pPr>
        <w:rPr>
          <w:lang w:val="en-US"/>
        </w:rPr>
      </w:pPr>
      <w:r w:rsidRPr="00B6203A">
        <w:rPr>
          <w:lang w:val="en-US"/>
        </w:rPr>
        <w:t>}</w:t>
      </w:r>
    </w:p>
    <w:p w14:paraId="4B90D501" w14:textId="77777777" w:rsidR="00B6203A" w:rsidRPr="00B6203A" w:rsidRDefault="00B6203A" w:rsidP="00B6203A">
      <w:pPr>
        <w:rPr>
          <w:lang w:val="en-US"/>
        </w:rPr>
      </w:pPr>
    </w:p>
    <w:p w14:paraId="0E485D62" w14:textId="77777777" w:rsidR="00B6203A" w:rsidRPr="00B6203A" w:rsidRDefault="00B6203A" w:rsidP="00B6203A">
      <w:pPr>
        <w:rPr>
          <w:lang w:val="en-US"/>
        </w:rPr>
      </w:pPr>
      <w:r w:rsidRPr="00B6203A">
        <w:rPr>
          <w:lang w:val="en-US"/>
        </w:rPr>
        <w:t>#btn-1:checked ~ .slider-controls label[for="btn-1"],</w:t>
      </w:r>
    </w:p>
    <w:p w14:paraId="09334029" w14:textId="77777777" w:rsidR="00B6203A" w:rsidRPr="00B6203A" w:rsidRDefault="00B6203A" w:rsidP="00B6203A">
      <w:pPr>
        <w:rPr>
          <w:lang w:val="en-US"/>
        </w:rPr>
      </w:pPr>
      <w:r w:rsidRPr="00B6203A">
        <w:rPr>
          <w:lang w:val="en-US"/>
        </w:rPr>
        <w:t>#btn-2:checked ~ .slider-controls label[for="btn-2"],</w:t>
      </w:r>
    </w:p>
    <w:p w14:paraId="0E312A48" w14:textId="77777777" w:rsidR="00B6203A" w:rsidRPr="00B6203A" w:rsidRDefault="00B6203A" w:rsidP="00B6203A">
      <w:pPr>
        <w:rPr>
          <w:lang w:val="en-US"/>
        </w:rPr>
      </w:pPr>
      <w:r w:rsidRPr="00B6203A">
        <w:rPr>
          <w:lang w:val="en-US"/>
        </w:rPr>
        <w:t>#btn-3:checked ~ .slider-controls label[for="btn-3"] {</w:t>
      </w:r>
    </w:p>
    <w:p w14:paraId="0F2FC747" w14:textId="77777777" w:rsidR="00B6203A" w:rsidRPr="00B6203A" w:rsidRDefault="00B6203A" w:rsidP="00B6203A">
      <w:pPr>
        <w:rPr>
          <w:lang w:val="en-US"/>
        </w:rPr>
      </w:pPr>
      <w:r w:rsidRPr="00B6203A">
        <w:rPr>
          <w:lang w:val="en-US"/>
        </w:rPr>
        <w:t xml:space="preserve">    background-color: #666666;</w:t>
      </w:r>
    </w:p>
    <w:p w14:paraId="36FCAE55" w14:textId="77777777" w:rsidR="00B6203A" w:rsidRPr="00B6203A" w:rsidRDefault="00B6203A" w:rsidP="00B6203A">
      <w:pPr>
        <w:rPr>
          <w:lang w:val="en-US"/>
        </w:rPr>
      </w:pPr>
      <w:r w:rsidRPr="00B6203A">
        <w:rPr>
          <w:lang w:val="en-US"/>
        </w:rPr>
        <w:t>}</w:t>
      </w:r>
    </w:p>
    <w:p w14:paraId="16B8CDEB" w14:textId="77777777" w:rsidR="00B6203A" w:rsidRPr="00B6203A" w:rsidRDefault="00B6203A" w:rsidP="00B6203A">
      <w:pPr>
        <w:rPr>
          <w:lang w:val="en-US"/>
        </w:rPr>
      </w:pPr>
      <w:r w:rsidRPr="00B6203A">
        <w:rPr>
          <w:lang w:val="en-US"/>
        </w:rPr>
        <w:t xml:space="preserve">#btn-1:checked ~ .slider-inner .slider-slides { </w:t>
      </w:r>
    </w:p>
    <w:p w14:paraId="4AC07E72" w14:textId="77777777" w:rsidR="00B6203A" w:rsidRPr="00B6203A" w:rsidRDefault="00B6203A" w:rsidP="00B6203A">
      <w:pPr>
        <w:rPr>
          <w:lang w:val="en-US"/>
        </w:rPr>
      </w:pPr>
      <w:r w:rsidRPr="00B6203A">
        <w:rPr>
          <w:lang w:val="en-US"/>
        </w:rPr>
        <w:t>transform:translate(0);</w:t>
      </w:r>
    </w:p>
    <w:p w14:paraId="55BFBF98" w14:textId="77777777" w:rsidR="00B6203A" w:rsidRPr="00B6203A" w:rsidRDefault="00B6203A" w:rsidP="00B6203A">
      <w:pPr>
        <w:rPr>
          <w:lang w:val="en-US"/>
        </w:rPr>
      </w:pPr>
      <w:r w:rsidRPr="00B6203A">
        <w:rPr>
          <w:lang w:val="en-US"/>
        </w:rPr>
        <w:t>}</w:t>
      </w:r>
    </w:p>
    <w:p w14:paraId="3825FE70" w14:textId="77777777" w:rsidR="00B6203A" w:rsidRPr="00B6203A" w:rsidRDefault="00B6203A" w:rsidP="00B6203A">
      <w:pPr>
        <w:rPr>
          <w:lang w:val="en-US"/>
        </w:rPr>
      </w:pPr>
    </w:p>
    <w:p w14:paraId="249EEED3" w14:textId="77777777" w:rsidR="00B6203A" w:rsidRPr="00B6203A" w:rsidRDefault="00B6203A" w:rsidP="00B6203A">
      <w:pPr>
        <w:rPr>
          <w:lang w:val="en-US"/>
        </w:rPr>
      </w:pPr>
      <w:r w:rsidRPr="00B6203A">
        <w:rPr>
          <w:lang w:val="en-US"/>
        </w:rPr>
        <w:t xml:space="preserve">#btn-2:checked ~ .slider-inner .slider-slides { </w:t>
      </w:r>
    </w:p>
    <w:p w14:paraId="003CC9DB" w14:textId="77777777" w:rsidR="00B6203A" w:rsidRPr="00B6203A" w:rsidRDefault="00B6203A" w:rsidP="00B6203A">
      <w:pPr>
        <w:rPr>
          <w:lang w:val="en-US"/>
        </w:rPr>
      </w:pPr>
      <w:r w:rsidRPr="00B6203A">
        <w:rPr>
          <w:lang w:val="en-US"/>
        </w:rPr>
        <w:t>transform:translate(-450px);</w:t>
      </w:r>
    </w:p>
    <w:p w14:paraId="371888B0" w14:textId="77777777" w:rsidR="00B6203A" w:rsidRPr="00B6203A" w:rsidRDefault="00B6203A" w:rsidP="00B6203A">
      <w:pPr>
        <w:rPr>
          <w:lang w:val="en-US"/>
        </w:rPr>
      </w:pPr>
      <w:r w:rsidRPr="00B6203A">
        <w:rPr>
          <w:lang w:val="en-US"/>
        </w:rPr>
        <w:t>}</w:t>
      </w:r>
    </w:p>
    <w:p w14:paraId="43408F45" w14:textId="77777777" w:rsidR="00B6203A" w:rsidRPr="00B6203A" w:rsidRDefault="00B6203A" w:rsidP="00B6203A">
      <w:pPr>
        <w:rPr>
          <w:lang w:val="en-US"/>
        </w:rPr>
      </w:pPr>
    </w:p>
    <w:p w14:paraId="1EC52F4C" w14:textId="77777777" w:rsidR="00B6203A" w:rsidRPr="00B6203A" w:rsidRDefault="00B6203A" w:rsidP="00B6203A">
      <w:pPr>
        <w:rPr>
          <w:lang w:val="en-US"/>
        </w:rPr>
      </w:pPr>
      <w:r w:rsidRPr="00B6203A">
        <w:rPr>
          <w:lang w:val="en-US"/>
        </w:rPr>
        <w:t xml:space="preserve">#btn-3:checked ~ .slider-inner .slider-slides { </w:t>
      </w:r>
    </w:p>
    <w:p w14:paraId="0DB4394D" w14:textId="77777777" w:rsidR="00B6203A" w:rsidRPr="00260252" w:rsidRDefault="00B6203A" w:rsidP="00B6203A">
      <w:pPr>
        <w:rPr>
          <w:lang w:val="en-US"/>
        </w:rPr>
      </w:pPr>
      <w:r w:rsidRPr="00260252">
        <w:rPr>
          <w:lang w:val="en-US"/>
        </w:rPr>
        <w:t>transform:translate(-900px);</w:t>
      </w:r>
    </w:p>
    <w:p w14:paraId="735387C3" w14:textId="658F2D6B" w:rsidR="00B6203A" w:rsidRPr="00260252" w:rsidRDefault="00B6203A" w:rsidP="00B6203A">
      <w:pPr>
        <w:rPr>
          <w:lang w:val="en-US"/>
        </w:rPr>
      </w:pPr>
      <w:r w:rsidRPr="00260252">
        <w:rPr>
          <w:lang w:val="en-US"/>
        </w:rPr>
        <w:t>}</w:t>
      </w:r>
    </w:p>
    <w:p w14:paraId="40CE4D78" w14:textId="457EC824" w:rsidR="00C448A3" w:rsidRPr="00260252" w:rsidRDefault="00C448A3" w:rsidP="00B6203A">
      <w:pPr>
        <w:rPr>
          <w:lang w:val="en-US"/>
        </w:rPr>
      </w:pPr>
    </w:p>
    <w:p w14:paraId="54AC6970" w14:textId="77777777" w:rsidR="00C448A3" w:rsidRPr="00260252" w:rsidRDefault="00C448A3" w:rsidP="00C448A3">
      <w:pPr>
        <w:pStyle w:val="2"/>
        <w:rPr>
          <w:lang w:val="en-US"/>
        </w:rPr>
      </w:pPr>
      <w:r>
        <w:t>Хлебные</w:t>
      </w:r>
      <w:r w:rsidRPr="00260252">
        <w:rPr>
          <w:lang w:val="en-US"/>
        </w:rPr>
        <w:t xml:space="preserve"> </w:t>
      </w:r>
      <w:r>
        <w:t>крошки</w:t>
      </w:r>
      <w:r w:rsidRPr="00260252">
        <w:rPr>
          <w:lang w:val="en-US"/>
        </w:rPr>
        <w:t xml:space="preserve">, </w:t>
      </w:r>
      <w:r>
        <w:t>шаг</w:t>
      </w:r>
      <w:r w:rsidRPr="00260252">
        <w:rPr>
          <w:lang w:val="en-US"/>
        </w:rPr>
        <w:t xml:space="preserve"> 1 </w:t>
      </w:r>
      <w:r w:rsidRPr="00260252">
        <w:rPr>
          <w:bCs/>
          <w:color w:val="999999"/>
          <w:sz w:val="37"/>
          <w:szCs w:val="37"/>
          <w:lang w:val="en-US"/>
        </w:rPr>
        <w:t>[24/31]</w:t>
      </w:r>
    </w:p>
    <w:p w14:paraId="7555CB45" w14:textId="77777777" w:rsidR="00C448A3" w:rsidRDefault="00C448A3" w:rsidP="00C448A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необычные хлебные крошки: ссылки в них будут выглядеть как стрелки.</w:t>
      </w:r>
    </w:p>
    <w:p w14:paraId="7764113F" w14:textId="77777777" w:rsidR="00C448A3" w:rsidRDefault="00C448A3" w:rsidP="00C448A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«хлебными крошками» называется навигационный блок, который показывает в каком разделе сайта вы находитесь, а также путь к этому разделу от главной страницы сайта. Крошки чем-то похожи на пути в файловой системе.</w:t>
      </w:r>
    </w:p>
    <w:p w14:paraId="54F68F67" w14:textId="77777777" w:rsidR="00C448A3" w:rsidRDefault="00C448A3" w:rsidP="00C448A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элемент обычно верстают очень просто — последовательность ссылок внутри блока с классом. А вот вариантов оформления существует много. И мы разберём один из достаточно сложных.</w:t>
      </w:r>
    </w:p>
    <w:p w14:paraId="11E84374" w14:textId="77777777" w:rsidR="00C448A3" w:rsidRDefault="00C448A3" w:rsidP="00C448A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Исходная заготовка включает в себя контейнер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с тремя ссылками. Контейнер сделан блочно-строчным, а ссылки выстроены в ряд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Также заданы некоторые исходные размеры, отступы и другие свойства.</w:t>
      </w:r>
    </w:p>
    <w:p w14:paraId="1670753C" w14:textId="77777777" w:rsidR="00C448A3" w:rsidRDefault="00C448A3" w:rsidP="00C448A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дополнительное оформление ссылок мы будем делать с помощью псевдоэлементов. И начнём с создания «стрелок» на концах ссылок с помощью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И для этого на первом шаге зададим псевдоэлементам базовые размеры, позиционирование и фон.</w:t>
      </w:r>
    </w:p>
    <w:p w14:paraId="5368F5EA" w14:textId="77777777" w:rsidR="00260252" w:rsidRPr="00260252" w:rsidRDefault="00260252" w:rsidP="00260252">
      <w:pPr>
        <w:spacing w:after="135"/>
        <w:contextualSpacing w:val="0"/>
        <w:rPr>
          <w:rFonts w:ascii="Helvetica" w:eastAsia="Times New Roman" w:hAnsi="Helvetica" w:cs="Helvetica"/>
          <w:color w:val="333333"/>
          <w:sz w:val="20"/>
          <w:szCs w:val="20"/>
          <w:lang w:val="en-US" w:eastAsia="ru-RU"/>
        </w:rPr>
      </w:pPr>
      <w:r w:rsidRPr="00260252">
        <w:rPr>
          <w:rFonts w:ascii="Helvetica" w:eastAsia="Times New Roman" w:hAnsi="Helvetica" w:cs="Helvetica"/>
          <w:color w:val="333333"/>
          <w:sz w:val="20"/>
          <w:szCs w:val="20"/>
          <w:lang w:eastAsia="ru-RU"/>
        </w:rPr>
        <w:t>Для</w:t>
      </w:r>
      <w:r w:rsidRPr="00260252">
        <w:rPr>
          <w:rFonts w:ascii="Helvetica" w:eastAsia="Times New Roman" w:hAnsi="Helvetica" w:cs="Helvetica"/>
          <w:color w:val="333333"/>
          <w:sz w:val="20"/>
          <w:szCs w:val="20"/>
          <w:lang w:val="en-US" w:eastAsia="ru-RU"/>
        </w:rPr>
        <w:t> </w:t>
      </w:r>
      <w:r w:rsidRPr="00260252">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260252">
        <w:rPr>
          <w:rFonts w:ascii="Helvetica" w:eastAsia="Times New Roman" w:hAnsi="Helvetica" w:cs="Helvetica"/>
          <w:color w:val="333333"/>
          <w:sz w:val="20"/>
          <w:szCs w:val="20"/>
          <w:lang w:val="en-US" w:eastAsia="ru-RU"/>
        </w:rPr>
        <w:t> </w:t>
      </w:r>
      <w:r w:rsidRPr="00260252">
        <w:rPr>
          <w:rFonts w:ascii="Helvetica" w:eastAsia="Times New Roman" w:hAnsi="Helvetica" w:cs="Helvetica"/>
          <w:color w:val="333333"/>
          <w:sz w:val="20"/>
          <w:szCs w:val="20"/>
          <w:lang w:eastAsia="ru-RU"/>
        </w:rPr>
        <w:t>задайте</w:t>
      </w:r>
      <w:r w:rsidRPr="00260252">
        <w:rPr>
          <w:rFonts w:ascii="Helvetica" w:eastAsia="Times New Roman" w:hAnsi="Helvetica" w:cs="Helvetica"/>
          <w:color w:val="333333"/>
          <w:sz w:val="20"/>
          <w:szCs w:val="20"/>
          <w:lang w:val="en-US" w:eastAsia="ru-RU"/>
        </w:rPr>
        <w:t>:</w:t>
      </w:r>
    </w:p>
    <w:p w14:paraId="7CAEE447" w14:textId="77777777" w:rsidR="00260252" w:rsidRPr="00260252" w:rsidRDefault="00260252" w:rsidP="005F1EC4">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1</w:t>
      </w:r>
      <w:r w:rsidRPr="00260252">
        <w:rPr>
          <w:rFonts w:ascii="Helvetica" w:eastAsia="Times New Roman" w:hAnsi="Helvetica" w:cs="Helvetica"/>
          <w:color w:val="333333"/>
          <w:sz w:val="20"/>
          <w:szCs w:val="20"/>
          <w:lang w:eastAsia="ru-RU"/>
        </w:rPr>
        <w:t>Свойство </w:t>
      </w:r>
      <w:r w:rsidRPr="00260252">
        <w:rPr>
          <w:rFonts w:ascii="Consolas" w:eastAsia="Times New Roman" w:hAnsi="Consolas" w:cs="Courier New"/>
          <w:color w:val="DD1144"/>
          <w:sz w:val="18"/>
          <w:szCs w:val="18"/>
          <w:bdr w:val="single" w:sz="6" w:space="2" w:color="E1E1E8" w:frame="1"/>
          <w:shd w:val="clear" w:color="auto" w:fill="F7F7F9"/>
          <w:lang w:eastAsia="ru-RU"/>
        </w:rPr>
        <w:t>content: ""</w:t>
      </w:r>
      <w:r w:rsidRPr="00260252">
        <w:rPr>
          <w:rFonts w:ascii="Helvetica" w:eastAsia="Times New Roman" w:hAnsi="Helvetica" w:cs="Helvetica"/>
          <w:color w:val="333333"/>
          <w:sz w:val="20"/>
          <w:szCs w:val="20"/>
          <w:lang w:eastAsia="ru-RU"/>
        </w:rPr>
        <w:t> и абсолютное позиционирование.</w:t>
      </w:r>
    </w:p>
    <w:p w14:paraId="5C786290" w14:textId="77777777" w:rsidR="00260252" w:rsidRPr="00260252" w:rsidRDefault="00260252" w:rsidP="005F1EC4">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2</w:t>
      </w:r>
      <w:r w:rsidRPr="00260252">
        <w:rPr>
          <w:rFonts w:ascii="Helvetica" w:eastAsia="Times New Roman" w:hAnsi="Helvetica" w:cs="Helvetica"/>
          <w:color w:val="333333"/>
          <w:sz w:val="20"/>
          <w:szCs w:val="20"/>
          <w:lang w:eastAsia="ru-RU"/>
        </w:rPr>
        <w:t>Ширину и высоту </w:t>
      </w:r>
      <w:r w:rsidRPr="00260252">
        <w:rPr>
          <w:rFonts w:ascii="Consolas" w:eastAsia="Times New Roman" w:hAnsi="Consolas" w:cs="Courier New"/>
          <w:color w:val="DD1144"/>
          <w:sz w:val="18"/>
          <w:szCs w:val="18"/>
          <w:bdr w:val="single" w:sz="6" w:space="2" w:color="E1E1E8" w:frame="1"/>
          <w:shd w:val="clear" w:color="auto" w:fill="F7F7F9"/>
          <w:lang w:eastAsia="ru-RU"/>
        </w:rPr>
        <w:t>36px</w:t>
      </w:r>
      <w:r w:rsidRPr="00260252">
        <w:rPr>
          <w:rFonts w:ascii="Helvetica" w:eastAsia="Times New Roman" w:hAnsi="Helvetica" w:cs="Helvetica"/>
          <w:color w:val="333333"/>
          <w:sz w:val="20"/>
          <w:szCs w:val="20"/>
          <w:lang w:eastAsia="ru-RU"/>
        </w:rPr>
        <w:t>.</w:t>
      </w:r>
    </w:p>
    <w:p w14:paraId="116A2860" w14:textId="77777777" w:rsidR="00260252" w:rsidRPr="00260252" w:rsidRDefault="00260252" w:rsidP="005F1EC4">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3</w:t>
      </w:r>
      <w:r w:rsidRPr="00260252">
        <w:rPr>
          <w:rFonts w:ascii="Helvetica" w:eastAsia="Times New Roman" w:hAnsi="Helvetica" w:cs="Helvetica"/>
          <w:color w:val="333333"/>
          <w:sz w:val="20"/>
          <w:szCs w:val="20"/>
          <w:lang w:eastAsia="ru-RU"/>
        </w:rPr>
        <w:t>Красный </w:t>
      </w:r>
      <w:r w:rsidRPr="00260252">
        <w:rPr>
          <w:rFonts w:ascii="Consolas" w:eastAsia="Times New Roman" w:hAnsi="Consolas" w:cs="Courier New"/>
          <w:color w:val="DD1144"/>
          <w:sz w:val="18"/>
          <w:szCs w:val="18"/>
          <w:bdr w:val="single" w:sz="6" w:space="2" w:color="E1E1E8" w:frame="1"/>
          <w:shd w:val="clear" w:color="auto" w:fill="F7F7F9"/>
          <w:lang w:eastAsia="ru-RU"/>
        </w:rPr>
        <w:t>red</w:t>
      </w:r>
      <w:r w:rsidRPr="00260252">
        <w:rPr>
          <w:rFonts w:ascii="Helvetica" w:eastAsia="Times New Roman" w:hAnsi="Helvetica" w:cs="Helvetica"/>
          <w:color w:val="333333"/>
          <w:sz w:val="20"/>
          <w:szCs w:val="20"/>
          <w:lang w:eastAsia="ru-RU"/>
        </w:rPr>
        <w:t> цвет фона и </w:t>
      </w:r>
      <w:r w:rsidRPr="00260252">
        <w:rPr>
          <w:rFonts w:ascii="Consolas" w:eastAsia="Times New Roman" w:hAnsi="Consolas" w:cs="Courier New"/>
          <w:color w:val="DD1144"/>
          <w:sz w:val="18"/>
          <w:szCs w:val="18"/>
          <w:bdr w:val="single" w:sz="6" w:space="2" w:color="E1E1E8" w:frame="1"/>
          <w:shd w:val="clear" w:color="auto" w:fill="F7F7F9"/>
          <w:lang w:eastAsia="ru-RU"/>
        </w:rPr>
        <w:t>z-index</w:t>
      </w:r>
      <w:r w:rsidRPr="00260252">
        <w:rPr>
          <w:rFonts w:ascii="Helvetica" w:eastAsia="Times New Roman" w:hAnsi="Helvetica" w:cs="Helvetica"/>
          <w:color w:val="333333"/>
          <w:sz w:val="20"/>
          <w:szCs w:val="20"/>
          <w:lang w:eastAsia="ru-RU"/>
        </w:rPr>
        <w:t> равный </w:t>
      </w:r>
      <w:r w:rsidRPr="00260252">
        <w:rPr>
          <w:rFonts w:ascii="Consolas" w:eastAsia="Times New Roman" w:hAnsi="Consolas" w:cs="Courier New"/>
          <w:color w:val="DD1144"/>
          <w:sz w:val="18"/>
          <w:szCs w:val="18"/>
          <w:bdr w:val="single" w:sz="6" w:space="2" w:color="E1E1E8" w:frame="1"/>
          <w:shd w:val="clear" w:color="auto" w:fill="F7F7F9"/>
          <w:lang w:eastAsia="ru-RU"/>
        </w:rPr>
        <w:t>1</w:t>
      </w:r>
      <w:r w:rsidRPr="00260252">
        <w:rPr>
          <w:rFonts w:ascii="Helvetica" w:eastAsia="Times New Roman" w:hAnsi="Helvetica" w:cs="Helvetica"/>
          <w:color w:val="333333"/>
          <w:sz w:val="20"/>
          <w:szCs w:val="20"/>
          <w:lang w:eastAsia="ru-RU"/>
        </w:rPr>
        <w:t>.</w:t>
      </w:r>
    </w:p>
    <w:p w14:paraId="309B9A3B" w14:textId="77777777" w:rsidR="00260252" w:rsidRPr="00260252" w:rsidRDefault="00260252" w:rsidP="005F1EC4">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4</w:t>
      </w:r>
      <w:r w:rsidRPr="00260252">
        <w:rPr>
          <w:rFonts w:ascii="Helvetica" w:eastAsia="Times New Roman" w:hAnsi="Helvetica" w:cs="Helvetica"/>
          <w:color w:val="333333"/>
          <w:sz w:val="20"/>
          <w:szCs w:val="20"/>
          <w:lang w:eastAsia="ru-RU"/>
        </w:rPr>
        <w:t>Координаты сверху </w:t>
      </w:r>
      <w:r w:rsidRPr="00260252">
        <w:rPr>
          <w:rFonts w:ascii="Consolas" w:eastAsia="Times New Roman" w:hAnsi="Consolas" w:cs="Courier New"/>
          <w:color w:val="DD1144"/>
          <w:sz w:val="18"/>
          <w:szCs w:val="18"/>
          <w:bdr w:val="single" w:sz="6" w:space="2" w:color="E1E1E8" w:frame="1"/>
          <w:shd w:val="clear" w:color="auto" w:fill="F7F7F9"/>
          <w:lang w:eastAsia="ru-RU"/>
        </w:rPr>
        <w:t>0</w:t>
      </w:r>
      <w:r w:rsidRPr="00260252">
        <w:rPr>
          <w:rFonts w:ascii="Helvetica" w:eastAsia="Times New Roman" w:hAnsi="Helvetica" w:cs="Helvetica"/>
          <w:color w:val="333333"/>
          <w:sz w:val="20"/>
          <w:szCs w:val="20"/>
          <w:lang w:eastAsia="ru-RU"/>
        </w:rPr>
        <w:t> и справа </w:t>
      </w:r>
      <w:r w:rsidRPr="00260252">
        <w:rPr>
          <w:rFonts w:ascii="Consolas" w:eastAsia="Times New Roman" w:hAnsi="Consolas" w:cs="Courier New"/>
          <w:color w:val="DD1144"/>
          <w:sz w:val="18"/>
          <w:szCs w:val="18"/>
          <w:bdr w:val="single" w:sz="6" w:space="2" w:color="E1E1E8" w:frame="1"/>
          <w:shd w:val="clear" w:color="auto" w:fill="F7F7F9"/>
          <w:lang w:eastAsia="ru-RU"/>
        </w:rPr>
        <w:t>-18px</w:t>
      </w:r>
      <w:r w:rsidRPr="00260252">
        <w:rPr>
          <w:rFonts w:ascii="Helvetica" w:eastAsia="Times New Roman" w:hAnsi="Helvetica" w:cs="Helvetica"/>
          <w:color w:val="333333"/>
          <w:sz w:val="20"/>
          <w:szCs w:val="20"/>
          <w:lang w:eastAsia="ru-RU"/>
        </w:rPr>
        <w:t>.</w:t>
      </w:r>
    </w:p>
    <w:p w14:paraId="0B5FDF04" w14:textId="77777777" w:rsidR="00260252" w:rsidRDefault="00260252" w:rsidP="00260252">
      <w:pPr>
        <w:pStyle w:val="2"/>
      </w:pPr>
      <w:r>
        <w:t>Хлебные крошки, шаг 2 </w:t>
      </w:r>
      <w:r>
        <w:rPr>
          <w:bCs/>
          <w:color w:val="999999"/>
          <w:sz w:val="37"/>
          <w:szCs w:val="37"/>
        </w:rPr>
        <w:t>[25/31]</w:t>
      </w:r>
    </w:p>
    <w:p w14:paraId="77FB57CB" w14:textId="77777777" w:rsidR="00260252" w:rsidRDefault="00260252" w:rsidP="00260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мы создали в каждой ссылке по красному квадрату. Квадраты спозиционировали в правой части ссылок. Сейчас мы будем превращать их в стрелки.</w:t>
      </w:r>
    </w:p>
    <w:p w14:paraId="0064018F" w14:textId="77777777" w:rsidR="00260252" w:rsidRDefault="00260252" w:rsidP="00260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нужно будет добавить квадратам резкую тень со смещением в один пиксель — она будет контуром стрелок.</w:t>
      </w:r>
    </w:p>
    <w:p w14:paraId="179C7357" w14:textId="77777777" w:rsidR="00260252" w:rsidRDefault="00260252" w:rsidP="00260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сильно закруглим один из углов каждого квадрата.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работать подобно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и задавать разные радиусы скругления для каждого угла элемента. Для этого радиусы записываются через пробел:</w:t>
      </w:r>
    </w:p>
    <w:p w14:paraId="68018069"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border-radius: 1px 2px 3px 4px;</w:t>
      </w:r>
    </w:p>
    <w:p w14:paraId="1CA82002"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8E0ACF0"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1px - верхний левый угол</w:t>
      </w:r>
    </w:p>
    <w:p w14:paraId="5E576693"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2px - верхний правый угол</w:t>
      </w:r>
    </w:p>
    <w:p w14:paraId="5A070B1D"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3px - нижний правый угол</w:t>
      </w:r>
    </w:p>
    <w:p w14:paraId="5B423F16"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4px - нижний левый угол</w:t>
      </w:r>
    </w:p>
    <w:p w14:paraId="177B09E2"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636E33D" w14:textId="77777777" w:rsidR="00260252" w:rsidRDefault="00260252" w:rsidP="00260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правый паддинг у ссылок и расположение квадратов подобраны таким образом, чтобы текст ссылок не перекрывался скруглённой стороной квадрата.</w:t>
      </w:r>
    </w:p>
    <w:p w14:paraId="62B88794" w14:textId="77777777" w:rsidR="00260252" w:rsidRDefault="00260252" w:rsidP="00260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трансформаций нужно повернуть квадраты на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и немного уменьшить их, так как диагональ квадрата больше высоты ссылки.</w:t>
      </w:r>
    </w:p>
    <w:p w14:paraId="0B1A6767" w14:textId="77777777" w:rsidR="00F24CE0" w:rsidRPr="00F24CE0" w:rsidRDefault="00F24CE0" w:rsidP="00F24CE0">
      <w:pPr>
        <w:spacing w:after="135"/>
        <w:contextualSpacing w:val="0"/>
        <w:rPr>
          <w:rFonts w:ascii="Helvetica" w:eastAsia="Times New Roman" w:hAnsi="Helvetica" w:cs="Helvetica"/>
          <w:color w:val="333333"/>
          <w:sz w:val="20"/>
          <w:szCs w:val="20"/>
          <w:lang w:val="en-US" w:eastAsia="ru-RU"/>
        </w:rPr>
      </w:pPr>
      <w:r w:rsidRPr="00F24CE0">
        <w:rPr>
          <w:rFonts w:ascii="Helvetica" w:eastAsia="Times New Roman" w:hAnsi="Helvetica" w:cs="Helvetica"/>
          <w:color w:val="333333"/>
          <w:sz w:val="20"/>
          <w:szCs w:val="20"/>
          <w:lang w:eastAsia="ru-RU"/>
        </w:rPr>
        <w:t>Для</w:t>
      </w:r>
      <w:r w:rsidRPr="00F24CE0">
        <w:rPr>
          <w:rFonts w:ascii="Helvetica" w:eastAsia="Times New Roman" w:hAnsi="Helvetica" w:cs="Helvetica"/>
          <w:color w:val="333333"/>
          <w:sz w:val="20"/>
          <w:szCs w:val="20"/>
          <w:lang w:val="en-US" w:eastAsia="ru-RU"/>
        </w:rPr>
        <w:t> </w:t>
      </w:r>
      <w:r w:rsidRPr="00F24CE0">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F24CE0">
        <w:rPr>
          <w:rFonts w:ascii="Helvetica" w:eastAsia="Times New Roman" w:hAnsi="Helvetica" w:cs="Helvetica"/>
          <w:color w:val="333333"/>
          <w:sz w:val="20"/>
          <w:szCs w:val="20"/>
          <w:lang w:val="en-US" w:eastAsia="ru-RU"/>
        </w:rPr>
        <w:t> </w:t>
      </w:r>
      <w:r w:rsidRPr="00F24CE0">
        <w:rPr>
          <w:rFonts w:ascii="Helvetica" w:eastAsia="Times New Roman" w:hAnsi="Helvetica" w:cs="Helvetica"/>
          <w:color w:val="333333"/>
          <w:sz w:val="20"/>
          <w:szCs w:val="20"/>
          <w:lang w:eastAsia="ru-RU"/>
        </w:rPr>
        <w:t>задайте</w:t>
      </w:r>
      <w:r w:rsidRPr="00F24CE0">
        <w:rPr>
          <w:rFonts w:ascii="Helvetica" w:eastAsia="Times New Roman" w:hAnsi="Helvetica" w:cs="Helvetica"/>
          <w:color w:val="333333"/>
          <w:sz w:val="20"/>
          <w:szCs w:val="20"/>
          <w:lang w:val="en-US" w:eastAsia="ru-RU"/>
        </w:rPr>
        <w:t>:</w:t>
      </w:r>
    </w:p>
    <w:p w14:paraId="0EFD8535" w14:textId="77777777" w:rsidR="00F24CE0" w:rsidRPr="00F24CE0" w:rsidRDefault="00F24CE0" w:rsidP="005F1EC4">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1</w:t>
      </w:r>
      <w:r w:rsidRPr="00F24CE0">
        <w:rPr>
          <w:rFonts w:ascii="Helvetica" w:eastAsia="Times New Roman" w:hAnsi="Helvetica" w:cs="Helvetica"/>
          <w:color w:val="333333"/>
          <w:sz w:val="20"/>
          <w:szCs w:val="20"/>
          <w:lang w:eastAsia="ru-RU"/>
        </w:rPr>
        <w:t>Тень со смещением вниз и вправо на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без размытия, с растяжением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цвета </w:t>
      </w:r>
      <w:r w:rsidRPr="00F24CE0">
        <w:rPr>
          <w:rFonts w:ascii="Consolas" w:eastAsia="Times New Roman" w:hAnsi="Consolas" w:cs="Courier New"/>
          <w:color w:val="DD1144"/>
          <w:sz w:val="18"/>
          <w:szCs w:val="18"/>
          <w:bdr w:val="single" w:sz="6" w:space="2" w:color="E1E1E8" w:frame="1"/>
          <w:shd w:val="clear" w:color="auto" w:fill="F7F7F9"/>
          <w:lang w:eastAsia="ru-RU"/>
        </w:rPr>
        <w:t>black</w:t>
      </w:r>
      <w:r w:rsidRPr="00F24CE0">
        <w:rPr>
          <w:rFonts w:ascii="Helvetica" w:eastAsia="Times New Roman" w:hAnsi="Helvetica" w:cs="Helvetica"/>
          <w:color w:val="333333"/>
          <w:sz w:val="20"/>
          <w:szCs w:val="20"/>
          <w:lang w:eastAsia="ru-RU"/>
        </w:rPr>
        <w:t>.</w:t>
      </w:r>
    </w:p>
    <w:p w14:paraId="2EEBEADE" w14:textId="77777777" w:rsidR="00F24CE0" w:rsidRPr="00F24CE0" w:rsidRDefault="00F24CE0" w:rsidP="005F1EC4">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2</w:t>
      </w:r>
      <w:r w:rsidRPr="00F24CE0">
        <w:rPr>
          <w:rFonts w:ascii="Helvetica" w:eastAsia="Times New Roman" w:hAnsi="Helvetica" w:cs="Helvetica"/>
          <w:color w:val="333333"/>
          <w:sz w:val="20"/>
          <w:szCs w:val="20"/>
          <w:lang w:eastAsia="ru-RU"/>
        </w:rPr>
        <w:t>Скругление </w:t>
      </w:r>
      <w:r w:rsidRPr="00F24CE0">
        <w:rPr>
          <w:rFonts w:ascii="Consolas" w:eastAsia="Times New Roman" w:hAnsi="Consolas" w:cs="Courier New"/>
          <w:color w:val="DD1144"/>
          <w:sz w:val="18"/>
          <w:szCs w:val="18"/>
          <w:bdr w:val="single" w:sz="6" w:space="2" w:color="E1E1E8" w:frame="1"/>
          <w:shd w:val="clear" w:color="auto" w:fill="F7F7F9"/>
          <w:lang w:eastAsia="ru-RU"/>
        </w:rPr>
        <w:t>50px</w:t>
      </w:r>
      <w:r w:rsidRPr="00F24CE0">
        <w:rPr>
          <w:rFonts w:ascii="Helvetica" w:eastAsia="Times New Roman" w:hAnsi="Helvetica" w:cs="Helvetica"/>
          <w:color w:val="333333"/>
          <w:sz w:val="20"/>
          <w:szCs w:val="20"/>
          <w:lang w:eastAsia="ru-RU"/>
        </w:rPr>
        <w:t> для верхнего левого угла и </w:t>
      </w:r>
      <w:r w:rsidRPr="00F24CE0">
        <w:rPr>
          <w:rFonts w:ascii="Consolas" w:eastAsia="Times New Roman" w:hAnsi="Consolas" w:cs="Courier New"/>
          <w:color w:val="DD1144"/>
          <w:sz w:val="18"/>
          <w:szCs w:val="18"/>
          <w:bdr w:val="single" w:sz="6" w:space="2" w:color="E1E1E8" w:frame="1"/>
          <w:shd w:val="clear" w:color="auto" w:fill="F7F7F9"/>
          <w:lang w:eastAsia="ru-RU"/>
        </w:rPr>
        <w:t>0</w:t>
      </w:r>
      <w:r w:rsidRPr="00F24CE0">
        <w:rPr>
          <w:rFonts w:ascii="Helvetica" w:eastAsia="Times New Roman" w:hAnsi="Helvetica" w:cs="Helvetica"/>
          <w:color w:val="333333"/>
          <w:sz w:val="20"/>
          <w:szCs w:val="20"/>
          <w:lang w:eastAsia="ru-RU"/>
        </w:rPr>
        <w:t> для остальных углов.</w:t>
      </w:r>
    </w:p>
    <w:p w14:paraId="2B9E0B5C" w14:textId="77777777" w:rsidR="00F24CE0" w:rsidRPr="00F24CE0" w:rsidRDefault="00F24CE0" w:rsidP="005F1EC4">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3</w:t>
      </w:r>
      <w:r w:rsidRPr="00F24CE0">
        <w:rPr>
          <w:rFonts w:ascii="Helvetica" w:eastAsia="Times New Roman" w:hAnsi="Helvetica" w:cs="Helvetica"/>
          <w:color w:val="333333"/>
          <w:sz w:val="20"/>
          <w:szCs w:val="20"/>
          <w:lang w:eastAsia="ru-RU"/>
        </w:rPr>
        <w:t>Поворот на </w:t>
      </w:r>
      <w:r w:rsidRPr="00F24CE0">
        <w:rPr>
          <w:rFonts w:ascii="Consolas" w:eastAsia="Times New Roman" w:hAnsi="Consolas" w:cs="Courier New"/>
          <w:color w:val="DD1144"/>
          <w:sz w:val="18"/>
          <w:szCs w:val="18"/>
          <w:bdr w:val="single" w:sz="6" w:space="2" w:color="E1E1E8" w:frame="1"/>
          <w:shd w:val="clear" w:color="auto" w:fill="F7F7F9"/>
          <w:lang w:eastAsia="ru-RU"/>
        </w:rPr>
        <w:t>-45°</w:t>
      </w:r>
      <w:r w:rsidRPr="00F24CE0">
        <w:rPr>
          <w:rFonts w:ascii="Helvetica" w:eastAsia="Times New Roman" w:hAnsi="Helvetica" w:cs="Helvetica"/>
          <w:color w:val="333333"/>
          <w:sz w:val="20"/>
          <w:szCs w:val="20"/>
          <w:lang w:eastAsia="ru-RU"/>
        </w:rPr>
        <w:t>.</w:t>
      </w:r>
    </w:p>
    <w:p w14:paraId="6926918D" w14:textId="77777777" w:rsidR="00F24CE0" w:rsidRPr="00F24CE0" w:rsidRDefault="00F24CE0" w:rsidP="005F1EC4">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4</w:t>
      </w:r>
      <w:r w:rsidRPr="00F24CE0">
        <w:rPr>
          <w:rFonts w:ascii="Helvetica" w:eastAsia="Times New Roman" w:hAnsi="Helvetica" w:cs="Helvetica"/>
          <w:color w:val="333333"/>
          <w:sz w:val="20"/>
          <w:szCs w:val="20"/>
          <w:lang w:eastAsia="ru-RU"/>
        </w:rPr>
        <w:t>А затем ещё и масштабирование на </w:t>
      </w:r>
      <w:r w:rsidRPr="00F24CE0">
        <w:rPr>
          <w:rFonts w:ascii="Consolas" w:eastAsia="Times New Roman" w:hAnsi="Consolas" w:cs="Courier New"/>
          <w:color w:val="DD1144"/>
          <w:sz w:val="18"/>
          <w:szCs w:val="18"/>
          <w:bdr w:val="single" w:sz="6" w:space="2" w:color="E1E1E8" w:frame="1"/>
          <w:shd w:val="clear" w:color="auto" w:fill="F7F7F9"/>
          <w:lang w:eastAsia="ru-RU"/>
        </w:rPr>
        <w:t>0.73</w:t>
      </w:r>
      <w:r w:rsidRPr="00F24CE0">
        <w:rPr>
          <w:rFonts w:ascii="Helvetica" w:eastAsia="Times New Roman" w:hAnsi="Helvetica" w:cs="Helvetica"/>
          <w:color w:val="333333"/>
          <w:sz w:val="20"/>
          <w:szCs w:val="20"/>
          <w:lang w:eastAsia="ru-RU"/>
        </w:rPr>
        <w:t>.</w:t>
      </w:r>
    </w:p>
    <w:p w14:paraId="1A9B3247" w14:textId="77777777" w:rsidR="00F24CE0" w:rsidRDefault="00F24CE0" w:rsidP="00F24CE0">
      <w:pPr>
        <w:pStyle w:val="2"/>
      </w:pPr>
      <w:r>
        <w:t>Хлебные крошки, шаг 3 </w:t>
      </w:r>
      <w:r>
        <w:rPr>
          <w:bCs/>
          <w:color w:val="999999"/>
          <w:sz w:val="37"/>
          <w:szCs w:val="37"/>
        </w:rPr>
        <w:t>[26/31]</w:t>
      </w:r>
    </w:p>
    <w:p w14:paraId="4EE4889C" w14:textId="77777777" w:rsidR="00F24CE0" w:rsidRDefault="00F24CE0" w:rsidP="00F24C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Перед вами практически готовые стрелки. Осталось только убрать вспомогательные фоны и рамки.</w:t>
      </w:r>
    </w:p>
    <w:p w14:paraId="3059B911" w14:textId="77777777" w:rsidR="00F24CE0" w:rsidRDefault="00F24CE0" w:rsidP="00F24C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Для начала избавимся от вспомогательных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у ссылок.</w:t>
      </w:r>
    </w:p>
    <w:p w14:paraId="7D1D8655" w14:textId="77777777" w:rsidR="00F24CE0" w:rsidRDefault="00F24CE0" w:rsidP="00F24C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чтобы стрелки слились со ссылками, изменим цвет фона у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с красного на белый.</w:t>
      </w:r>
    </w:p>
    <w:p w14:paraId="70B75DD1" w14:textId="77777777" w:rsidR="00F24CE0" w:rsidRDefault="00F24CE0" w:rsidP="00F24C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изменим цвет тени псевдоэлементов, чтобы контур стрелок не был таким резким и сливался с тенью контейнера.</w:t>
      </w:r>
    </w:p>
    <w:p w14:paraId="45970D57" w14:textId="77777777" w:rsidR="00F24CE0" w:rsidRDefault="00F24CE0" w:rsidP="00F24C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зададим внешний вид ссылок и стрелок при наведении и в активном состоянии. Для этого зададим фон сразу для нескольких селекторов:</w:t>
      </w:r>
    </w:p>
    <w:p w14:paraId="4EE7AA88" w14:textId="77777777" w:rsidR="00F24CE0" w:rsidRDefault="00F24CE0" w:rsidP="00F24CE0">
      <w:pPr>
        <w:pStyle w:val="HTML0"/>
        <w:shd w:val="clear" w:color="auto" w:fill="F5F5F5"/>
        <w:wordWrap w:val="0"/>
        <w:spacing w:after="150" w:line="300" w:lineRule="atLeast"/>
        <w:rPr>
          <w:rFonts w:ascii="Consolas" w:hAnsi="Consolas"/>
          <w:color w:val="333333"/>
        </w:rPr>
      </w:pPr>
      <w:r>
        <w:rPr>
          <w:rFonts w:ascii="Consolas" w:hAnsi="Consolas"/>
          <w:color w:val="333333"/>
        </w:rPr>
        <w:t>.breadcrumbs a:hover,</w:t>
      </w:r>
    </w:p>
    <w:p w14:paraId="2885FAC6" w14:textId="77777777" w:rsidR="00F24CE0" w:rsidRPr="00F24CE0" w:rsidRDefault="00F24CE0" w:rsidP="00F24CE0">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a:hover::after,</w:t>
      </w:r>
    </w:p>
    <w:p w14:paraId="36F24FD4" w14:textId="77777777" w:rsidR="00F24CE0" w:rsidRPr="00F24CE0" w:rsidRDefault="00F24CE0" w:rsidP="00F24CE0">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a.active,</w:t>
      </w:r>
    </w:p>
    <w:p w14:paraId="08ED3FF3" w14:textId="77777777" w:rsidR="00F24CE0" w:rsidRDefault="00F24CE0" w:rsidP="00F24CE0">
      <w:pPr>
        <w:pStyle w:val="HTML0"/>
        <w:shd w:val="clear" w:color="auto" w:fill="F5F5F5"/>
        <w:wordWrap w:val="0"/>
        <w:spacing w:after="150" w:line="300" w:lineRule="atLeast"/>
        <w:rPr>
          <w:rFonts w:ascii="Consolas" w:hAnsi="Consolas"/>
          <w:color w:val="333333"/>
        </w:rPr>
      </w:pPr>
      <w:r>
        <w:rPr>
          <w:rFonts w:ascii="Consolas" w:hAnsi="Consolas"/>
          <w:color w:val="333333"/>
        </w:rPr>
        <w:t>.breadcrumbs a.active::after {</w:t>
      </w:r>
    </w:p>
    <w:p w14:paraId="10BB0F24" w14:textId="77777777" w:rsidR="00F24CE0" w:rsidRDefault="00F24CE0" w:rsidP="00F24CE0">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7340A4F4" w14:textId="77777777" w:rsidR="00F24CE0" w:rsidRDefault="00F24CE0" w:rsidP="00F24CE0">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2050C6B" w14:textId="77777777" w:rsidR="00F24CE0" w:rsidRDefault="00F24CE0" w:rsidP="00F24C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и ссылка, и её псевдоэлемент меняли фон одновременно и визуально оставались одним целым.</w:t>
      </w:r>
    </w:p>
    <w:p w14:paraId="2C3C082F" w14:textId="77777777" w:rsidR="00616B29" w:rsidRPr="00616B29" w:rsidRDefault="00616B29" w:rsidP="005F1EC4">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1</w:t>
      </w:r>
      <w:r w:rsidRPr="00616B29">
        <w:rPr>
          <w:rFonts w:ascii="Helvetica" w:eastAsia="Times New Roman" w:hAnsi="Helvetica" w:cs="Helvetica"/>
          <w:color w:val="333333"/>
          <w:sz w:val="20"/>
          <w:szCs w:val="20"/>
          <w:lang w:eastAsia="ru-RU"/>
        </w:rPr>
        <w:t>Удалите </w:t>
      </w:r>
      <w:r w:rsidRPr="00616B29">
        <w:rPr>
          <w:rFonts w:ascii="Consolas" w:eastAsia="Times New Roman" w:hAnsi="Consolas" w:cs="Courier New"/>
          <w:color w:val="DD1144"/>
          <w:sz w:val="18"/>
          <w:szCs w:val="18"/>
          <w:bdr w:val="single" w:sz="6" w:space="2" w:color="E1E1E8" w:frame="1"/>
          <w:shd w:val="clear" w:color="auto" w:fill="F7F7F9"/>
          <w:lang w:eastAsia="ru-RU"/>
        </w:rPr>
        <w:t>outline</w:t>
      </w:r>
      <w:r w:rsidRPr="00616B29">
        <w:rPr>
          <w:rFonts w:ascii="Helvetica" w:eastAsia="Times New Roman" w:hAnsi="Helvetica" w:cs="Helvetica"/>
          <w:color w:val="333333"/>
          <w:sz w:val="20"/>
          <w:szCs w:val="20"/>
          <w:lang w:eastAsia="ru-RU"/>
        </w:rPr>
        <w:t> у ссылок.</w:t>
      </w:r>
    </w:p>
    <w:p w14:paraId="1612B5B0" w14:textId="77777777" w:rsidR="00616B29" w:rsidRPr="00616B29" w:rsidRDefault="00616B29" w:rsidP="005F1EC4">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2</w:t>
      </w:r>
      <w:r w:rsidRPr="00616B29">
        <w:rPr>
          <w:rFonts w:ascii="Helvetica" w:eastAsia="Times New Roman" w:hAnsi="Helvetica" w:cs="Helvetica"/>
          <w:color w:val="333333"/>
          <w:sz w:val="20"/>
          <w:szCs w:val="20"/>
          <w:lang w:eastAsia="ru-RU"/>
        </w:rPr>
        <w:t>Псевдоэлементам задайте белый </w:t>
      </w:r>
      <w:r w:rsidRPr="00616B29">
        <w:rPr>
          <w:rFonts w:ascii="Consolas" w:eastAsia="Times New Roman" w:hAnsi="Consolas" w:cs="Courier New"/>
          <w:color w:val="DD1144"/>
          <w:sz w:val="18"/>
          <w:szCs w:val="18"/>
          <w:bdr w:val="single" w:sz="6" w:space="2" w:color="E1E1E8" w:frame="1"/>
          <w:shd w:val="clear" w:color="auto" w:fill="F7F7F9"/>
          <w:lang w:eastAsia="ru-RU"/>
        </w:rPr>
        <w:t>white</w:t>
      </w:r>
      <w:r w:rsidRPr="00616B29">
        <w:rPr>
          <w:rFonts w:ascii="Helvetica" w:eastAsia="Times New Roman" w:hAnsi="Helvetica" w:cs="Helvetica"/>
          <w:color w:val="333333"/>
          <w:sz w:val="20"/>
          <w:szCs w:val="20"/>
          <w:lang w:eastAsia="ru-RU"/>
        </w:rPr>
        <w:t> цвет фона.</w:t>
      </w:r>
    </w:p>
    <w:p w14:paraId="66D0E6C5" w14:textId="77777777" w:rsidR="00616B29" w:rsidRPr="00616B29" w:rsidRDefault="00616B29" w:rsidP="005F1EC4">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3</w:t>
      </w:r>
      <w:r w:rsidRPr="00616B29">
        <w:rPr>
          <w:rFonts w:ascii="Helvetica" w:eastAsia="Times New Roman" w:hAnsi="Helvetica" w:cs="Helvetica"/>
          <w:color w:val="333333"/>
          <w:sz w:val="20"/>
          <w:szCs w:val="20"/>
          <w:lang w:eastAsia="ru-RU"/>
        </w:rPr>
        <w:t>И измените цвет чёрной тени на </w:t>
      </w:r>
      <w:r w:rsidRPr="00616B29">
        <w:rPr>
          <w:rFonts w:ascii="Consolas" w:eastAsia="Times New Roman" w:hAnsi="Consolas" w:cs="Courier New"/>
          <w:color w:val="DD1144"/>
          <w:sz w:val="18"/>
          <w:szCs w:val="18"/>
          <w:bdr w:val="single" w:sz="6" w:space="2" w:color="E1E1E8" w:frame="1"/>
          <w:shd w:val="clear" w:color="auto" w:fill="F7F7F9"/>
          <w:lang w:eastAsia="ru-RU"/>
        </w:rPr>
        <w:t>#dddddd</w:t>
      </w:r>
      <w:r w:rsidRPr="00616B29">
        <w:rPr>
          <w:rFonts w:ascii="Helvetica" w:eastAsia="Times New Roman" w:hAnsi="Helvetica" w:cs="Helvetica"/>
          <w:color w:val="333333"/>
          <w:sz w:val="20"/>
          <w:szCs w:val="20"/>
          <w:lang w:eastAsia="ru-RU"/>
        </w:rPr>
        <w:t>.</w:t>
      </w:r>
    </w:p>
    <w:p w14:paraId="7731F87E" w14:textId="77777777" w:rsidR="00616B29" w:rsidRPr="00616B29" w:rsidRDefault="00616B29" w:rsidP="005F1EC4">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4</w:t>
      </w:r>
      <w:r w:rsidRPr="00616B29">
        <w:rPr>
          <w:rFonts w:ascii="Helvetica" w:eastAsia="Times New Roman" w:hAnsi="Helvetica" w:cs="Helvetica"/>
          <w:color w:val="333333"/>
          <w:sz w:val="20"/>
          <w:szCs w:val="20"/>
          <w:lang w:eastAsia="ru-RU"/>
        </w:rPr>
        <w:t>Задайте для активного состояния ссылки цвет фона </w:t>
      </w:r>
      <w:r w:rsidRPr="00616B29">
        <w:rPr>
          <w:rFonts w:ascii="Consolas" w:eastAsia="Times New Roman" w:hAnsi="Consolas" w:cs="Courier New"/>
          <w:color w:val="DD1144"/>
          <w:sz w:val="18"/>
          <w:szCs w:val="18"/>
          <w:bdr w:val="single" w:sz="6" w:space="2" w:color="E1E1E8" w:frame="1"/>
          <w:shd w:val="clear" w:color="auto" w:fill="F7F7F9"/>
          <w:lang w:eastAsia="ru-RU"/>
        </w:rPr>
        <w:t>#f1c40f</w:t>
      </w:r>
    </w:p>
    <w:p w14:paraId="6D94451C" w14:textId="77777777" w:rsidR="00616B29" w:rsidRDefault="00616B29" w:rsidP="00616B29">
      <w:pPr>
        <w:pStyle w:val="2"/>
      </w:pPr>
      <w:r>
        <w:t>Хлебные крошки, шаг 4 </w:t>
      </w:r>
      <w:r>
        <w:rPr>
          <w:bCs/>
          <w:color w:val="999999"/>
          <w:sz w:val="37"/>
          <w:szCs w:val="37"/>
        </w:rPr>
        <w:t>[27/31]</w:t>
      </w:r>
    </w:p>
    <w:p w14:paraId="6C2C2FE4" w14:textId="77777777" w:rsidR="00616B29" w:rsidRDefault="00616B29" w:rsidP="00616B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добавим нумерацию ссылок. Для этого используем оставшийся свободным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76362D3E" w14:textId="77777777" w:rsidR="00616B29" w:rsidRDefault="00616B29" w:rsidP="00616B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задавать номера ссылок автоматически с помощью CSS. Для этого используем следующие свойства:</w:t>
      </w:r>
    </w:p>
    <w:p w14:paraId="1772A7A0" w14:textId="77777777" w:rsidR="00616B29" w:rsidRDefault="00616B29" w:rsidP="005F1EC4">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которое позволяет создать переменную-счётчик;</w:t>
      </w:r>
    </w:p>
    <w:p w14:paraId="24956198" w14:textId="77777777" w:rsidR="00616B29" w:rsidRDefault="00616B29" w:rsidP="005F1EC4">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 которое позволяет увеличивать значение счётчика;</w:t>
      </w:r>
    </w:p>
    <w:p w14:paraId="11CDCE1A" w14:textId="77777777" w:rsidR="00616B29" w:rsidRDefault="00616B29" w:rsidP="005F1EC4">
      <w:pPr>
        <w:numPr>
          <w:ilvl w:val="0"/>
          <w:numId w:val="19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которая позволяет передавать значение счётчика свойству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 у псевдоэлементов.</w:t>
      </w:r>
    </w:p>
    <w:p w14:paraId="1F6872AB" w14:textId="77777777" w:rsidR="00616B29" w:rsidRDefault="00616B29" w:rsidP="00616B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CSS для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уже добавлено свойство </w:t>
      </w:r>
      <w:r>
        <w:rPr>
          <w:rStyle w:val="HTML"/>
          <w:rFonts w:ascii="Consolas" w:hAnsi="Consolas"/>
          <w:color w:val="DD1144"/>
          <w:sz w:val="18"/>
          <w:szCs w:val="18"/>
          <w:bdr w:val="single" w:sz="6" w:space="2" w:color="E1E1E8" w:frame="1"/>
          <w:shd w:val="clear" w:color="auto" w:fill="F7F7F9"/>
        </w:rPr>
        <w:t>counter-reset: flag</w:t>
      </w:r>
      <w:r>
        <w:rPr>
          <w:rFonts w:ascii="Helvetica" w:hAnsi="Helvetica" w:cs="Helvetica"/>
          <w:color w:val="333333"/>
          <w:sz w:val="20"/>
          <w:szCs w:val="20"/>
        </w:rPr>
        <w:t>. То есть наш счётчик уже создан и называется </w:t>
      </w:r>
      <w:r>
        <w:rPr>
          <w:rStyle w:val="HTML"/>
          <w:rFonts w:ascii="Consolas" w:hAnsi="Consolas"/>
          <w:color w:val="DD1144"/>
          <w:sz w:val="18"/>
          <w:szCs w:val="18"/>
          <w:bdr w:val="single" w:sz="6" w:space="2" w:color="E1E1E8" w:frame="1"/>
          <w:shd w:val="clear" w:color="auto" w:fill="F7F7F9"/>
        </w:rPr>
        <w:t>flag</w:t>
      </w:r>
      <w:r>
        <w:rPr>
          <w:rFonts w:ascii="Helvetica" w:hAnsi="Helvetica" w:cs="Helvetica"/>
          <w:color w:val="333333"/>
          <w:sz w:val="20"/>
          <w:szCs w:val="20"/>
        </w:rPr>
        <w:t>.</w:t>
      </w:r>
    </w:p>
    <w:p w14:paraId="0503DEF2" w14:textId="77777777" w:rsidR="00616B29" w:rsidRDefault="00616B29" w:rsidP="00616B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увеличивать счётчик, нужно добавить свойство </w:t>
      </w:r>
      <w:r>
        <w:rPr>
          <w:rStyle w:val="HTML"/>
          <w:rFonts w:ascii="Consolas" w:hAnsi="Consolas"/>
          <w:color w:val="DD1144"/>
          <w:sz w:val="18"/>
          <w:szCs w:val="18"/>
          <w:bdr w:val="single" w:sz="6" w:space="2" w:color="E1E1E8" w:frame="1"/>
          <w:shd w:val="clear" w:color="auto" w:fill="F7F7F9"/>
        </w:rPr>
        <w:t>counter-increment: flag</w:t>
      </w:r>
      <w:r>
        <w:rPr>
          <w:rFonts w:ascii="Helvetica" w:hAnsi="Helvetica" w:cs="Helvetica"/>
          <w:color w:val="333333"/>
          <w:sz w:val="20"/>
          <w:szCs w:val="20"/>
        </w:rPr>
        <w:t> к каждому элементу, который будет нумероваться. А чтобы считывать значение счётчика и передавать его в псевдоэлементы, нужно задать им свойство </w:t>
      </w:r>
      <w:r>
        <w:rPr>
          <w:rStyle w:val="HTML"/>
          <w:rFonts w:ascii="Consolas" w:hAnsi="Consolas"/>
          <w:color w:val="DD1144"/>
          <w:sz w:val="18"/>
          <w:szCs w:val="18"/>
          <w:bdr w:val="single" w:sz="6" w:space="2" w:color="E1E1E8" w:frame="1"/>
          <w:shd w:val="clear" w:color="auto" w:fill="F7F7F9"/>
        </w:rPr>
        <w:t>content: counter(flag)</w:t>
      </w:r>
      <w:r>
        <w:rPr>
          <w:rFonts w:ascii="Helvetica" w:hAnsi="Helvetica" w:cs="Helvetica"/>
          <w:color w:val="333333"/>
          <w:sz w:val="20"/>
          <w:szCs w:val="20"/>
        </w:rPr>
        <w:t>.</w:t>
      </w:r>
    </w:p>
    <w:p w14:paraId="008C8EB5" w14:textId="77777777" w:rsidR="00616B29" w:rsidRDefault="00616B29" w:rsidP="00616B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Логично и изменение нумерации, и её отображение производить в самом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ссылок:</w:t>
      </w:r>
    </w:p>
    <w:p w14:paraId="2B4B7059" w14:textId="77777777" w:rsidR="00616B29" w:rsidRPr="00616B29" w:rsidRDefault="00616B29" w:rsidP="00616B29">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.breadcrumbs a::before {</w:t>
      </w:r>
    </w:p>
    <w:p w14:paraId="0821E1D3" w14:textId="77777777" w:rsidR="00616B29" w:rsidRPr="00616B29" w:rsidRDefault="00616B29" w:rsidP="00616B29">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 xml:space="preserve">    content: counter(flag);</w:t>
      </w:r>
    </w:p>
    <w:p w14:paraId="16E11251" w14:textId="77777777" w:rsidR="00616B29" w:rsidRDefault="00616B29" w:rsidP="00616B29">
      <w:pPr>
        <w:pStyle w:val="HTML0"/>
        <w:shd w:val="clear" w:color="auto" w:fill="F5F5F5"/>
        <w:wordWrap w:val="0"/>
        <w:spacing w:after="150" w:line="300" w:lineRule="atLeast"/>
        <w:rPr>
          <w:rFonts w:ascii="Consolas" w:hAnsi="Consolas"/>
          <w:color w:val="333333"/>
        </w:rPr>
      </w:pPr>
      <w:r w:rsidRPr="00616B29">
        <w:rPr>
          <w:rFonts w:ascii="Consolas" w:hAnsi="Consolas"/>
          <w:color w:val="333333"/>
          <w:lang w:val="en-US"/>
        </w:rPr>
        <w:t xml:space="preserve">    </w:t>
      </w:r>
      <w:r>
        <w:rPr>
          <w:rFonts w:ascii="Consolas" w:hAnsi="Consolas"/>
          <w:color w:val="333333"/>
        </w:rPr>
        <w:t>counter-increment: flag;</w:t>
      </w:r>
    </w:p>
    <w:p w14:paraId="5388612A" w14:textId="77777777" w:rsidR="00616B29" w:rsidRDefault="00616B29" w:rsidP="00616B29">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2045F23" w14:textId="77777777" w:rsidR="00616B29" w:rsidRDefault="00616B29" w:rsidP="00616B29">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CC29FD3" w14:textId="77777777" w:rsidR="00616B29" w:rsidRDefault="00616B29" w:rsidP="00616B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добавим базовое оформление для номеров ссылок.</w:t>
      </w:r>
    </w:p>
    <w:p w14:paraId="2062700E" w14:textId="77777777" w:rsidR="006A6252" w:rsidRPr="006A6252" w:rsidRDefault="006A6252" w:rsidP="006A6252">
      <w:pPr>
        <w:spacing w:after="135"/>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color w:val="333333"/>
          <w:sz w:val="20"/>
          <w:szCs w:val="20"/>
          <w:lang w:eastAsia="ru-RU"/>
        </w:rPr>
        <w:t>Для</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.breadcrumbs a::before</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задайте</w:t>
      </w:r>
      <w:r w:rsidRPr="006A6252">
        <w:rPr>
          <w:rFonts w:ascii="Helvetica" w:eastAsia="Times New Roman" w:hAnsi="Helvetica" w:cs="Helvetica"/>
          <w:color w:val="333333"/>
          <w:sz w:val="20"/>
          <w:szCs w:val="20"/>
          <w:lang w:val="en-US" w:eastAsia="ru-RU"/>
        </w:rPr>
        <w:t>:</w:t>
      </w:r>
    </w:p>
    <w:p w14:paraId="7B718972" w14:textId="77777777" w:rsidR="006A6252" w:rsidRPr="006A6252" w:rsidRDefault="006A6252" w:rsidP="005F1EC4">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b/>
          <w:bCs/>
          <w:color w:val="FFFFFF"/>
          <w:sz w:val="18"/>
          <w:szCs w:val="18"/>
          <w:shd w:val="clear" w:color="auto" w:fill="F89406"/>
          <w:lang w:eastAsia="ru-RU"/>
        </w:rPr>
        <w:t>Цель</w:t>
      </w:r>
      <w:r w:rsidRPr="006A6252">
        <w:rPr>
          <w:rFonts w:ascii="Helvetica" w:eastAsia="Times New Roman" w:hAnsi="Helvetica" w:cs="Helvetica"/>
          <w:b/>
          <w:bCs/>
          <w:color w:val="FFFFFF"/>
          <w:sz w:val="18"/>
          <w:szCs w:val="18"/>
          <w:shd w:val="clear" w:color="auto" w:fill="F89406"/>
          <w:lang w:val="en-US" w:eastAsia="ru-RU"/>
        </w:rPr>
        <w:t xml:space="preserve"> 1</w:t>
      </w:r>
      <w:r w:rsidRPr="006A6252">
        <w:rPr>
          <w:rFonts w:ascii="Helvetica" w:eastAsia="Times New Roman" w:hAnsi="Helvetica" w:cs="Helvetica"/>
          <w:color w:val="333333"/>
          <w:sz w:val="20"/>
          <w:szCs w:val="20"/>
          <w:lang w:eastAsia="ru-RU"/>
        </w:rPr>
        <w:t>Свойства</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content: counter(flag)</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и</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counter-increment: flag</w:t>
      </w:r>
      <w:r w:rsidRPr="006A6252">
        <w:rPr>
          <w:rFonts w:ascii="Helvetica" w:eastAsia="Times New Roman" w:hAnsi="Helvetica" w:cs="Helvetica"/>
          <w:color w:val="333333"/>
          <w:sz w:val="20"/>
          <w:szCs w:val="20"/>
          <w:lang w:val="en-US" w:eastAsia="ru-RU"/>
        </w:rPr>
        <w:t>.</w:t>
      </w:r>
    </w:p>
    <w:p w14:paraId="4DB2DBBD" w14:textId="77777777" w:rsidR="006A6252" w:rsidRPr="006A6252" w:rsidRDefault="006A6252" w:rsidP="005F1EC4">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lastRenderedPageBreak/>
        <w:t>Цель 2</w:t>
      </w:r>
      <w:r w:rsidRPr="006A6252">
        <w:rPr>
          <w:rFonts w:ascii="Helvetica" w:eastAsia="Times New Roman" w:hAnsi="Helvetica" w:cs="Helvetica"/>
          <w:color w:val="333333"/>
          <w:sz w:val="20"/>
          <w:szCs w:val="20"/>
          <w:lang w:eastAsia="ru-RU"/>
        </w:rPr>
        <w:t>Абсолютное позиционирование, координаты сверху </w:t>
      </w:r>
      <w:r w:rsidRPr="006A6252">
        <w:rPr>
          <w:rFonts w:ascii="Consolas" w:eastAsia="Times New Roman" w:hAnsi="Consolas" w:cs="Courier New"/>
          <w:color w:val="DD1144"/>
          <w:sz w:val="18"/>
          <w:szCs w:val="18"/>
          <w:bdr w:val="single" w:sz="6" w:space="2" w:color="E1E1E8" w:frame="1"/>
          <w:shd w:val="clear" w:color="auto" w:fill="F7F7F9"/>
          <w:lang w:eastAsia="ru-RU"/>
        </w:rPr>
        <w:t>8px</w:t>
      </w:r>
      <w:r w:rsidRPr="006A6252">
        <w:rPr>
          <w:rFonts w:ascii="Helvetica" w:eastAsia="Times New Roman" w:hAnsi="Helvetica" w:cs="Helvetica"/>
          <w:color w:val="333333"/>
          <w:sz w:val="20"/>
          <w:szCs w:val="20"/>
          <w:lang w:eastAsia="ru-RU"/>
        </w:rPr>
        <w:t> и слева </w:t>
      </w:r>
      <w:r w:rsidRPr="006A6252">
        <w:rPr>
          <w:rFonts w:ascii="Consolas" w:eastAsia="Times New Roman" w:hAnsi="Consolas" w:cs="Courier New"/>
          <w:color w:val="DD1144"/>
          <w:sz w:val="18"/>
          <w:szCs w:val="18"/>
          <w:bdr w:val="single" w:sz="6" w:space="2" w:color="E1E1E8" w:frame="1"/>
          <w:shd w:val="clear" w:color="auto" w:fill="F7F7F9"/>
          <w:lang w:eastAsia="ru-RU"/>
        </w:rPr>
        <w:t>30px</w:t>
      </w:r>
      <w:r w:rsidRPr="006A6252">
        <w:rPr>
          <w:rFonts w:ascii="Helvetica" w:eastAsia="Times New Roman" w:hAnsi="Helvetica" w:cs="Helvetica"/>
          <w:color w:val="333333"/>
          <w:sz w:val="20"/>
          <w:szCs w:val="20"/>
          <w:lang w:eastAsia="ru-RU"/>
        </w:rPr>
        <w:t>.</w:t>
      </w:r>
    </w:p>
    <w:p w14:paraId="61A4CF47" w14:textId="77777777" w:rsidR="006A6252" w:rsidRPr="006A6252" w:rsidRDefault="006A6252" w:rsidP="005F1EC4">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3</w:t>
      </w:r>
      <w:r w:rsidRPr="006A6252">
        <w:rPr>
          <w:rFonts w:ascii="Helvetica" w:eastAsia="Times New Roman" w:hAnsi="Helvetica" w:cs="Helvetica"/>
          <w:color w:val="333333"/>
          <w:sz w:val="20"/>
          <w:szCs w:val="20"/>
          <w:lang w:eastAsia="ru-RU"/>
        </w:rPr>
        <w:t>Высоту строки </w:t>
      </w:r>
      <w:r w:rsidRPr="006A6252">
        <w:rPr>
          <w:rFonts w:ascii="Consolas" w:eastAsia="Times New Roman" w:hAnsi="Consolas" w:cs="Courier New"/>
          <w:color w:val="DD1144"/>
          <w:sz w:val="18"/>
          <w:szCs w:val="18"/>
          <w:bdr w:val="single" w:sz="6" w:space="2" w:color="E1E1E8" w:frame="1"/>
          <w:shd w:val="clear" w:color="auto" w:fill="F7F7F9"/>
          <w:lang w:eastAsia="ru-RU"/>
        </w:rPr>
        <w:t>20px</w:t>
      </w:r>
      <w:r w:rsidRPr="006A6252">
        <w:rPr>
          <w:rFonts w:ascii="Helvetica" w:eastAsia="Times New Roman" w:hAnsi="Helvetica" w:cs="Helvetica"/>
          <w:color w:val="333333"/>
          <w:sz w:val="20"/>
          <w:szCs w:val="20"/>
          <w:lang w:eastAsia="ru-RU"/>
        </w:rPr>
        <w:t>.</w:t>
      </w:r>
    </w:p>
    <w:p w14:paraId="0AB0CD09" w14:textId="77777777" w:rsidR="006A6252" w:rsidRPr="006A6252" w:rsidRDefault="006A6252" w:rsidP="005F1EC4">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4</w:t>
      </w:r>
      <w:r w:rsidRPr="006A6252">
        <w:rPr>
          <w:rFonts w:ascii="Helvetica" w:eastAsia="Times New Roman" w:hAnsi="Helvetica" w:cs="Helvetica"/>
          <w:color w:val="333333"/>
          <w:sz w:val="20"/>
          <w:szCs w:val="20"/>
          <w:lang w:eastAsia="ru-RU"/>
        </w:rPr>
        <w:t>Тень без смещения и растяжения, с размытием </w:t>
      </w:r>
      <w:r w:rsidRPr="006A6252">
        <w:rPr>
          <w:rFonts w:ascii="Consolas" w:eastAsia="Times New Roman" w:hAnsi="Consolas" w:cs="Courier New"/>
          <w:color w:val="DD1144"/>
          <w:sz w:val="18"/>
          <w:szCs w:val="18"/>
          <w:bdr w:val="single" w:sz="6" w:space="2" w:color="E1E1E8" w:frame="1"/>
          <w:shd w:val="clear" w:color="auto" w:fill="F7F7F9"/>
          <w:lang w:eastAsia="ru-RU"/>
        </w:rPr>
        <w:t>2px</w:t>
      </w:r>
      <w:r w:rsidRPr="006A6252">
        <w:rPr>
          <w:rFonts w:ascii="Helvetica" w:eastAsia="Times New Roman" w:hAnsi="Helvetica" w:cs="Helvetica"/>
          <w:color w:val="333333"/>
          <w:sz w:val="20"/>
          <w:szCs w:val="20"/>
          <w:lang w:eastAsia="ru-RU"/>
        </w:rPr>
        <w:t> и цветом </w:t>
      </w:r>
      <w:r w:rsidRPr="006A6252">
        <w:rPr>
          <w:rFonts w:ascii="Consolas" w:eastAsia="Times New Roman" w:hAnsi="Consolas" w:cs="Courier New"/>
          <w:color w:val="DD1144"/>
          <w:sz w:val="18"/>
          <w:szCs w:val="18"/>
          <w:bdr w:val="single" w:sz="6" w:space="2" w:color="E1E1E8" w:frame="1"/>
          <w:shd w:val="clear" w:color="auto" w:fill="F7F7F9"/>
          <w:lang w:eastAsia="ru-RU"/>
        </w:rPr>
        <w:t>#cccccc</w:t>
      </w:r>
      <w:r w:rsidRPr="006A6252">
        <w:rPr>
          <w:rFonts w:ascii="Helvetica" w:eastAsia="Times New Roman" w:hAnsi="Helvetica" w:cs="Helvetica"/>
          <w:color w:val="333333"/>
          <w:sz w:val="20"/>
          <w:szCs w:val="20"/>
          <w:lang w:eastAsia="ru-RU"/>
        </w:rPr>
        <w:t>.</w:t>
      </w:r>
    </w:p>
    <w:p w14:paraId="1827AF3A" w14:textId="77777777" w:rsidR="006A6252" w:rsidRDefault="006A6252" w:rsidP="006A6252">
      <w:pPr>
        <w:pStyle w:val="2"/>
      </w:pPr>
      <w:r>
        <w:t>Хлебные крошки, шаг 5 </w:t>
      </w:r>
      <w:r>
        <w:rPr>
          <w:bCs/>
          <w:color w:val="999999"/>
          <w:sz w:val="37"/>
          <w:szCs w:val="37"/>
        </w:rPr>
        <w:t>[28/31]</w:t>
      </w:r>
    </w:p>
    <w:p w14:paraId="4579F6F2" w14:textId="77777777" w:rsidR="006A6252" w:rsidRDefault="006A6252" w:rsidP="006A6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завершим создание хлебных крошек: дооформим нумерацию, а также немного изменим стиль первой ссылки, избавившись от слишком большого отступа слева.</w:t>
      </w:r>
    </w:p>
    <w:p w14:paraId="73038890" w14:textId="77777777" w:rsidR="006A6252" w:rsidRDefault="006A6252" w:rsidP="006A6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Соберём резюме интересных приёмов, использованных в этой серии заданий:</w:t>
      </w:r>
    </w:p>
    <w:p w14:paraId="699AF6AB" w14:textId="77777777" w:rsidR="006A6252" w:rsidRDefault="006A6252" w:rsidP="005F1EC4">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полной были задействованы оба псевдоэлемента;</w:t>
      </w:r>
    </w:p>
    <w:p w14:paraId="78F5EFC9" w14:textId="77777777" w:rsidR="006A6252" w:rsidRDefault="006A6252" w:rsidP="005F1EC4">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разные размеры скругления углов в сочетании с трансформациями поворота и масштабирования — для создания стрелок;</w:t>
      </w:r>
    </w:p>
    <w:p w14:paraId="0DFCE0EB" w14:textId="77777777" w:rsidR="006A6252" w:rsidRDefault="006A6252" w:rsidP="005F1EC4">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резкие тени — для имитации рамок, хотя того же эффекта можно было добиться с помощью </w:t>
      </w:r>
      <w:r>
        <w:rPr>
          <w:rStyle w:val="HTML"/>
          <w:rFonts w:ascii="Consolas" w:eastAsiaTheme="minorHAnsi" w:hAnsi="Consolas"/>
          <w:color w:val="DD1144"/>
          <w:sz w:val="18"/>
          <w:szCs w:val="18"/>
          <w:bdr w:val="single" w:sz="6" w:space="2" w:color="E1E1E8" w:frame="1"/>
          <w:shd w:val="clear" w:color="auto" w:fill="F7F7F9"/>
        </w:rPr>
        <w:t>border</w:t>
      </w:r>
      <w:r>
        <w:rPr>
          <w:rFonts w:ascii="Helvetica" w:hAnsi="Helvetica" w:cs="Helvetica"/>
          <w:color w:val="333333"/>
          <w:sz w:val="20"/>
          <w:szCs w:val="20"/>
        </w:rPr>
        <w:t>;</w:t>
      </w:r>
    </w:p>
    <w:p w14:paraId="394D4441" w14:textId="77777777" w:rsidR="006A6252" w:rsidRDefault="006A6252" w:rsidP="005F1EC4">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использованы свойства для создания счётчиков и автоматической нумерации: </w:t>
      </w: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w:t>
      </w:r>
    </w:p>
    <w:p w14:paraId="644043E2" w14:textId="77777777" w:rsidR="006A6252" w:rsidRDefault="006A6252" w:rsidP="005F1EC4">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использована функция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для отображения значения счётчиков в свойстве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2A577A5F" w14:textId="77777777" w:rsidR="00CA477C" w:rsidRPr="00CA477C" w:rsidRDefault="00CA477C" w:rsidP="005F1EC4">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1</w:t>
      </w:r>
      <w:r w:rsidRPr="00CA477C">
        <w:rPr>
          <w:rFonts w:ascii="Helvetica" w:eastAsia="Times New Roman" w:hAnsi="Helvetica" w:cs="Helvetica"/>
          <w:color w:val="333333"/>
          <w:sz w:val="20"/>
          <w:szCs w:val="20"/>
          <w:lang w:eastAsia="ru-RU"/>
        </w:rPr>
        <w:t>Для </w:t>
      </w:r>
      <w:r w:rsidRPr="00CA477C">
        <w:rPr>
          <w:rFonts w:ascii="Consolas" w:eastAsia="Times New Roman" w:hAnsi="Consolas" w:cs="Courier New"/>
          <w:color w:val="DD1144"/>
          <w:sz w:val="18"/>
          <w:szCs w:val="18"/>
          <w:bdr w:val="single" w:sz="6" w:space="2" w:color="E1E1E8" w:frame="1"/>
          <w:shd w:val="clear" w:color="auto" w:fill="F7F7F9"/>
          <w:lang w:eastAsia="ru-RU"/>
        </w:rPr>
        <w:t>.breadcrumbs a::before</w:t>
      </w:r>
      <w:r w:rsidRPr="00CA477C">
        <w:rPr>
          <w:rFonts w:ascii="Helvetica" w:eastAsia="Times New Roman" w:hAnsi="Helvetica" w:cs="Helvetica"/>
          <w:color w:val="333333"/>
          <w:sz w:val="20"/>
          <w:szCs w:val="20"/>
          <w:lang w:eastAsia="ru-RU"/>
        </w:rPr>
        <w:t> задайте ширину и высоту </w:t>
      </w:r>
      <w:r w:rsidRPr="00CA477C">
        <w:rPr>
          <w:rFonts w:ascii="Consolas" w:eastAsia="Times New Roman" w:hAnsi="Consolas" w:cs="Courier New"/>
          <w:color w:val="DD1144"/>
          <w:sz w:val="18"/>
          <w:szCs w:val="18"/>
          <w:bdr w:val="single" w:sz="6" w:space="2" w:color="E1E1E8" w:frame="1"/>
          <w:shd w:val="clear" w:color="auto" w:fill="F7F7F9"/>
          <w:lang w:eastAsia="ru-RU"/>
        </w:rPr>
        <w:t>20px</w:t>
      </w:r>
      <w:r w:rsidRPr="00CA477C">
        <w:rPr>
          <w:rFonts w:ascii="Helvetica" w:eastAsia="Times New Roman" w:hAnsi="Helvetica" w:cs="Helvetica"/>
          <w:color w:val="333333"/>
          <w:sz w:val="20"/>
          <w:szCs w:val="20"/>
          <w:lang w:eastAsia="ru-RU"/>
        </w:rPr>
        <w:t> и белый </w:t>
      </w:r>
      <w:r w:rsidRPr="00CA477C">
        <w:rPr>
          <w:rFonts w:ascii="Consolas" w:eastAsia="Times New Roman" w:hAnsi="Consolas" w:cs="Courier New"/>
          <w:color w:val="DD1144"/>
          <w:sz w:val="18"/>
          <w:szCs w:val="18"/>
          <w:bdr w:val="single" w:sz="6" w:space="2" w:color="E1E1E8" w:frame="1"/>
          <w:shd w:val="clear" w:color="auto" w:fill="F7F7F9"/>
          <w:lang w:eastAsia="ru-RU"/>
        </w:rPr>
        <w:t>white</w:t>
      </w:r>
      <w:r w:rsidRPr="00CA477C">
        <w:rPr>
          <w:rFonts w:ascii="Helvetica" w:eastAsia="Times New Roman" w:hAnsi="Helvetica" w:cs="Helvetica"/>
          <w:color w:val="333333"/>
          <w:sz w:val="20"/>
          <w:szCs w:val="20"/>
          <w:lang w:eastAsia="ru-RU"/>
        </w:rPr>
        <w:t> цвет фона.</w:t>
      </w:r>
    </w:p>
    <w:p w14:paraId="78FE577D" w14:textId="77777777" w:rsidR="00CA477C" w:rsidRPr="00CA477C" w:rsidRDefault="00CA477C" w:rsidP="005F1EC4">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2</w:t>
      </w:r>
      <w:r w:rsidRPr="00CA477C">
        <w:rPr>
          <w:rFonts w:ascii="Helvetica" w:eastAsia="Times New Roman" w:hAnsi="Helvetica" w:cs="Helvetica"/>
          <w:color w:val="333333"/>
          <w:sz w:val="20"/>
          <w:szCs w:val="20"/>
          <w:lang w:eastAsia="ru-RU"/>
        </w:rPr>
        <w:t>А также скругление углов </w:t>
      </w:r>
      <w:r w:rsidRPr="00CA477C">
        <w:rPr>
          <w:rFonts w:ascii="Consolas" w:eastAsia="Times New Roman" w:hAnsi="Consolas" w:cs="Courier New"/>
          <w:color w:val="DD1144"/>
          <w:sz w:val="18"/>
          <w:szCs w:val="18"/>
          <w:bdr w:val="single" w:sz="6" w:space="2" w:color="E1E1E8" w:frame="1"/>
          <w:shd w:val="clear" w:color="auto" w:fill="F7F7F9"/>
          <w:lang w:eastAsia="ru-RU"/>
        </w:rPr>
        <w:t>50%</w:t>
      </w:r>
      <w:r w:rsidRPr="00CA477C">
        <w:rPr>
          <w:rFonts w:ascii="Helvetica" w:eastAsia="Times New Roman" w:hAnsi="Helvetica" w:cs="Helvetica"/>
          <w:color w:val="333333"/>
          <w:sz w:val="20"/>
          <w:szCs w:val="20"/>
          <w:lang w:eastAsia="ru-RU"/>
        </w:rPr>
        <w:t>.</w:t>
      </w:r>
    </w:p>
    <w:p w14:paraId="506F5377" w14:textId="77777777" w:rsidR="00CA477C" w:rsidRPr="00CA477C" w:rsidRDefault="00CA477C" w:rsidP="005F1EC4">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3</w:t>
      </w:r>
      <w:r w:rsidRPr="00CA477C">
        <w:rPr>
          <w:rFonts w:ascii="Helvetica" w:eastAsia="Times New Roman" w:hAnsi="Helvetica" w:cs="Helvetica"/>
          <w:color w:val="333333"/>
          <w:sz w:val="20"/>
          <w:szCs w:val="20"/>
          <w:lang w:eastAsia="ru-RU"/>
        </w:rPr>
        <w:t>У первой ссылки уменьшите внутренний отступ слева до </w:t>
      </w:r>
      <w:r w:rsidRPr="00CA477C">
        <w:rPr>
          <w:rFonts w:ascii="Consolas" w:eastAsia="Times New Roman" w:hAnsi="Consolas" w:cs="Courier New"/>
          <w:color w:val="DD1144"/>
          <w:sz w:val="18"/>
          <w:szCs w:val="18"/>
          <w:bdr w:val="single" w:sz="6" w:space="2" w:color="E1E1E8" w:frame="1"/>
          <w:shd w:val="clear" w:color="auto" w:fill="F7F7F9"/>
          <w:lang w:eastAsia="ru-RU"/>
        </w:rPr>
        <w:t>46px</w:t>
      </w:r>
      <w:r w:rsidRPr="00CA477C">
        <w:rPr>
          <w:rFonts w:ascii="Helvetica" w:eastAsia="Times New Roman" w:hAnsi="Helvetica" w:cs="Helvetica"/>
          <w:color w:val="333333"/>
          <w:sz w:val="20"/>
          <w:szCs w:val="20"/>
          <w:lang w:eastAsia="ru-RU"/>
        </w:rPr>
        <w:t>.</w:t>
      </w:r>
    </w:p>
    <w:p w14:paraId="59E1DC36" w14:textId="77777777" w:rsidR="00CA477C" w:rsidRPr="00CA477C" w:rsidRDefault="00CA477C" w:rsidP="005F1EC4">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4</w:t>
      </w:r>
      <w:r w:rsidRPr="00CA477C">
        <w:rPr>
          <w:rFonts w:ascii="Helvetica" w:eastAsia="Times New Roman" w:hAnsi="Helvetica" w:cs="Helvetica"/>
          <w:color w:val="333333"/>
          <w:sz w:val="20"/>
          <w:szCs w:val="20"/>
          <w:lang w:eastAsia="ru-RU"/>
        </w:rPr>
        <w:t>А у её псевдоэлемента </w:t>
      </w:r>
      <w:r w:rsidRPr="00CA477C">
        <w:rPr>
          <w:rFonts w:ascii="Consolas" w:eastAsia="Times New Roman" w:hAnsi="Consolas" w:cs="Courier New"/>
          <w:color w:val="DD1144"/>
          <w:sz w:val="18"/>
          <w:szCs w:val="18"/>
          <w:bdr w:val="single" w:sz="6" w:space="2" w:color="E1E1E8" w:frame="1"/>
          <w:shd w:val="clear" w:color="auto" w:fill="F7F7F9"/>
          <w:lang w:eastAsia="ru-RU"/>
        </w:rPr>
        <w:t>::before</w:t>
      </w:r>
      <w:r w:rsidRPr="00CA477C">
        <w:rPr>
          <w:rFonts w:ascii="Helvetica" w:eastAsia="Times New Roman" w:hAnsi="Helvetica" w:cs="Helvetica"/>
          <w:color w:val="333333"/>
          <w:sz w:val="20"/>
          <w:szCs w:val="20"/>
          <w:lang w:eastAsia="ru-RU"/>
        </w:rPr>
        <w:t> координату слева измените на </w:t>
      </w:r>
      <w:r w:rsidRPr="00CA477C">
        <w:rPr>
          <w:rFonts w:ascii="Consolas" w:eastAsia="Times New Roman" w:hAnsi="Consolas" w:cs="Courier New"/>
          <w:color w:val="DD1144"/>
          <w:sz w:val="18"/>
          <w:szCs w:val="18"/>
          <w:bdr w:val="single" w:sz="6" w:space="2" w:color="E1E1E8" w:frame="1"/>
          <w:shd w:val="clear" w:color="auto" w:fill="F7F7F9"/>
          <w:lang w:eastAsia="ru-RU"/>
        </w:rPr>
        <w:t>14px</w:t>
      </w:r>
      <w:r w:rsidRPr="00CA477C">
        <w:rPr>
          <w:rFonts w:ascii="Helvetica" w:eastAsia="Times New Roman" w:hAnsi="Helvetica" w:cs="Helvetica"/>
          <w:color w:val="333333"/>
          <w:sz w:val="20"/>
          <w:szCs w:val="20"/>
          <w:lang w:eastAsia="ru-RU"/>
        </w:rPr>
        <w:t>.</w:t>
      </w:r>
    </w:p>
    <w:p w14:paraId="3C463826" w14:textId="77777777" w:rsidR="00CA477C" w:rsidRPr="00CA477C" w:rsidRDefault="00CA477C" w:rsidP="00CA477C">
      <w:pPr>
        <w:rPr>
          <w:lang w:val="en-US"/>
        </w:rPr>
      </w:pPr>
      <w:r w:rsidRPr="00CA477C">
        <w:rPr>
          <w:lang w:val="en-US"/>
        </w:rPr>
        <w:t>&lt;!DOCTYPE html&gt;</w:t>
      </w:r>
    </w:p>
    <w:p w14:paraId="6CE4CDD6" w14:textId="77777777" w:rsidR="00CA477C" w:rsidRPr="00CA477C" w:rsidRDefault="00CA477C" w:rsidP="00CA477C">
      <w:pPr>
        <w:rPr>
          <w:lang w:val="en-US"/>
        </w:rPr>
      </w:pPr>
      <w:r w:rsidRPr="00CA477C">
        <w:rPr>
          <w:lang w:val="en-US"/>
        </w:rPr>
        <w:t>&lt;html lang="ru"&gt;</w:t>
      </w:r>
    </w:p>
    <w:p w14:paraId="20B98840" w14:textId="77777777" w:rsidR="00CA477C" w:rsidRPr="00CA477C" w:rsidRDefault="00CA477C" w:rsidP="00CA477C">
      <w:pPr>
        <w:rPr>
          <w:lang w:val="en-US"/>
        </w:rPr>
      </w:pPr>
      <w:r w:rsidRPr="00CA477C">
        <w:rPr>
          <w:lang w:val="en-US"/>
        </w:rPr>
        <w:t xml:space="preserve">    &lt;head&gt;</w:t>
      </w:r>
    </w:p>
    <w:p w14:paraId="08ACBC52" w14:textId="77777777" w:rsidR="00CA477C" w:rsidRPr="00CA477C" w:rsidRDefault="00CA477C" w:rsidP="00CA477C">
      <w:pPr>
        <w:rPr>
          <w:lang w:val="en-US"/>
        </w:rPr>
      </w:pPr>
      <w:r w:rsidRPr="00CA477C">
        <w:rPr>
          <w:lang w:val="en-US"/>
        </w:rPr>
        <w:t xml:space="preserve">        &lt;title&gt;</w:t>
      </w:r>
      <w:r>
        <w:t>Хлебные</w:t>
      </w:r>
      <w:r w:rsidRPr="00CA477C">
        <w:rPr>
          <w:lang w:val="en-US"/>
        </w:rPr>
        <w:t xml:space="preserve"> </w:t>
      </w:r>
      <w:r>
        <w:t>крошки</w:t>
      </w:r>
      <w:r w:rsidRPr="00CA477C">
        <w:rPr>
          <w:lang w:val="en-US"/>
        </w:rPr>
        <w:t xml:space="preserve">, </w:t>
      </w:r>
      <w:r>
        <w:t>шаг</w:t>
      </w:r>
      <w:r w:rsidRPr="00CA477C">
        <w:rPr>
          <w:lang w:val="en-US"/>
        </w:rPr>
        <w:t xml:space="preserve"> 5&lt;/title&gt;</w:t>
      </w:r>
    </w:p>
    <w:p w14:paraId="65C14AB0" w14:textId="77777777" w:rsidR="00CA477C" w:rsidRPr="00CA477C" w:rsidRDefault="00CA477C" w:rsidP="00CA477C">
      <w:pPr>
        <w:rPr>
          <w:lang w:val="en-US"/>
        </w:rPr>
      </w:pPr>
      <w:r w:rsidRPr="00CA477C">
        <w:rPr>
          <w:lang w:val="en-US"/>
        </w:rPr>
        <w:t xml:space="preserve">        &lt;meta charset="utf-8"&gt;</w:t>
      </w:r>
    </w:p>
    <w:p w14:paraId="435B24EB" w14:textId="77777777" w:rsidR="00CA477C" w:rsidRPr="00CA477C" w:rsidRDefault="00CA477C" w:rsidP="00CA477C">
      <w:pPr>
        <w:rPr>
          <w:lang w:val="en-US"/>
        </w:rPr>
      </w:pPr>
      <w:r w:rsidRPr="00CA477C">
        <w:rPr>
          <w:lang w:val="en-US"/>
        </w:rPr>
        <w:t xml:space="preserve">        &lt;link href="//fonts.googleapis.com/css?family=PT+Sans:400&amp;subset=cyrillic" rel="stylesheet" type="text/css"&gt;</w:t>
      </w:r>
    </w:p>
    <w:p w14:paraId="1AA42331" w14:textId="77777777" w:rsidR="00CA477C" w:rsidRPr="00CA477C" w:rsidRDefault="00CA477C" w:rsidP="00CA477C">
      <w:pPr>
        <w:rPr>
          <w:lang w:val="en-US"/>
        </w:rPr>
      </w:pPr>
      <w:r w:rsidRPr="00CA477C">
        <w:rPr>
          <w:lang w:val="en-US"/>
        </w:rPr>
        <w:t xml:space="preserve">    &lt;/head&gt;</w:t>
      </w:r>
    </w:p>
    <w:p w14:paraId="25E6BDC8" w14:textId="77777777" w:rsidR="00CA477C" w:rsidRPr="00CA477C" w:rsidRDefault="00CA477C" w:rsidP="00CA477C">
      <w:pPr>
        <w:rPr>
          <w:lang w:val="en-US"/>
        </w:rPr>
      </w:pPr>
      <w:r w:rsidRPr="00CA477C">
        <w:rPr>
          <w:lang w:val="en-US"/>
        </w:rPr>
        <w:t xml:space="preserve">    &lt;body&gt;</w:t>
      </w:r>
    </w:p>
    <w:p w14:paraId="200B773A" w14:textId="77777777" w:rsidR="00CA477C" w:rsidRPr="00CA477C" w:rsidRDefault="00CA477C" w:rsidP="00CA477C">
      <w:pPr>
        <w:rPr>
          <w:lang w:val="en-US"/>
        </w:rPr>
      </w:pPr>
      <w:r w:rsidRPr="00CA477C">
        <w:rPr>
          <w:lang w:val="en-US"/>
        </w:rPr>
        <w:t xml:space="preserve">        &lt;div class="breadcrumbs"&gt;</w:t>
      </w:r>
    </w:p>
    <w:p w14:paraId="72E9B02D" w14:textId="77777777" w:rsidR="00CA477C" w:rsidRPr="00CA477C" w:rsidRDefault="00CA477C" w:rsidP="00CA477C">
      <w:pPr>
        <w:rPr>
          <w:lang w:val="en-US"/>
        </w:rPr>
      </w:pPr>
      <w:r w:rsidRPr="00CA477C">
        <w:rPr>
          <w:lang w:val="en-US"/>
        </w:rPr>
        <w:t xml:space="preserve">            &lt;a href="#"&gt;</w:t>
      </w:r>
      <w:r>
        <w:t>Главная</w:t>
      </w:r>
      <w:r w:rsidRPr="00CA477C">
        <w:rPr>
          <w:lang w:val="en-US"/>
        </w:rPr>
        <w:t>&lt;/a&gt;</w:t>
      </w:r>
    </w:p>
    <w:p w14:paraId="0A18B2D3" w14:textId="77777777" w:rsidR="00CA477C" w:rsidRPr="00CA477C" w:rsidRDefault="00CA477C" w:rsidP="00CA477C">
      <w:pPr>
        <w:rPr>
          <w:lang w:val="en-US"/>
        </w:rPr>
      </w:pPr>
      <w:r w:rsidRPr="00CA477C">
        <w:rPr>
          <w:lang w:val="en-US"/>
        </w:rPr>
        <w:t xml:space="preserve">            &lt;a class="active" href="#"&gt;</w:t>
      </w:r>
      <w:r>
        <w:t>Курсы</w:t>
      </w:r>
      <w:r w:rsidRPr="00CA477C">
        <w:rPr>
          <w:lang w:val="en-US"/>
        </w:rPr>
        <w:t>&lt;/a&gt;</w:t>
      </w:r>
    </w:p>
    <w:p w14:paraId="70910185" w14:textId="77777777" w:rsidR="00CA477C" w:rsidRPr="00CA477C" w:rsidRDefault="00CA477C" w:rsidP="00CA477C">
      <w:pPr>
        <w:rPr>
          <w:lang w:val="en-US"/>
        </w:rPr>
      </w:pPr>
      <w:r w:rsidRPr="00CA477C">
        <w:rPr>
          <w:lang w:val="en-US"/>
        </w:rPr>
        <w:t xml:space="preserve">            &lt;a href="#"&gt;</w:t>
      </w:r>
      <w:r>
        <w:t>Селекторы</w:t>
      </w:r>
      <w:r w:rsidRPr="00CA477C">
        <w:rPr>
          <w:lang w:val="en-US"/>
        </w:rPr>
        <w:t>&lt;/a&gt;</w:t>
      </w:r>
    </w:p>
    <w:p w14:paraId="05F4465A" w14:textId="77777777" w:rsidR="00CA477C" w:rsidRPr="00CA477C" w:rsidRDefault="00CA477C" w:rsidP="00CA477C">
      <w:pPr>
        <w:rPr>
          <w:lang w:val="en-US"/>
        </w:rPr>
      </w:pPr>
      <w:r w:rsidRPr="00CA477C">
        <w:rPr>
          <w:lang w:val="en-US"/>
        </w:rPr>
        <w:t xml:space="preserve">        &lt;/div&gt;</w:t>
      </w:r>
    </w:p>
    <w:p w14:paraId="073BA811" w14:textId="77777777" w:rsidR="00CA477C" w:rsidRPr="00FE7952" w:rsidRDefault="00CA477C" w:rsidP="00CA477C">
      <w:pPr>
        <w:rPr>
          <w:lang w:val="en-US"/>
        </w:rPr>
      </w:pPr>
      <w:r w:rsidRPr="00CA477C">
        <w:rPr>
          <w:lang w:val="en-US"/>
        </w:rPr>
        <w:t xml:space="preserve">    </w:t>
      </w:r>
      <w:r w:rsidRPr="00FE7952">
        <w:rPr>
          <w:lang w:val="en-US"/>
        </w:rPr>
        <w:t>&lt;/body&gt;</w:t>
      </w:r>
    </w:p>
    <w:p w14:paraId="2BD0D4DC" w14:textId="428CD2FD" w:rsidR="00C448A3" w:rsidRPr="00FE7952" w:rsidRDefault="00CA477C" w:rsidP="00CA477C">
      <w:pPr>
        <w:rPr>
          <w:lang w:val="en-US"/>
        </w:rPr>
      </w:pPr>
      <w:r w:rsidRPr="00FE7952">
        <w:rPr>
          <w:lang w:val="en-US"/>
        </w:rPr>
        <w:t>&lt;/html&gt;</w:t>
      </w:r>
    </w:p>
    <w:p w14:paraId="2F870D3A" w14:textId="6B133153" w:rsidR="00CA477C" w:rsidRPr="00FE7952" w:rsidRDefault="00CA477C" w:rsidP="00CA477C">
      <w:pPr>
        <w:rPr>
          <w:lang w:val="en-US"/>
        </w:rPr>
      </w:pPr>
    </w:p>
    <w:p w14:paraId="09F82360" w14:textId="77777777" w:rsidR="00CA477C" w:rsidRPr="00CA477C" w:rsidRDefault="00CA477C" w:rsidP="00CA477C">
      <w:pPr>
        <w:rPr>
          <w:lang w:val="en-US"/>
        </w:rPr>
      </w:pPr>
      <w:r w:rsidRPr="00CA477C">
        <w:rPr>
          <w:lang w:val="en-US"/>
        </w:rPr>
        <w:t>html,</w:t>
      </w:r>
    </w:p>
    <w:p w14:paraId="0F71C928" w14:textId="77777777" w:rsidR="00CA477C" w:rsidRPr="00CA477C" w:rsidRDefault="00CA477C" w:rsidP="00CA477C">
      <w:pPr>
        <w:rPr>
          <w:lang w:val="en-US"/>
        </w:rPr>
      </w:pPr>
      <w:r w:rsidRPr="00CA477C">
        <w:rPr>
          <w:lang w:val="en-US"/>
        </w:rPr>
        <w:t>body {</w:t>
      </w:r>
    </w:p>
    <w:p w14:paraId="1B3ECE9D" w14:textId="77777777" w:rsidR="00CA477C" w:rsidRPr="00CA477C" w:rsidRDefault="00CA477C" w:rsidP="00CA477C">
      <w:pPr>
        <w:rPr>
          <w:lang w:val="en-US"/>
        </w:rPr>
      </w:pPr>
      <w:r w:rsidRPr="00CA477C">
        <w:rPr>
          <w:lang w:val="en-US"/>
        </w:rPr>
        <w:t xml:space="preserve">    min-width: 400px;</w:t>
      </w:r>
    </w:p>
    <w:p w14:paraId="538910A9" w14:textId="77777777" w:rsidR="00CA477C" w:rsidRPr="00CA477C" w:rsidRDefault="00CA477C" w:rsidP="00CA477C">
      <w:pPr>
        <w:rPr>
          <w:lang w:val="en-US"/>
        </w:rPr>
      </w:pPr>
      <w:r w:rsidRPr="00CA477C">
        <w:rPr>
          <w:lang w:val="en-US"/>
        </w:rPr>
        <w:t xml:space="preserve">    margin: 0;</w:t>
      </w:r>
    </w:p>
    <w:p w14:paraId="4C510301" w14:textId="77777777" w:rsidR="00CA477C" w:rsidRPr="00CA477C" w:rsidRDefault="00CA477C" w:rsidP="00CA477C">
      <w:pPr>
        <w:rPr>
          <w:lang w:val="en-US"/>
        </w:rPr>
      </w:pPr>
      <w:r w:rsidRPr="00CA477C">
        <w:rPr>
          <w:lang w:val="en-US"/>
        </w:rPr>
        <w:t xml:space="preserve">    padding: 0;</w:t>
      </w:r>
    </w:p>
    <w:p w14:paraId="5AED0E82" w14:textId="77777777" w:rsidR="00CA477C" w:rsidRPr="00CA477C" w:rsidRDefault="00CA477C" w:rsidP="00CA477C">
      <w:pPr>
        <w:rPr>
          <w:lang w:val="en-US"/>
        </w:rPr>
      </w:pPr>
      <w:r w:rsidRPr="00CA477C">
        <w:rPr>
          <w:lang w:val="en-US"/>
        </w:rPr>
        <w:t xml:space="preserve">    font-family: "PT Sans", sans-serif;</w:t>
      </w:r>
    </w:p>
    <w:p w14:paraId="53528690" w14:textId="77777777" w:rsidR="00CA477C" w:rsidRPr="00CA477C" w:rsidRDefault="00CA477C" w:rsidP="00CA477C">
      <w:pPr>
        <w:rPr>
          <w:lang w:val="en-US"/>
        </w:rPr>
      </w:pPr>
      <w:r w:rsidRPr="00CA477C">
        <w:rPr>
          <w:lang w:val="en-US"/>
        </w:rPr>
        <w:t xml:space="preserve">    font-size: 14px;</w:t>
      </w:r>
    </w:p>
    <w:p w14:paraId="20012D63" w14:textId="77777777" w:rsidR="00CA477C" w:rsidRPr="00CA477C" w:rsidRDefault="00CA477C" w:rsidP="00CA477C">
      <w:pPr>
        <w:rPr>
          <w:lang w:val="en-US"/>
        </w:rPr>
      </w:pPr>
      <w:r w:rsidRPr="00CA477C">
        <w:rPr>
          <w:lang w:val="en-US"/>
        </w:rPr>
        <w:t xml:space="preserve">    text-align: center;</w:t>
      </w:r>
    </w:p>
    <w:p w14:paraId="6836F818" w14:textId="77777777" w:rsidR="00CA477C" w:rsidRPr="00CA477C" w:rsidRDefault="00CA477C" w:rsidP="00CA477C">
      <w:pPr>
        <w:rPr>
          <w:lang w:val="en-US"/>
        </w:rPr>
      </w:pPr>
      <w:r w:rsidRPr="00CA477C">
        <w:rPr>
          <w:lang w:val="en-US"/>
        </w:rPr>
        <w:t xml:space="preserve">    background-color: #f5f5f5;</w:t>
      </w:r>
    </w:p>
    <w:p w14:paraId="1FD8955A" w14:textId="77777777" w:rsidR="00CA477C" w:rsidRPr="00CA477C" w:rsidRDefault="00CA477C" w:rsidP="00CA477C">
      <w:pPr>
        <w:rPr>
          <w:lang w:val="en-US"/>
        </w:rPr>
      </w:pPr>
      <w:r w:rsidRPr="00CA477C">
        <w:rPr>
          <w:lang w:val="en-US"/>
        </w:rPr>
        <w:t>}</w:t>
      </w:r>
    </w:p>
    <w:p w14:paraId="52E64EFF" w14:textId="77777777" w:rsidR="00CA477C" w:rsidRPr="00CA477C" w:rsidRDefault="00CA477C" w:rsidP="00CA477C">
      <w:pPr>
        <w:rPr>
          <w:lang w:val="en-US"/>
        </w:rPr>
      </w:pPr>
    </w:p>
    <w:p w14:paraId="68717A68" w14:textId="77777777" w:rsidR="00CA477C" w:rsidRPr="00CA477C" w:rsidRDefault="00CA477C" w:rsidP="00CA477C">
      <w:pPr>
        <w:rPr>
          <w:lang w:val="en-US"/>
        </w:rPr>
      </w:pPr>
      <w:r w:rsidRPr="00CA477C">
        <w:rPr>
          <w:lang w:val="en-US"/>
        </w:rPr>
        <w:t>.breadcrumbs {</w:t>
      </w:r>
    </w:p>
    <w:p w14:paraId="6471C597" w14:textId="77777777" w:rsidR="00CA477C" w:rsidRPr="00CA477C" w:rsidRDefault="00CA477C" w:rsidP="00CA477C">
      <w:pPr>
        <w:rPr>
          <w:lang w:val="en-US"/>
        </w:rPr>
      </w:pPr>
      <w:r w:rsidRPr="00CA477C">
        <w:rPr>
          <w:lang w:val="en-US"/>
        </w:rPr>
        <w:t xml:space="preserve">    display: inline-block;</w:t>
      </w:r>
    </w:p>
    <w:p w14:paraId="7BB61B93" w14:textId="77777777" w:rsidR="00CA477C" w:rsidRPr="00CA477C" w:rsidRDefault="00CA477C" w:rsidP="00CA477C">
      <w:pPr>
        <w:rPr>
          <w:lang w:val="en-US"/>
        </w:rPr>
      </w:pPr>
      <w:r w:rsidRPr="00CA477C">
        <w:rPr>
          <w:lang w:val="en-US"/>
        </w:rPr>
        <w:t xml:space="preserve">    margin: 150px 0;</w:t>
      </w:r>
    </w:p>
    <w:p w14:paraId="144CE1EC" w14:textId="77777777" w:rsidR="00CA477C" w:rsidRPr="00CA477C" w:rsidRDefault="00CA477C" w:rsidP="00CA477C">
      <w:pPr>
        <w:rPr>
          <w:lang w:val="en-US"/>
        </w:rPr>
      </w:pPr>
      <w:r w:rsidRPr="00CA477C">
        <w:rPr>
          <w:lang w:val="en-US"/>
        </w:rPr>
        <w:t xml:space="preserve">    color: black;</w:t>
      </w:r>
    </w:p>
    <w:p w14:paraId="6483D69A" w14:textId="77777777" w:rsidR="00CA477C" w:rsidRPr="00CA477C" w:rsidRDefault="00CA477C" w:rsidP="00CA477C">
      <w:pPr>
        <w:rPr>
          <w:lang w:val="en-US"/>
        </w:rPr>
      </w:pPr>
      <w:r w:rsidRPr="00CA477C">
        <w:rPr>
          <w:lang w:val="en-US"/>
        </w:rPr>
        <w:t xml:space="preserve">    box-shadow: 0 0 2px #aaaaaa;</w:t>
      </w:r>
    </w:p>
    <w:p w14:paraId="30CCB0CE" w14:textId="77777777" w:rsidR="00CA477C" w:rsidRPr="00CA477C" w:rsidRDefault="00CA477C" w:rsidP="00CA477C">
      <w:pPr>
        <w:rPr>
          <w:lang w:val="en-US"/>
        </w:rPr>
      </w:pPr>
      <w:r w:rsidRPr="00CA477C">
        <w:rPr>
          <w:lang w:val="en-US"/>
        </w:rPr>
        <w:t xml:space="preserve">    counter-reset: flag;</w:t>
      </w:r>
    </w:p>
    <w:p w14:paraId="37A7A707" w14:textId="77777777" w:rsidR="00CA477C" w:rsidRPr="00CA477C" w:rsidRDefault="00CA477C" w:rsidP="00CA477C">
      <w:pPr>
        <w:rPr>
          <w:lang w:val="en-US"/>
        </w:rPr>
      </w:pPr>
      <w:r w:rsidRPr="00CA477C">
        <w:rPr>
          <w:lang w:val="en-US"/>
        </w:rPr>
        <w:t>}</w:t>
      </w:r>
    </w:p>
    <w:p w14:paraId="35BF895E" w14:textId="77777777" w:rsidR="00CA477C" w:rsidRPr="00CA477C" w:rsidRDefault="00CA477C" w:rsidP="00CA477C">
      <w:pPr>
        <w:rPr>
          <w:lang w:val="en-US"/>
        </w:rPr>
      </w:pPr>
    </w:p>
    <w:p w14:paraId="10059C1D" w14:textId="77777777" w:rsidR="00CA477C" w:rsidRPr="00CA477C" w:rsidRDefault="00CA477C" w:rsidP="00CA477C">
      <w:pPr>
        <w:rPr>
          <w:lang w:val="en-US"/>
        </w:rPr>
      </w:pPr>
      <w:r w:rsidRPr="00CA477C">
        <w:rPr>
          <w:lang w:val="en-US"/>
        </w:rPr>
        <w:t>.breadcrumbs a {</w:t>
      </w:r>
    </w:p>
    <w:p w14:paraId="4242CA85" w14:textId="77777777" w:rsidR="00CA477C" w:rsidRPr="00CA477C" w:rsidRDefault="00CA477C" w:rsidP="00CA477C">
      <w:pPr>
        <w:rPr>
          <w:lang w:val="en-US"/>
        </w:rPr>
      </w:pPr>
      <w:r w:rsidRPr="00CA477C">
        <w:rPr>
          <w:lang w:val="en-US"/>
        </w:rPr>
        <w:t xml:space="preserve">    position: relative;</w:t>
      </w:r>
    </w:p>
    <w:p w14:paraId="17601CD2" w14:textId="77777777" w:rsidR="00CA477C" w:rsidRPr="00CA477C" w:rsidRDefault="00CA477C" w:rsidP="00CA477C">
      <w:pPr>
        <w:rPr>
          <w:lang w:val="en-US"/>
        </w:rPr>
      </w:pPr>
      <w:r w:rsidRPr="00CA477C">
        <w:rPr>
          <w:lang w:val="en-US"/>
        </w:rPr>
        <w:t xml:space="preserve">    float: left;</w:t>
      </w:r>
    </w:p>
    <w:p w14:paraId="5D3E6939" w14:textId="77777777" w:rsidR="00CA477C" w:rsidRPr="00CA477C" w:rsidRDefault="00CA477C" w:rsidP="00CA477C">
      <w:pPr>
        <w:rPr>
          <w:lang w:val="en-US"/>
        </w:rPr>
      </w:pPr>
      <w:r w:rsidRPr="00CA477C">
        <w:rPr>
          <w:lang w:val="en-US"/>
        </w:rPr>
        <w:t xml:space="preserve">    padding-left: 60px;</w:t>
      </w:r>
    </w:p>
    <w:p w14:paraId="3E578DBE" w14:textId="77777777" w:rsidR="00CA477C" w:rsidRPr="00CA477C" w:rsidRDefault="00CA477C" w:rsidP="00CA477C">
      <w:pPr>
        <w:rPr>
          <w:lang w:val="en-US"/>
        </w:rPr>
      </w:pPr>
      <w:r w:rsidRPr="00CA477C">
        <w:rPr>
          <w:lang w:val="en-US"/>
        </w:rPr>
        <w:t xml:space="preserve">    padding-right: 10px;</w:t>
      </w:r>
    </w:p>
    <w:p w14:paraId="3FE58A4A" w14:textId="77777777" w:rsidR="00CA477C" w:rsidRPr="00CA477C" w:rsidRDefault="00CA477C" w:rsidP="00CA477C">
      <w:pPr>
        <w:rPr>
          <w:lang w:val="en-US"/>
        </w:rPr>
      </w:pPr>
      <w:r w:rsidRPr="00CA477C">
        <w:rPr>
          <w:lang w:val="en-US"/>
        </w:rPr>
        <w:t xml:space="preserve">    text-decoration: none;</w:t>
      </w:r>
    </w:p>
    <w:p w14:paraId="63F711AC" w14:textId="77777777" w:rsidR="00CA477C" w:rsidRPr="00CA477C" w:rsidRDefault="00CA477C" w:rsidP="00CA477C">
      <w:pPr>
        <w:rPr>
          <w:lang w:val="en-US"/>
        </w:rPr>
      </w:pPr>
      <w:r w:rsidRPr="00CA477C">
        <w:rPr>
          <w:lang w:val="en-US"/>
        </w:rPr>
        <w:t xml:space="preserve">    line-height: 36px;</w:t>
      </w:r>
    </w:p>
    <w:p w14:paraId="186DD6B1" w14:textId="77777777" w:rsidR="00CA477C" w:rsidRPr="00CA477C" w:rsidRDefault="00CA477C" w:rsidP="00CA477C">
      <w:pPr>
        <w:rPr>
          <w:lang w:val="en-US"/>
        </w:rPr>
      </w:pPr>
      <w:r w:rsidRPr="00CA477C">
        <w:rPr>
          <w:lang w:val="en-US"/>
        </w:rPr>
        <w:lastRenderedPageBreak/>
        <w:t xml:space="preserve">    color: black;</w:t>
      </w:r>
    </w:p>
    <w:p w14:paraId="48D20AA9" w14:textId="77777777" w:rsidR="00CA477C" w:rsidRPr="00CA477C" w:rsidRDefault="00CA477C" w:rsidP="00CA477C">
      <w:pPr>
        <w:rPr>
          <w:lang w:val="en-US"/>
        </w:rPr>
      </w:pPr>
      <w:r w:rsidRPr="00CA477C">
        <w:rPr>
          <w:lang w:val="en-US"/>
        </w:rPr>
        <w:t xml:space="preserve">    background-color: white;</w:t>
      </w:r>
    </w:p>
    <w:p w14:paraId="3CEFBE60" w14:textId="77777777" w:rsidR="00CA477C" w:rsidRPr="00CA477C" w:rsidRDefault="00CA477C" w:rsidP="00CA477C">
      <w:pPr>
        <w:rPr>
          <w:lang w:val="en-US"/>
        </w:rPr>
      </w:pPr>
      <w:r w:rsidRPr="00CA477C">
        <w:rPr>
          <w:lang w:val="en-US"/>
        </w:rPr>
        <w:t xml:space="preserve">    transition: background-color 0.1s;</w:t>
      </w:r>
    </w:p>
    <w:p w14:paraId="54673F91" w14:textId="77777777" w:rsidR="00CA477C" w:rsidRPr="00CA477C" w:rsidRDefault="00CA477C" w:rsidP="00CA477C">
      <w:pPr>
        <w:rPr>
          <w:lang w:val="en-US"/>
        </w:rPr>
      </w:pPr>
      <w:r w:rsidRPr="00CA477C">
        <w:rPr>
          <w:lang w:val="en-US"/>
        </w:rPr>
        <w:t>}</w:t>
      </w:r>
    </w:p>
    <w:p w14:paraId="17FE7D96" w14:textId="77777777" w:rsidR="00CA477C" w:rsidRPr="00CA477C" w:rsidRDefault="00CA477C" w:rsidP="00CA477C">
      <w:pPr>
        <w:rPr>
          <w:lang w:val="en-US"/>
        </w:rPr>
      </w:pPr>
    </w:p>
    <w:p w14:paraId="1924AA27" w14:textId="77777777" w:rsidR="00CA477C" w:rsidRPr="00CA477C" w:rsidRDefault="00CA477C" w:rsidP="00CA477C">
      <w:pPr>
        <w:rPr>
          <w:lang w:val="en-US"/>
        </w:rPr>
      </w:pPr>
      <w:r w:rsidRPr="00CA477C">
        <w:rPr>
          <w:lang w:val="en-US"/>
        </w:rPr>
        <w:t>.breadcrumbs a::after {</w:t>
      </w:r>
    </w:p>
    <w:p w14:paraId="2EA058A9" w14:textId="77777777" w:rsidR="00CA477C" w:rsidRPr="00CA477C" w:rsidRDefault="00CA477C" w:rsidP="00CA477C">
      <w:pPr>
        <w:rPr>
          <w:lang w:val="en-US"/>
        </w:rPr>
      </w:pPr>
      <w:r w:rsidRPr="00CA477C">
        <w:rPr>
          <w:lang w:val="en-US"/>
        </w:rPr>
        <w:t xml:space="preserve">    content: "";</w:t>
      </w:r>
    </w:p>
    <w:p w14:paraId="5876119A" w14:textId="77777777" w:rsidR="00CA477C" w:rsidRPr="00CA477C" w:rsidRDefault="00CA477C" w:rsidP="00CA477C">
      <w:pPr>
        <w:rPr>
          <w:lang w:val="en-US"/>
        </w:rPr>
      </w:pPr>
      <w:r w:rsidRPr="00CA477C">
        <w:rPr>
          <w:lang w:val="en-US"/>
        </w:rPr>
        <w:t xml:space="preserve">    position: absolute;</w:t>
      </w:r>
    </w:p>
    <w:p w14:paraId="448E225A" w14:textId="77777777" w:rsidR="00CA477C" w:rsidRPr="00CA477C" w:rsidRDefault="00CA477C" w:rsidP="00CA477C">
      <w:pPr>
        <w:rPr>
          <w:lang w:val="en-US"/>
        </w:rPr>
      </w:pPr>
      <w:r w:rsidRPr="00CA477C">
        <w:rPr>
          <w:lang w:val="en-US"/>
        </w:rPr>
        <w:t xml:space="preserve">    top: 0;</w:t>
      </w:r>
    </w:p>
    <w:p w14:paraId="1BC8B5A2" w14:textId="77777777" w:rsidR="00CA477C" w:rsidRPr="00CA477C" w:rsidRDefault="00CA477C" w:rsidP="00CA477C">
      <w:pPr>
        <w:rPr>
          <w:lang w:val="en-US"/>
        </w:rPr>
      </w:pPr>
      <w:r w:rsidRPr="00CA477C">
        <w:rPr>
          <w:lang w:val="en-US"/>
        </w:rPr>
        <w:t xml:space="preserve">    right: -18px;</w:t>
      </w:r>
    </w:p>
    <w:p w14:paraId="7DECC0A5" w14:textId="77777777" w:rsidR="00CA477C" w:rsidRPr="00CA477C" w:rsidRDefault="00CA477C" w:rsidP="00CA477C">
      <w:pPr>
        <w:rPr>
          <w:lang w:val="en-US"/>
        </w:rPr>
      </w:pPr>
      <w:r w:rsidRPr="00CA477C">
        <w:rPr>
          <w:lang w:val="en-US"/>
        </w:rPr>
        <w:t xml:space="preserve">    z-index: 1;</w:t>
      </w:r>
    </w:p>
    <w:p w14:paraId="7EA76E00" w14:textId="77777777" w:rsidR="00CA477C" w:rsidRPr="00CA477C" w:rsidRDefault="00CA477C" w:rsidP="00CA477C">
      <w:pPr>
        <w:rPr>
          <w:lang w:val="en-US"/>
        </w:rPr>
      </w:pPr>
      <w:r w:rsidRPr="00CA477C">
        <w:rPr>
          <w:lang w:val="en-US"/>
        </w:rPr>
        <w:t xml:space="preserve">    width: 36px;</w:t>
      </w:r>
    </w:p>
    <w:p w14:paraId="78340423" w14:textId="77777777" w:rsidR="00CA477C" w:rsidRPr="00CA477C" w:rsidRDefault="00CA477C" w:rsidP="00CA477C">
      <w:pPr>
        <w:rPr>
          <w:lang w:val="en-US"/>
        </w:rPr>
      </w:pPr>
      <w:r w:rsidRPr="00CA477C">
        <w:rPr>
          <w:lang w:val="en-US"/>
        </w:rPr>
        <w:t xml:space="preserve">    height: 36px;</w:t>
      </w:r>
    </w:p>
    <w:p w14:paraId="7E8FA294" w14:textId="77777777" w:rsidR="00CA477C" w:rsidRPr="00CA477C" w:rsidRDefault="00CA477C" w:rsidP="00CA477C">
      <w:pPr>
        <w:rPr>
          <w:lang w:val="en-US"/>
        </w:rPr>
      </w:pPr>
      <w:r w:rsidRPr="00CA477C">
        <w:rPr>
          <w:lang w:val="en-US"/>
        </w:rPr>
        <w:t xml:space="preserve">    background-color: white;</w:t>
      </w:r>
    </w:p>
    <w:p w14:paraId="675D0F4F" w14:textId="77777777" w:rsidR="00CA477C" w:rsidRPr="00CA477C" w:rsidRDefault="00CA477C" w:rsidP="00CA477C">
      <w:pPr>
        <w:rPr>
          <w:lang w:val="en-US"/>
        </w:rPr>
      </w:pPr>
      <w:r w:rsidRPr="00CA477C">
        <w:rPr>
          <w:lang w:val="en-US"/>
        </w:rPr>
        <w:t xml:space="preserve">    border-radius: 50px 0 0 0;</w:t>
      </w:r>
    </w:p>
    <w:p w14:paraId="78213A2A" w14:textId="77777777" w:rsidR="00CA477C" w:rsidRPr="00CA477C" w:rsidRDefault="00CA477C" w:rsidP="00CA477C">
      <w:pPr>
        <w:rPr>
          <w:lang w:val="en-US"/>
        </w:rPr>
      </w:pPr>
      <w:r w:rsidRPr="00CA477C">
        <w:rPr>
          <w:lang w:val="en-US"/>
        </w:rPr>
        <w:t xml:space="preserve">    box-shadow: 1px 1px 0 1px #dddddd;</w:t>
      </w:r>
    </w:p>
    <w:p w14:paraId="2DC14FC0" w14:textId="77777777" w:rsidR="00CA477C" w:rsidRPr="00CA477C" w:rsidRDefault="00CA477C" w:rsidP="00CA477C">
      <w:pPr>
        <w:rPr>
          <w:lang w:val="en-US"/>
        </w:rPr>
      </w:pPr>
      <w:r w:rsidRPr="00CA477C">
        <w:rPr>
          <w:lang w:val="en-US"/>
        </w:rPr>
        <w:t xml:space="preserve">    transform: rotate(-45deg) scale(0.73);</w:t>
      </w:r>
    </w:p>
    <w:p w14:paraId="6C1D4134" w14:textId="77777777" w:rsidR="00CA477C" w:rsidRPr="00CA477C" w:rsidRDefault="00CA477C" w:rsidP="00CA477C">
      <w:pPr>
        <w:rPr>
          <w:lang w:val="en-US"/>
        </w:rPr>
      </w:pPr>
      <w:r w:rsidRPr="00CA477C">
        <w:rPr>
          <w:lang w:val="en-US"/>
        </w:rPr>
        <w:t xml:space="preserve">    transition: background-color 0.1s;</w:t>
      </w:r>
    </w:p>
    <w:p w14:paraId="395B5A88" w14:textId="77777777" w:rsidR="00CA477C" w:rsidRPr="00CA477C" w:rsidRDefault="00CA477C" w:rsidP="00CA477C">
      <w:pPr>
        <w:rPr>
          <w:lang w:val="en-US"/>
        </w:rPr>
      </w:pPr>
      <w:r w:rsidRPr="00CA477C">
        <w:rPr>
          <w:lang w:val="en-US"/>
        </w:rPr>
        <w:t>}</w:t>
      </w:r>
    </w:p>
    <w:p w14:paraId="00ACE9F4" w14:textId="77777777" w:rsidR="00CA477C" w:rsidRPr="00CA477C" w:rsidRDefault="00CA477C" w:rsidP="00CA477C">
      <w:pPr>
        <w:rPr>
          <w:lang w:val="en-US"/>
        </w:rPr>
      </w:pPr>
    </w:p>
    <w:p w14:paraId="0497E141" w14:textId="77777777" w:rsidR="00CA477C" w:rsidRPr="00CA477C" w:rsidRDefault="00CA477C" w:rsidP="00CA477C">
      <w:pPr>
        <w:rPr>
          <w:lang w:val="en-US"/>
        </w:rPr>
      </w:pPr>
      <w:r w:rsidRPr="00CA477C">
        <w:rPr>
          <w:lang w:val="en-US"/>
        </w:rPr>
        <w:t>.breadcrumbs a:hover,</w:t>
      </w:r>
    </w:p>
    <w:p w14:paraId="51A92326" w14:textId="77777777" w:rsidR="00CA477C" w:rsidRPr="00CA477C" w:rsidRDefault="00CA477C" w:rsidP="00CA477C">
      <w:pPr>
        <w:rPr>
          <w:lang w:val="en-US"/>
        </w:rPr>
      </w:pPr>
      <w:r w:rsidRPr="00CA477C">
        <w:rPr>
          <w:lang w:val="en-US"/>
        </w:rPr>
        <w:t>.breadcrumbs a:hover::after,</w:t>
      </w:r>
    </w:p>
    <w:p w14:paraId="60B65867" w14:textId="77777777" w:rsidR="00CA477C" w:rsidRPr="00CA477C" w:rsidRDefault="00CA477C" w:rsidP="00CA477C">
      <w:pPr>
        <w:rPr>
          <w:lang w:val="en-US"/>
        </w:rPr>
      </w:pPr>
      <w:r w:rsidRPr="00CA477C">
        <w:rPr>
          <w:lang w:val="en-US"/>
        </w:rPr>
        <w:t>.breadcrumbs a.active,</w:t>
      </w:r>
    </w:p>
    <w:p w14:paraId="4E6A6213" w14:textId="77777777" w:rsidR="00CA477C" w:rsidRPr="00CA477C" w:rsidRDefault="00CA477C" w:rsidP="00CA477C">
      <w:pPr>
        <w:rPr>
          <w:lang w:val="en-US"/>
        </w:rPr>
      </w:pPr>
      <w:r w:rsidRPr="00CA477C">
        <w:rPr>
          <w:lang w:val="en-US"/>
        </w:rPr>
        <w:t>.breadcrumbs a.active::after {</w:t>
      </w:r>
    </w:p>
    <w:p w14:paraId="62415A00" w14:textId="77777777" w:rsidR="00CA477C" w:rsidRPr="00CA477C" w:rsidRDefault="00CA477C" w:rsidP="00CA477C">
      <w:pPr>
        <w:rPr>
          <w:lang w:val="en-US"/>
        </w:rPr>
      </w:pPr>
      <w:r w:rsidRPr="00CA477C">
        <w:rPr>
          <w:lang w:val="en-US"/>
        </w:rPr>
        <w:t xml:space="preserve">    background-color: #f1c40f;</w:t>
      </w:r>
    </w:p>
    <w:p w14:paraId="0026AFCF" w14:textId="77777777" w:rsidR="00CA477C" w:rsidRPr="00CA477C" w:rsidRDefault="00CA477C" w:rsidP="00CA477C">
      <w:pPr>
        <w:rPr>
          <w:lang w:val="en-US"/>
        </w:rPr>
      </w:pPr>
      <w:r w:rsidRPr="00CA477C">
        <w:rPr>
          <w:lang w:val="en-US"/>
        </w:rPr>
        <w:t>}</w:t>
      </w:r>
    </w:p>
    <w:p w14:paraId="67334AB3" w14:textId="77777777" w:rsidR="00CA477C" w:rsidRPr="00CA477C" w:rsidRDefault="00CA477C" w:rsidP="00CA477C">
      <w:pPr>
        <w:rPr>
          <w:lang w:val="en-US"/>
        </w:rPr>
      </w:pPr>
    </w:p>
    <w:p w14:paraId="35C59F34" w14:textId="77777777" w:rsidR="00CA477C" w:rsidRPr="00CA477C" w:rsidRDefault="00CA477C" w:rsidP="00CA477C">
      <w:pPr>
        <w:rPr>
          <w:lang w:val="en-US"/>
        </w:rPr>
      </w:pPr>
      <w:r w:rsidRPr="00CA477C">
        <w:rPr>
          <w:lang w:val="en-US"/>
        </w:rPr>
        <w:t>.breadcrumbs a::before {</w:t>
      </w:r>
    </w:p>
    <w:p w14:paraId="79795E83" w14:textId="77777777" w:rsidR="00CA477C" w:rsidRPr="00CA477C" w:rsidRDefault="00CA477C" w:rsidP="00CA477C">
      <w:pPr>
        <w:rPr>
          <w:lang w:val="en-US"/>
        </w:rPr>
      </w:pPr>
      <w:r w:rsidRPr="00CA477C">
        <w:rPr>
          <w:lang w:val="en-US"/>
        </w:rPr>
        <w:t xml:space="preserve">    content: counter(flag);</w:t>
      </w:r>
    </w:p>
    <w:p w14:paraId="402BB283" w14:textId="77777777" w:rsidR="00CA477C" w:rsidRPr="00CA477C" w:rsidRDefault="00CA477C" w:rsidP="00CA477C">
      <w:pPr>
        <w:rPr>
          <w:lang w:val="en-US"/>
        </w:rPr>
      </w:pPr>
      <w:r w:rsidRPr="00CA477C">
        <w:rPr>
          <w:lang w:val="en-US"/>
        </w:rPr>
        <w:t xml:space="preserve">    position: absolute;</w:t>
      </w:r>
    </w:p>
    <w:p w14:paraId="676C2D38" w14:textId="77777777" w:rsidR="00CA477C" w:rsidRPr="00CA477C" w:rsidRDefault="00CA477C" w:rsidP="00CA477C">
      <w:pPr>
        <w:rPr>
          <w:lang w:val="en-US"/>
        </w:rPr>
      </w:pPr>
      <w:r w:rsidRPr="00CA477C">
        <w:rPr>
          <w:lang w:val="en-US"/>
        </w:rPr>
        <w:t xml:space="preserve">    top: 8px;</w:t>
      </w:r>
    </w:p>
    <w:p w14:paraId="3C0FB12F" w14:textId="77777777" w:rsidR="00CA477C" w:rsidRPr="00CA477C" w:rsidRDefault="00CA477C" w:rsidP="00CA477C">
      <w:pPr>
        <w:rPr>
          <w:lang w:val="en-US"/>
        </w:rPr>
      </w:pPr>
      <w:r w:rsidRPr="00CA477C">
        <w:rPr>
          <w:lang w:val="en-US"/>
        </w:rPr>
        <w:t xml:space="preserve">    left: 30px;</w:t>
      </w:r>
    </w:p>
    <w:p w14:paraId="410D2ADF" w14:textId="77777777" w:rsidR="00CA477C" w:rsidRPr="00CA477C" w:rsidRDefault="00CA477C" w:rsidP="00CA477C">
      <w:pPr>
        <w:rPr>
          <w:lang w:val="en-US"/>
        </w:rPr>
      </w:pPr>
      <w:r w:rsidRPr="00CA477C">
        <w:rPr>
          <w:lang w:val="en-US"/>
        </w:rPr>
        <w:t xml:space="preserve">    line-height: 20px;</w:t>
      </w:r>
    </w:p>
    <w:p w14:paraId="31327BD6" w14:textId="77777777" w:rsidR="00CA477C" w:rsidRPr="00CA477C" w:rsidRDefault="00CA477C" w:rsidP="00CA477C">
      <w:pPr>
        <w:rPr>
          <w:lang w:val="en-US"/>
        </w:rPr>
      </w:pPr>
      <w:r w:rsidRPr="00CA477C">
        <w:rPr>
          <w:lang w:val="en-US"/>
        </w:rPr>
        <w:t xml:space="preserve">    box-shadow: 0 0 2px #cccccc;</w:t>
      </w:r>
    </w:p>
    <w:p w14:paraId="78C59DE0" w14:textId="77777777" w:rsidR="00CA477C" w:rsidRPr="00CA477C" w:rsidRDefault="00CA477C" w:rsidP="00CA477C">
      <w:pPr>
        <w:rPr>
          <w:lang w:val="en-US"/>
        </w:rPr>
      </w:pPr>
      <w:r w:rsidRPr="00CA477C">
        <w:rPr>
          <w:lang w:val="en-US"/>
        </w:rPr>
        <w:t xml:space="preserve">    counter-increment: flag;</w:t>
      </w:r>
    </w:p>
    <w:p w14:paraId="5046921C" w14:textId="77777777" w:rsidR="00CA477C" w:rsidRPr="00CA477C" w:rsidRDefault="00CA477C" w:rsidP="00CA477C">
      <w:pPr>
        <w:rPr>
          <w:lang w:val="en-US"/>
        </w:rPr>
      </w:pPr>
      <w:r w:rsidRPr="00CA477C">
        <w:rPr>
          <w:lang w:val="en-US"/>
        </w:rPr>
        <w:t xml:space="preserve">    width:20px;</w:t>
      </w:r>
    </w:p>
    <w:p w14:paraId="3E602034" w14:textId="77777777" w:rsidR="00CA477C" w:rsidRPr="00CA477C" w:rsidRDefault="00CA477C" w:rsidP="00CA477C">
      <w:pPr>
        <w:rPr>
          <w:lang w:val="en-US"/>
        </w:rPr>
      </w:pPr>
      <w:r w:rsidRPr="00CA477C">
        <w:rPr>
          <w:lang w:val="en-US"/>
        </w:rPr>
        <w:t xml:space="preserve">    height:20px;</w:t>
      </w:r>
    </w:p>
    <w:p w14:paraId="08C0312D" w14:textId="77777777" w:rsidR="00CA477C" w:rsidRPr="00CA477C" w:rsidRDefault="00CA477C" w:rsidP="00CA477C">
      <w:pPr>
        <w:rPr>
          <w:lang w:val="en-US"/>
        </w:rPr>
      </w:pPr>
      <w:r w:rsidRPr="00CA477C">
        <w:rPr>
          <w:lang w:val="en-US"/>
        </w:rPr>
        <w:t xml:space="preserve">    background-color:white;</w:t>
      </w:r>
    </w:p>
    <w:p w14:paraId="502B4D5C" w14:textId="77777777" w:rsidR="00CA477C" w:rsidRPr="00CA477C" w:rsidRDefault="00CA477C" w:rsidP="00CA477C">
      <w:pPr>
        <w:rPr>
          <w:lang w:val="en-US"/>
        </w:rPr>
      </w:pPr>
      <w:r w:rsidRPr="00CA477C">
        <w:rPr>
          <w:lang w:val="en-US"/>
        </w:rPr>
        <w:t xml:space="preserve">    border-radius:50%;</w:t>
      </w:r>
    </w:p>
    <w:p w14:paraId="28439D3D" w14:textId="77777777" w:rsidR="00CA477C" w:rsidRPr="00CA477C" w:rsidRDefault="00CA477C" w:rsidP="00CA477C">
      <w:pPr>
        <w:rPr>
          <w:lang w:val="en-US"/>
        </w:rPr>
      </w:pPr>
      <w:r w:rsidRPr="00CA477C">
        <w:rPr>
          <w:lang w:val="en-US"/>
        </w:rPr>
        <w:t>}</w:t>
      </w:r>
    </w:p>
    <w:p w14:paraId="44F3E655" w14:textId="77777777" w:rsidR="00CA477C" w:rsidRPr="00CA477C" w:rsidRDefault="00CA477C" w:rsidP="00CA477C">
      <w:pPr>
        <w:rPr>
          <w:lang w:val="en-US"/>
        </w:rPr>
      </w:pPr>
    </w:p>
    <w:p w14:paraId="5BD8150E" w14:textId="77777777" w:rsidR="00CA477C" w:rsidRPr="00CA477C" w:rsidRDefault="00CA477C" w:rsidP="00CA477C">
      <w:pPr>
        <w:rPr>
          <w:lang w:val="en-US"/>
        </w:rPr>
      </w:pPr>
      <w:r w:rsidRPr="00CA477C">
        <w:rPr>
          <w:lang w:val="en-US"/>
        </w:rPr>
        <w:t>.breadcrumbs a:first-child {</w:t>
      </w:r>
    </w:p>
    <w:p w14:paraId="0BACB38C" w14:textId="77777777" w:rsidR="00CA477C" w:rsidRPr="00CA477C" w:rsidRDefault="00CA477C" w:rsidP="00CA477C">
      <w:pPr>
        <w:rPr>
          <w:lang w:val="en-US"/>
        </w:rPr>
      </w:pPr>
      <w:r w:rsidRPr="00CA477C">
        <w:rPr>
          <w:lang w:val="en-US"/>
        </w:rPr>
        <w:t xml:space="preserve">    padding-left:46px;</w:t>
      </w:r>
    </w:p>
    <w:p w14:paraId="7B70C631" w14:textId="77777777" w:rsidR="00CA477C" w:rsidRPr="00CA477C" w:rsidRDefault="00CA477C" w:rsidP="00CA477C">
      <w:pPr>
        <w:rPr>
          <w:lang w:val="en-US"/>
        </w:rPr>
      </w:pPr>
      <w:r w:rsidRPr="00CA477C">
        <w:rPr>
          <w:lang w:val="en-US"/>
        </w:rPr>
        <w:t>}</w:t>
      </w:r>
    </w:p>
    <w:p w14:paraId="307038D1" w14:textId="77777777" w:rsidR="00CA477C" w:rsidRPr="00CA477C" w:rsidRDefault="00CA477C" w:rsidP="00CA477C">
      <w:pPr>
        <w:rPr>
          <w:lang w:val="en-US"/>
        </w:rPr>
      </w:pPr>
    </w:p>
    <w:p w14:paraId="5C407CDF" w14:textId="77777777" w:rsidR="00CA477C" w:rsidRPr="00CA477C" w:rsidRDefault="00CA477C" w:rsidP="00CA477C">
      <w:pPr>
        <w:rPr>
          <w:lang w:val="en-US"/>
        </w:rPr>
      </w:pPr>
      <w:r w:rsidRPr="00CA477C">
        <w:rPr>
          <w:lang w:val="en-US"/>
        </w:rPr>
        <w:t>.breadcrumbs a:first-child::before {</w:t>
      </w:r>
    </w:p>
    <w:p w14:paraId="310353C6" w14:textId="77777777" w:rsidR="00CA477C" w:rsidRDefault="00CA477C" w:rsidP="00CA477C">
      <w:r w:rsidRPr="00CA477C">
        <w:rPr>
          <w:lang w:val="en-US"/>
        </w:rPr>
        <w:t xml:space="preserve">    </w:t>
      </w:r>
      <w:r>
        <w:t>left:14px;</w:t>
      </w:r>
    </w:p>
    <w:p w14:paraId="5A583363" w14:textId="25801BC7" w:rsidR="00CA477C" w:rsidRDefault="00CA477C" w:rsidP="00CA477C">
      <w:r>
        <w:t>}</w:t>
      </w:r>
    </w:p>
    <w:p w14:paraId="3EB657C4" w14:textId="7451D610" w:rsidR="00CA477C" w:rsidRDefault="00CA477C" w:rsidP="00CA477C"/>
    <w:p w14:paraId="56AB6CBB" w14:textId="77777777" w:rsidR="00CA477C" w:rsidRDefault="00CA477C" w:rsidP="00CA477C">
      <w:pPr>
        <w:pStyle w:val="2"/>
      </w:pPr>
      <w:r>
        <w:t>Маркер на карте, шаг 1 </w:t>
      </w:r>
      <w:r>
        <w:rPr>
          <w:bCs/>
          <w:color w:val="999999"/>
          <w:sz w:val="37"/>
          <w:szCs w:val="37"/>
        </w:rPr>
        <w:t>[29/31]</w:t>
      </w:r>
    </w:p>
    <w:p w14:paraId="09771961" w14:textId="77777777" w:rsidR="00CA477C" w:rsidRDefault="00CA477C" w:rsidP="00CA47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создадим красивый маркер на карте с использованием уже знакомых приёмов.</w:t>
      </w:r>
    </w:p>
    <w:p w14:paraId="391550BE" w14:textId="77777777" w:rsidR="00CA477C" w:rsidRDefault="00CA477C" w:rsidP="00CA47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квадратную заготовку маркера и расположим его на карте.</w:t>
      </w:r>
    </w:p>
    <w:p w14:paraId="77E2EF92" w14:textId="77777777" w:rsidR="00087EC8" w:rsidRPr="00087EC8" w:rsidRDefault="00087EC8" w:rsidP="00087EC8">
      <w:pPr>
        <w:spacing w:after="135"/>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color w:val="333333"/>
          <w:sz w:val="20"/>
          <w:szCs w:val="20"/>
          <w:lang w:eastAsia="ru-RU"/>
        </w:rPr>
        <w:t>Для блока </w:t>
      </w:r>
      <w:r w:rsidRPr="00087EC8">
        <w:rPr>
          <w:rFonts w:ascii="Consolas" w:eastAsia="Times New Roman" w:hAnsi="Consolas" w:cs="Courier New"/>
          <w:color w:val="DD1144"/>
          <w:sz w:val="18"/>
          <w:szCs w:val="18"/>
          <w:bdr w:val="single" w:sz="6" w:space="2" w:color="E1E1E8" w:frame="1"/>
          <w:shd w:val="clear" w:color="auto" w:fill="F7F7F9"/>
          <w:lang w:eastAsia="ru-RU"/>
        </w:rPr>
        <w:t>.pin</w:t>
      </w:r>
      <w:r w:rsidRPr="00087EC8">
        <w:rPr>
          <w:rFonts w:ascii="Helvetica" w:eastAsia="Times New Roman" w:hAnsi="Helvetica" w:cs="Helvetica"/>
          <w:color w:val="333333"/>
          <w:sz w:val="20"/>
          <w:szCs w:val="20"/>
          <w:lang w:eastAsia="ru-RU"/>
        </w:rPr>
        <w:t> задайте:</w:t>
      </w:r>
    </w:p>
    <w:p w14:paraId="580DABD9" w14:textId="77777777" w:rsidR="00087EC8" w:rsidRPr="00087EC8" w:rsidRDefault="00087EC8" w:rsidP="005F1EC4">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1</w:t>
      </w:r>
      <w:r w:rsidRPr="00087EC8">
        <w:rPr>
          <w:rFonts w:ascii="Helvetica" w:eastAsia="Times New Roman" w:hAnsi="Helvetica" w:cs="Helvetica"/>
          <w:color w:val="333333"/>
          <w:sz w:val="20"/>
          <w:szCs w:val="20"/>
          <w:lang w:eastAsia="ru-RU"/>
        </w:rPr>
        <w:t>Сплошную рамку толщиной </w:t>
      </w:r>
      <w:r w:rsidRPr="00087EC8">
        <w:rPr>
          <w:rFonts w:ascii="Consolas" w:eastAsia="Times New Roman" w:hAnsi="Consolas" w:cs="Courier New"/>
          <w:color w:val="DD1144"/>
          <w:sz w:val="18"/>
          <w:szCs w:val="18"/>
          <w:bdr w:val="single" w:sz="6" w:space="2" w:color="E1E1E8" w:frame="1"/>
          <w:shd w:val="clear" w:color="auto" w:fill="F7F7F9"/>
          <w:lang w:eastAsia="ru-RU"/>
        </w:rPr>
        <w:t>10px</w:t>
      </w:r>
      <w:r w:rsidRPr="00087EC8">
        <w:rPr>
          <w:rFonts w:ascii="Helvetica" w:eastAsia="Times New Roman" w:hAnsi="Helvetica" w:cs="Helvetica"/>
          <w:color w:val="333333"/>
          <w:sz w:val="20"/>
          <w:szCs w:val="20"/>
          <w:lang w:eastAsia="ru-RU"/>
        </w:rPr>
        <w:t> цветом </w:t>
      </w:r>
      <w:r w:rsidRPr="00087EC8">
        <w:rPr>
          <w:rFonts w:ascii="Consolas" w:eastAsia="Times New Roman" w:hAnsi="Consolas" w:cs="Courier New"/>
          <w:color w:val="DD1144"/>
          <w:sz w:val="18"/>
          <w:szCs w:val="18"/>
          <w:bdr w:val="single" w:sz="6" w:space="2" w:color="E1E1E8" w:frame="1"/>
          <w:shd w:val="clear" w:color="auto" w:fill="F7F7F9"/>
          <w:lang w:eastAsia="ru-RU"/>
        </w:rPr>
        <w:t>#f75850</w:t>
      </w:r>
      <w:r w:rsidRPr="00087EC8">
        <w:rPr>
          <w:rFonts w:ascii="Helvetica" w:eastAsia="Times New Roman" w:hAnsi="Helvetica" w:cs="Helvetica"/>
          <w:color w:val="333333"/>
          <w:sz w:val="20"/>
          <w:szCs w:val="20"/>
          <w:lang w:eastAsia="ru-RU"/>
        </w:rPr>
        <w:t>.</w:t>
      </w:r>
    </w:p>
    <w:p w14:paraId="1F868EC2" w14:textId="77777777" w:rsidR="00087EC8" w:rsidRPr="00087EC8" w:rsidRDefault="00087EC8" w:rsidP="005F1EC4">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2</w:t>
      </w:r>
      <w:r w:rsidRPr="00087EC8">
        <w:rPr>
          <w:rFonts w:ascii="Helvetica" w:eastAsia="Times New Roman" w:hAnsi="Helvetica" w:cs="Helvetica"/>
          <w:color w:val="333333"/>
          <w:sz w:val="20"/>
          <w:szCs w:val="20"/>
          <w:lang w:eastAsia="ru-RU"/>
        </w:rPr>
        <w:t>Ширину и высоту </w:t>
      </w:r>
      <w:r w:rsidRPr="00087EC8">
        <w:rPr>
          <w:rFonts w:ascii="Consolas" w:eastAsia="Times New Roman" w:hAnsi="Consolas" w:cs="Courier New"/>
          <w:color w:val="DD1144"/>
          <w:sz w:val="18"/>
          <w:szCs w:val="18"/>
          <w:bdr w:val="single" w:sz="6" w:space="2" w:color="E1E1E8" w:frame="1"/>
          <w:shd w:val="clear" w:color="auto" w:fill="F7F7F9"/>
          <w:lang w:eastAsia="ru-RU"/>
        </w:rPr>
        <w:t>15px</w:t>
      </w:r>
      <w:r w:rsidRPr="00087EC8">
        <w:rPr>
          <w:rFonts w:ascii="Helvetica" w:eastAsia="Times New Roman" w:hAnsi="Helvetica" w:cs="Helvetica"/>
          <w:color w:val="333333"/>
          <w:sz w:val="20"/>
          <w:szCs w:val="20"/>
          <w:lang w:eastAsia="ru-RU"/>
        </w:rPr>
        <w:t>.</w:t>
      </w:r>
    </w:p>
    <w:p w14:paraId="081F63AC" w14:textId="77777777" w:rsidR="00087EC8" w:rsidRPr="00087EC8" w:rsidRDefault="00087EC8" w:rsidP="005F1EC4">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3</w:t>
      </w:r>
      <w:r w:rsidRPr="00087EC8">
        <w:rPr>
          <w:rFonts w:ascii="Helvetica" w:eastAsia="Times New Roman" w:hAnsi="Helvetica" w:cs="Helvetica"/>
          <w:color w:val="333333"/>
          <w:sz w:val="20"/>
          <w:szCs w:val="20"/>
          <w:lang w:eastAsia="ru-RU"/>
        </w:rPr>
        <w:t>А также абсолютное позиционирование с координатами сверху </w:t>
      </w:r>
      <w:r w:rsidRPr="00087EC8">
        <w:rPr>
          <w:rFonts w:ascii="Consolas" w:eastAsia="Times New Roman" w:hAnsi="Consolas" w:cs="Courier New"/>
          <w:color w:val="DD1144"/>
          <w:sz w:val="18"/>
          <w:szCs w:val="18"/>
          <w:bdr w:val="single" w:sz="6" w:space="2" w:color="E1E1E8" w:frame="1"/>
          <w:shd w:val="clear" w:color="auto" w:fill="F7F7F9"/>
          <w:lang w:eastAsia="ru-RU"/>
        </w:rPr>
        <w:t>150px</w:t>
      </w:r>
      <w:r w:rsidRPr="00087EC8">
        <w:rPr>
          <w:rFonts w:ascii="Helvetica" w:eastAsia="Times New Roman" w:hAnsi="Helvetica" w:cs="Helvetica"/>
          <w:color w:val="333333"/>
          <w:sz w:val="20"/>
          <w:szCs w:val="20"/>
          <w:lang w:eastAsia="ru-RU"/>
        </w:rPr>
        <w:t> и слева </w:t>
      </w:r>
      <w:r w:rsidRPr="00087EC8">
        <w:rPr>
          <w:rFonts w:ascii="Consolas" w:eastAsia="Times New Roman" w:hAnsi="Consolas" w:cs="Courier New"/>
          <w:color w:val="DD1144"/>
          <w:sz w:val="18"/>
          <w:szCs w:val="18"/>
          <w:bdr w:val="single" w:sz="6" w:space="2" w:color="E1E1E8" w:frame="1"/>
          <w:shd w:val="clear" w:color="auto" w:fill="F7F7F9"/>
          <w:lang w:eastAsia="ru-RU"/>
        </w:rPr>
        <w:t>250px</w:t>
      </w:r>
      <w:r w:rsidRPr="00087EC8">
        <w:rPr>
          <w:rFonts w:ascii="Helvetica" w:eastAsia="Times New Roman" w:hAnsi="Helvetica" w:cs="Helvetica"/>
          <w:color w:val="333333"/>
          <w:sz w:val="20"/>
          <w:szCs w:val="20"/>
          <w:lang w:eastAsia="ru-RU"/>
        </w:rPr>
        <w:t>.</w:t>
      </w:r>
    </w:p>
    <w:p w14:paraId="6B714539" w14:textId="77777777" w:rsidR="00087EC8" w:rsidRDefault="00087EC8" w:rsidP="00087EC8">
      <w:pPr>
        <w:pStyle w:val="2"/>
      </w:pPr>
      <w:r>
        <w:t>Маркер на карте, шаг 2 </w:t>
      </w:r>
      <w:r>
        <w:rPr>
          <w:bCs/>
          <w:color w:val="999999"/>
          <w:sz w:val="37"/>
          <w:szCs w:val="37"/>
        </w:rPr>
        <w:t>[30/31]</w:t>
      </w:r>
    </w:p>
    <w:p w14:paraId="737997A3" w14:textId="77777777" w:rsidR="00087EC8" w:rsidRDefault="00087EC8" w:rsidP="00087EC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маркер в виде «капли», нужно закруглить все углы, кроме одного. Вы делали это в прошлой серии заданий.</w:t>
      </w:r>
    </w:p>
    <w:p w14:paraId="1ABB32D7" w14:textId="77777777" w:rsidR="00087EC8" w:rsidRDefault="00087EC8" w:rsidP="00087EC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нужно добавить аккуратную тень.</w:t>
      </w:r>
    </w:p>
    <w:p w14:paraId="1A9A27DE" w14:textId="77777777" w:rsidR="00087EC8" w:rsidRDefault="00087EC8" w:rsidP="00087EC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напоследок маркер нужно будет повернуть заострённым углом вниз.</w:t>
      </w:r>
    </w:p>
    <w:p w14:paraId="0B1651EB" w14:textId="77777777" w:rsidR="00E91B4F" w:rsidRPr="00E91B4F" w:rsidRDefault="00E91B4F" w:rsidP="00E91B4F">
      <w:pPr>
        <w:spacing w:after="135"/>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color w:val="333333"/>
          <w:sz w:val="20"/>
          <w:szCs w:val="20"/>
          <w:lang w:eastAsia="ru-RU"/>
        </w:rPr>
        <w:t>ля блока </w:t>
      </w:r>
      <w:r w:rsidRPr="00E91B4F">
        <w:rPr>
          <w:rFonts w:ascii="Consolas" w:eastAsia="Times New Roman" w:hAnsi="Consolas" w:cs="Courier New"/>
          <w:color w:val="DD1144"/>
          <w:sz w:val="18"/>
          <w:szCs w:val="18"/>
          <w:bdr w:val="single" w:sz="6" w:space="2" w:color="E1E1E8" w:frame="1"/>
          <w:shd w:val="clear" w:color="auto" w:fill="F7F7F9"/>
          <w:lang w:eastAsia="ru-RU"/>
        </w:rPr>
        <w:t>.pin</w:t>
      </w:r>
      <w:r w:rsidRPr="00E91B4F">
        <w:rPr>
          <w:rFonts w:ascii="Helvetica" w:eastAsia="Times New Roman" w:hAnsi="Helvetica" w:cs="Helvetica"/>
          <w:color w:val="333333"/>
          <w:sz w:val="20"/>
          <w:szCs w:val="20"/>
          <w:lang w:eastAsia="ru-RU"/>
        </w:rPr>
        <w:t> задайте:</w:t>
      </w:r>
    </w:p>
    <w:p w14:paraId="72515359" w14:textId="77777777" w:rsidR="00E91B4F" w:rsidRPr="00E91B4F" w:rsidRDefault="00E91B4F" w:rsidP="005F1EC4">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1</w:t>
      </w:r>
      <w:r w:rsidRPr="00E91B4F">
        <w:rPr>
          <w:rFonts w:ascii="Helvetica" w:eastAsia="Times New Roman" w:hAnsi="Helvetica" w:cs="Helvetica"/>
          <w:color w:val="333333"/>
          <w:sz w:val="20"/>
          <w:szCs w:val="20"/>
          <w:lang w:eastAsia="ru-RU"/>
        </w:rPr>
        <w:t>Тень со смещением влево и вниз на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размытием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цвета </w:t>
      </w:r>
      <w:r w:rsidRPr="00E91B4F">
        <w:rPr>
          <w:rFonts w:ascii="Consolas" w:eastAsia="Times New Roman" w:hAnsi="Consolas" w:cs="Courier New"/>
          <w:color w:val="DD1144"/>
          <w:sz w:val="18"/>
          <w:szCs w:val="18"/>
          <w:bdr w:val="single" w:sz="6" w:space="2" w:color="E1E1E8" w:frame="1"/>
          <w:shd w:val="clear" w:color="auto" w:fill="F7F7F9"/>
          <w:lang w:eastAsia="ru-RU"/>
        </w:rPr>
        <w:t>#aaaaaa</w:t>
      </w:r>
      <w:r w:rsidRPr="00E91B4F">
        <w:rPr>
          <w:rFonts w:ascii="Helvetica" w:eastAsia="Times New Roman" w:hAnsi="Helvetica" w:cs="Helvetica"/>
          <w:color w:val="333333"/>
          <w:sz w:val="20"/>
          <w:szCs w:val="20"/>
          <w:lang w:eastAsia="ru-RU"/>
        </w:rPr>
        <w:t>, без растяжения.</w:t>
      </w:r>
    </w:p>
    <w:p w14:paraId="34F77944" w14:textId="77777777" w:rsidR="00E91B4F" w:rsidRPr="00E91B4F" w:rsidRDefault="00E91B4F" w:rsidP="005F1EC4">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lastRenderedPageBreak/>
        <w:t>Цель 2</w:t>
      </w:r>
      <w:r w:rsidRPr="00E91B4F">
        <w:rPr>
          <w:rFonts w:ascii="Helvetica" w:eastAsia="Times New Roman" w:hAnsi="Helvetica" w:cs="Helvetica"/>
          <w:color w:val="333333"/>
          <w:sz w:val="20"/>
          <w:szCs w:val="20"/>
          <w:lang w:eastAsia="ru-RU"/>
        </w:rPr>
        <w:t>Закругление углов </w:t>
      </w:r>
      <w:r w:rsidRPr="00E91B4F">
        <w:rPr>
          <w:rFonts w:ascii="Consolas" w:eastAsia="Times New Roman" w:hAnsi="Consolas" w:cs="Courier New"/>
          <w:color w:val="DD1144"/>
          <w:sz w:val="18"/>
          <w:szCs w:val="18"/>
          <w:bdr w:val="single" w:sz="6" w:space="2" w:color="E1E1E8" w:frame="1"/>
          <w:shd w:val="clear" w:color="auto" w:fill="F7F7F9"/>
          <w:lang w:eastAsia="ru-RU"/>
        </w:rPr>
        <w:t>50%</w:t>
      </w:r>
      <w:r w:rsidRPr="00E91B4F">
        <w:rPr>
          <w:rFonts w:ascii="Helvetica" w:eastAsia="Times New Roman" w:hAnsi="Helvetica" w:cs="Helvetica"/>
          <w:color w:val="333333"/>
          <w:sz w:val="20"/>
          <w:szCs w:val="20"/>
          <w:lang w:eastAsia="ru-RU"/>
        </w:rPr>
        <w:t>, кроме левого нижнего с закруглением </w:t>
      </w:r>
      <w:r w:rsidRPr="00E91B4F">
        <w:rPr>
          <w:rFonts w:ascii="Consolas" w:eastAsia="Times New Roman" w:hAnsi="Consolas" w:cs="Courier New"/>
          <w:color w:val="DD1144"/>
          <w:sz w:val="18"/>
          <w:szCs w:val="18"/>
          <w:bdr w:val="single" w:sz="6" w:space="2" w:color="E1E1E8" w:frame="1"/>
          <w:shd w:val="clear" w:color="auto" w:fill="F7F7F9"/>
          <w:lang w:eastAsia="ru-RU"/>
        </w:rPr>
        <w:t>0</w:t>
      </w:r>
      <w:r w:rsidRPr="00E91B4F">
        <w:rPr>
          <w:rFonts w:ascii="Helvetica" w:eastAsia="Times New Roman" w:hAnsi="Helvetica" w:cs="Helvetica"/>
          <w:color w:val="333333"/>
          <w:sz w:val="20"/>
          <w:szCs w:val="20"/>
          <w:lang w:eastAsia="ru-RU"/>
        </w:rPr>
        <w:t>.</w:t>
      </w:r>
    </w:p>
    <w:p w14:paraId="14F3E9F7" w14:textId="77777777" w:rsidR="00E91B4F" w:rsidRPr="00E91B4F" w:rsidRDefault="00E91B4F" w:rsidP="005F1EC4">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3</w:t>
      </w:r>
      <w:r w:rsidRPr="00E91B4F">
        <w:rPr>
          <w:rFonts w:ascii="Helvetica" w:eastAsia="Times New Roman" w:hAnsi="Helvetica" w:cs="Helvetica"/>
          <w:color w:val="333333"/>
          <w:sz w:val="20"/>
          <w:szCs w:val="20"/>
          <w:lang w:eastAsia="ru-RU"/>
        </w:rPr>
        <w:t>Поворот на </w:t>
      </w:r>
      <w:r w:rsidRPr="00E91B4F">
        <w:rPr>
          <w:rFonts w:ascii="Consolas" w:eastAsia="Times New Roman" w:hAnsi="Consolas" w:cs="Courier New"/>
          <w:color w:val="DD1144"/>
          <w:sz w:val="18"/>
          <w:szCs w:val="18"/>
          <w:bdr w:val="single" w:sz="6" w:space="2" w:color="E1E1E8" w:frame="1"/>
          <w:shd w:val="clear" w:color="auto" w:fill="F7F7F9"/>
          <w:lang w:eastAsia="ru-RU"/>
        </w:rPr>
        <w:t>-45°</w:t>
      </w:r>
      <w:r w:rsidRPr="00E91B4F">
        <w:rPr>
          <w:rFonts w:ascii="Helvetica" w:eastAsia="Times New Roman" w:hAnsi="Helvetica" w:cs="Helvetica"/>
          <w:color w:val="333333"/>
          <w:sz w:val="20"/>
          <w:szCs w:val="20"/>
          <w:lang w:eastAsia="ru-RU"/>
        </w:rPr>
        <w:t>.</w:t>
      </w:r>
    </w:p>
    <w:p w14:paraId="3D6C658A" w14:textId="77777777" w:rsidR="00E91B4F" w:rsidRDefault="00E91B4F" w:rsidP="00E91B4F">
      <w:r>
        <w:t>html,</w:t>
      </w:r>
    </w:p>
    <w:p w14:paraId="02803B60" w14:textId="77777777" w:rsidR="00E91B4F" w:rsidRDefault="00E91B4F" w:rsidP="00E91B4F">
      <w:r>
        <w:t>body {</w:t>
      </w:r>
    </w:p>
    <w:p w14:paraId="0C7275FE" w14:textId="77777777" w:rsidR="00E91B4F" w:rsidRDefault="00E91B4F" w:rsidP="00E91B4F">
      <w:r>
        <w:t xml:space="preserve">    margin: 0;</w:t>
      </w:r>
    </w:p>
    <w:p w14:paraId="1E2559E2" w14:textId="77777777" w:rsidR="00E91B4F" w:rsidRDefault="00E91B4F" w:rsidP="00E91B4F">
      <w:r>
        <w:t xml:space="preserve">    padding: 0;</w:t>
      </w:r>
    </w:p>
    <w:p w14:paraId="19F5FDF3" w14:textId="77777777" w:rsidR="00E91B4F" w:rsidRDefault="00E91B4F" w:rsidP="00E91B4F">
      <w:r>
        <w:t xml:space="preserve">    background-color: #f5f5f5;</w:t>
      </w:r>
    </w:p>
    <w:p w14:paraId="0D1C091E" w14:textId="77777777" w:rsidR="00E91B4F" w:rsidRDefault="00E91B4F" w:rsidP="00E91B4F">
      <w:r>
        <w:t>}</w:t>
      </w:r>
    </w:p>
    <w:p w14:paraId="079677B7" w14:textId="77777777" w:rsidR="00E91B4F" w:rsidRDefault="00E91B4F" w:rsidP="00E91B4F"/>
    <w:p w14:paraId="327B5EF7" w14:textId="77777777" w:rsidR="00E91B4F" w:rsidRDefault="00E91B4F" w:rsidP="00E91B4F">
      <w:r>
        <w:t>.map {</w:t>
      </w:r>
    </w:p>
    <w:p w14:paraId="41F703C2" w14:textId="77777777" w:rsidR="00E91B4F" w:rsidRDefault="00E91B4F" w:rsidP="00E91B4F">
      <w:r>
        <w:t xml:space="preserve">    position: relative;</w:t>
      </w:r>
    </w:p>
    <w:p w14:paraId="3C57F963" w14:textId="77777777" w:rsidR="00E91B4F" w:rsidRDefault="00E91B4F" w:rsidP="00E91B4F">
      <w:r>
        <w:t xml:space="preserve">    width: 360px;</w:t>
      </w:r>
    </w:p>
    <w:p w14:paraId="16072D46" w14:textId="77777777" w:rsidR="00E91B4F" w:rsidRDefault="00E91B4F" w:rsidP="00E91B4F">
      <w:r>
        <w:t xml:space="preserve">    height: 360px;</w:t>
      </w:r>
    </w:p>
    <w:p w14:paraId="2C6095E5" w14:textId="77777777" w:rsidR="00E91B4F" w:rsidRDefault="00E91B4F" w:rsidP="00E91B4F">
      <w:r>
        <w:t xml:space="preserve">    margin: 50px auto;</w:t>
      </w:r>
    </w:p>
    <w:p w14:paraId="10634644" w14:textId="77777777" w:rsidR="00E91B4F" w:rsidRPr="00E91B4F" w:rsidRDefault="00E91B4F" w:rsidP="00E91B4F">
      <w:pPr>
        <w:rPr>
          <w:lang w:val="en-US"/>
        </w:rPr>
      </w:pPr>
      <w:r w:rsidRPr="00E91B4F">
        <w:rPr>
          <w:lang w:val="en-US"/>
        </w:rPr>
        <w:t xml:space="preserve">    background: url("map.jpg") no-repeat 50% 50% #ffffff;</w:t>
      </w:r>
    </w:p>
    <w:p w14:paraId="4B8B4A89" w14:textId="77777777" w:rsidR="00E91B4F" w:rsidRPr="00E91B4F" w:rsidRDefault="00E91B4F" w:rsidP="00E91B4F">
      <w:pPr>
        <w:rPr>
          <w:lang w:val="en-US"/>
        </w:rPr>
      </w:pPr>
      <w:r w:rsidRPr="00E91B4F">
        <w:rPr>
          <w:lang w:val="en-US"/>
        </w:rPr>
        <w:t xml:space="preserve">    border: 20px solid white;</w:t>
      </w:r>
    </w:p>
    <w:p w14:paraId="39B74D93" w14:textId="77777777" w:rsidR="00E91B4F" w:rsidRPr="00E91B4F" w:rsidRDefault="00E91B4F" w:rsidP="00E91B4F">
      <w:pPr>
        <w:rPr>
          <w:lang w:val="en-US"/>
        </w:rPr>
      </w:pPr>
      <w:r w:rsidRPr="00E91B4F">
        <w:rPr>
          <w:lang w:val="en-US"/>
        </w:rPr>
        <w:t xml:space="preserve">    box-shadow: 0 0 3px #cccccc;</w:t>
      </w:r>
    </w:p>
    <w:p w14:paraId="4827D825" w14:textId="77777777" w:rsidR="00E91B4F" w:rsidRPr="00E91B4F" w:rsidRDefault="00E91B4F" w:rsidP="00E91B4F">
      <w:pPr>
        <w:rPr>
          <w:lang w:val="en-US"/>
        </w:rPr>
      </w:pPr>
      <w:r w:rsidRPr="00E91B4F">
        <w:rPr>
          <w:lang w:val="en-US"/>
        </w:rPr>
        <w:t>}</w:t>
      </w:r>
    </w:p>
    <w:p w14:paraId="3B9BD1D1" w14:textId="77777777" w:rsidR="00E91B4F" w:rsidRPr="00E91B4F" w:rsidRDefault="00E91B4F" w:rsidP="00E91B4F">
      <w:pPr>
        <w:rPr>
          <w:lang w:val="en-US"/>
        </w:rPr>
      </w:pPr>
    </w:p>
    <w:p w14:paraId="63CD189D" w14:textId="77777777" w:rsidR="00E91B4F" w:rsidRPr="00E91B4F" w:rsidRDefault="00E91B4F" w:rsidP="00E91B4F">
      <w:pPr>
        <w:rPr>
          <w:lang w:val="en-US"/>
        </w:rPr>
      </w:pPr>
      <w:r w:rsidRPr="00E91B4F">
        <w:rPr>
          <w:lang w:val="en-US"/>
        </w:rPr>
        <w:t>.pin {</w:t>
      </w:r>
    </w:p>
    <w:p w14:paraId="4E362922" w14:textId="77777777" w:rsidR="00E91B4F" w:rsidRPr="00E91B4F" w:rsidRDefault="00E91B4F" w:rsidP="00E91B4F">
      <w:pPr>
        <w:rPr>
          <w:lang w:val="en-US"/>
        </w:rPr>
      </w:pPr>
      <w:r w:rsidRPr="00E91B4F">
        <w:rPr>
          <w:lang w:val="en-US"/>
        </w:rPr>
        <w:t xml:space="preserve">    position: absolute;</w:t>
      </w:r>
    </w:p>
    <w:p w14:paraId="0ED4DEFD" w14:textId="77777777" w:rsidR="00E91B4F" w:rsidRPr="00E91B4F" w:rsidRDefault="00E91B4F" w:rsidP="00E91B4F">
      <w:pPr>
        <w:rPr>
          <w:lang w:val="en-US"/>
        </w:rPr>
      </w:pPr>
      <w:r w:rsidRPr="00E91B4F">
        <w:rPr>
          <w:lang w:val="en-US"/>
        </w:rPr>
        <w:t xml:space="preserve">    top: 150px;</w:t>
      </w:r>
    </w:p>
    <w:p w14:paraId="177B3707" w14:textId="77777777" w:rsidR="00E91B4F" w:rsidRPr="00E91B4F" w:rsidRDefault="00E91B4F" w:rsidP="00E91B4F">
      <w:pPr>
        <w:rPr>
          <w:lang w:val="en-US"/>
        </w:rPr>
      </w:pPr>
      <w:r w:rsidRPr="00E91B4F">
        <w:rPr>
          <w:lang w:val="en-US"/>
        </w:rPr>
        <w:t xml:space="preserve">    left: 250px;</w:t>
      </w:r>
    </w:p>
    <w:p w14:paraId="6CFAB3F9" w14:textId="77777777" w:rsidR="00E91B4F" w:rsidRPr="00E91B4F" w:rsidRDefault="00E91B4F" w:rsidP="00E91B4F">
      <w:pPr>
        <w:rPr>
          <w:lang w:val="en-US"/>
        </w:rPr>
      </w:pPr>
      <w:r w:rsidRPr="00E91B4F">
        <w:rPr>
          <w:lang w:val="en-US"/>
        </w:rPr>
        <w:t xml:space="preserve">    width: 15px;</w:t>
      </w:r>
    </w:p>
    <w:p w14:paraId="68D74CA5" w14:textId="77777777" w:rsidR="00E91B4F" w:rsidRPr="00E91B4F" w:rsidRDefault="00E91B4F" w:rsidP="00E91B4F">
      <w:pPr>
        <w:rPr>
          <w:lang w:val="en-US"/>
        </w:rPr>
      </w:pPr>
      <w:r w:rsidRPr="00E91B4F">
        <w:rPr>
          <w:lang w:val="en-US"/>
        </w:rPr>
        <w:t xml:space="preserve">    height: 15px;</w:t>
      </w:r>
    </w:p>
    <w:p w14:paraId="26A43314" w14:textId="77777777" w:rsidR="00E91B4F" w:rsidRPr="00E91B4F" w:rsidRDefault="00E91B4F" w:rsidP="00E91B4F">
      <w:pPr>
        <w:rPr>
          <w:lang w:val="en-US"/>
        </w:rPr>
      </w:pPr>
      <w:r w:rsidRPr="00E91B4F">
        <w:rPr>
          <w:lang w:val="en-US"/>
        </w:rPr>
        <w:t xml:space="preserve">    font-size: 0;</w:t>
      </w:r>
    </w:p>
    <w:p w14:paraId="044857A4" w14:textId="77777777" w:rsidR="00E91B4F" w:rsidRPr="00E91B4F" w:rsidRDefault="00E91B4F" w:rsidP="00E91B4F">
      <w:pPr>
        <w:rPr>
          <w:lang w:val="en-US"/>
        </w:rPr>
      </w:pPr>
      <w:r w:rsidRPr="00E91B4F">
        <w:rPr>
          <w:lang w:val="en-US"/>
        </w:rPr>
        <w:t xml:space="preserve">    border: 10px solid #f75850;</w:t>
      </w:r>
    </w:p>
    <w:p w14:paraId="6656EC18" w14:textId="77777777" w:rsidR="00E91B4F" w:rsidRPr="00E91B4F" w:rsidRDefault="00E91B4F" w:rsidP="00E91B4F">
      <w:pPr>
        <w:rPr>
          <w:lang w:val="en-US"/>
        </w:rPr>
      </w:pPr>
      <w:r w:rsidRPr="00E91B4F">
        <w:rPr>
          <w:lang w:val="en-US"/>
        </w:rPr>
        <w:t xml:space="preserve">    box-shadow:-2px 2px 2px 0 #aaaaaa;</w:t>
      </w:r>
    </w:p>
    <w:p w14:paraId="2FAC336E" w14:textId="77777777" w:rsidR="00E91B4F" w:rsidRPr="00E91B4F" w:rsidRDefault="00E91B4F" w:rsidP="00E91B4F">
      <w:pPr>
        <w:rPr>
          <w:lang w:val="en-US"/>
        </w:rPr>
      </w:pPr>
      <w:r w:rsidRPr="00E91B4F">
        <w:rPr>
          <w:lang w:val="en-US"/>
        </w:rPr>
        <w:t xml:space="preserve">    border-radius:50% 50% 50% 0;</w:t>
      </w:r>
    </w:p>
    <w:p w14:paraId="7C3DCD36" w14:textId="77777777" w:rsidR="00E91B4F" w:rsidRPr="00E91B4F" w:rsidRDefault="00E91B4F" w:rsidP="00E91B4F">
      <w:pPr>
        <w:rPr>
          <w:lang w:val="en-US"/>
        </w:rPr>
      </w:pPr>
      <w:r w:rsidRPr="00E91B4F">
        <w:rPr>
          <w:lang w:val="en-US"/>
        </w:rPr>
        <w:t xml:space="preserve">    transform:rotate(-45deg);</w:t>
      </w:r>
    </w:p>
    <w:p w14:paraId="028E182E" w14:textId="6BC90E6D" w:rsidR="00CA477C" w:rsidRDefault="00E91B4F" w:rsidP="00E91B4F">
      <w:r>
        <w:t>}</w:t>
      </w:r>
    </w:p>
    <w:p w14:paraId="1B3B4956" w14:textId="4C7924B5" w:rsidR="00D034B9" w:rsidRDefault="00D034B9" w:rsidP="00E91B4F"/>
    <w:p w14:paraId="7DAEE4F9" w14:textId="77777777" w:rsidR="00D034B9" w:rsidRPr="00D034B9" w:rsidRDefault="00D034B9" w:rsidP="00D034B9">
      <w:pPr>
        <w:pStyle w:val="1"/>
      </w:pPr>
      <w:r w:rsidRPr="00D034B9">
        <w:t>Таблицы на CSS</w:t>
      </w:r>
    </w:p>
    <w:p w14:paraId="0FCD0E58" w14:textId="77777777" w:rsidR="004931CA" w:rsidRDefault="004931CA" w:rsidP="004931CA">
      <w:pPr>
        <w:pStyle w:val="2"/>
      </w:pPr>
      <w:r>
        <w:t>CSS-таблица </w:t>
      </w:r>
      <w:r>
        <w:rPr>
          <w:bCs/>
          <w:color w:val="999999"/>
          <w:sz w:val="37"/>
          <w:szCs w:val="37"/>
        </w:rPr>
        <w:t>[1/18]</w:t>
      </w:r>
    </w:p>
    <w:p w14:paraId="48ABF121" w14:textId="77777777" w:rsidR="004931CA" w:rsidRDefault="004931CA" w:rsidP="004931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таблиц в истории развития HTML непростая судьба. Они, можно сказать, оказались не в то время, не в том месте: таблицы долгое время использовали не по назначению для разметки каркаса страниц. Но так как таблица — это довольно «тяжёлый» инструмент и предназначена для других целей, табличной разметкой страниц было сложно управлять. Ситуация осложнялась тем, что на заре эпохи интернета, браузеры могли отображать таблицы совсем по-разному, что также усложняло контроль разметки.</w:t>
      </w:r>
    </w:p>
    <w:p w14:paraId="074E4A72" w14:textId="77777777" w:rsidR="004931CA" w:rsidRDefault="004931CA" w:rsidP="004931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тех пор за таблицами закрепилась нехорошая репутация. Некоторые разработчики до сих пор боятся использовать таблицы в разметке, даже там, где они вполне уместны. Самое время избавляться от этой пагубной привычки. Тем более, что сейчас таблицы можно использовать не только в HTML, но и в CSS. Кстати, с HTML-таблицами познакомиться можно в курсе «</w:t>
      </w:r>
      <w:hyperlink r:id="rId285"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 А о CSS-таблицах пойдёт речь в этом курсе. Мы разберём по косточкам все части CSS-таблиц, а также соберём вещи в поход за Святым Граалем. Но об этом позднее.</w:t>
      </w:r>
    </w:p>
    <w:p w14:paraId="618AA784" w14:textId="77777777" w:rsidR="004931CA" w:rsidRDefault="004931CA" w:rsidP="004931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 любого элемента сделать таблицу в CSS, нужно его свойству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присвоить значение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Всё просто:</w:t>
      </w:r>
    </w:p>
    <w:p w14:paraId="1F496452" w14:textId="77777777" w:rsidR="004931CA" w:rsidRDefault="004931CA" w:rsidP="004931CA">
      <w:pPr>
        <w:pStyle w:val="HTML0"/>
        <w:shd w:val="clear" w:color="auto" w:fill="F5F5F5"/>
        <w:wordWrap w:val="0"/>
        <w:spacing w:after="150" w:line="300" w:lineRule="atLeast"/>
        <w:rPr>
          <w:rFonts w:ascii="Consolas" w:hAnsi="Consolas"/>
          <w:color w:val="333333"/>
        </w:rPr>
      </w:pPr>
      <w:r>
        <w:rPr>
          <w:rFonts w:ascii="Consolas" w:hAnsi="Consolas"/>
          <w:color w:val="333333"/>
        </w:rPr>
        <w:t>.this-is-table {</w:t>
      </w:r>
    </w:p>
    <w:p w14:paraId="5D9A70CF" w14:textId="77777777" w:rsidR="004931CA" w:rsidRDefault="004931CA" w:rsidP="004931CA">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08E698EF" w14:textId="77777777" w:rsidR="004931CA" w:rsidRDefault="004931CA" w:rsidP="004931CA">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185B33D" w14:textId="77777777" w:rsidR="004931CA" w:rsidRDefault="004931CA" w:rsidP="004931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блок </w:t>
      </w:r>
      <w:r>
        <w:rPr>
          <w:rStyle w:val="HTML"/>
          <w:rFonts w:ascii="Consolas" w:hAnsi="Consolas"/>
          <w:color w:val="DD1144"/>
          <w:sz w:val="18"/>
          <w:szCs w:val="18"/>
          <w:bdr w:val="single" w:sz="6" w:space="2" w:color="E1E1E8" w:frame="1"/>
          <w:shd w:val="clear" w:color="auto" w:fill="F7F7F9"/>
        </w:rPr>
        <w:t>.this-is-table</w:t>
      </w:r>
      <w:r>
        <w:rPr>
          <w:rFonts w:ascii="Helvetica" w:hAnsi="Helvetica" w:cs="Helvetica"/>
          <w:color w:val="333333"/>
          <w:sz w:val="20"/>
          <w:szCs w:val="20"/>
        </w:rPr>
        <w:t> станет отображаться равнозначно тегу </w:t>
      </w:r>
      <w:r>
        <w:rPr>
          <w:rStyle w:val="HTML"/>
          <w:rFonts w:ascii="Consolas" w:hAnsi="Consolas"/>
          <w:color w:val="DD1144"/>
          <w:sz w:val="18"/>
          <w:szCs w:val="18"/>
          <w:bdr w:val="single" w:sz="6" w:space="2" w:color="E1E1E8" w:frame="1"/>
          <w:shd w:val="clear" w:color="auto" w:fill="F7F7F9"/>
        </w:rPr>
        <w:t>&lt;table&gt;</w:t>
      </w:r>
      <w:r>
        <w:rPr>
          <w:rFonts w:ascii="Helvetica" w:hAnsi="Helvetica" w:cs="Helvetica"/>
          <w:color w:val="333333"/>
          <w:sz w:val="20"/>
          <w:szCs w:val="20"/>
        </w:rPr>
        <w:t>.</w:t>
      </w:r>
    </w:p>
    <w:p w14:paraId="5139D74B" w14:textId="77777777" w:rsidR="004931CA" w:rsidRDefault="004931CA" w:rsidP="004931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это на практике. Представим таблицу и её ячейки стеллажом и полками, чтобы во всём наглядно разобраться.</w:t>
      </w:r>
    </w:p>
    <w:p w14:paraId="24782FE3" w14:textId="77777777" w:rsidR="00B85CEA" w:rsidRDefault="00B85CEA" w:rsidP="00B85CEA">
      <w:pPr>
        <w:pStyle w:val="2"/>
      </w:pPr>
      <w:r>
        <w:lastRenderedPageBreak/>
        <w:t>Ряды и ячейки таблицы </w:t>
      </w:r>
      <w:r>
        <w:rPr>
          <w:bCs/>
          <w:color w:val="999999"/>
          <w:sz w:val="37"/>
          <w:szCs w:val="37"/>
        </w:rPr>
        <w:t>[2/18]</w:t>
      </w:r>
    </w:p>
    <w:p w14:paraId="31D1E4CB" w14:textId="77777777" w:rsidR="00B85CEA" w:rsidRDefault="00B85CEA" w:rsidP="00B85C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поняли, мы можем одновременно и иметь семантическую разметку, и отображать её таблицей, если захотим. А в случае необходимости, можно просто отменить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назначив другое подходящее значение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Это ключевое преимущество перед HTML-таблицами, у которых изменить отображение на «нетабличное» нельзя.</w:t>
      </w:r>
    </w:p>
    <w:p w14:paraId="5C43049B" w14:textId="77777777" w:rsidR="00B85CEA" w:rsidRDefault="00B85CEA" w:rsidP="00B85C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продолжим разбираться с таблицей и полками. У HTML-таблиц есть ряды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ячейки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Их аналоги в мире CSS-таблиц — значения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w:t>
      </w:r>
    </w:p>
    <w:p w14:paraId="12148561" w14:textId="77777777" w:rsidR="00B85CEA" w:rsidRPr="00B85CEA" w:rsidRDefault="00B85CEA" w:rsidP="00B85CEA">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.this-is-table-row {</w:t>
      </w:r>
    </w:p>
    <w:p w14:paraId="384D9043" w14:textId="77777777" w:rsidR="00B85CEA" w:rsidRPr="00B85CEA" w:rsidRDefault="00B85CEA" w:rsidP="00B85CEA">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table-row;</w:t>
      </w:r>
    </w:p>
    <w:p w14:paraId="12A432C2" w14:textId="77777777" w:rsidR="00B85CEA" w:rsidRPr="00B85CEA" w:rsidRDefault="00B85CEA" w:rsidP="00B85CEA">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w:t>
      </w:r>
    </w:p>
    <w:p w14:paraId="403BFCD7" w14:textId="77777777" w:rsidR="00B85CEA" w:rsidRPr="00B85CEA" w:rsidRDefault="00B85CEA" w:rsidP="00B85CEA">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.this-is-table-cell {</w:t>
      </w:r>
    </w:p>
    <w:p w14:paraId="585F9F11" w14:textId="77777777" w:rsidR="00B85CEA" w:rsidRPr="00B85CEA" w:rsidRDefault="00B85CEA" w:rsidP="00B85CEA">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table-cell;</w:t>
      </w:r>
    </w:p>
    <w:p w14:paraId="67663CA5" w14:textId="77777777" w:rsidR="00B85CEA" w:rsidRDefault="00B85CEA" w:rsidP="00B85CEA">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316E3E" w14:textId="77777777" w:rsidR="00B85CEA" w:rsidRDefault="00B85CEA" w:rsidP="00B85C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Ячейки включаются в ряды, ряды в саму таблицу. Давайте сделаем из содержимого нашей таблицы ряды и ячейки. Выстроим полки в ряд.</w:t>
      </w:r>
    </w:p>
    <w:p w14:paraId="4636FA78" w14:textId="77777777" w:rsidR="00382801" w:rsidRDefault="00382801" w:rsidP="00E608C6">
      <w:pPr>
        <w:pStyle w:val="2"/>
      </w:pPr>
      <w:r>
        <w:t>Заголовок таблицы </w:t>
      </w:r>
      <w:r>
        <w:rPr>
          <w:bCs/>
          <w:color w:val="999999"/>
          <w:sz w:val="37"/>
          <w:szCs w:val="37"/>
        </w:rPr>
        <w:t>[3/18]</w:t>
      </w:r>
    </w:p>
    <w:p w14:paraId="4633B705" w14:textId="77777777" w:rsidR="00382801" w:rsidRPr="00382801" w:rsidRDefault="00382801" w:rsidP="00382801">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Следующий элемент мира HTML-таблиц — табличный заголовок </w:t>
      </w:r>
      <w:r>
        <w:rPr>
          <w:rStyle w:val="HTML"/>
          <w:rFonts w:ascii="Consolas" w:hAnsi="Consolas"/>
          <w:color w:val="DD1144"/>
          <w:sz w:val="18"/>
          <w:szCs w:val="18"/>
          <w:bdr w:val="single" w:sz="6" w:space="2" w:color="E1E1E8" w:frame="1"/>
          <w:shd w:val="clear" w:color="auto" w:fill="F7F7F9"/>
        </w:rPr>
        <w:t>&lt;caption&gt;</w:t>
      </w:r>
      <w:r>
        <w:rPr>
          <w:rFonts w:ascii="Helvetica" w:hAnsi="Helvetica" w:cs="Helvetica"/>
          <w:color w:val="333333"/>
          <w:sz w:val="20"/>
          <w:szCs w:val="20"/>
        </w:rPr>
        <w:t>. Его</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представление</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в</w:t>
      </w:r>
      <w:r w:rsidRPr="00382801">
        <w:rPr>
          <w:rFonts w:ascii="Helvetica" w:hAnsi="Helvetica" w:cs="Helvetica"/>
          <w:color w:val="333333"/>
          <w:sz w:val="20"/>
          <w:szCs w:val="20"/>
          <w:lang w:val="en-US"/>
        </w:rPr>
        <w:t> CSS:</w:t>
      </w:r>
    </w:p>
    <w:p w14:paraId="49010419" w14:textId="77777777" w:rsidR="00382801" w:rsidRPr="00382801" w:rsidRDefault="00382801" w:rsidP="00382801">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.this-is-caption {</w:t>
      </w:r>
    </w:p>
    <w:p w14:paraId="4706FF49" w14:textId="77777777" w:rsidR="00382801" w:rsidRPr="00382801" w:rsidRDefault="00382801" w:rsidP="00382801">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 xml:space="preserve">    display: table-caption;</w:t>
      </w:r>
    </w:p>
    <w:p w14:paraId="727C62F1" w14:textId="77777777" w:rsidR="00382801" w:rsidRDefault="00382801" w:rsidP="00382801">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8ECA612" w14:textId="77777777" w:rsidR="00382801" w:rsidRDefault="00382801" w:rsidP="003828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HTML-таблице тег заголовка располагается внутри неё, в CSS-таблице это так же.</w:t>
      </w:r>
    </w:p>
    <w:p w14:paraId="19ABD762" w14:textId="77777777" w:rsidR="00382801" w:rsidRDefault="00382801" w:rsidP="003828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к заголовкам CSS-таблиц применимо свойство для вертикального позиционирования заголовка таблицы </w:t>
      </w:r>
      <w:r>
        <w:rPr>
          <w:rStyle w:val="HTML"/>
          <w:rFonts w:ascii="Consolas" w:hAnsi="Consolas"/>
          <w:color w:val="DD1144"/>
          <w:sz w:val="18"/>
          <w:szCs w:val="18"/>
          <w:bdr w:val="single" w:sz="6" w:space="2" w:color="E1E1E8" w:frame="1"/>
          <w:shd w:val="clear" w:color="auto" w:fill="F7F7F9"/>
        </w:rPr>
        <w:t>caption-side</w:t>
      </w:r>
      <w:r>
        <w:rPr>
          <w:rFonts w:ascii="Helvetica" w:hAnsi="Helvetica" w:cs="Helvetica"/>
          <w:color w:val="333333"/>
          <w:sz w:val="20"/>
          <w:szCs w:val="20"/>
        </w:rPr>
        <w:t>. Подробно о нём рассказывается в задании «</w:t>
      </w:r>
      <w:hyperlink r:id="rId286" w:tgtFrame="_blank" w:history="1">
        <w:r>
          <w:rPr>
            <w:rStyle w:val="a6"/>
            <w:rFonts w:ascii="Helvetica" w:hAnsi="Helvetica" w:cs="Helvetica"/>
            <w:color w:val="0088CC"/>
            <w:sz w:val="20"/>
            <w:szCs w:val="20"/>
          </w:rPr>
          <w:t>Заголовок таблицы</w:t>
        </w:r>
      </w:hyperlink>
      <w:r>
        <w:rPr>
          <w:rFonts w:ascii="Helvetica" w:hAnsi="Helvetica" w:cs="Helvetica"/>
          <w:color w:val="333333"/>
          <w:sz w:val="20"/>
          <w:szCs w:val="20"/>
        </w:rPr>
        <w:t>» курса «</w:t>
      </w:r>
      <w:hyperlink r:id="rId287"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w:t>
      </w:r>
    </w:p>
    <w:p w14:paraId="70729215" w14:textId="77777777" w:rsidR="00382801" w:rsidRDefault="00382801" w:rsidP="003828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заголовок нашей CSS-таблицы.</w:t>
      </w:r>
    </w:p>
    <w:p w14:paraId="765B1468" w14:textId="77777777" w:rsidR="00382801" w:rsidRDefault="00382801" w:rsidP="003828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восприятия мы визуально объединили несколько полок в одну.</w:t>
      </w:r>
    </w:p>
    <w:p w14:paraId="1D6748D0" w14:textId="77777777" w:rsidR="0012050F" w:rsidRPr="0012050F" w:rsidRDefault="0012050F" w:rsidP="005F1EC4">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1</w:t>
      </w:r>
      <w:r w:rsidRPr="0012050F">
        <w:rPr>
          <w:rFonts w:ascii="Helvetica" w:eastAsia="Times New Roman" w:hAnsi="Helvetica" w:cs="Helvetica"/>
          <w:color w:val="333333"/>
          <w:sz w:val="20"/>
          <w:szCs w:val="20"/>
          <w:lang w:eastAsia="ru-RU"/>
        </w:rPr>
        <w:t>В блок </w:t>
      </w:r>
      <w:r w:rsidRPr="0012050F">
        <w:rPr>
          <w:rFonts w:ascii="Consolas" w:eastAsia="Times New Roman" w:hAnsi="Consolas" w:cs="Courier New"/>
          <w:color w:val="DD1144"/>
          <w:sz w:val="18"/>
          <w:szCs w:val="18"/>
          <w:bdr w:val="single" w:sz="6" w:space="2" w:color="E1E1E8" w:frame="1"/>
          <w:shd w:val="clear" w:color="auto" w:fill="F7F7F9"/>
          <w:lang w:eastAsia="ru-RU"/>
        </w:rPr>
        <w:t>.checklist</w:t>
      </w:r>
      <w:r w:rsidRPr="0012050F">
        <w:rPr>
          <w:rFonts w:ascii="Helvetica" w:eastAsia="Times New Roman" w:hAnsi="Helvetica" w:cs="Helvetica"/>
          <w:color w:val="333333"/>
          <w:sz w:val="20"/>
          <w:szCs w:val="20"/>
          <w:lang w:eastAsia="ru-RU"/>
        </w:rPr>
        <w:t> первым элементом добавьте заголовок </w:t>
      </w:r>
      <w:r w:rsidRPr="0012050F">
        <w:rPr>
          <w:rFonts w:ascii="Consolas" w:eastAsia="Times New Roman" w:hAnsi="Consolas" w:cs="Courier New"/>
          <w:color w:val="DD1144"/>
          <w:sz w:val="18"/>
          <w:szCs w:val="18"/>
          <w:bdr w:val="single" w:sz="6" w:space="2" w:color="E1E1E8" w:frame="1"/>
          <w:shd w:val="clear" w:color="auto" w:fill="F7F7F9"/>
          <w:lang w:eastAsia="ru-RU"/>
        </w:rPr>
        <w:t>h1</w:t>
      </w:r>
      <w:r w:rsidRPr="0012050F">
        <w:rPr>
          <w:rFonts w:ascii="Helvetica" w:eastAsia="Times New Roman" w:hAnsi="Helvetica" w:cs="Helvetica"/>
          <w:color w:val="333333"/>
          <w:sz w:val="20"/>
          <w:szCs w:val="20"/>
          <w:lang w:eastAsia="ru-RU"/>
        </w:rPr>
        <w:t> с текстом </w:t>
      </w:r>
      <w:r w:rsidRPr="0012050F">
        <w:rPr>
          <w:rFonts w:ascii="Consolas" w:eastAsia="Times New Roman" w:hAnsi="Consolas" w:cs="Courier New"/>
          <w:color w:val="DD1144"/>
          <w:sz w:val="18"/>
          <w:szCs w:val="18"/>
          <w:bdr w:val="single" w:sz="6" w:space="2" w:color="E1E1E8" w:frame="1"/>
          <w:shd w:val="clear" w:color="auto" w:fill="F7F7F9"/>
          <w:lang w:eastAsia="ru-RU"/>
        </w:rPr>
        <w:t>Вещи в дорогу</w:t>
      </w:r>
      <w:r w:rsidRPr="0012050F">
        <w:rPr>
          <w:rFonts w:ascii="Helvetica" w:eastAsia="Times New Roman" w:hAnsi="Helvetica" w:cs="Helvetica"/>
          <w:color w:val="333333"/>
          <w:sz w:val="20"/>
          <w:szCs w:val="20"/>
          <w:lang w:eastAsia="ru-RU"/>
        </w:rPr>
        <w:t>,</w:t>
      </w:r>
    </w:p>
    <w:p w14:paraId="1E611AAC" w14:textId="77777777" w:rsidR="0012050F" w:rsidRPr="0012050F" w:rsidRDefault="0012050F" w:rsidP="005F1EC4">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2</w:t>
      </w:r>
      <w:r w:rsidRPr="0012050F">
        <w:rPr>
          <w:rFonts w:ascii="Helvetica" w:eastAsia="Times New Roman" w:hAnsi="Helvetica" w:cs="Helvetica"/>
          <w:color w:val="333333"/>
          <w:sz w:val="20"/>
          <w:szCs w:val="20"/>
          <w:lang w:eastAsia="ru-RU"/>
        </w:rPr>
        <w:t>задайте заголовку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display: table-caption</w:t>
      </w:r>
      <w:r w:rsidRPr="0012050F">
        <w:rPr>
          <w:rFonts w:ascii="Helvetica" w:eastAsia="Times New Roman" w:hAnsi="Helvetica" w:cs="Helvetica"/>
          <w:color w:val="333333"/>
          <w:sz w:val="20"/>
          <w:szCs w:val="20"/>
          <w:lang w:eastAsia="ru-RU"/>
        </w:rPr>
        <w:t>,</w:t>
      </w:r>
    </w:p>
    <w:p w14:paraId="0E48FA6D" w14:textId="77777777" w:rsidR="0012050F" w:rsidRPr="0012050F" w:rsidRDefault="0012050F" w:rsidP="005F1EC4">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3</w:t>
      </w:r>
      <w:r w:rsidRPr="0012050F">
        <w:rPr>
          <w:rFonts w:ascii="Helvetica" w:eastAsia="Times New Roman" w:hAnsi="Helvetica" w:cs="Helvetica"/>
          <w:color w:val="333333"/>
          <w:sz w:val="20"/>
          <w:szCs w:val="20"/>
          <w:lang w:eastAsia="ru-RU"/>
        </w:rPr>
        <w:t>а затем задайте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caption-side: bottom</w:t>
      </w:r>
      <w:r w:rsidRPr="0012050F">
        <w:rPr>
          <w:rFonts w:ascii="Helvetica" w:eastAsia="Times New Roman" w:hAnsi="Helvetica" w:cs="Helvetica"/>
          <w:color w:val="333333"/>
          <w:sz w:val="20"/>
          <w:szCs w:val="20"/>
          <w:lang w:eastAsia="ru-RU"/>
        </w:rPr>
        <w:t>.</w:t>
      </w:r>
    </w:p>
    <w:p w14:paraId="4E2B4CCA" w14:textId="77777777" w:rsidR="0012050F" w:rsidRDefault="0012050F" w:rsidP="0012050F">
      <w:pPr>
        <w:pStyle w:val="2"/>
      </w:pPr>
      <w:r>
        <w:t>Группировка верхних рядов и ячеек </w:t>
      </w:r>
      <w:r>
        <w:rPr>
          <w:bCs/>
          <w:color w:val="999999"/>
          <w:sz w:val="37"/>
          <w:szCs w:val="37"/>
        </w:rPr>
        <w:t>[4/18]</w:t>
      </w:r>
    </w:p>
    <w:p w14:paraId="6E2DC6B0" w14:textId="77777777" w:rsidR="0012050F" w:rsidRDefault="0012050F" w:rsidP="001205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можно группировать табличные ряды «шапки», основного содержания и «подвала».</w:t>
      </w:r>
    </w:p>
    <w:p w14:paraId="6D2C2E98" w14:textId="77777777" w:rsidR="0012050F" w:rsidRDefault="0012050F" w:rsidP="001205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группировки верхних рядов используется тег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В него включаются один или несколько рядов. Можно использовать несколько элементов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одновременно.</w:t>
      </w:r>
    </w:p>
    <w:p w14:paraId="53046358" w14:textId="77777777" w:rsidR="0012050F" w:rsidRDefault="0012050F" w:rsidP="001205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 группировки верхних рядов в CSS — свойство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 Отметим, что блок, которому задано это свойство, всегда отображается вверху CSS-таблицы, даже если в разметке он идёт не первым. Это поведение идентично тегу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w:t>
      </w:r>
    </w:p>
    <w:p w14:paraId="6A6416FC" w14:textId="77777777" w:rsidR="0012050F" w:rsidRDefault="0012050F" w:rsidP="001205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«шапку» нашей CSS-таблицы. Это будет такая же полка, но располагающаяся сверху. Положим на неё одежду — не менее важные вещи для далёкого путешествия. Заметьте, как полка переместится вверх при задании ей свойства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w:t>
      </w:r>
    </w:p>
    <w:p w14:paraId="40AA02BD" w14:textId="77777777" w:rsidR="00364935" w:rsidRDefault="00364935" w:rsidP="00364935">
      <w:pPr>
        <w:pStyle w:val="2"/>
      </w:pPr>
      <w:r>
        <w:t>Группировка нижних рядов и ячеек </w:t>
      </w:r>
      <w:r>
        <w:rPr>
          <w:bCs/>
          <w:color w:val="999999"/>
          <w:sz w:val="37"/>
          <w:szCs w:val="37"/>
        </w:rPr>
        <w:t>[5/18]</w:t>
      </w:r>
    </w:p>
    <w:p w14:paraId="5537D0B2" w14:textId="77777777" w:rsidR="00364935" w:rsidRDefault="00364935" w:rsidP="0036493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у таблицы можно сделать «подвал».</w:t>
      </w:r>
    </w:p>
    <w:p w14:paraId="594E13CE" w14:textId="77777777" w:rsidR="00364935" w:rsidRDefault="00364935" w:rsidP="0036493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HTML-таблицах это тег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 а в CSS —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Как и в случае «шапки», в таблицу можно включать несколько «подвалов» одновременно.</w:t>
      </w:r>
    </w:p>
    <w:p w14:paraId="235AA931" w14:textId="77777777" w:rsidR="00364935" w:rsidRDefault="00364935" w:rsidP="0036493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блок, которому задано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всегда отображается снизу CSS-таблицы, даже если в разметке он идёт не последним. Это поведение идентично тегу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w:t>
      </w:r>
    </w:p>
    <w:p w14:paraId="68199118" w14:textId="77777777" w:rsidR="00364935" w:rsidRDefault="00364935" w:rsidP="0036493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полку, разместим её внизу. Эта полка будет «подвалом» таблицы. На эту полку положим деньги и драгоценности.</w:t>
      </w:r>
    </w:p>
    <w:p w14:paraId="4AA7653B" w14:textId="77777777" w:rsidR="0014213A" w:rsidRDefault="0014213A" w:rsidP="0014213A">
      <w:pPr>
        <w:pStyle w:val="2"/>
      </w:pPr>
      <w:r>
        <w:t>Группировка основных рядов и ячеек, часть 1 </w:t>
      </w:r>
      <w:r>
        <w:rPr>
          <w:bCs/>
          <w:color w:val="999999"/>
          <w:sz w:val="37"/>
          <w:szCs w:val="37"/>
        </w:rPr>
        <w:t>[6/18]</w:t>
      </w:r>
    </w:p>
    <w:p w14:paraId="12E36007" w14:textId="77777777" w:rsidR="0014213A" w:rsidRDefault="0014213A" w:rsidP="001421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вернули логичное расположение блоков шапки и подвала в разметке. Рассмотрим теперь основное содержание таблицы.</w:t>
      </w:r>
    </w:p>
    <w:p w14:paraId="37E7ACFB" w14:textId="77777777" w:rsidR="0014213A" w:rsidRDefault="0014213A" w:rsidP="001421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Ряды содержания таблицы в HTML включаются в тег </w:t>
      </w:r>
      <w:r>
        <w:rPr>
          <w:rStyle w:val="HTML"/>
          <w:rFonts w:ascii="Consolas" w:hAnsi="Consolas"/>
          <w:color w:val="DD1144"/>
          <w:sz w:val="18"/>
          <w:szCs w:val="18"/>
          <w:bdr w:val="single" w:sz="6" w:space="2" w:color="E1E1E8" w:frame="1"/>
          <w:shd w:val="clear" w:color="auto" w:fill="F7F7F9"/>
        </w:rPr>
        <w:t>&lt;tbody&gt;</w:t>
      </w:r>
      <w:r>
        <w:rPr>
          <w:rFonts w:ascii="Helvetica" w:hAnsi="Helvetica" w:cs="Helvetica"/>
          <w:color w:val="333333"/>
          <w:sz w:val="20"/>
          <w:szCs w:val="20"/>
        </w:rPr>
        <w:t>. В CSS же эту задачу выполняет свойство </w:t>
      </w:r>
      <w:r>
        <w:rPr>
          <w:rStyle w:val="HTML"/>
          <w:rFonts w:ascii="Consolas" w:hAnsi="Consolas"/>
          <w:color w:val="DD1144"/>
          <w:sz w:val="18"/>
          <w:szCs w:val="18"/>
          <w:bdr w:val="single" w:sz="6" w:space="2" w:color="E1E1E8" w:frame="1"/>
          <w:shd w:val="clear" w:color="auto" w:fill="F7F7F9"/>
        </w:rPr>
        <w:t>display: table-row-group</w:t>
      </w:r>
      <w:r>
        <w:rPr>
          <w:rFonts w:ascii="Helvetica" w:hAnsi="Helvetica" w:cs="Helvetica"/>
          <w:color w:val="333333"/>
          <w:sz w:val="20"/>
          <w:szCs w:val="20"/>
        </w:rPr>
        <w:t>.</w:t>
      </w:r>
    </w:p>
    <w:p w14:paraId="4DE3FB1D" w14:textId="77777777" w:rsidR="0014213A" w:rsidRDefault="0014213A" w:rsidP="001421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Дополнительные обёртки очень удобны для стилизации элементов таблицы.</w:t>
      </w:r>
    </w:p>
    <w:p w14:paraId="3E2570E3" w14:textId="77777777" w:rsidR="0014213A" w:rsidRDefault="0014213A" w:rsidP="001421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сгруппируем содержимое в отдельный блок и тоже немного стилизуем его. Это наша средняя полка.</w:t>
      </w:r>
    </w:p>
    <w:p w14:paraId="462AA2AC" w14:textId="77777777" w:rsidR="00402D2D" w:rsidRDefault="00402D2D" w:rsidP="00A16F83">
      <w:pPr>
        <w:pStyle w:val="2"/>
      </w:pPr>
      <w:r>
        <w:t>Группировка основных рядов и ячеек, часть 2 </w:t>
      </w:r>
      <w:r>
        <w:rPr>
          <w:bCs/>
          <w:color w:val="999999"/>
          <w:sz w:val="37"/>
          <w:szCs w:val="37"/>
        </w:rPr>
        <w:t>[7/18]</w:t>
      </w:r>
    </w:p>
    <w:p w14:paraId="6CAF7321" w14:textId="77777777" w:rsidR="00402D2D" w:rsidRDefault="00402D2D" w:rsidP="00402D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же, как допускается несколько шапок и подвалов таблицы, может быть и несколько групп её содержимого. Это также удобно для стилизации отдельных групп. Давайте добавим ещё одну, очень важную полку с едой для путешествия и особо выделим её.</w:t>
      </w:r>
    </w:p>
    <w:p w14:paraId="21E0A03E" w14:textId="77777777" w:rsidR="00402D2D" w:rsidRDefault="00402D2D" w:rsidP="00402D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мы получим CSS-аналог следующей табличной разметки:</w:t>
      </w:r>
    </w:p>
    <w:p w14:paraId="417029B0"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&lt;table&gt;</w:t>
      </w:r>
    </w:p>
    <w:p w14:paraId="06FC2380"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&lt;caption&gt;</w:t>
      </w:r>
      <w:r>
        <w:rPr>
          <w:rFonts w:ascii="Consolas" w:hAnsi="Consolas"/>
          <w:color w:val="333333"/>
        </w:rPr>
        <w:t>Вещи</w:t>
      </w:r>
      <w:r w:rsidRPr="00402D2D">
        <w:rPr>
          <w:rFonts w:ascii="Consolas" w:hAnsi="Consolas"/>
          <w:color w:val="333333"/>
          <w:lang w:val="en-US"/>
        </w:rPr>
        <w:t xml:space="preserve"> </w:t>
      </w:r>
      <w:r>
        <w:rPr>
          <w:rFonts w:ascii="Consolas" w:hAnsi="Consolas"/>
          <w:color w:val="333333"/>
        </w:rPr>
        <w:t>в</w:t>
      </w:r>
      <w:r w:rsidRPr="00402D2D">
        <w:rPr>
          <w:rFonts w:ascii="Consolas" w:hAnsi="Consolas"/>
          <w:color w:val="333333"/>
          <w:lang w:val="en-US"/>
        </w:rPr>
        <w:t xml:space="preserve"> </w:t>
      </w:r>
      <w:r>
        <w:rPr>
          <w:rFonts w:ascii="Consolas" w:hAnsi="Consolas"/>
          <w:color w:val="333333"/>
        </w:rPr>
        <w:t>дорогу</w:t>
      </w:r>
      <w:r w:rsidRPr="00402D2D">
        <w:rPr>
          <w:rFonts w:ascii="Consolas" w:hAnsi="Consolas"/>
          <w:color w:val="333333"/>
          <w:lang w:val="en-US"/>
        </w:rPr>
        <w:t>&lt;/caption&gt;</w:t>
      </w:r>
    </w:p>
    <w:p w14:paraId="11EAA1D2"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714EB13B"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72F20A42"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4A80807C"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class="content"&gt;</w:t>
      </w:r>
    </w:p>
    <w:p w14:paraId="3ECDEE49"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7D3B4D2B"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670C64FA"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 content-important"&gt;</w:t>
      </w:r>
    </w:p>
    <w:p w14:paraId="618ABC7C"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226DCFF1"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69CF23CB"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&lt;tfoot&gt;</w:t>
      </w:r>
    </w:p>
    <w:p w14:paraId="4A9D1B61"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08304304" w14:textId="77777777" w:rsidR="00402D2D" w:rsidRDefault="00402D2D" w:rsidP="00402D2D">
      <w:pPr>
        <w:pStyle w:val="HTML0"/>
        <w:shd w:val="clear" w:color="auto" w:fill="F5F5F5"/>
        <w:wordWrap w:val="0"/>
        <w:spacing w:after="150" w:line="300" w:lineRule="atLeast"/>
        <w:rPr>
          <w:rFonts w:ascii="Consolas" w:hAnsi="Consolas"/>
          <w:color w:val="333333"/>
        </w:rPr>
      </w:pPr>
      <w:r w:rsidRPr="00402D2D">
        <w:rPr>
          <w:rFonts w:ascii="Consolas" w:hAnsi="Consolas"/>
          <w:color w:val="333333"/>
          <w:lang w:val="en-US"/>
        </w:rPr>
        <w:t xml:space="preserve">    </w:t>
      </w:r>
      <w:r>
        <w:rPr>
          <w:rFonts w:ascii="Consolas" w:hAnsi="Consolas"/>
          <w:color w:val="333333"/>
        </w:rPr>
        <w:t>&lt;/tfoot&gt;</w:t>
      </w:r>
    </w:p>
    <w:p w14:paraId="3E879DB6" w14:textId="77777777" w:rsidR="00402D2D" w:rsidRDefault="00402D2D" w:rsidP="00402D2D">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30507A86" w14:textId="77777777" w:rsidR="00E2555B" w:rsidRDefault="00E2555B" w:rsidP="00E2555B">
      <w:pPr>
        <w:pStyle w:val="2"/>
      </w:pPr>
      <w:r>
        <w:t>Колонка таблицы </w:t>
      </w:r>
      <w:r>
        <w:rPr>
          <w:bCs/>
          <w:color w:val="999999"/>
          <w:sz w:val="37"/>
          <w:szCs w:val="37"/>
        </w:rPr>
        <w:t>[8/18]</w:t>
      </w:r>
    </w:p>
    <w:p w14:paraId="1A793894" w14:textId="77777777" w:rsidR="00E2555B" w:rsidRDefault="00E2555B" w:rsidP="00E255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разобрались как стилизовать ряды. А что насчёт столбцов?</w:t>
      </w:r>
    </w:p>
    <w:p w14:paraId="377C4DB3" w14:textId="77777777" w:rsidR="00E2555B" w:rsidRDefault="00E2555B" w:rsidP="00E255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для стилизации столбцов используется тег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Тег пишется в начале таблицы и не закрывается. Первый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в разметке влияет на каждую первую ячейку в рядах таблицы, то есть, на первый столбец. Следующий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будет стилизовать второй столбец и так далее.</w:t>
      </w:r>
    </w:p>
    <w:p w14:paraId="36BD8DE4" w14:textId="77777777" w:rsidR="00E2555B" w:rsidRDefault="00E2555B" w:rsidP="00E255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и 2.2 (второй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20F930B5"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&lt;table&gt;</w:t>
      </w:r>
    </w:p>
    <w:p w14:paraId="12CE512B"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lastRenderedPageBreak/>
        <w:t xml:space="preserve">    &lt;col width="20%"&gt;</w:t>
      </w:r>
    </w:p>
    <w:p w14:paraId="100CA80E"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width="80%"&gt;</w:t>
      </w:r>
    </w:p>
    <w:p w14:paraId="5097D4DC"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6BCDE977"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&lt;td&gt;1.1&lt;/td&gt; &lt;td&gt;2.1&lt;/td&gt;</w:t>
      </w:r>
    </w:p>
    <w:p w14:paraId="5582697F"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0716234D"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7755059B"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&lt;td&gt;1.2&lt;/td&gt; &lt;td&gt;2.2&lt;/td&gt;</w:t>
      </w:r>
    </w:p>
    <w:p w14:paraId="13C4F3D6" w14:textId="77777777" w:rsidR="00E2555B" w:rsidRDefault="00E2555B" w:rsidP="00E2555B">
      <w:pPr>
        <w:pStyle w:val="HTML0"/>
        <w:shd w:val="clear" w:color="auto" w:fill="F5F5F5"/>
        <w:wordWrap w:val="0"/>
        <w:spacing w:after="150" w:line="300" w:lineRule="atLeast"/>
        <w:rPr>
          <w:rFonts w:ascii="Consolas" w:hAnsi="Consolas"/>
          <w:color w:val="333333"/>
        </w:rPr>
      </w:pPr>
      <w:r w:rsidRPr="00E2555B">
        <w:rPr>
          <w:rFonts w:ascii="Consolas" w:hAnsi="Consolas"/>
          <w:color w:val="333333"/>
          <w:lang w:val="en-US"/>
        </w:rPr>
        <w:t xml:space="preserve">    </w:t>
      </w:r>
      <w:r>
        <w:rPr>
          <w:rFonts w:ascii="Consolas" w:hAnsi="Consolas"/>
          <w:color w:val="333333"/>
        </w:rPr>
        <w:t>&lt;/tr&gt;</w:t>
      </w:r>
    </w:p>
    <w:p w14:paraId="05CB1B35" w14:textId="77777777" w:rsidR="00E2555B" w:rsidRDefault="00E2555B" w:rsidP="00E2555B">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5BDF7826" w14:textId="77777777" w:rsidR="00E2555B" w:rsidRDefault="00E2555B" w:rsidP="00E255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всё так же: внутри таблицы нужно создать пустой тег и задать ему свойство </w:t>
      </w:r>
      <w:r>
        <w:rPr>
          <w:rStyle w:val="HTML"/>
          <w:rFonts w:ascii="Consolas" w:hAnsi="Consolas"/>
          <w:color w:val="DD1144"/>
          <w:sz w:val="18"/>
          <w:szCs w:val="18"/>
          <w:bdr w:val="single" w:sz="6" w:space="2" w:color="E1E1E8" w:frame="1"/>
          <w:shd w:val="clear" w:color="auto" w:fill="F7F7F9"/>
        </w:rPr>
        <w:t>display: table-column</w:t>
      </w:r>
      <w:r>
        <w:rPr>
          <w:rFonts w:ascii="Helvetica" w:hAnsi="Helvetica" w:cs="Helvetica"/>
          <w:color w:val="333333"/>
          <w:sz w:val="20"/>
          <w:szCs w:val="20"/>
        </w:rPr>
        <w:t> — это аналог тега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Правила для него будут применяться к первому столбцу, следующий элемент с </w:t>
      </w:r>
      <w:r>
        <w:rPr>
          <w:rStyle w:val="HTML"/>
          <w:rFonts w:ascii="Consolas" w:hAnsi="Consolas"/>
          <w:color w:val="DD1144"/>
          <w:sz w:val="18"/>
          <w:szCs w:val="18"/>
          <w:bdr w:val="single" w:sz="6" w:space="2" w:color="E1E1E8" w:frame="1"/>
          <w:shd w:val="clear" w:color="auto" w:fill="F7F7F9"/>
        </w:rPr>
        <w:t>table-column</w:t>
      </w:r>
      <w:r>
        <w:rPr>
          <w:rFonts w:ascii="Helvetica" w:hAnsi="Helvetica" w:cs="Helvetica"/>
          <w:color w:val="333333"/>
          <w:sz w:val="20"/>
          <w:szCs w:val="20"/>
        </w:rPr>
        <w:t> стилизует второй столбец и так далее.</w:t>
      </w:r>
    </w:p>
    <w:p w14:paraId="271136FA" w14:textId="77777777" w:rsidR="00E2555B" w:rsidRDefault="00E2555B" w:rsidP="00E255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практики наклеим на стену позади первого столбца текстурные обои.</w:t>
      </w:r>
    </w:p>
    <w:p w14:paraId="40AC8396" w14:textId="77777777" w:rsidR="00461804" w:rsidRDefault="00461804" w:rsidP="00461804">
      <w:pPr>
        <w:pStyle w:val="2"/>
      </w:pPr>
      <w:r>
        <w:t>Группировка колонок таблицы </w:t>
      </w:r>
      <w:r>
        <w:rPr>
          <w:bCs/>
          <w:color w:val="999999"/>
          <w:sz w:val="37"/>
          <w:szCs w:val="37"/>
        </w:rPr>
        <w:t>[9/18]</w:t>
      </w:r>
    </w:p>
    <w:p w14:paraId="3540ECC1" w14:textId="77777777" w:rsidR="00461804" w:rsidRDefault="00461804" w:rsidP="004618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Столбцы тоже можно группировать. В HTML-таблицах для этой цели используется тег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Теги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просто включаются в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и стилизуется уже группа целиком, а не отдельные столбцы.</w:t>
      </w:r>
    </w:p>
    <w:p w14:paraId="16C78B19" w14:textId="77777777" w:rsidR="00461804" w:rsidRDefault="00461804" w:rsidP="004618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2.2, 3.1 и 3.2 (второй и третий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002FEF8A"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&lt;table&gt;</w:t>
      </w:r>
    </w:p>
    <w:p w14:paraId="4A05301D"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 width="20%"&gt;</w:t>
      </w:r>
    </w:p>
    <w:p w14:paraId="44139E1B"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 width="80%"&gt;</w:t>
      </w:r>
    </w:p>
    <w:p w14:paraId="3FA5444E"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423A3DA7"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4F5BF6ED"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&lt;/colgroup&gt;</w:t>
      </w:r>
    </w:p>
    <w:p w14:paraId="161CB1F9"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65E4690F"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&lt;td&gt;1.1&lt;/td&gt; &lt;td&gt;2.1&lt;/td&gt; &lt;td&gt;3.1&lt;/td&gt;</w:t>
      </w:r>
    </w:p>
    <w:p w14:paraId="069F48DB"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27BABC52"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41D7698F"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&lt;td&gt;1.2&lt;/td&gt; &lt;td&gt;2.2&lt;/td&gt; &lt;td&gt;3.2&lt;/td&gt;</w:t>
      </w:r>
    </w:p>
    <w:p w14:paraId="7FF96FA2" w14:textId="77777777" w:rsidR="00461804" w:rsidRDefault="00461804" w:rsidP="00461804">
      <w:pPr>
        <w:pStyle w:val="HTML0"/>
        <w:shd w:val="clear" w:color="auto" w:fill="F5F5F5"/>
        <w:wordWrap w:val="0"/>
        <w:spacing w:after="150" w:line="300" w:lineRule="atLeast"/>
        <w:rPr>
          <w:rFonts w:ascii="Consolas" w:hAnsi="Consolas"/>
          <w:color w:val="333333"/>
        </w:rPr>
      </w:pPr>
      <w:r w:rsidRPr="00461804">
        <w:rPr>
          <w:rFonts w:ascii="Consolas" w:hAnsi="Consolas"/>
          <w:color w:val="333333"/>
          <w:lang w:val="en-US"/>
        </w:rPr>
        <w:t xml:space="preserve">    </w:t>
      </w:r>
      <w:r>
        <w:rPr>
          <w:rFonts w:ascii="Consolas" w:hAnsi="Consolas"/>
          <w:color w:val="333333"/>
        </w:rPr>
        <w:t>&lt;/tr&gt;</w:t>
      </w:r>
    </w:p>
    <w:p w14:paraId="1F3C8E25" w14:textId="77777777" w:rsidR="00461804" w:rsidRDefault="00461804" w:rsidP="00461804">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7125D151" w14:textId="77777777" w:rsidR="00461804" w:rsidRDefault="00461804" w:rsidP="004618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столбцы группируются аналогично. Группа столбцов создаётся свойством </w:t>
      </w:r>
      <w:r>
        <w:rPr>
          <w:rStyle w:val="HTML"/>
          <w:rFonts w:ascii="Consolas" w:hAnsi="Consolas"/>
          <w:color w:val="DD1144"/>
          <w:sz w:val="18"/>
          <w:szCs w:val="18"/>
          <w:bdr w:val="single" w:sz="6" w:space="2" w:color="E1E1E8" w:frame="1"/>
          <w:shd w:val="clear" w:color="auto" w:fill="F7F7F9"/>
        </w:rPr>
        <w:t>display: table-column-group</w:t>
      </w:r>
      <w:r>
        <w:rPr>
          <w:rFonts w:ascii="Helvetica" w:hAnsi="Helvetica" w:cs="Helvetica"/>
          <w:color w:val="333333"/>
          <w:sz w:val="20"/>
          <w:szCs w:val="20"/>
        </w:rPr>
        <w:t> (аналог тега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Стилизуя группу, мы задаём правила для каждого дочернего столбца.</w:t>
      </w:r>
    </w:p>
    <w:p w14:paraId="52DC1340" w14:textId="77777777" w:rsidR="00461804" w:rsidRDefault="00461804" w:rsidP="004618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и стилизовать группу столбцов в CSS и наклеим обои позади всех остальных столбцов.</w:t>
      </w:r>
    </w:p>
    <w:p w14:paraId="339D0AEB" w14:textId="77777777" w:rsidR="00531CB0" w:rsidRPr="00531CB0" w:rsidRDefault="00531CB0" w:rsidP="00531CB0">
      <w:pPr>
        <w:rPr>
          <w:lang w:val="en-US"/>
        </w:rPr>
      </w:pPr>
      <w:r w:rsidRPr="00531CB0">
        <w:rPr>
          <w:lang w:val="en-US"/>
        </w:rPr>
        <w:t>&lt;!DOCTYPE html&gt;</w:t>
      </w:r>
    </w:p>
    <w:p w14:paraId="2AB89E75" w14:textId="77777777" w:rsidR="00531CB0" w:rsidRPr="00531CB0" w:rsidRDefault="00531CB0" w:rsidP="00531CB0">
      <w:pPr>
        <w:rPr>
          <w:lang w:val="en-US"/>
        </w:rPr>
      </w:pPr>
      <w:r w:rsidRPr="00531CB0">
        <w:rPr>
          <w:lang w:val="en-US"/>
        </w:rPr>
        <w:t>&lt;html lang="ru"&gt;</w:t>
      </w:r>
    </w:p>
    <w:p w14:paraId="07A3B41E" w14:textId="77777777" w:rsidR="00531CB0" w:rsidRPr="00531CB0" w:rsidRDefault="00531CB0" w:rsidP="00531CB0">
      <w:pPr>
        <w:rPr>
          <w:lang w:val="en-US"/>
        </w:rPr>
      </w:pPr>
      <w:r w:rsidRPr="00531CB0">
        <w:rPr>
          <w:lang w:val="en-US"/>
        </w:rPr>
        <w:t xml:space="preserve">    &lt;head&gt;</w:t>
      </w:r>
    </w:p>
    <w:p w14:paraId="2E418C8F" w14:textId="77777777" w:rsidR="00531CB0" w:rsidRPr="00531CB0" w:rsidRDefault="00531CB0" w:rsidP="00531CB0">
      <w:pPr>
        <w:rPr>
          <w:lang w:val="en-US"/>
        </w:rPr>
      </w:pPr>
      <w:r w:rsidRPr="00531CB0">
        <w:rPr>
          <w:lang w:val="en-US"/>
        </w:rPr>
        <w:t xml:space="preserve">        &lt;title&gt;</w:t>
      </w:r>
      <w:r>
        <w:t>Колонка</w:t>
      </w:r>
      <w:r w:rsidRPr="00531CB0">
        <w:rPr>
          <w:lang w:val="en-US"/>
        </w:rPr>
        <w:t xml:space="preserve"> </w:t>
      </w:r>
      <w:r>
        <w:t>таблицы</w:t>
      </w:r>
      <w:r w:rsidRPr="00531CB0">
        <w:rPr>
          <w:lang w:val="en-US"/>
        </w:rPr>
        <w:t>&lt;/title&gt;</w:t>
      </w:r>
    </w:p>
    <w:p w14:paraId="23BA237E" w14:textId="77777777" w:rsidR="00531CB0" w:rsidRPr="00531CB0" w:rsidRDefault="00531CB0" w:rsidP="00531CB0">
      <w:pPr>
        <w:rPr>
          <w:lang w:val="en-US"/>
        </w:rPr>
      </w:pPr>
      <w:r w:rsidRPr="00531CB0">
        <w:rPr>
          <w:lang w:val="en-US"/>
        </w:rPr>
        <w:t xml:space="preserve">        &lt;meta charset="utf-8"&gt;</w:t>
      </w:r>
    </w:p>
    <w:p w14:paraId="36F04E93" w14:textId="77777777" w:rsidR="00531CB0" w:rsidRPr="00531CB0" w:rsidRDefault="00531CB0" w:rsidP="00531CB0">
      <w:pPr>
        <w:rPr>
          <w:lang w:val="en-US"/>
        </w:rPr>
      </w:pPr>
      <w:r w:rsidRPr="00531CB0">
        <w:rPr>
          <w:lang w:val="en-US"/>
        </w:rPr>
        <w:t xml:space="preserve">        &lt;base href="/assets/course86/"&gt;</w:t>
      </w:r>
    </w:p>
    <w:p w14:paraId="3C0320EA" w14:textId="77777777" w:rsidR="00531CB0" w:rsidRPr="00531CB0" w:rsidRDefault="00531CB0" w:rsidP="00531CB0">
      <w:pPr>
        <w:rPr>
          <w:lang w:val="en-US"/>
        </w:rPr>
      </w:pPr>
      <w:r w:rsidRPr="00531CB0">
        <w:rPr>
          <w:lang w:val="en-US"/>
        </w:rPr>
        <w:t xml:space="preserve">        &lt;link href="course.css" rel="stylesheet"&gt;</w:t>
      </w:r>
    </w:p>
    <w:p w14:paraId="5F127DBC" w14:textId="77777777" w:rsidR="00531CB0" w:rsidRPr="00531CB0" w:rsidRDefault="00531CB0" w:rsidP="00531CB0">
      <w:pPr>
        <w:rPr>
          <w:lang w:val="en-US"/>
        </w:rPr>
      </w:pPr>
      <w:r w:rsidRPr="00531CB0">
        <w:rPr>
          <w:lang w:val="en-US"/>
        </w:rPr>
        <w:t xml:space="preserve">    &lt;/head&gt;</w:t>
      </w:r>
    </w:p>
    <w:p w14:paraId="636E6F22" w14:textId="77777777" w:rsidR="00531CB0" w:rsidRPr="00531CB0" w:rsidRDefault="00531CB0" w:rsidP="00531CB0">
      <w:pPr>
        <w:rPr>
          <w:lang w:val="en-US"/>
        </w:rPr>
      </w:pPr>
      <w:r w:rsidRPr="00531CB0">
        <w:rPr>
          <w:lang w:val="en-US"/>
        </w:rPr>
        <w:t xml:space="preserve">    &lt;body class="wood"&gt;</w:t>
      </w:r>
    </w:p>
    <w:p w14:paraId="1EAA6364" w14:textId="77777777" w:rsidR="00531CB0" w:rsidRPr="00531CB0" w:rsidRDefault="00531CB0" w:rsidP="00531CB0">
      <w:pPr>
        <w:rPr>
          <w:lang w:val="en-US"/>
        </w:rPr>
      </w:pPr>
      <w:r w:rsidRPr="00531CB0">
        <w:rPr>
          <w:lang w:val="en-US"/>
        </w:rPr>
        <w:t xml:space="preserve">        &lt;article class="checklist united"&gt;</w:t>
      </w:r>
    </w:p>
    <w:p w14:paraId="09B3A65C" w14:textId="77777777" w:rsidR="00531CB0" w:rsidRDefault="00531CB0" w:rsidP="00531CB0">
      <w:r w:rsidRPr="00531CB0">
        <w:rPr>
          <w:lang w:val="en-US"/>
        </w:rPr>
        <w:t xml:space="preserve">            </w:t>
      </w:r>
      <w:r>
        <w:t>&lt;h1&gt;Вещи в дорогу&lt;/h1&gt;</w:t>
      </w:r>
    </w:p>
    <w:p w14:paraId="4C01BF49" w14:textId="77777777" w:rsidR="00531CB0" w:rsidRPr="00531CB0" w:rsidRDefault="00531CB0" w:rsidP="00531CB0">
      <w:pPr>
        <w:rPr>
          <w:lang w:val="en-US"/>
        </w:rPr>
      </w:pPr>
      <w:r>
        <w:t xml:space="preserve">            </w:t>
      </w:r>
      <w:r w:rsidRPr="00531CB0">
        <w:rPr>
          <w:lang w:val="en-US"/>
        </w:rPr>
        <w:t>&lt;div class="column"&gt;&lt;/div&gt;</w:t>
      </w:r>
    </w:p>
    <w:p w14:paraId="7A141F45" w14:textId="77777777" w:rsidR="00531CB0" w:rsidRPr="00531CB0" w:rsidRDefault="00531CB0" w:rsidP="00531CB0">
      <w:pPr>
        <w:rPr>
          <w:lang w:val="en-US"/>
        </w:rPr>
      </w:pPr>
      <w:r w:rsidRPr="00531CB0">
        <w:rPr>
          <w:lang w:val="en-US"/>
        </w:rPr>
        <w:t xml:space="preserve">            </w:t>
      </w:r>
    </w:p>
    <w:p w14:paraId="71008C68" w14:textId="77777777" w:rsidR="00531CB0" w:rsidRPr="00531CB0" w:rsidRDefault="00531CB0" w:rsidP="00531CB0">
      <w:pPr>
        <w:rPr>
          <w:lang w:val="en-US"/>
        </w:rPr>
      </w:pPr>
      <w:r w:rsidRPr="00531CB0">
        <w:rPr>
          <w:lang w:val="en-US"/>
        </w:rPr>
        <w:t xml:space="preserve">            &lt;div class="column-group"&gt;</w:t>
      </w:r>
    </w:p>
    <w:p w14:paraId="3D1752D0" w14:textId="77777777" w:rsidR="00531CB0" w:rsidRPr="00531CB0" w:rsidRDefault="00531CB0" w:rsidP="00531CB0">
      <w:pPr>
        <w:rPr>
          <w:lang w:val="en-US"/>
        </w:rPr>
      </w:pPr>
      <w:r w:rsidRPr="00531CB0">
        <w:rPr>
          <w:lang w:val="en-US"/>
        </w:rPr>
        <w:t xml:space="preserve">                &lt;div class="column"&gt;&lt;/div&gt;</w:t>
      </w:r>
    </w:p>
    <w:p w14:paraId="42D0D818" w14:textId="77777777" w:rsidR="00531CB0" w:rsidRPr="00531CB0" w:rsidRDefault="00531CB0" w:rsidP="00531CB0">
      <w:pPr>
        <w:rPr>
          <w:lang w:val="en-US"/>
        </w:rPr>
      </w:pPr>
      <w:r w:rsidRPr="00531CB0">
        <w:rPr>
          <w:lang w:val="en-US"/>
        </w:rPr>
        <w:t xml:space="preserve">                &lt;div class="column"&gt;&lt;/div&gt;</w:t>
      </w:r>
    </w:p>
    <w:p w14:paraId="60FEE516" w14:textId="77777777" w:rsidR="00531CB0" w:rsidRPr="00531CB0" w:rsidRDefault="00531CB0" w:rsidP="00531CB0">
      <w:pPr>
        <w:rPr>
          <w:lang w:val="en-US"/>
        </w:rPr>
      </w:pPr>
      <w:r w:rsidRPr="00531CB0">
        <w:rPr>
          <w:lang w:val="en-US"/>
        </w:rPr>
        <w:lastRenderedPageBreak/>
        <w:t xml:space="preserve">                &lt;div class="column"&gt;&lt;/div&gt;</w:t>
      </w:r>
    </w:p>
    <w:p w14:paraId="2DA76B10" w14:textId="77777777" w:rsidR="00531CB0" w:rsidRPr="00531CB0" w:rsidRDefault="00531CB0" w:rsidP="00531CB0">
      <w:pPr>
        <w:rPr>
          <w:lang w:val="en-US"/>
        </w:rPr>
      </w:pPr>
      <w:r w:rsidRPr="00531CB0">
        <w:rPr>
          <w:lang w:val="en-US"/>
        </w:rPr>
        <w:t xml:space="preserve">            &lt;/div&gt;</w:t>
      </w:r>
    </w:p>
    <w:p w14:paraId="0AC31823" w14:textId="77777777" w:rsidR="00531CB0" w:rsidRPr="00531CB0" w:rsidRDefault="00531CB0" w:rsidP="00531CB0">
      <w:pPr>
        <w:rPr>
          <w:lang w:val="en-US"/>
        </w:rPr>
      </w:pPr>
      <w:r w:rsidRPr="00531CB0">
        <w:rPr>
          <w:lang w:val="en-US"/>
        </w:rPr>
        <w:t xml:space="preserve">            </w:t>
      </w:r>
    </w:p>
    <w:p w14:paraId="7981A997" w14:textId="77777777" w:rsidR="00531CB0" w:rsidRPr="00531CB0" w:rsidRDefault="00531CB0" w:rsidP="00531CB0">
      <w:pPr>
        <w:rPr>
          <w:lang w:val="en-US"/>
        </w:rPr>
      </w:pPr>
      <w:r w:rsidRPr="00531CB0">
        <w:rPr>
          <w:lang w:val="en-US"/>
        </w:rPr>
        <w:t xml:space="preserve">            &lt;header&gt;</w:t>
      </w:r>
    </w:p>
    <w:p w14:paraId="7E53EC81" w14:textId="77777777" w:rsidR="00531CB0" w:rsidRPr="00531CB0" w:rsidRDefault="00531CB0" w:rsidP="00531CB0">
      <w:pPr>
        <w:rPr>
          <w:lang w:val="en-US"/>
        </w:rPr>
      </w:pPr>
      <w:r w:rsidRPr="00531CB0">
        <w:rPr>
          <w:lang w:val="en-US"/>
        </w:rPr>
        <w:t xml:space="preserve">                &lt;ul&gt;</w:t>
      </w:r>
    </w:p>
    <w:p w14:paraId="74A50B5E" w14:textId="77777777" w:rsidR="00531CB0" w:rsidRPr="00531CB0" w:rsidRDefault="00531CB0" w:rsidP="00531CB0">
      <w:pPr>
        <w:rPr>
          <w:lang w:val="en-US"/>
        </w:rPr>
      </w:pPr>
      <w:r w:rsidRPr="00531CB0">
        <w:rPr>
          <w:lang w:val="en-US"/>
        </w:rPr>
        <w:t xml:space="preserve">                    &lt;li&gt;&lt;img src="img/magic-hat.svg" alt=""&gt;&lt;/li&gt;</w:t>
      </w:r>
    </w:p>
    <w:p w14:paraId="7AB214C0" w14:textId="77777777" w:rsidR="00531CB0" w:rsidRPr="00531CB0" w:rsidRDefault="00531CB0" w:rsidP="00531CB0">
      <w:pPr>
        <w:rPr>
          <w:lang w:val="en-US"/>
        </w:rPr>
      </w:pPr>
      <w:r w:rsidRPr="00531CB0">
        <w:rPr>
          <w:lang w:val="en-US"/>
        </w:rPr>
        <w:t xml:space="preserve">                    &lt;li&gt;&lt;img src="img/hunter-hat.svg" alt=""&gt;&lt;/li&gt;</w:t>
      </w:r>
    </w:p>
    <w:p w14:paraId="1CD2F07B" w14:textId="77777777" w:rsidR="00531CB0" w:rsidRPr="00531CB0" w:rsidRDefault="00531CB0" w:rsidP="00531CB0">
      <w:pPr>
        <w:rPr>
          <w:lang w:val="en-US"/>
        </w:rPr>
      </w:pPr>
      <w:r w:rsidRPr="00531CB0">
        <w:rPr>
          <w:lang w:val="en-US"/>
        </w:rPr>
        <w:t xml:space="preserve">                    &lt;li&gt;&lt;img src="img/boot.svg" alt=""&gt;&lt;/li&gt;</w:t>
      </w:r>
    </w:p>
    <w:p w14:paraId="6360535B" w14:textId="77777777" w:rsidR="00531CB0" w:rsidRPr="00531CB0" w:rsidRDefault="00531CB0" w:rsidP="00531CB0">
      <w:pPr>
        <w:rPr>
          <w:lang w:val="en-US"/>
        </w:rPr>
      </w:pPr>
      <w:r w:rsidRPr="00531CB0">
        <w:rPr>
          <w:lang w:val="en-US"/>
        </w:rPr>
        <w:t xml:space="preserve">                    &lt;li&gt;&lt;img src="img/badge.svg" alt=""&gt;&lt;/li&gt;</w:t>
      </w:r>
    </w:p>
    <w:p w14:paraId="016ABE80" w14:textId="77777777" w:rsidR="00531CB0" w:rsidRPr="00531CB0" w:rsidRDefault="00531CB0" w:rsidP="00531CB0">
      <w:pPr>
        <w:rPr>
          <w:lang w:val="en-US"/>
        </w:rPr>
      </w:pPr>
      <w:r w:rsidRPr="00531CB0">
        <w:rPr>
          <w:lang w:val="en-US"/>
        </w:rPr>
        <w:t xml:space="preserve">                &lt;/ul&gt;</w:t>
      </w:r>
    </w:p>
    <w:p w14:paraId="771AF250" w14:textId="77777777" w:rsidR="00531CB0" w:rsidRPr="00531CB0" w:rsidRDefault="00531CB0" w:rsidP="00531CB0">
      <w:pPr>
        <w:rPr>
          <w:lang w:val="en-US"/>
        </w:rPr>
      </w:pPr>
      <w:r w:rsidRPr="00531CB0">
        <w:rPr>
          <w:lang w:val="en-US"/>
        </w:rPr>
        <w:t xml:space="preserve">            &lt;/header&gt;</w:t>
      </w:r>
    </w:p>
    <w:p w14:paraId="5FCEE1A5" w14:textId="77777777" w:rsidR="00531CB0" w:rsidRPr="00531CB0" w:rsidRDefault="00531CB0" w:rsidP="00531CB0">
      <w:pPr>
        <w:rPr>
          <w:lang w:val="en-US"/>
        </w:rPr>
      </w:pPr>
      <w:r w:rsidRPr="00531CB0">
        <w:rPr>
          <w:lang w:val="en-US"/>
        </w:rPr>
        <w:t xml:space="preserve">            &lt;section class="content"&gt;</w:t>
      </w:r>
    </w:p>
    <w:p w14:paraId="1EB3629E" w14:textId="77777777" w:rsidR="00531CB0" w:rsidRPr="00531CB0" w:rsidRDefault="00531CB0" w:rsidP="00531CB0">
      <w:pPr>
        <w:rPr>
          <w:lang w:val="en-US"/>
        </w:rPr>
      </w:pPr>
      <w:r w:rsidRPr="00531CB0">
        <w:rPr>
          <w:lang w:val="en-US"/>
        </w:rPr>
        <w:t xml:space="preserve">                &lt;ul&gt;</w:t>
      </w:r>
    </w:p>
    <w:p w14:paraId="62DAFB8C" w14:textId="77777777" w:rsidR="00531CB0" w:rsidRPr="00531CB0" w:rsidRDefault="00531CB0" w:rsidP="00531CB0">
      <w:pPr>
        <w:rPr>
          <w:lang w:val="en-US"/>
        </w:rPr>
      </w:pPr>
      <w:r w:rsidRPr="00531CB0">
        <w:rPr>
          <w:lang w:val="en-US"/>
        </w:rPr>
        <w:t xml:space="preserve">                    &lt;li&gt;&lt;img src="img/sword.svg" alt=""&gt;&lt;/li&gt;</w:t>
      </w:r>
    </w:p>
    <w:p w14:paraId="05F113E3" w14:textId="77777777" w:rsidR="00531CB0" w:rsidRPr="00531CB0" w:rsidRDefault="00531CB0" w:rsidP="00531CB0">
      <w:pPr>
        <w:rPr>
          <w:lang w:val="en-US"/>
        </w:rPr>
      </w:pPr>
      <w:r w:rsidRPr="00531CB0">
        <w:rPr>
          <w:lang w:val="en-US"/>
        </w:rPr>
        <w:t xml:space="preserve">                    &lt;li&gt;&lt;img src="img/shield.svg" alt=""&gt;&lt;/li&gt;</w:t>
      </w:r>
    </w:p>
    <w:p w14:paraId="0C949FC5" w14:textId="77777777" w:rsidR="00531CB0" w:rsidRPr="00531CB0" w:rsidRDefault="00531CB0" w:rsidP="00531CB0">
      <w:pPr>
        <w:rPr>
          <w:lang w:val="en-US"/>
        </w:rPr>
      </w:pPr>
      <w:r w:rsidRPr="00531CB0">
        <w:rPr>
          <w:lang w:val="en-US"/>
        </w:rPr>
        <w:t xml:space="preserve">                    &lt;li&gt;&lt;img src="img/stick.svg" alt=""&gt;&lt;/li&gt;</w:t>
      </w:r>
    </w:p>
    <w:p w14:paraId="3CC1F3CD" w14:textId="77777777" w:rsidR="00531CB0" w:rsidRPr="00531CB0" w:rsidRDefault="00531CB0" w:rsidP="00531CB0">
      <w:pPr>
        <w:rPr>
          <w:lang w:val="en-US"/>
        </w:rPr>
      </w:pPr>
      <w:r w:rsidRPr="00531CB0">
        <w:rPr>
          <w:lang w:val="en-US"/>
        </w:rPr>
        <w:t xml:space="preserve">                    &lt;li&gt;&lt;img src="img/bow.svg" alt=""&gt;&lt;/li&gt;</w:t>
      </w:r>
    </w:p>
    <w:p w14:paraId="77B2D1E4" w14:textId="77777777" w:rsidR="00531CB0" w:rsidRPr="00531CB0" w:rsidRDefault="00531CB0" w:rsidP="00531CB0">
      <w:pPr>
        <w:rPr>
          <w:lang w:val="en-US"/>
        </w:rPr>
      </w:pPr>
      <w:r w:rsidRPr="00531CB0">
        <w:rPr>
          <w:lang w:val="en-US"/>
        </w:rPr>
        <w:t xml:space="preserve">                &lt;/ul&gt;</w:t>
      </w:r>
    </w:p>
    <w:p w14:paraId="222B108A" w14:textId="77777777" w:rsidR="00531CB0" w:rsidRPr="00531CB0" w:rsidRDefault="00531CB0" w:rsidP="00531CB0">
      <w:pPr>
        <w:rPr>
          <w:lang w:val="en-US"/>
        </w:rPr>
      </w:pPr>
      <w:r w:rsidRPr="00531CB0">
        <w:rPr>
          <w:lang w:val="en-US"/>
        </w:rPr>
        <w:t xml:space="preserve">            &lt;/section&gt;</w:t>
      </w:r>
    </w:p>
    <w:p w14:paraId="69264995" w14:textId="77777777" w:rsidR="00531CB0" w:rsidRPr="00531CB0" w:rsidRDefault="00531CB0" w:rsidP="00531CB0">
      <w:pPr>
        <w:rPr>
          <w:lang w:val="en-US"/>
        </w:rPr>
      </w:pPr>
      <w:r w:rsidRPr="00531CB0">
        <w:rPr>
          <w:lang w:val="en-US"/>
        </w:rPr>
        <w:t xml:space="preserve">            &lt;section class="content content-important"&gt;</w:t>
      </w:r>
    </w:p>
    <w:p w14:paraId="7CE1D5F5" w14:textId="77777777" w:rsidR="00531CB0" w:rsidRPr="00531CB0" w:rsidRDefault="00531CB0" w:rsidP="00531CB0">
      <w:pPr>
        <w:rPr>
          <w:lang w:val="en-US"/>
        </w:rPr>
      </w:pPr>
      <w:r w:rsidRPr="00531CB0">
        <w:rPr>
          <w:lang w:val="en-US"/>
        </w:rPr>
        <w:t xml:space="preserve">                &lt;ul&gt;</w:t>
      </w:r>
    </w:p>
    <w:p w14:paraId="7EDA095E" w14:textId="77777777" w:rsidR="00531CB0" w:rsidRPr="00531CB0" w:rsidRDefault="00531CB0" w:rsidP="00531CB0">
      <w:pPr>
        <w:rPr>
          <w:lang w:val="en-US"/>
        </w:rPr>
      </w:pPr>
      <w:r w:rsidRPr="00531CB0">
        <w:rPr>
          <w:lang w:val="en-US"/>
        </w:rPr>
        <w:t xml:space="preserve">                    &lt;li&gt;&lt;img src="img/beer.svg" alt=""&gt;&lt;/li&gt;</w:t>
      </w:r>
    </w:p>
    <w:p w14:paraId="0DA6549C" w14:textId="77777777" w:rsidR="00531CB0" w:rsidRPr="00531CB0" w:rsidRDefault="00531CB0" w:rsidP="00531CB0">
      <w:pPr>
        <w:rPr>
          <w:lang w:val="en-US"/>
        </w:rPr>
      </w:pPr>
      <w:r w:rsidRPr="00531CB0">
        <w:rPr>
          <w:lang w:val="en-US"/>
        </w:rPr>
        <w:t xml:space="preserve">                    &lt;li&gt;&lt;img src="img/meat.svg" alt=""&gt;&lt;/li&gt;</w:t>
      </w:r>
    </w:p>
    <w:p w14:paraId="4108A915" w14:textId="77777777" w:rsidR="00531CB0" w:rsidRPr="00531CB0" w:rsidRDefault="00531CB0" w:rsidP="00531CB0">
      <w:pPr>
        <w:rPr>
          <w:lang w:val="en-US"/>
        </w:rPr>
      </w:pPr>
      <w:r w:rsidRPr="00531CB0">
        <w:rPr>
          <w:lang w:val="en-US"/>
        </w:rPr>
        <w:t xml:space="preserve">                    &lt;li&gt;&lt;img src="img/wine.svg" alt=""&gt;&lt;/li&gt;</w:t>
      </w:r>
    </w:p>
    <w:p w14:paraId="044B5E41" w14:textId="77777777" w:rsidR="00531CB0" w:rsidRPr="00531CB0" w:rsidRDefault="00531CB0" w:rsidP="00531CB0">
      <w:pPr>
        <w:rPr>
          <w:lang w:val="en-US"/>
        </w:rPr>
      </w:pPr>
      <w:r w:rsidRPr="00531CB0">
        <w:rPr>
          <w:lang w:val="en-US"/>
        </w:rPr>
        <w:t xml:space="preserve">                    &lt;li&gt;&lt;img src="img/goblet.svg" alt=""&gt;&lt;/li&gt;</w:t>
      </w:r>
    </w:p>
    <w:p w14:paraId="5A6B8C00" w14:textId="77777777" w:rsidR="00531CB0" w:rsidRPr="00531CB0" w:rsidRDefault="00531CB0" w:rsidP="00531CB0">
      <w:pPr>
        <w:rPr>
          <w:lang w:val="en-US"/>
        </w:rPr>
      </w:pPr>
      <w:r w:rsidRPr="00531CB0">
        <w:rPr>
          <w:lang w:val="en-US"/>
        </w:rPr>
        <w:t xml:space="preserve">                &lt;/ul&gt;</w:t>
      </w:r>
    </w:p>
    <w:p w14:paraId="6AE6B22A" w14:textId="77777777" w:rsidR="00531CB0" w:rsidRPr="00531CB0" w:rsidRDefault="00531CB0" w:rsidP="00531CB0">
      <w:pPr>
        <w:rPr>
          <w:lang w:val="en-US"/>
        </w:rPr>
      </w:pPr>
      <w:r w:rsidRPr="00531CB0">
        <w:rPr>
          <w:lang w:val="en-US"/>
        </w:rPr>
        <w:t xml:space="preserve">            &lt;/section&gt;</w:t>
      </w:r>
    </w:p>
    <w:p w14:paraId="2F4DF11E" w14:textId="77777777" w:rsidR="00531CB0" w:rsidRPr="00531CB0" w:rsidRDefault="00531CB0" w:rsidP="00531CB0">
      <w:pPr>
        <w:rPr>
          <w:lang w:val="en-US"/>
        </w:rPr>
      </w:pPr>
      <w:r w:rsidRPr="00531CB0">
        <w:rPr>
          <w:lang w:val="en-US"/>
        </w:rPr>
        <w:t xml:space="preserve">            &lt;footer&gt;</w:t>
      </w:r>
    </w:p>
    <w:p w14:paraId="5C27C91D" w14:textId="77777777" w:rsidR="00531CB0" w:rsidRPr="00531CB0" w:rsidRDefault="00531CB0" w:rsidP="00531CB0">
      <w:pPr>
        <w:rPr>
          <w:lang w:val="en-US"/>
        </w:rPr>
      </w:pPr>
      <w:r w:rsidRPr="00531CB0">
        <w:rPr>
          <w:lang w:val="en-US"/>
        </w:rPr>
        <w:t xml:space="preserve">                &lt;ul&gt;</w:t>
      </w:r>
    </w:p>
    <w:p w14:paraId="7D5B46BB" w14:textId="77777777" w:rsidR="00531CB0" w:rsidRPr="00531CB0" w:rsidRDefault="00531CB0" w:rsidP="00531CB0">
      <w:pPr>
        <w:rPr>
          <w:lang w:val="en-US"/>
        </w:rPr>
      </w:pPr>
      <w:r w:rsidRPr="00531CB0">
        <w:rPr>
          <w:lang w:val="en-US"/>
        </w:rPr>
        <w:t xml:space="preserve">                    &lt;li&gt;&lt;img src="img/money.svg" alt=""&gt;&lt;/li&gt;</w:t>
      </w:r>
    </w:p>
    <w:p w14:paraId="31B57509" w14:textId="77777777" w:rsidR="00531CB0" w:rsidRPr="00531CB0" w:rsidRDefault="00531CB0" w:rsidP="00531CB0">
      <w:pPr>
        <w:rPr>
          <w:lang w:val="en-US"/>
        </w:rPr>
      </w:pPr>
      <w:r w:rsidRPr="00531CB0">
        <w:rPr>
          <w:lang w:val="en-US"/>
        </w:rPr>
        <w:t xml:space="preserve">                    &lt;li&gt;&lt;img src="img/blue-crystal.svg" alt=""&gt;&lt;/li&gt;</w:t>
      </w:r>
    </w:p>
    <w:p w14:paraId="1957B2EA" w14:textId="77777777" w:rsidR="00531CB0" w:rsidRPr="00531CB0" w:rsidRDefault="00531CB0" w:rsidP="00531CB0">
      <w:pPr>
        <w:rPr>
          <w:lang w:val="en-US"/>
        </w:rPr>
      </w:pPr>
      <w:r w:rsidRPr="00531CB0">
        <w:rPr>
          <w:lang w:val="en-US"/>
        </w:rPr>
        <w:t xml:space="preserve">                    &lt;li&gt;&lt;img src="img/green-crystal.svg" alt=""&gt;&lt;/li&gt;</w:t>
      </w:r>
    </w:p>
    <w:p w14:paraId="547769E9" w14:textId="77777777" w:rsidR="00531CB0" w:rsidRPr="00531CB0" w:rsidRDefault="00531CB0" w:rsidP="00531CB0">
      <w:pPr>
        <w:rPr>
          <w:lang w:val="en-US"/>
        </w:rPr>
      </w:pPr>
      <w:r w:rsidRPr="00531CB0">
        <w:rPr>
          <w:lang w:val="en-US"/>
        </w:rPr>
        <w:t xml:space="preserve">                    &lt;li&gt;&lt;img src="img/skull.svg" alt=""&gt;&lt;/li&gt;</w:t>
      </w:r>
    </w:p>
    <w:p w14:paraId="0427049D" w14:textId="77777777" w:rsidR="00531CB0" w:rsidRPr="00531CB0" w:rsidRDefault="00531CB0" w:rsidP="00531CB0">
      <w:pPr>
        <w:rPr>
          <w:lang w:val="en-US"/>
        </w:rPr>
      </w:pPr>
      <w:r w:rsidRPr="00531CB0">
        <w:rPr>
          <w:lang w:val="en-US"/>
        </w:rPr>
        <w:t xml:space="preserve">                &lt;/ul&gt;</w:t>
      </w:r>
    </w:p>
    <w:p w14:paraId="67E89CE7" w14:textId="77777777" w:rsidR="00531CB0" w:rsidRPr="00531CB0" w:rsidRDefault="00531CB0" w:rsidP="00531CB0">
      <w:pPr>
        <w:rPr>
          <w:lang w:val="en-US"/>
        </w:rPr>
      </w:pPr>
      <w:r w:rsidRPr="00531CB0">
        <w:rPr>
          <w:lang w:val="en-US"/>
        </w:rPr>
        <w:t xml:space="preserve">            &lt;/footer&gt;</w:t>
      </w:r>
    </w:p>
    <w:p w14:paraId="61D827A7" w14:textId="77777777" w:rsidR="00531CB0" w:rsidRPr="00531CB0" w:rsidRDefault="00531CB0" w:rsidP="00531CB0">
      <w:pPr>
        <w:rPr>
          <w:lang w:val="en-US"/>
        </w:rPr>
      </w:pPr>
      <w:r w:rsidRPr="00531CB0">
        <w:rPr>
          <w:lang w:val="en-US"/>
        </w:rPr>
        <w:t xml:space="preserve">        &lt;/article&gt;</w:t>
      </w:r>
    </w:p>
    <w:p w14:paraId="3C76146D" w14:textId="77777777" w:rsidR="00531CB0" w:rsidRPr="00531CB0" w:rsidRDefault="00531CB0" w:rsidP="00531CB0">
      <w:pPr>
        <w:rPr>
          <w:lang w:val="en-US"/>
        </w:rPr>
      </w:pPr>
      <w:r w:rsidRPr="00531CB0">
        <w:rPr>
          <w:lang w:val="en-US"/>
        </w:rPr>
        <w:t xml:space="preserve">    &lt;/body&gt;</w:t>
      </w:r>
    </w:p>
    <w:p w14:paraId="5E8223FF" w14:textId="57BBC8EF" w:rsidR="00D034B9" w:rsidRDefault="00531CB0" w:rsidP="00531CB0">
      <w:pPr>
        <w:rPr>
          <w:lang w:val="en-US"/>
        </w:rPr>
      </w:pPr>
      <w:r w:rsidRPr="00531CB0">
        <w:rPr>
          <w:lang w:val="en-US"/>
        </w:rPr>
        <w:t>&lt;/html&gt;</w:t>
      </w:r>
    </w:p>
    <w:p w14:paraId="5A184D44" w14:textId="71591EBD" w:rsidR="00531CB0" w:rsidRDefault="00531CB0" w:rsidP="00531CB0">
      <w:pPr>
        <w:rPr>
          <w:lang w:val="en-US"/>
        </w:rPr>
      </w:pPr>
    </w:p>
    <w:p w14:paraId="68C0B19A" w14:textId="77777777" w:rsidR="00531CB0" w:rsidRPr="00531CB0" w:rsidRDefault="00531CB0" w:rsidP="00531CB0">
      <w:pPr>
        <w:rPr>
          <w:lang w:val="en-US"/>
        </w:rPr>
      </w:pPr>
      <w:r w:rsidRPr="00531CB0">
        <w:rPr>
          <w:lang w:val="en-US"/>
        </w:rPr>
        <w:t>.checklist {</w:t>
      </w:r>
    </w:p>
    <w:p w14:paraId="436A6040" w14:textId="77777777" w:rsidR="00531CB0" w:rsidRPr="00531CB0" w:rsidRDefault="00531CB0" w:rsidP="00531CB0">
      <w:pPr>
        <w:rPr>
          <w:lang w:val="en-US"/>
        </w:rPr>
      </w:pPr>
      <w:r w:rsidRPr="00531CB0">
        <w:rPr>
          <w:lang w:val="en-US"/>
        </w:rPr>
        <w:t xml:space="preserve">    display: table;</w:t>
      </w:r>
    </w:p>
    <w:p w14:paraId="62FB4207" w14:textId="77777777" w:rsidR="00531CB0" w:rsidRPr="00531CB0" w:rsidRDefault="00531CB0" w:rsidP="00531CB0">
      <w:pPr>
        <w:rPr>
          <w:lang w:val="en-US"/>
        </w:rPr>
      </w:pPr>
      <w:r w:rsidRPr="00531CB0">
        <w:rPr>
          <w:lang w:val="en-US"/>
        </w:rPr>
        <w:t>}</w:t>
      </w:r>
    </w:p>
    <w:p w14:paraId="5C20EB05" w14:textId="77777777" w:rsidR="00531CB0" w:rsidRPr="00531CB0" w:rsidRDefault="00531CB0" w:rsidP="00531CB0">
      <w:pPr>
        <w:rPr>
          <w:lang w:val="en-US"/>
        </w:rPr>
      </w:pPr>
    </w:p>
    <w:p w14:paraId="75E50EE8" w14:textId="77777777" w:rsidR="00531CB0" w:rsidRPr="00531CB0" w:rsidRDefault="00531CB0" w:rsidP="00531CB0">
      <w:pPr>
        <w:rPr>
          <w:lang w:val="en-US"/>
        </w:rPr>
      </w:pPr>
      <w:r w:rsidRPr="00531CB0">
        <w:rPr>
          <w:lang w:val="en-US"/>
        </w:rPr>
        <w:t>.checklist ul {</w:t>
      </w:r>
    </w:p>
    <w:p w14:paraId="6F79D04A" w14:textId="77777777" w:rsidR="00531CB0" w:rsidRPr="00531CB0" w:rsidRDefault="00531CB0" w:rsidP="00531CB0">
      <w:pPr>
        <w:rPr>
          <w:lang w:val="en-US"/>
        </w:rPr>
      </w:pPr>
      <w:r w:rsidRPr="00531CB0">
        <w:rPr>
          <w:lang w:val="en-US"/>
        </w:rPr>
        <w:t xml:space="preserve">    display: table-row;</w:t>
      </w:r>
    </w:p>
    <w:p w14:paraId="2F38AA62" w14:textId="77777777" w:rsidR="00531CB0" w:rsidRPr="00531CB0" w:rsidRDefault="00531CB0" w:rsidP="00531CB0">
      <w:pPr>
        <w:rPr>
          <w:lang w:val="en-US"/>
        </w:rPr>
      </w:pPr>
      <w:r w:rsidRPr="00531CB0">
        <w:rPr>
          <w:lang w:val="en-US"/>
        </w:rPr>
        <w:t>}</w:t>
      </w:r>
    </w:p>
    <w:p w14:paraId="2BED430D" w14:textId="77777777" w:rsidR="00531CB0" w:rsidRPr="00531CB0" w:rsidRDefault="00531CB0" w:rsidP="00531CB0">
      <w:pPr>
        <w:rPr>
          <w:lang w:val="en-US"/>
        </w:rPr>
      </w:pPr>
    </w:p>
    <w:p w14:paraId="48320E35" w14:textId="77777777" w:rsidR="00531CB0" w:rsidRPr="00531CB0" w:rsidRDefault="00531CB0" w:rsidP="00531CB0">
      <w:pPr>
        <w:rPr>
          <w:lang w:val="en-US"/>
        </w:rPr>
      </w:pPr>
      <w:r w:rsidRPr="00531CB0">
        <w:rPr>
          <w:lang w:val="en-US"/>
        </w:rPr>
        <w:t>.checklist li {</w:t>
      </w:r>
    </w:p>
    <w:p w14:paraId="4357E1D8" w14:textId="77777777" w:rsidR="00531CB0" w:rsidRPr="00531CB0" w:rsidRDefault="00531CB0" w:rsidP="00531CB0">
      <w:pPr>
        <w:rPr>
          <w:lang w:val="en-US"/>
        </w:rPr>
      </w:pPr>
      <w:r w:rsidRPr="00531CB0">
        <w:rPr>
          <w:lang w:val="en-US"/>
        </w:rPr>
        <w:t xml:space="preserve">    display: table-cell;</w:t>
      </w:r>
    </w:p>
    <w:p w14:paraId="1D7FE61A" w14:textId="77777777" w:rsidR="00531CB0" w:rsidRPr="00531CB0" w:rsidRDefault="00531CB0" w:rsidP="00531CB0">
      <w:pPr>
        <w:rPr>
          <w:lang w:val="en-US"/>
        </w:rPr>
      </w:pPr>
      <w:r w:rsidRPr="00531CB0">
        <w:rPr>
          <w:lang w:val="en-US"/>
        </w:rPr>
        <w:t>}</w:t>
      </w:r>
    </w:p>
    <w:p w14:paraId="4EAB23A0" w14:textId="77777777" w:rsidR="00531CB0" w:rsidRPr="00531CB0" w:rsidRDefault="00531CB0" w:rsidP="00531CB0">
      <w:pPr>
        <w:rPr>
          <w:lang w:val="en-US"/>
        </w:rPr>
      </w:pPr>
    </w:p>
    <w:p w14:paraId="16828319" w14:textId="77777777" w:rsidR="00531CB0" w:rsidRPr="00531CB0" w:rsidRDefault="00531CB0" w:rsidP="00531CB0">
      <w:pPr>
        <w:rPr>
          <w:lang w:val="en-US"/>
        </w:rPr>
      </w:pPr>
      <w:r w:rsidRPr="00531CB0">
        <w:rPr>
          <w:lang w:val="en-US"/>
        </w:rPr>
        <w:t>.checklist h1 {</w:t>
      </w:r>
    </w:p>
    <w:p w14:paraId="27EC24FC" w14:textId="77777777" w:rsidR="00531CB0" w:rsidRPr="00531CB0" w:rsidRDefault="00531CB0" w:rsidP="00531CB0">
      <w:pPr>
        <w:rPr>
          <w:lang w:val="en-US"/>
        </w:rPr>
      </w:pPr>
      <w:r w:rsidRPr="00531CB0">
        <w:rPr>
          <w:lang w:val="en-US"/>
        </w:rPr>
        <w:t xml:space="preserve">    display: table-caption;</w:t>
      </w:r>
    </w:p>
    <w:p w14:paraId="2953954A" w14:textId="77777777" w:rsidR="00531CB0" w:rsidRPr="00531CB0" w:rsidRDefault="00531CB0" w:rsidP="00531CB0">
      <w:pPr>
        <w:rPr>
          <w:lang w:val="en-US"/>
        </w:rPr>
      </w:pPr>
      <w:r w:rsidRPr="00531CB0">
        <w:rPr>
          <w:lang w:val="en-US"/>
        </w:rPr>
        <w:t>}</w:t>
      </w:r>
    </w:p>
    <w:p w14:paraId="06930523" w14:textId="77777777" w:rsidR="00531CB0" w:rsidRPr="00531CB0" w:rsidRDefault="00531CB0" w:rsidP="00531CB0">
      <w:pPr>
        <w:rPr>
          <w:lang w:val="en-US"/>
        </w:rPr>
      </w:pPr>
    </w:p>
    <w:p w14:paraId="5138CD9B" w14:textId="77777777" w:rsidR="00531CB0" w:rsidRPr="00531CB0" w:rsidRDefault="00531CB0" w:rsidP="00531CB0">
      <w:pPr>
        <w:rPr>
          <w:lang w:val="en-US"/>
        </w:rPr>
      </w:pPr>
      <w:r w:rsidRPr="00531CB0">
        <w:rPr>
          <w:lang w:val="en-US"/>
        </w:rPr>
        <w:t>.checklist header {</w:t>
      </w:r>
    </w:p>
    <w:p w14:paraId="0B348E80" w14:textId="77777777" w:rsidR="00531CB0" w:rsidRPr="00531CB0" w:rsidRDefault="00531CB0" w:rsidP="00531CB0">
      <w:pPr>
        <w:rPr>
          <w:lang w:val="en-US"/>
        </w:rPr>
      </w:pPr>
      <w:r w:rsidRPr="00531CB0">
        <w:rPr>
          <w:lang w:val="en-US"/>
        </w:rPr>
        <w:t xml:space="preserve">    display: table-header-group;</w:t>
      </w:r>
    </w:p>
    <w:p w14:paraId="7A4B7A25" w14:textId="77777777" w:rsidR="00531CB0" w:rsidRPr="00531CB0" w:rsidRDefault="00531CB0" w:rsidP="00531CB0">
      <w:pPr>
        <w:rPr>
          <w:lang w:val="en-US"/>
        </w:rPr>
      </w:pPr>
      <w:r w:rsidRPr="00531CB0">
        <w:rPr>
          <w:lang w:val="en-US"/>
        </w:rPr>
        <w:t>}</w:t>
      </w:r>
    </w:p>
    <w:p w14:paraId="3C99DFBE" w14:textId="77777777" w:rsidR="00531CB0" w:rsidRPr="00531CB0" w:rsidRDefault="00531CB0" w:rsidP="00531CB0">
      <w:pPr>
        <w:rPr>
          <w:lang w:val="en-US"/>
        </w:rPr>
      </w:pPr>
    </w:p>
    <w:p w14:paraId="76295110" w14:textId="77777777" w:rsidR="00531CB0" w:rsidRPr="00531CB0" w:rsidRDefault="00531CB0" w:rsidP="00531CB0">
      <w:pPr>
        <w:rPr>
          <w:lang w:val="en-US"/>
        </w:rPr>
      </w:pPr>
      <w:r w:rsidRPr="00531CB0">
        <w:rPr>
          <w:lang w:val="en-US"/>
        </w:rPr>
        <w:t>.checklist header li {</w:t>
      </w:r>
    </w:p>
    <w:p w14:paraId="2A17D93C" w14:textId="77777777" w:rsidR="00531CB0" w:rsidRPr="00531CB0" w:rsidRDefault="00531CB0" w:rsidP="00531CB0">
      <w:pPr>
        <w:rPr>
          <w:lang w:val="en-US"/>
        </w:rPr>
      </w:pPr>
      <w:r w:rsidRPr="00531CB0">
        <w:rPr>
          <w:lang w:val="en-US"/>
        </w:rPr>
        <w:t xml:space="preserve">    border-color: #3d9970;</w:t>
      </w:r>
    </w:p>
    <w:p w14:paraId="6FF5A78A" w14:textId="77777777" w:rsidR="00531CB0" w:rsidRPr="00531CB0" w:rsidRDefault="00531CB0" w:rsidP="00531CB0">
      <w:pPr>
        <w:rPr>
          <w:lang w:val="en-US"/>
        </w:rPr>
      </w:pPr>
      <w:r w:rsidRPr="00531CB0">
        <w:rPr>
          <w:lang w:val="en-US"/>
        </w:rPr>
        <w:t>}</w:t>
      </w:r>
    </w:p>
    <w:p w14:paraId="3E2943AE" w14:textId="77777777" w:rsidR="00531CB0" w:rsidRPr="00531CB0" w:rsidRDefault="00531CB0" w:rsidP="00531CB0">
      <w:pPr>
        <w:rPr>
          <w:lang w:val="en-US"/>
        </w:rPr>
      </w:pPr>
    </w:p>
    <w:p w14:paraId="50164F70" w14:textId="77777777" w:rsidR="00531CB0" w:rsidRPr="00531CB0" w:rsidRDefault="00531CB0" w:rsidP="00531CB0">
      <w:pPr>
        <w:rPr>
          <w:lang w:val="en-US"/>
        </w:rPr>
      </w:pPr>
      <w:r w:rsidRPr="00531CB0">
        <w:rPr>
          <w:lang w:val="en-US"/>
        </w:rPr>
        <w:t>.checklist footer {</w:t>
      </w:r>
    </w:p>
    <w:p w14:paraId="02F264BE" w14:textId="77777777" w:rsidR="00531CB0" w:rsidRPr="00531CB0" w:rsidRDefault="00531CB0" w:rsidP="00531CB0">
      <w:pPr>
        <w:rPr>
          <w:lang w:val="en-US"/>
        </w:rPr>
      </w:pPr>
      <w:r w:rsidRPr="00531CB0">
        <w:rPr>
          <w:lang w:val="en-US"/>
        </w:rPr>
        <w:t xml:space="preserve">    display: table-footer-group;</w:t>
      </w:r>
    </w:p>
    <w:p w14:paraId="280F7377" w14:textId="77777777" w:rsidR="00531CB0" w:rsidRPr="00531CB0" w:rsidRDefault="00531CB0" w:rsidP="00531CB0">
      <w:pPr>
        <w:rPr>
          <w:lang w:val="en-US"/>
        </w:rPr>
      </w:pPr>
      <w:r w:rsidRPr="00531CB0">
        <w:rPr>
          <w:lang w:val="en-US"/>
        </w:rPr>
        <w:t>}</w:t>
      </w:r>
    </w:p>
    <w:p w14:paraId="73CD56AD" w14:textId="77777777" w:rsidR="00531CB0" w:rsidRPr="00531CB0" w:rsidRDefault="00531CB0" w:rsidP="00531CB0">
      <w:pPr>
        <w:rPr>
          <w:lang w:val="en-US"/>
        </w:rPr>
      </w:pPr>
    </w:p>
    <w:p w14:paraId="27830F67" w14:textId="77777777" w:rsidR="00531CB0" w:rsidRPr="00531CB0" w:rsidRDefault="00531CB0" w:rsidP="00531CB0">
      <w:pPr>
        <w:rPr>
          <w:lang w:val="en-US"/>
        </w:rPr>
      </w:pPr>
      <w:r w:rsidRPr="00531CB0">
        <w:rPr>
          <w:lang w:val="en-US"/>
        </w:rPr>
        <w:t>.checklist footer li {</w:t>
      </w:r>
    </w:p>
    <w:p w14:paraId="69F2B343" w14:textId="77777777" w:rsidR="00531CB0" w:rsidRPr="00531CB0" w:rsidRDefault="00531CB0" w:rsidP="00531CB0">
      <w:pPr>
        <w:rPr>
          <w:lang w:val="en-US"/>
        </w:rPr>
      </w:pPr>
      <w:r w:rsidRPr="00531CB0">
        <w:rPr>
          <w:lang w:val="en-US"/>
        </w:rPr>
        <w:t xml:space="preserve">    border-color: #0074d9;</w:t>
      </w:r>
    </w:p>
    <w:p w14:paraId="1ED4112B" w14:textId="77777777" w:rsidR="00531CB0" w:rsidRPr="00531CB0" w:rsidRDefault="00531CB0" w:rsidP="00531CB0">
      <w:pPr>
        <w:rPr>
          <w:lang w:val="en-US"/>
        </w:rPr>
      </w:pPr>
      <w:r w:rsidRPr="00531CB0">
        <w:rPr>
          <w:lang w:val="en-US"/>
        </w:rPr>
        <w:t>}</w:t>
      </w:r>
    </w:p>
    <w:p w14:paraId="48A373D0" w14:textId="77777777" w:rsidR="00531CB0" w:rsidRPr="00531CB0" w:rsidRDefault="00531CB0" w:rsidP="00531CB0">
      <w:pPr>
        <w:rPr>
          <w:lang w:val="en-US"/>
        </w:rPr>
      </w:pPr>
    </w:p>
    <w:p w14:paraId="419EE08F" w14:textId="77777777" w:rsidR="00531CB0" w:rsidRPr="00531CB0" w:rsidRDefault="00531CB0" w:rsidP="00531CB0">
      <w:pPr>
        <w:rPr>
          <w:lang w:val="en-US"/>
        </w:rPr>
      </w:pPr>
      <w:r w:rsidRPr="00531CB0">
        <w:rPr>
          <w:lang w:val="en-US"/>
        </w:rPr>
        <w:t>.checklist .content {</w:t>
      </w:r>
    </w:p>
    <w:p w14:paraId="07199A4E" w14:textId="77777777" w:rsidR="00531CB0" w:rsidRPr="00531CB0" w:rsidRDefault="00531CB0" w:rsidP="00531CB0">
      <w:pPr>
        <w:rPr>
          <w:lang w:val="en-US"/>
        </w:rPr>
      </w:pPr>
      <w:r w:rsidRPr="00531CB0">
        <w:rPr>
          <w:lang w:val="en-US"/>
        </w:rPr>
        <w:t xml:space="preserve">    display: table-row-group;</w:t>
      </w:r>
    </w:p>
    <w:p w14:paraId="7C415954" w14:textId="77777777" w:rsidR="00531CB0" w:rsidRPr="00531CB0" w:rsidRDefault="00531CB0" w:rsidP="00531CB0">
      <w:pPr>
        <w:rPr>
          <w:lang w:val="en-US"/>
        </w:rPr>
      </w:pPr>
      <w:r w:rsidRPr="00531CB0">
        <w:rPr>
          <w:lang w:val="en-US"/>
        </w:rPr>
        <w:t>}</w:t>
      </w:r>
    </w:p>
    <w:p w14:paraId="720CF827" w14:textId="77777777" w:rsidR="00531CB0" w:rsidRPr="00531CB0" w:rsidRDefault="00531CB0" w:rsidP="00531CB0">
      <w:pPr>
        <w:rPr>
          <w:lang w:val="en-US"/>
        </w:rPr>
      </w:pPr>
    </w:p>
    <w:p w14:paraId="7698EE1F" w14:textId="77777777" w:rsidR="00531CB0" w:rsidRPr="00531CB0" w:rsidRDefault="00531CB0" w:rsidP="00531CB0">
      <w:pPr>
        <w:rPr>
          <w:lang w:val="en-US"/>
        </w:rPr>
      </w:pPr>
      <w:r w:rsidRPr="00531CB0">
        <w:rPr>
          <w:lang w:val="en-US"/>
        </w:rPr>
        <w:t>.checklist .content li {</w:t>
      </w:r>
    </w:p>
    <w:p w14:paraId="63F40223" w14:textId="77777777" w:rsidR="00531CB0" w:rsidRPr="00531CB0" w:rsidRDefault="00531CB0" w:rsidP="00531CB0">
      <w:pPr>
        <w:rPr>
          <w:lang w:val="en-US"/>
        </w:rPr>
      </w:pPr>
      <w:r w:rsidRPr="00531CB0">
        <w:rPr>
          <w:lang w:val="en-US"/>
        </w:rPr>
        <w:t xml:space="preserve">    border-color: #ff851b;</w:t>
      </w:r>
    </w:p>
    <w:p w14:paraId="2302E1B1" w14:textId="77777777" w:rsidR="00531CB0" w:rsidRPr="00531CB0" w:rsidRDefault="00531CB0" w:rsidP="00531CB0">
      <w:pPr>
        <w:rPr>
          <w:lang w:val="en-US"/>
        </w:rPr>
      </w:pPr>
      <w:r w:rsidRPr="00531CB0">
        <w:rPr>
          <w:lang w:val="en-US"/>
        </w:rPr>
        <w:t>}</w:t>
      </w:r>
    </w:p>
    <w:p w14:paraId="40990922" w14:textId="77777777" w:rsidR="00531CB0" w:rsidRPr="00531CB0" w:rsidRDefault="00531CB0" w:rsidP="00531CB0">
      <w:pPr>
        <w:rPr>
          <w:lang w:val="en-US"/>
        </w:rPr>
      </w:pPr>
    </w:p>
    <w:p w14:paraId="4A004248" w14:textId="77777777" w:rsidR="00531CB0" w:rsidRPr="00531CB0" w:rsidRDefault="00531CB0" w:rsidP="00531CB0">
      <w:pPr>
        <w:rPr>
          <w:lang w:val="en-US"/>
        </w:rPr>
      </w:pPr>
      <w:r w:rsidRPr="00531CB0">
        <w:rPr>
          <w:lang w:val="en-US"/>
        </w:rPr>
        <w:lastRenderedPageBreak/>
        <w:t>.checklist .content-important li {</w:t>
      </w:r>
    </w:p>
    <w:p w14:paraId="06FB9156" w14:textId="77777777" w:rsidR="00531CB0" w:rsidRPr="00531CB0" w:rsidRDefault="00531CB0" w:rsidP="00531CB0">
      <w:pPr>
        <w:rPr>
          <w:lang w:val="en-US"/>
        </w:rPr>
      </w:pPr>
      <w:r w:rsidRPr="00531CB0">
        <w:rPr>
          <w:lang w:val="en-US"/>
        </w:rPr>
        <w:t xml:space="preserve">    border-color: #ff4136;</w:t>
      </w:r>
    </w:p>
    <w:p w14:paraId="7C034729" w14:textId="77777777" w:rsidR="00531CB0" w:rsidRPr="00531CB0" w:rsidRDefault="00531CB0" w:rsidP="00531CB0">
      <w:pPr>
        <w:rPr>
          <w:lang w:val="en-US"/>
        </w:rPr>
      </w:pPr>
      <w:r w:rsidRPr="00531CB0">
        <w:rPr>
          <w:lang w:val="en-US"/>
        </w:rPr>
        <w:t>}</w:t>
      </w:r>
    </w:p>
    <w:p w14:paraId="24CDF592" w14:textId="77777777" w:rsidR="00531CB0" w:rsidRPr="00531CB0" w:rsidRDefault="00531CB0" w:rsidP="00531CB0">
      <w:pPr>
        <w:rPr>
          <w:lang w:val="en-US"/>
        </w:rPr>
      </w:pPr>
    </w:p>
    <w:p w14:paraId="0C529751" w14:textId="77777777" w:rsidR="00531CB0" w:rsidRPr="00531CB0" w:rsidRDefault="00531CB0" w:rsidP="00531CB0">
      <w:pPr>
        <w:rPr>
          <w:lang w:val="en-US"/>
        </w:rPr>
      </w:pPr>
      <w:r w:rsidRPr="00531CB0">
        <w:rPr>
          <w:lang w:val="en-US"/>
        </w:rPr>
        <w:t>.checklist .column {</w:t>
      </w:r>
    </w:p>
    <w:p w14:paraId="5783B785" w14:textId="77777777" w:rsidR="00531CB0" w:rsidRPr="00531CB0" w:rsidRDefault="00531CB0" w:rsidP="00531CB0">
      <w:pPr>
        <w:rPr>
          <w:lang w:val="en-US"/>
        </w:rPr>
      </w:pPr>
      <w:r w:rsidRPr="00531CB0">
        <w:rPr>
          <w:lang w:val="en-US"/>
        </w:rPr>
        <w:t xml:space="preserve">    display: table-column;</w:t>
      </w:r>
    </w:p>
    <w:p w14:paraId="732452E3" w14:textId="77777777" w:rsidR="00531CB0" w:rsidRPr="00531CB0" w:rsidRDefault="00531CB0" w:rsidP="00531CB0">
      <w:pPr>
        <w:rPr>
          <w:lang w:val="en-US"/>
        </w:rPr>
      </w:pPr>
      <w:r w:rsidRPr="00531CB0">
        <w:rPr>
          <w:lang w:val="en-US"/>
        </w:rPr>
        <w:t xml:space="preserve">    background-image: url("img/wall-1.png");</w:t>
      </w:r>
    </w:p>
    <w:p w14:paraId="538CCC0B" w14:textId="77777777" w:rsidR="00531CB0" w:rsidRPr="00531CB0" w:rsidRDefault="00531CB0" w:rsidP="00531CB0">
      <w:pPr>
        <w:rPr>
          <w:lang w:val="en-US"/>
        </w:rPr>
      </w:pPr>
      <w:r w:rsidRPr="00531CB0">
        <w:rPr>
          <w:lang w:val="en-US"/>
        </w:rPr>
        <w:t>}</w:t>
      </w:r>
    </w:p>
    <w:p w14:paraId="5B7CAC51" w14:textId="77777777" w:rsidR="00531CB0" w:rsidRPr="00531CB0" w:rsidRDefault="00531CB0" w:rsidP="00531CB0">
      <w:pPr>
        <w:rPr>
          <w:lang w:val="en-US"/>
        </w:rPr>
      </w:pPr>
    </w:p>
    <w:p w14:paraId="58EB95F6" w14:textId="77777777" w:rsidR="00531CB0" w:rsidRPr="00531CB0" w:rsidRDefault="00531CB0" w:rsidP="00531CB0">
      <w:pPr>
        <w:rPr>
          <w:lang w:val="en-US"/>
        </w:rPr>
      </w:pPr>
      <w:r w:rsidRPr="00531CB0">
        <w:rPr>
          <w:lang w:val="en-US"/>
        </w:rPr>
        <w:t>.column-group {</w:t>
      </w:r>
    </w:p>
    <w:p w14:paraId="60E4E5D7" w14:textId="77777777" w:rsidR="00531CB0" w:rsidRPr="00531CB0" w:rsidRDefault="00531CB0" w:rsidP="00531CB0">
      <w:pPr>
        <w:rPr>
          <w:lang w:val="en-US"/>
        </w:rPr>
      </w:pPr>
      <w:r w:rsidRPr="00531CB0">
        <w:rPr>
          <w:lang w:val="en-US"/>
        </w:rPr>
        <w:t xml:space="preserve">    display:table-column-group </w:t>
      </w:r>
    </w:p>
    <w:p w14:paraId="48526363" w14:textId="77777777" w:rsidR="00531CB0" w:rsidRPr="00531CB0" w:rsidRDefault="00531CB0" w:rsidP="00531CB0">
      <w:pPr>
        <w:rPr>
          <w:lang w:val="en-US"/>
        </w:rPr>
      </w:pPr>
      <w:r w:rsidRPr="00531CB0">
        <w:rPr>
          <w:lang w:val="en-US"/>
        </w:rPr>
        <w:t>}</w:t>
      </w:r>
    </w:p>
    <w:p w14:paraId="1BBBB797" w14:textId="77777777" w:rsidR="00531CB0" w:rsidRPr="00531CB0" w:rsidRDefault="00531CB0" w:rsidP="00531CB0">
      <w:pPr>
        <w:rPr>
          <w:lang w:val="en-US"/>
        </w:rPr>
      </w:pPr>
    </w:p>
    <w:p w14:paraId="0B7EE18B" w14:textId="77777777" w:rsidR="00531CB0" w:rsidRPr="00531CB0" w:rsidRDefault="00531CB0" w:rsidP="00531CB0">
      <w:pPr>
        <w:rPr>
          <w:lang w:val="en-US"/>
        </w:rPr>
      </w:pPr>
      <w:r w:rsidRPr="00531CB0">
        <w:rPr>
          <w:lang w:val="en-US"/>
        </w:rPr>
        <w:t>.column-group .column {</w:t>
      </w:r>
    </w:p>
    <w:p w14:paraId="02FD2E3A" w14:textId="1977F8C5" w:rsidR="00531CB0" w:rsidRDefault="00531CB0" w:rsidP="00531CB0">
      <w:pPr>
        <w:rPr>
          <w:lang w:val="en-US"/>
        </w:rPr>
      </w:pPr>
      <w:r w:rsidRPr="00531CB0">
        <w:rPr>
          <w:lang w:val="en-US"/>
        </w:rPr>
        <w:t xml:space="preserve">    background-image:url("img/wall-2.png");</w:t>
      </w:r>
    </w:p>
    <w:p w14:paraId="2A8F5923" w14:textId="585B56B3" w:rsidR="00214A10" w:rsidRDefault="00214A10" w:rsidP="00531CB0">
      <w:pPr>
        <w:rPr>
          <w:lang w:val="en-US"/>
        </w:rPr>
      </w:pPr>
    </w:p>
    <w:p w14:paraId="10C9846A" w14:textId="77777777" w:rsidR="00214A10" w:rsidRDefault="00214A10" w:rsidP="00B57202">
      <w:pPr>
        <w:pStyle w:val="2"/>
      </w:pPr>
      <w:r>
        <w:t>Строчная таблица </w:t>
      </w:r>
      <w:r>
        <w:rPr>
          <w:bCs/>
          <w:color w:val="999999"/>
          <w:sz w:val="37"/>
          <w:szCs w:val="37"/>
        </w:rPr>
        <w:t>[11/18]</w:t>
      </w:r>
    </w:p>
    <w:p w14:paraId="1DE98A83" w14:textId="77777777" w:rsidR="00214A10" w:rsidRDefault="00214A10" w:rsidP="00214A1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рассмотрели все возможные элементы CSS-таблиц. Во второй части курса мы опробуем эти элементы на практике, а также изучим ещё некоторые особенности CSS-таблиц.</w:t>
      </w:r>
    </w:p>
    <w:p w14:paraId="23737951" w14:textId="77777777" w:rsidR="00214A10" w:rsidRDefault="00214A10" w:rsidP="00214A1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блочные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и строчные </w:t>
      </w:r>
      <w:r>
        <w:rPr>
          <w:rStyle w:val="HTML"/>
          <w:rFonts w:ascii="Consolas" w:hAnsi="Consolas"/>
          <w:color w:val="DD1144"/>
          <w:sz w:val="18"/>
          <w:szCs w:val="18"/>
          <w:bdr w:val="single" w:sz="6" w:space="2" w:color="E1E1E8" w:frame="1"/>
          <w:shd w:val="clear" w:color="auto" w:fill="F7F7F9"/>
        </w:rPr>
        <w:t>inline</w:t>
      </w:r>
      <w:r>
        <w:rPr>
          <w:rFonts w:ascii="Helvetica" w:hAnsi="Helvetica" w:cs="Helvetica"/>
          <w:color w:val="333333"/>
          <w:sz w:val="20"/>
          <w:szCs w:val="20"/>
        </w:rPr>
        <w:t> элементы. Есть также и блочно-строчные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элементы, сочетающие свойства обоих типов.</w:t>
      </w:r>
    </w:p>
    <w:p w14:paraId="2001D4F8" w14:textId="77777777" w:rsidR="00214A10" w:rsidRDefault="00214A10" w:rsidP="00214A1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Таблицы при этом имеют свой собственный тип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но ведут себя в потоке документа как блоки, то есть занимают отдельную строку. Существует ли возможность сделать таблицу «строчной», чтобы она располагалась в одной строке с другими строчными элементами? Да! И такое поведение таблицы задаётся свойством </w:t>
      </w:r>
      <w:r>
        <w:rPr>
          <w:rStyle w:val="HTML"/>
          <w:rFonts w:ascii="Consolas" w:hAnsi="Consolas"/>
          <w:color w:val="DD1144"/>
          <w:sz w:val="18"/>
          <w:szCs w:val="18"/>
          <w:bdr w:val="single" w:sz="6" w:space="2" w:color="E1E1E8" w:frame="1"/>
          <w:shd w:val="clear" w:color="auto" w:fill="F7F7F9"/>
        </w:rPr>
        <w:t>display: inline-table</w:t>
      </w:r>
      <w:r>
        <w:rPr>
          <w:rFonts w:ascii="Helvetica" w:hAnsi="Helvetica" w:cs="Helvetica"/>
          <w:color w:val="333333"/>
          <w:sz w:val="20"/>
          <w:szCs w:val="20"/>
        </w:rPr>
        <w:t>.</w:t>
      </w:r>
    </w:p>
    <w:p w14:paraId="0153FEF2" w14:textId="77777777" w:rsidR="00214A10" w:rsidRDefault="00214A10" w:rsidP="00214A1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создать строчную таблицу.</w:t>
      </w:r>
    </w:p>
    <w:p w14:paraId="65923276" w14:textId="77777777" w:rsidR="00D36996" w:rsidRDefault="00D36996" w:rsidP="00D36996">
      <w:pPr>
        <w:pStyle w:val="2"/>
      </w:pPr>
      <w:r>
        <w:t>Горизонтальное выравнивание таблицы </w:t>
      </w:r>
      <w:r>
        <w:rPr>
          <w:bCs/>
          <w:color w:val="999999"/>
          <w:sz w:val="37"/>
          <w:szCs w:val="37"/>
        </w:rPr>
        <w:t>[12/18]</w:t>
      </w:r>
    </w:p>
    <w:p w14:paraId="34A6B2DB" w14:textId="77777777" w:rsidR="00D36996" w:rsidRDefault="00D36996" w:rsidP="00D36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Лёгкий способ горизонтально отцентровать блок произвольной ширины на странице — присвоить ему отображение таблицей и задать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7A285B2A" w14:textId="77777777" w:rsidR="00D36996" w:rsidRDefault="00D36996" w:rsidP="00D36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таблица схожа по поведению с обычным блочным элементом с фиксированной шириной, но при этом ширина таблицы может быть динамической.</w:t>
      </w:r>
    </w:p>
    <w:p w14:paraId="793E51C4" w14:textId="77777777" w:rsidR="00D36996" w:rsidRDefault="00D36996" w:rsidP="00D36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этот приём на примере.</w:t>
      </w:r>
    </w:p>
    <w:p w14:paraId="68BD03E3" w14:textId="77777777" w:rsidR="009B73D7" w:rsidRDefault="009B73D7" w:rsidP="009B73D7">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88" w:history="1">
        <w:r>
          <w:rPr>
            <w:rStyle w:val="a6"/>
            <w:rFonts w:ascii="Helvetica" w:hAnsi="Helvetica" w:cs="Helvetica"/>
            <w:color w:val="666666"/>
            <w:sz w:val="20"/>
            <w:szCs w:val="20"/>
          </w:rPr>
          <w:t>Таблицы на CSS</w:t>
        </w:r>
      </w:hyperlink>
      <w:r>
        <w:rPr>
          <w:rFonts w:ascii="Helvetica" w:hAnsi="Helvetica" w:cs="Helvetica"/>
          <w:color w:val="666666"/>
          <w:sz w:val="20"/>
          <w:szCs w:val="20"/>
        </w:rPr>
        <w:t>»</w:t>
      </w:r>
    </w:p>
    <w:p w14:paraId="364B135A" w14:textId="77777777" w:rsidR="009B73D7" w:rsidRDefault="009B73D7" w:rsidP="009B73D7">
      <w:pPr>
        <w:pStyle w:val="2"/>
      </w:pPr>
      <w:r>
        <w:t>Горизонтальное и вертикальное выравнивание </w:t>
      </w:r>
      <w:r>
        <w:rPr>
          <w:bCs/>
          <w:color w:val="999999"/>
          <w:sz w:val="37"/>
          <w:szCs w:val="37"/>
        </w:rPr>
        <w:t>[13/18]</w:t>
      </w:r>
    </w:p>
    <w:p w14:paraId="79322F25" w14:textId="77777777" w:rsidR="009B73D7" w:rsidRDefault="009B73D7" w:rsidP="009B73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Извечная проблема HTML-вёрстки — вертикальное выравнивание элементов. Пользуясь особенностями таблиц можно легко отцентровать по вертикали и горизонтали блок произвольной ширины и высоты.</w:t>
      </w:r>
    </w:p>
    <w:p w14:paraId="15479B46" w14:textId="77777777" w:rsidR="009B73D7" w:rsidRDefault="009B73D7" w:rsidP="009B73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Трюк строится на той особенности, что ячейка растягивается на всю ширину таблицы, а содержимое ячейки просто центруется внутри неё с помощью свойств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и</w:t>
      </w:r>
      <w:r>
        <w:rPr>
          <w:rStyle w:val="HTML"/>
          <w:rFonts w:ascii="Consolas"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 Для этого нужны:</w:t>
      </w:r>
    </w:p>
    <w:p w14:paraId="771C9794" w14:textId="77777777" w:rsidR="009B73D7" w:rsidRDefault="009B73D7" w:rsidP="005F1EC4">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контейнер-таблица </w:t>
      </w:r>
      <w:r>
        <w:rPr>
          <w:rStyle w:val="HTML"/>
          <w:rFonts w:ascii="Consolas" w:eastAsiaTheme="minorHAnsi"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w:t>
      </w:r>
    </w:p>
    <w:p w14:paraId="1EF01017" w14:textId="77777777" w:rsidR="009B73D7" w:rsidRDefault="009B73D7" w:rsidP="005F1EC4">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ячейка с содержимым </w:t>
      </w:r>
      <w:r>
        <w:rPr>
          <w:rStyle w:val="HTML"/>
          <w:rFonts w:ascii="Consolas" w:eastAsiaTheme="minorHAnsi"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w:t>
      </w:r>
    </w:p>
    <w:p w14:paraId="7AA5F7A0" w14:textId="77777777" w:rsidR="009B73D7" w:rsidRDefault="009B73D7" w:rsidP="005F1EC4">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горизонтальное и вертикальное выравнивание ячейки внутри таблицы.</w:t>
      </w:r>
    </w:p>
    <w:p w14:paraId="4C19BAF2" w14:textId="77777777" w:rsidR="009B73D7" w:rsidRDefault="009B73D7" w:rsidP="009B73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приём удобен, если нужно отцентровать какой-либо блок, например, модальное окно на странице. Проверим это!</w:t>
      </w:r>
    </w:p>
    <w:p w14:paraId="5D59B0EA" w14:textId="77777777" w:rsidR="009B73D7" w:rsidRPr="009B73D7" w:rsidRDefault="009B73D7" w:rsidP="005F1EC4">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1</w:t>
      </w:r>
      <w:r w:rsidRPr="009B73D7">
        <w:rPr>
          <w:rFonts w:ascii="Helvetica" w:eastAsia="Times New Roman" w:hAnsi="Helvetica" w:cs="Helvetica"/>
          <w:color w:val="333333"/>
          <w:sz w:val="20"/>
          <w:szCs w:val="20"/>
          <w:lang w:eastAsia="ru-RU"/>
        </w:rPr>
        <w:t>Задайте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.modal-wrapper</w:t>
      </w:r>
      <w:r w:rsidRPr="009B73D7">
        <w:rPr>
          <w:rFonts w:ascii="Helvetica" w:eastAsia="Times New Roman" w:hAnsi="Helvetica" w:cs="Helvetica"/>
          <w:color w:val="333333"/>
          <w:sz w:val="20"/>
          <w:szCs w:val="20"/>
          <w:lang w:eastAsia="ru-RU"/>
        </w:rPr>
        <w:t> отображение таблицей, а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отображение ячейкой таблицы.</w:t>
      </w:r>
    </w:p>
    <w:p w14:paraId="54E4EAE1" w14:textId="77777777" w:rsidR="009B73D7" w:rsidRPr="009B73D7" w:rsidRDefault="009B73D7" w:rsidP="005F1EC4">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2</w:t>
      </w:r>
      <w:r w:rsidRPr="009B73D7">
        <w:rPr>
          <w:rFonts w:ascii="Helvetica" w:eastAsia="Times New Roman" w:hAnsi="Helvetica" w:cs="Helvetica"/>
          <w:color w:val="333333"/>
          <w:sz w:val="20"/>
          <w:szCs w:val="20"/>
          <w:lang w:eastAsia="ru-RU"/>
        </w:rPr>
        <w:t>Затем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задайте текстовое выравнивание по центру,</w:t>
      </w:r>
    </w:p>
    <w:p w14:paraId="6D13ACD3" w14:textId="77777777" w:rsidR="009B73D7" w:rsidRPr="009B73D7" w:rsidRDefault="009B73D7" w:rsidP="005F1EC4">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3</w:t>
      </w:r>
      <w:r w:rsidRPr="009B73D7">
        <w:rPr>
          <w:rFonts w:ascii="Helvetica" w:eastAsia="Times New Roman" w:hAnsi="Helvetica" w:cs="Helvetica"/>
          <w:color w:val="333333"/>
          <w:sz w:val="20"/>
          <w:szCs w:val="20"/>
          <w:lang w:eastAsia="ru-RU"/>
        </w:rPr>
        <w:t>а вертикальное выравнивание посередине.</w:t>
      </w:r>
    </w:p>
    <w:p w14:paraId="26DA1ADB" w14:textId="77777777" w:rsidR="009B73D7" w:rsidRPr="009B73D7" w:rsidRDefault="009B73D7" w:rsidP="005F1EC4">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lastRenderedPageBreak/>
        <w:t>Цель 4</w:t>
      </w:r>
      <w:r w:rsidRPr="009B73D7">
        <w:rPr>
          <w:rFonts w:ascii="Helvetica" w:eastAsia="Times New Roman" w:hAnsi="Helvetica" w:cs="Helvetica"/>
          <w:color w:val="333333"/>
          <w:sz w:val="20"/>
          <w:szCs w:val="20"/>
          <w:lang w:eastAsia="ru-RU"/>
        </w:rPr>
        <w:t>Удалите из блока </w:t>
      </w:r>
      <w:r w:rsidRPr="009B73D7">
        <w:rPr>
          <w:rFonts w:ascii="Consolas" w:eastAsia="Times New Roman" w:hAnsi="Consolas" w:cs="Courier New"/>
          <w:color w:val="DD1144"/>
          <w:sz w:val="18"/>
          <w:szCs w:val="18"/>
          <w:bdr w:val="single" w:sz="6" w:space="2" w:color="E1E1E8" w:frame="1"/>
          <w:shd w:val="clear" w:color="auto" w:fill="F7F7F9"/>
          <w:lang w:eastAsia="ru-RU"/>
        </w:rPr>
        <w:t>.modal-content</w:t>
      </w:r>
      <w:r w:rsidRPr="009B73D7">
        <w:rPr>
          <w:rFonts w:ascii="Helvetica" w:eastAsia="Times New Roman" w:hAnsi="Helvetica" w:cs="Helvetica"/>
          <w:color w:val="333333"/>
          <w:sz w:val="20"/>
          <w:szCs w:val="20"/>
          <w:lang w:eastAsia="ru-RU"/>
        </w:rPr>
        <w:t> заголовок и убедитесь, что блок вне зависимости от высоты вертикально выравнивается по центру контейнера.</w:t>
      </w:r>
    </w:p>
    <w:p w14:paraId="0FCF4211" w14:textId="77777777" w:rsidR="009B73D7" w:rsidRDefault="009B73D7" w:rsidP="009B73D7">
      <w:pPr>
        <w:pStyle w:val="2"/>
      </w:pPr>
      <w:r>
        <w:t>Ячейки и границы таблицы </w:t>
      </w:r>
      <w:r>
        <w:rPr>
          <w:bCs/>
          <w:color w:val="999999"/>
          <w:sz w:val="37"/>
          <w:szCs w:val="37"/>
        </w:rPr>
        <w:t>[14/18]</w:t>
      </w:r>
    </w:p>
    <w:p w14:paraId="1D263981" w14:textId="77777777" w:rsidR="009B73D7" w:rsidRDefault="009B73D7" w:rsidP="009B73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можно управлять отступами и схлопыванием рамок между ячейками. Для этого, как и у HTML-таблиц, используются свойства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«схлопывает» границы ячеек, 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 определяет расстояние между ячейками внутри таблицы. Подробно свойства разбираются в заданиях «</w:t>
      </w:r>
      <w:hyperlink r:id="rId289" w:tgtFrame="_blank" w:history="1">
        <w:r>
          <w:rPr>
            <w:rStyle w:val="a6"/>
            <w:rFonts w:ascii="Helvetica" w:hAnsi="Helvetica" w:cs="Helvetica"/>
            <w:color w:val="0088CC"/>
          </w:rPr>
          <w:t>Улучшаем отображение рамок</w:t>
        </w:r>
      </w:hyperlink>
      <w:r>
        <w:rPr>
          <w:rFonts w:ascii="Helvetica" w:hAnsi="Helvetica" w:cs="Helvetica"/>
          <w:color w:val="333333"/>
          <w:sz w:val="20"/>
          <w:szCs w:val="20"/>
        </w:rPr>
        <w:t>» и «</w:t>
      </w:r>
      <w:hyperlink r:id="rId290" w:tgtFrame="_blank" w:history="1">
        <w:r>
          <w:rPr>
            <w:rStyle w:val="a6"/>
            <w:rFonts w:ascii="Helvetica" w:hAnsi="Helvetica" w:cs="Helvetica"/>
            <w:color w:val="0088CC"/>
          </w:rPr>
          <w:t>Отступы между ячейками</w:t>
        </w:r>
      </w:hyperlink>
      <w:r>
        <w:rPr>
          <w:rFonts w:ascii="Helvetica" w:hAnsi="Helvetica" w:cs="Helvetica"/>
          <w:color w:val="333333"/>
          <w:sz w:val="20"/>
          <w:szCs w:val="20"/>
        </w:rPr>
        <w:t>» курса «</w:t>
      </w:r>
      <w:hyperlink r:id="rId291"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E78CD99" w14:textId="77777777" w:rsidR="009B73D7" w:rsidRDefault="009B73D7" w:rsidP="009B73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у свойства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есть одна тонкость. Если в нём задано одно значение, то расстояние между ячейками устанавливается одновременно по вертикали и горизонтали. Если значений два, то первое определяет горизонтальное расстояние, а второе — вертикальное.</w:t>
      </w:r>
    </w:p>
    <w:p w14:paraId="5B744836" w14:textId="77777777" w:rsidR="009B73D7" w:rsidRDefault="009B73D7" w:rsidP="009B73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эти свойства на примере небольшой CSS-таблицы.</w:t>
      </w:r>
    </w:p>
    <w:p w14:paraId="75E4B9E6" w14:textId="77777777" w:rsidR="004D105F" w:rsidRPr="004D105F" w:rsidRDefault="004D105F" w:rsidP="005F1EC4">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1</w:t>
      </w:r>
      <w:r w:rsidRPr="004D105F">
        <w:rPr>
          <w:rFonts w:ascii="Helvetica" w:eastAsia="Times New Roman" w:hAnsi="Helvetica" w:cs="Helvetica"/>
          <w:color w:val="333333"/>
          <w:sz w:val="20"/>
          <w:szCs w:val="20"/>
          <w:lang w:eastAsia="ru-RU"/>
        </w:rPr>
        <w:t>Элементам списка </w:t>
      </w:r>
      <w:r w:rsidRPr="004D105F">
        <w:rPr>
          <w:rFonts w:ascii="Consolas" w:eastAsia="Times New Roman" w:hAnsi="Consolas" w:cs="Courier New"/>
          <w:color w:val="DD1144"/>
          <w:sz w:val="18"/>
          <w:szCs w:val="18"/>
          <w:bdr w:val="single" w:sz="6" w:space="2" w:color="E1E1E8" w:frame="1"/>
          <w:shd w:val="clear" w:color="auto" w:fill="F7F7F9"/>
          <w:lang w:eastAsia="ru-RU"/>
        </w:rPr>
        <w:t>li</w:t>
      </w:r>
      <w:r w:rsidRPr="004D105F">
        <w:rPr>
          <w:rFonts w:ascii="Helvetica" w:eastAsia="Times New Roman" w:hAnsi="Helvetica" w:cs="Helvetica"/>
          <w:color w:val="333333"/>
          <w:sz w:val="20"/>
          <w:szCs w:val="20"/>
          <w:lang w:eastAsia="ru-RU"/>
        </w:rPr>
        <w:t> задайте сплошную рамку толщиной </w:t>
      </w:r>
      <w:r w:rsidRPr="004D105F">
        <w:rPr>
          <w:rFonts w:ascii="Consolas" w:eastAsia="Times New Roman" w:hAnsi="Consolas" w:cs="Courier New"/>
          <w:color w:val="DD1144"/>
          <w:sz w:val="18"/>
          <w:szCs w:val="18"/>
          <w:bdr w:val="single" w:sz="6" w:space="2" w:color="E1E1E8" w:frame="1"/>
          <w:shd w:val="clear" w:color="auto" w:fill="F7F7F9"/>
          <w:lang w:eastAsia="ru-RU"/>
        </w:rPr>
        <w:t>2px</w:t>
      </w:r>
      <w:r w:rsidRPr="004D105F">
        <w:rPr>
          <w:rFonts w:ascii="Helvetica" w:eastAsia="Times New Roman" w:hAnsi="Helvetica" w:cs="Helvetica"/>
          <w:color w:val="333333"/>
          <w:sz w:val="20"/>
          <w:szCs w:val="20"/>
          <w:lang w:eastAsia="ru-RU"/>
        </w:rPr>
        <w:t>и цветом </w:t>
      </w:r>
      <w:r w:rsidRPr="004D105F">
        <w:rPr>
          <w:rFonts w:ascii="Consolas" w:eastAsia="Times New Roman" w:hAnsi="Consolas" w:cs="Courier New"/>
          <w:color w:val="DD1144"/>
          <w:sz w:val="18"/>
          <w:szCs w:val="18"/>
          <w:bdr w:val="single" w:sz="6" w:space="2" w:color="E1E1E8" w:frame="1"/>
          <w:shd w:val="clear" w:color="auto" w:fill="F7F7F9"/>
          <w:lang w:eastAsia="ru-RU"/>
        </w:rPr>
        <w:t>#323a47</w:t>
      </w:r>
      <w:r w:rsidRPr="004D105F">
        <w:rPr>
          <w:rFonts w:ascii="Helvetica" w:eastAsia="Times New Roman" w:hAnsi="Helvetica" w:cs="Helvetica"/>
          <w:color w:val="333333"/>
          <w:sz w:val="20"/>
          <w:szCs w:val="20"/>
          <w:lang w:eastAsia="ru-RU"/>
        </w:rPr>
        <w:t>.</w:t>
      </w:r>
    </w:p>
    <w:p w14:paraId="62BCA663" w14:textId="77777777" w:rsidR="004D105F" w:rsidRPr="004D105F" w:rsidRDefault="004D105F" w:rsidP="005F1EC4">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2</w:t>
      </w:r>
      <w:r w:rsidRPr="004D105F">
        <w:rPr>
          <w:rFonts w:ascii="Helvetica" w:eastAsia="Times New Roman" w:hAnsi="Helvetica" w:cs="Helvetica"/>
          <w:color w:val="333333"/>
          <w:sz w:val="20"/>
          <w:szCs w:val="20"/>
          <w:lang w:eastAsia="ru-RU"/>
        </w:rPr>
        <w:t>Блоку </w:t>
      </w:r>
      <w:r w:rsidRPr="004D105F">
        <w:rPr>
          <w:rFonts w:ascii="Consolas" w:eastAsia="Times New Roman" w:hAnsi="Consolas" w:cs="Courier New"/>
          <w:color w:val="DD1144"/>
          <w:sz w:val="18"/>
          <w:szCs w:val="18"/>
          <w:bdr w:val="single" w:sz="6" w:space="2" w:color="E1E1E8" w:frame="1"/>
          <w:shd w:val="clear" w:color="auto" w:fill="F7F7F9"/>
          <w:lang w:eastAsia="ru-RU"/>
        </w:rPr>
        <w:t>article</w:t>
      </w:r>
      <w:r w:rsidRPr="004D105F">
        <w:rPr>
          <w:rFonts w:ascii="Helvetica" w:eastAsia="Times New Roman" w:hAnsi="Helvetica" w:cs="Helvetica"/>
          <w:color w:val="333333"/>
          <w:sz w:val="20"/>
          <w:szCs w:val="20"/>
          <w:lang w:eastAsia="ru-RU"/>
        </w:rPr>
        <w:t> задайте «схлопнутые» рамки</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collapse</w:t>
      </w:r>
      <w:r w:rsidRPr="004D105F">
        <w:rPr>
          <w:rFonts w:ascii="Helvetica" w:eastAsia="Times New Roman" w:hAnsi="Helvetica" w:cs="Helvetica"/>
          <w:color w:val="333333"/>
          <w:sz w:val="20"/>
          <w:szCs w:val="20"/>
          <w:lang w:eastAsia="ru-RU"/>
        </w:rPr>
        <w:t>,</w:t>
      </w:r>
    </w:p>
    <w:p w14:paraId="7A480B4A" w14:textId="77777777" w:rsidR="004D105F" w:rsidRPr="004D105F" w:rsidRDefault="004D105F" w:rsidP="005F1EC4">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3</w:t>
      </w:r>
      <w:r w:rsidRPr="004D105F">
        <w:rPr>
          <w:rFonts w:ascii="Helvetica" w:eastAsia="Times New Roman" w:hAnsi="Helvetica" w:cs="Helvetica"/>
          <w:color w:val="333333"/>
          <w:sz w:val="20"/>
          <w:szCs w:val="20"/>
          <w:lang w:eastAsia="ru-RU"/>
        </w:rPr>
        <w:t>затем задайте ему «несхлопнутые» границы </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separate</w:t>
      </w:r>
      <w:r w:rsidRPr="004D105F">
        <w:rPr>
          <w:rFonts w:ascii="Helvetica" w:eastAsia="Times New Roman" w:hAnsi="Helvetica" w:cs="Helvetica"/>
          <w:color w:val="333333"/>
          <w:sz w:val="20"/>
          <w:szCs w:val="20"/>
          <w:lang w:eastAsia="ru-RU"/>
        </w:rPr>
        <w:t> и расстояние между ячейками </w:t>
      </w:r>
      <w:r w:rsidRPr="004D105F">
        <w:rPr>
          <w:rFonts w:ascii="Consolas" w:eastAsia="Times New Roman" w:hAnsi="Consolas" w:cs="Courier New"/>
          <w:color w:val="DD1144"/>
          <w:sz w:val="18"/>
          <w:szCs w:val="18"/>
          <w:bdr w:val="single" w:sz="6" w:space="2" w:color="E1E1E8" w:frame="1"/>
          <w:shd w:val="clear" w:color="auto" w:fill="F7F7F9"/>
          <w:lang w:eastAsia="ru-RU"/>
        </w:rPr>
        <w:t>20px 10px</w:t>
      </w:r>
      <w:r w:rsidRPr="004D105F">
        <w:rPr>
          <w:rFonts w:ascii="Helvetica" w:eastAsia="Times New Roman" w:hAnsi="Helvetica" w:cs="Helvetica"/>
          <w:color w:val="333333"/>
          <w:sz w:val="20"/>
          <w:szCs w:val="20"/>
          <w:lang w:eastAsia="ru-RU"/>
        </w:rPr>
        <w:t>.</w:t>
      </w:r>
    </w:p>
    <w:p w14:paraId="4F92D0A0" w14:textId="77777777" w:rsidR="004D105F" w:rsidRDefault="004D105F" w:rsidP="004D105F">
      <w:pPr>
        <w:pStyle w:val="2"/>
      </w:pPr>
      <w:r>
        <w:t>Holy Grail, часть 1 </w:t>
      </w:r>
      <w:r>
        <w:rPr>
          <w:bCs/>
          <w:color w:val="999999"/>
          <w:sz w:val="37"/>
          <w:szCs w:val="37"/>
        </w:rPr>
        <w:t>[15/18]</w:t>
      </w:r>
    </w:p>
    <w:p w14:paraId="4E5A616A" w14:textId="49BEF35F" w:rsidR="004D105F" w:rsidRDefault="004D105F" w:rsidP="004D105F">
      <w:pPr>
        <w:rPr>
          <w:rFonts w:cs="Times New Roman"/>
          <w:sz w:val="24"/>
          <w:szCs w:val="24"/>
        </w:rPr>
      </w:pPr>
      <w:r>
        <w:rPr>
          <w:noProof/>
          <w:lang w:eastAsia="ru-RU"/>
        </w:rPr>
        <w:drawing>
          <wp:inline distT="0" distB="0" distL="0" distR="0" wp14:anchorId="49334960" wp14:editId="6BFFA738">
            <wp:extent cx="4762500" cy="3657600"/>
            <wp:effectExtent l="0" t="0" r="0" b="0"/>
            <wp:docPr id="83" name="Рисунок 83" descr="https://htmlacademy.ru/assets/course86/img/HolyG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6/img/HolyGrail.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noFill/>
                    </a:ln>
                  </pic:spPr>
                </pic:pic>
              </a:graphicData>
            </a:graphic>
          </wp:inline>
        </w:drawing>
      </w:r>
    </w:p>
    <w:p w14:paraId="7C5810CC" w14:textId="77777777" w:rsidR="004D105F" w:rsidRDefault="004D105F" w:rsidP="004D10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у нас есть всё, чтобы заполучить Святой Грааль вёрстки!</w:t>
      </w:r>
    </w:p>
    <w:p w14:paraId="59895486" w14:textId="77777777" w:rsidR="004D105F" w:rsidRDefault="004D105F" w:rsidP="004D10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называемая разметка «Holy Grail» — это вариант разметки страницы с шапкой, тремя равными по высоте колонками (две фиксированные боковые колонки и тянущийся центр) и прилипающим подвалом. Центральная колонка должна тянуться, а боковые — иметь фиксированную ширину, любая колонка может быть больше остальных по высоте.</w:t>
      </w:r>
    </w:p>
    <w:p w14:paraId="047C809C" w14:textId="77777777" w:rsidR="004D105F" w:rsidRDefault="004D105F" w:rsidP="004D10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 шагам разберём, как получить Святой Грааль.</w:t>
      </w:r>
    </w:p>
    <w:p w14:paraId="375E91AD" w14:textId="77777777" w:rsidR="004D105F" w:rsidRDefault="004D105F" w:rsidP="004D10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«прилипающего» подвала. Он назван так, потому что:</w:t>
      </w:r>
    </w:p>
    <w:p w14:paraId="42076BBF" w14:textId="77777777" w:rsidR="004D105F" w:rsidRDefault="004D105F" w:rsidP="005F1EC4">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«прилипает» к самому низу страницы, когда основное содержимое страницы небольшое и не отталкивает подвал ниже экрана,</w:t>
      </w:r>
    </w:p>
    <w:p w14:paraId="31BD4652" w14:textId="77777777" w:rsidR="004D105F" w:rsidRDefault="004D105F" w:rsidP="005F1EC4">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«отлипает», когда высота содержимого становится достаточно большой и влияет на высоту страницы.</w:t>
      </w:r>
    </w:p>
    <w:p w14:paraId="453F79A7" w14:textId="77777777" w:rsidR="004D105F" w:rsidRDefault="004D105F" w:rsidP="004D10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реализации «прилипающего» подвала воспользуемся CSS-таблицами. Для начала зададим главному контейнеру табличное отображение и 100% ширину и высоту.</w:t>
      </w:r>
    </w:p>
    <w:p w14:paraId="2F2AC88C" w14:textId="77777777" w:rsidR="004D105F" w:rsidRDefault="004D105F" w:rsidP="004D10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блок был 100% высоты области просмотра, всем его родительским элементам (в нашем случае </w:t>
      </w:r>
      <w:r>
        <w:rPr>
          <w:rStyle w:val="HTML"/>
          <w:rFonts w:ascii="Consolas" w:hAnsi="Consolas"/>
          <w:color w:val="DD1144"/>
          <w:sz w:val="18"/>
          <w:szCs w:val="18"/>
          <w:bdr w:val="single" w:sz="6" w:space="2" w:color="E1E1E8" w:frame="1"/>
          <w:shd w:val="clear" w:color="auto" w:fill="F7F7F9"/>
        </w:rPr>
        <w:t>html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тоже должна быть задана 100% высота.</w:t>
      </w:r>
    </w:p>
    <w:p w14:paraId="28495B97" w14:textId="77777777" w:rsidR="0066147A" w:rsidRPr="0066147A" w:rsidRDefault="0066147A" w:rsidP="005F1EC4">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1</w:t>
      </w:r>
      <w:r w:rsidRPr="0066147A">
        <w:rPr>
          <w:rFonts w:ascii="Helvetica" w:eastAsia="Times New Roman" w:hAnsi="Helvetica" w:cs="Helvetica"/>
          <w:color w:val="333333"/>
          <w:sz w:val="20"/>
          <w:szCs w:val="20"/>
          <w:lang w:eastAsia="ru-RU"/>
        </w:rPr>
        <w:t>Задайте блоку </w:t>
      </w:r>
      <w:r w:rsidRPr="0066147A">
        <w:rPr>
          <w:rFonts w:ascii="Consolas" w:eastAsia="Times New Roman" w:hAnsi="Consolas" w:cs="Courier New"/>
          <w:color w:val="DD1144"/>
          <w:sz w:val="18"/>
          <w:szCs w:val="18"/>
          <w:bdr w:val="single" w:sz="6" w:space="2" w:color="E1E1E8" w:frame="1"/>
          <w:shd w:val="clear" w:color="auto" w:fill="F7F7F9"/>
          <w:lang w:eastAsia="ru-RU"/>
        </w:rPr>
        <w:t>.table-layout</w:t>
      </w:r>
      <w:r w:rsidRPr="0066147A">
        <w:rPr>
          <w:rFonts w:ascii="Helvetica" w:eastAsia="Times New Roman" w:hAnsi="Helvetica" w:cs="Helvetica"/>
          <w:color w:val="333333"/>
          <w:sz w:val="20"/>
          <w:szCs w:val="20"/>
          <w:lang w:eastAsia="ru-RU"/>
        </w:rPr>
        <w:t> отображение таблицей,</w:t>
      </w:r>
    </w:p>
    <w:p w14:paraId="214B85E0" w14:textId="77777777" w:rsidR="0066147A" w:rsidRPr="0066147A" w:rsidRDefault="0066147A" w:rsidP="005F1EC4">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2</w:t>
      </w:r>
      <w:r w:rsidRPr="0066147A">
        <w:rPr>
          <w:rFonts w:ascii="Helvetica" w:eastAsia="Times New Roman" w:hAnsi="Helvetica" w:cs="Helvetica"/>
          <w:color w:val="333333"/>
          <w:sz w:val="20"/>
          <w:szCs w:val="20"/>
          <w:lang w:eastAsia="ru-RU"/>
        </w:rPr>
        <w:t>а затем ширину и высоту </w:t>
      </w:r>
      <w:r w:rsidRPr="0066147A">
        <w:rPr>
          <w:rFonts w:ascii="Consolas" w:eastAsia="Times New Roman" w:hAnsi="Consolas" w:cs="Courier New"/>
          <w:color w:val="DD1144"/>
          <w:sz w:val="18"/>
          <w:szCs w:val="18"/>
          <w:bdr w:val="single" w:sz="6" w:space="2" w:color="E1E1E8" w:frame="1"/>
          <w:shd w:val="clear" w:color="auto" w:fill="F7F7F9"/>
          <w:lang w:eastAsia="ru-RU"/>
        </w:rPr>
        <w:t>100%</w:t>
      </w:r>
      <w:r w:rsidRPr="0066147A">
        <w:rPr>
          <w:rFonts w:ascii="Helvetica" w:eastAsia="Times New Roman" w:hAnsi="Helvetica" w:cs="Helvetica"/>
          <w:color w:val="333333"/>
          <w:sz w:val="20"/>
          <w:szCs w:val="20"/>
          <w:lang w:eastAsia="ru-RU"/>
        </w:rPr>
        <w:t>.</w:t>
      </w:r>
    </w:p>
    <w:p w14:paraId="0E4A43C7" w14:textId="77777777" w:rsidR="000D64CF" w:rsidRDefault="000D64CF" w:rsidP="000D64CF">
      <w:pPr>
        <w:pStyle w:val="2"/>
      </w:pPr>
      <w:r>
        <w:t>Holy Grail, часть 2 </w:t>
      </w:r>
      <w:r>
        <w:rPr>
          <w:bCs/>
          <w:color w:val="999999"/>
          <w:sz w:val="37"/>
          <w:szCs w:val="37"/>
        </w:rPr>
        <w:t>[16/18]</w:t>
      </w:r>
    </w:p>
    <w:p w14:paraId="5216EE3A" w14:textId="77777777" w:rsidR="000D64CF" w:rsidRDefault="000D64CF" w:rsidP="000D64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шапку и подвал сделаем рядами нашей табличной разметки. Это даст особый эффект: ряды растянутся и заполнят всю ширину и высоту таблицы, а последний ряд выровняется по нижней части таблицы — это то, что нам нужно.</w:t>
      </w:r>
    </w:p>
    <w:p w14:paraId="54BE051B" w14:textId="77777777" w:rsidR="000D64CF" w:rsidRDefault="000D64CF" w:rsidP="000D64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только задать нужную высоту шапки и подвала. Её можно задать минимально необходимой, например, будет достаточно </w:t>
      </w:r>
      <w:r>
        <w:rPr>
          <w:rStyle w:val="HTML"/>
          <w:rFonts w:ascii="Consolas" w:hAnsi="Consolas"/>
          <w:color w:val="DD1144"/>
          <w:sz w:val="18"/>
          <w:szCs w:val="18"/>
          <w:bdr w:val="single" w:sz="6" w:space="2" w:color="E1E1E8" w:frame="1"/>
          <w:shd w:val="clear" w:color="auto" w:fill="F7F7F9"/>
        </w:rPr>
        <w:t>1px</w:t>
      </w:r>
      <w:r>
        <w:rPr>
          <w:rFonts w:ascii="Helvetica" w:hAnsi="Helvetica" w:cs="Helvetica"/>
          <w:color w:val="333333"/>
          <w:sz w:val="20"/>
          <w:szCs w:val="20"/>
        </w:rPr>
        <w:t>. В результате вычисленная высота ряда станет минимальной, но не будет меньше высоты его содержимого.</w:t>
      </w:r>
    </w:p>
    <w:p w14:paraId="18D6B514" w14:textId="77777777" w:rsidR="000D64CF" w:rsidRDefault="000D64CF" w:rsidP="000D64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наш «прилипающий» подвал будет работать как следует.</w:t>
      </w:r>
    </w:p>
    <w:p w14:paraId="2275E11D" w14:textId="77777777" w:rsidR="00D65F36" w:rsidRPr="00D65F36" w:rsidRDefault="00D65F36" w:rsidP="005F1EC4">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1</w:t>
      </w:r>
      <w:r w:rsidRPr="00D65F36">
        <w:rPr>
          <w:rFonts w:ascii="Helvetica" w:eastAsia="Times New Roman" w:hAnsi="Helvetica" w:cs="Helvetica"/>
          <w:color w:val="333333"/>
          <w:sz w:val="20"/>
          <w:szCs w:val="20"/>
          <w:lang w:eastAsia="ru-RU"/>
        </w:rPr>
        <w:t>Блокам </w:t>
      </w:r>
      <w:r w:rsidRPr="00D65F36">
        <w:rPr>
          <w:rFonts w:ascii="Consolas" w:eastAsia="Times New Roman" w:hAnsi="Consolas" w:cs="Courier New"/>
          <w:color w:val="DD1144"/>
          <w:sz w:val="18"/>
          <w:szCs w:val="18"/>
          <w:bdr w:val="single" w:sz="6" w:space="2" w:color="E1E1E8" w:frame="1"/>
          <w:shd w:val="clear" w:color="auto" w:fill="F7F7F9"/>
          <w:lang w:eastAsia="ru-RU"/>
        </w:rPr>
        <w:t>header</w:t>
      </w:r>
      <w:r w:rsidRPr="00D65F36">
        <w:rPr>
          <w:rFonts w:ascii="Helvetica" w:eastAsia="Times New Roman" w:hAnsi="Helvetica" w:cs="Helvetica"/>
          <w:color w:val="333333"/>
          <w:sz w:val="20"/>
          <w:szCs w:val="20"/>
          <w:lang w:eastAsia="ru-RU"/>
        </w:rPr>
        <w:t> и </w:t>
      </w:r>
      <w:r w:rsidRPr="00D65F36">
        <w:rPr>
          <w:rFonts w:ascii="Consolas" w:eastAsia="Times New Roman" w:hAnsi="Consolas" w:cs="Courier New"/>
          <w:color w:val="DD1144"/>
          <w:sz w:val="18"/>
          <w:szCs w:val="18"/>
          <w:bdr w:val="single" w:sz="6" w:space="2" w:color="E1E1E8" w:frame="1"/>
          <w:shd w:val="clear" w:color="auto" w:fill="F7F7F9"/>
          <w:lang w:eastAsia="ru-RU"/>
        </w:rPr>
        <w:t>footer</w:t>
      </w:r>
      <w:r w:rsidRPr="00D65F36">
        <w:rPr>
          <w:rFonts w:ascii="Helvetica" w:eastAsia="Times New Roman" w:hAnsi="Helvetica" w:cs="Helvetica"/>
          <w:color w:val="333333"/>
          <w:sz w:val="20"/>
          <w:szCs w:val="20"/>
          <w:lang w:eastAsia="ru-RU"/>
        </w:rPr>
        <w:t> задайте отображение рядами таблицы</w:t>
      </w:r>
    </w:p>
    <w:p w14:paraId="1F49D7ED" w14:textId="77777777" w:rsidR="00D65F36" w:rsidRPr="00D65F36" w:rsidRDefault="00D65F36" w:rsidP="005F1EC4">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2</w:t>
      </w:r>
      <w:r w:rsidRPr="00D65F36">
        <w:rPr>
          <w:rFonts w:ascii="Helvetica" w:eastAsia="Times New Roman" w:hAnsi="Helvetica" w:cs="Helvetica"/>
          <w:color w:val="333333"/>
          <w:sz w:val="20"/>
          <w:szCs w:val="20"/>
          <w:lang w:eastAsia="ru-RU"/>
        </w:rPr>
        <w:t>и высоту </w:t>
      </w:r>
      <w:r w:rsidRPr="00D65F36">
        <w:rPr>
          <w:rFonts w:ascii="Consolas" w:eastAsia="Times New Roman" w:hAnsi="Consolas" w:cs="Courier New"/>
          <w:color w:val="DD1144"/>
          <w:sz w:val="18"/>
          <w:szCs w:val="18"/>
          <w:bdr w:val="single" w:sz="6" w:space="2" w:color="E1E1E8" w:frame="1"/>
          <w:shd w:val="clear" w:color="auto" w:fill="F7F7F9"/>
          <w:lang w:eastAsia="ru-RU"/>
        </w:rPr>
        <w:t>1px</w:t>
      </w:r>
      <w:r w:rsidRPr="00D65F36">
        <w:rPr>
          <w:rFonts w:ascii="Helvetica" w:eastAsia="Times New Roman" w:hAnsi="Helvetica" w:cs="Helvetica"/>
          <w:color w:val="333333"/>
          <w:sz w:val="20"/>
          <w:szCs w:val="20"/>
          <w:lang w:eastAsia="ru-RU"/>
        </w:rPr>
        <w:t>.</w:t>
      </w:r>
    </w:p>
    <w:p w14:paraId="4761AE9A" w14:textId="77777777" w:rsidR="00D65F36" w:rsidRPr="00D65F36" w:rsidRDefault="00D65F36" w:rsidP="00D65F36">
      <w:pPr>
        <w:pStyle w:val="2"/>
      </w:pPr>
      <w:r w:rsidRPr="00D65F36">
        <w:t>Holy Grail, часть 3 [17/18]</w:t>
      </w:r>
    </w:p>
    <w:p w14:paraId="09741507" w14:textId="77777777" w:rsidR="00D65F36" w:rsidRDefault="00D65F36" w:rsidP="00D65F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разберёмся со столбцами нашей разметки.</w:t>
      </w:r>
    </w:p>
    <w:p w14:paraId="4557612B" w14:textId="77777777" w:rsidR="00D65F36" w:rsidRDefault="00D65F36" w:rsidP="00D65F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также отобразим таблицей, вложенной в </w:t>
      </w:r>
      <w:r>
        <w:rPr>
          <w:rStyle w:val="HTML"/>
          <w:rFonts w:ascii="Consolas" w:hAnsi="Consolas"/>
          <w:color w:val="DD1144"/>
          <w:sz w:val="18"/>
          <w:szCs w:val="18"/>
          <w:bdr w:val="single" w:sz="6" w:space="2" w:color="E1E1E8" w:frame="1"/>
          <w:shd w:val="clear" w:color="auto" w:fill="F7F7F9"/>
        </w:rPr>
        <w:t>.table-layout</w:t>
      </w:r>
      <w:r>
        <w:rPr>
          <w:rFonts w:ascii="Helvetica" w:hAnsi="Helvetica" w:cs="Helvetica"/>
          <w:color w:val="333333"/>
          <w:sz w:val="20"/>
          <w:szCs w:val="20"/>
        </w:rPr>
        <w:t>. Дочерние блоки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сделаем ячейками таблицы, чтобы расположить их в ряд. И, наконец, растянем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на 100% доступной ширины и высоты, и вместе с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растянутся ячейки.</w:t>
      </w:r>
    </w:p>
    <w:p w14:paraId="44378E3B" w14:textId="77777777" w:rsidR="00D65F36" w:rsidRDefault="00D65F36" w:rsidP="00D65F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разметка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очень гибкая: можно без проблем менять ширину боковых столбцов, при этом основная колонка будет занимать всю оставшуюся ширину.</w:t>
      </w:r>
    </w:p>
    <w:p w14:paraId="017F5099" w14:textId="77777777" w:rsidR="00285282" w:rsidRPr="00285282" w:rsidRDefault="00285282" w:rsidP="005F1EC4">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1</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отображение таблицей,</w:t>
      </w:r>
    </w:p>
    <w:p w14:paraId="0C43BE8D" w14:textId="77777777" w:rsidR="00285282" w:rsidRPr="00285282" w:rsidRDefault="00285282" w:rsidP="005F1EC4">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2</w:t>
      </w:r>
      <w:r w:rsidRPr="00285282">
        <w:rPr>
          <w:rFonts w:ascii="Helvetica" w:eastAsia="Times New Roman" w:hAnsi="Helvetica" w:cs="Helvetica"/>
          <w:color w:val="333333"/>
          <w:sz w:val="20"/>
          <w:szCs w:val="20"/>
          <w:lang w:eastAsia="ru-RU"/>
        </w:rPr>
        <w:t>блокам </w:t>
      </w:r>
      <w:r w:rsidRPr="00285282">
        <w:rPr>
          <w:rFonts w:ascii="Consolas" w:eastAsia="Times New Roman" w:hAnsi="Consolas" w:cs="Courier New"/>
          <w:color w:val="DD1144"/>
          <w:sz w:val="18"/>
          <w:szCs w:val="18"/>
          <w:bdr w:val="single" w:sz="6" w:space="2" w:color="E1E1E8" w:frame="1"/>
          <w:shd w:val="clear" w:color="auto" w:fill="F7F7F9"/>
          <w:lang w:eastAsia="ru-RU"/>
        </w:rPr>
        <w:t>.content</w:t>
      </w:r>
      <w:r w:rsidRPr="00285282">
        <w:rPr>
          <w:rFonts w:ascii="Helvetica" w:eastAsia="Times New Roman" w:hAnsi="Helvetica" w:cs="Helvetica"/>
          <w:color w:val="333333"/>
          <w:sz w:val="20"/>
          <w:szCs w:val="20"/>
          <w:lang w:eastAsia="ru-RU"/>
        </w:rPr>
        <w:t> и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отображение ячейкой таблицы,</w:t>
      </w:r>
    </w:p>
    <w:p w14:paraId="1DF1D258" w14:textId="77777777" w:rsidR="00285282" w:rsidRPr="00285282" w:rsidRDefault="00285282" w:rsidP="005F1EC4">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3</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ширину и высоту в </w:t>
      </w:r>
      <w:r w:rsidRPr="00285282">
        <w:rPr>
          <w:rFonts w:ascii="Consolas" w:eastAsia="Times New Roman" w:hAnsi="Consolas" w:cs="Courier New"/>
          <w:color w:val="DD1144"/>
          <w:sz w:val="18"/>
          <w:szCs w:val="18"/>
          <w:bdr w:val="single" w:sz="6" w:space="2" w:color="E1E1E8" w:frame="1"/>
          <w:shd w:val="clear" w:color="auto" w:fill="F7F7F9"/>
          <w:lang w:eastAsia="ru-RU"/>
        </w:rPr>
        <w:t>100%</w:t>
      </w:r>
      <w:r w:rsidRPr="00285282">
        <w:rPr>
          <w:rFonts w:ascii="Helvetica" w:eastAsia="Times New Roman" w:hAnsi="Helvetica" w:cs="Helvetica"/>
          <w:color w:val="333333"/>
          <w:sz w:val="20"/>
          <w:szCs w:val="20"/>
          <w:lang w:eastAsia="ru-RU"/>
        </w:rPr>
        <w:t>,</w:t>
      </w:r>
    </w:p>
    <w:p w14:paraId="611F3E20" w14:textId="77777777" w:rsidR="00285282" w:rsidRPr="00285282" w:rsidRDefault="00285282" w:rsidP="005F1EC4">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4</w:t>
      </w:r>
      <w:r w:rsidRPr="00285282">
        <w:rPr>
          <w:rFonts w:ascii="Helvetica" w:eastAsia="Times New Roman" w:hAnsi="Helvetica" w:cs="Helvetica"/>
          <w:color w:val="333333"/>
          <w:sz w:val="20"/>
          <w:szCs w:val="20"/>
          <w:lang w:eastAsia="ru-RU"/>
        </w:rPr>
        <w:t>а затем боковым колонкам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ширину </w:t>
      </w:r>
      <w:r w:rsidRPr="00285282">
        <w:rPr>
          <w:rFonts w:ascii="Consolas" w:eastAsia="Times New Roman" w:hAnsi="Consolas" w:cs="Courier New"/>
          <w:color w:val="DD1144"/>
          <w:sz w:val="18"/>
          <w:szCs w:val="18"/>
          <w:bdr w:val="single" w:sz="6" w:space="2" w:color="E1E1E8" w:frame="1"/>
          <w:shd w:val="clear" w:color="auto" w:fill="F7F7F9"/>
          <w:lang w:eastAsia="ru-RU"/>
        </w:rPr>
        <w:t>100px</w:t>
      </w:r>
      <w:r w:rsidRPr="00285282">
        <w:rPr>
          <w:rFonts w:ascii="Helvetica" w:eastAsia="Times New Roman" w:hAnsi="Helvetica" w:cs="Helvetica"/>
          <w:color w:val="333333"/>
          <w:sz w:val="20"/>
          <w:szCs w:val="20"/>
          <w:lang w:eastAsia="ru-RU"/>
        </w:rPr>
        <w:t>.</w:t>
      </w:r>
    </w:p>
    <w:p w14:paraId="2EDD47F9" w14:textId="77777777" w:rsidR="00285282" w:rsidRPr="00285282" w:rsidRDefault="00285282" w:rsidP="00285282">
      <w:pPr>
        <w:rPr>
          <w:lang w:val="en-US"/>
        </w:rPr>
      </w:pPr>
      <w:r w:rsidRPr="00285282">
        <w:rPr>
          <w:lang w:val="en-US"/>
        </w:rPr>
        <w:t>&lt;!DOCTYPE html&gt;</w:t>
      </w:r>
    </w:p>
    <w:p w14:paraId="7A1EE7CE" w14:textId="77777777" w:rsidR="00285282" w:rsidRPr="00285282" w:rsidRDefault="00285282" w:rsidP="00285282">
      <w:pPr>
        <w:rPr>
          <w:lang w:val="en-US"/>
        </w:rPr>
      </w:pPr>
      <w:r w:rsidRPr="00285282">
        <w:rPr>
          <w:lang w:val="en-US"/>
        </w:rPr>
        <w:t>&lt;html lang="ru"&gt;</w:t>
      </w:r>
    </w:p>
    <w:p w14:paraId="0EAFCD90" w14:textId="77777777" w:rsidR="00285282" w:rsidRPr="00285282" w:rsidRDefault="00285282" w:rsidP="00285282">
      <w:pPr>
        <w:rPr>
          <w:lang w:val="en-US"/>
        </w:rPr>
      </w:pPr>
      <w:r w:rsidRPr="00285282">
        <w:rPr>
          <w:lang w:val="en-US"/>
        </w:rPr>
        <w:t xml:space="preserve">    &lt;head&gt;</w:t>
      </w:r>
    </w:p>
    <w:p w14:paraId="096DCD61" w14:textId="77777777" w:rsidR="00285282" w:rsidRPr="00285282" w:rsidRDefault="00285282" w:rsidP="00285282">
      <w:pPr>
        <w:rPr>
          <w:lang w:val="en-US"/>
        </w:rPr>
      </w:pPr>
      <w:r w:rsidRPr="00285282">
        <w:rPr>
          <w:lang w:val="en-US"/>
        </w:rPr>
        <w:t xml:space="preserve">        &lt;title&gt;Holy Grail, </w:t>
      </w:r>
      <w:r>
        <w:t>часть</w:t>
      </w:r>
      <w:r w:rsidRPr="00285282">
        <w:rPr>
          <w:lang w:val="en-US"/>
        </w:rPr>
        <w:t xml:space="preserve"> 3&lt;/title&gt;</w:t>
      </w:r>
    </w:p>
    <w:p w14:paraId="546CC154" w14:textId="77777777" w:rsidR="00285282" w:rsidRPr="00285282" w:rsidRDefault="00285282" w:rsidP="00285282">
      <w:pPr>
        <w:rPr>
          <w:lang w:val="en-US"/>
        </w:rPr>
      </w:pPr>
      <w:r w:rsidRPr="00285282">
        <w:rPr>
          <w:lang w:val="en-US"/>
        </w:rPr>
        <w:t xml:space="preserve">        &lt;meta charset="utf-8"&gt;</w:t>
      </w:r>
    </w:p>
    <w:p w14:paraId="6B418B1B" w14:textId="77777777" w:rsidR="00285282" w:rsidRPr="00285282" w:rsidRDefault="00285282" w:rsidP="00285282">
      <w:pPr>
        <w:rPr>
          <w:lang w:val="en-US"/>
        </w:rPr>
      </w:pPr>
      <w:r w:rsidRPr="00285282">
        <w:rPr>
          <w:lang w:val="en-US"/>
        </w:rPr>
        <w:t xml:space="preserve">        &lt;base href="/assets/course86/"&gt;</w:t>
      </w:r>
    </w:p>
    <w:p w14:paraId="4C82719C" w14:textId="77777777" w:rsidR="00285282" w:rsidRPr="00285282" w:rsidRDefault="00285282" w:rsidP="00285282">
      <w:pPr>
        <w:rPr>
          <w:lang w:val="en-US"/>
        </w:rPr>
      </w:pPr>
      <w:r w:rsidRPr="00285282">
        <w:rPr>
          <w:lang w:val="en-US"/>
        </w:rPr>
        <w:t xml:space="preserve">        &lt;link href="course.css" rel="stylesheet"&gt;</w:t>
      </w:r>
    </w:p>
    <w:p w14:paraId="434D4F9A" w14:textId="77777777" w:rsidR="00285282" w:rsidRPr="00285282" w:rsidRDefault="00285282" w:rsidP="00285282">
      <w:pPr>
        <w:rPr>
          <w:lang w:val="en-US"/>
        </w:rPr>
      </w:pPr>
      <w:r w:rsidRPr="00285282">
        <w:rPr>
          <w:lang w:val="en-US"/>
        </w:rPr>
        <w:t xml:space="preserve">    &lt;/head&gt;</w:t>
      </w:r>
    </w:p>
    <w:p w14:paraId="07F3B04C" w14:textId="77777777" w:rsidR="00285282" w:rsidRPr="00285282" w:rsidRDefault="00285282" w:rsidP="00285282">
      <w:pPr>
        <w:rPr>
          <w:lang w:val="en-US"/>
        </w:rPr>
      </w:pPr>
      <w:r w:rsidRPr="00285282">
        <w:rPr>
          <w:lang w:val="en-US"/>
        </w:rPr>
        <w:t xml:space="preserve">    &lt;body&gt;</w:t>
      </w:r>
    </w:p>
    <w:p w14:paraId="2ABF15EC" w14:textId="77777777" w:rsidR="00285282" w:rsidRPr="00285282" w:rsidRDefault="00285282" w:rsidP="00285282">
      <w:pPr>
        <w:rPr>
          <w:lang w:val="en-US"/>
        </w:rPr>
      </w:pPr>
      <w:r w:rsidRPr="00285282">
        <w:rPr>
          <w:lang w:val="en-US"/>
        </w:rPr>
        <w:t xml:space="preserve">        &lt;div class="table-layout"&gt;</w:t>
      </w:r>
    </w:p>
    <w:p w14:paraId="7FB8CF0E" w14:textId="77777777" w:rsidR="00285282" w:rsidRPr="00285282" w:rsidRDefault="00285282" w:rsidP="00285282">
      <w:pPr>
        <w:rPr>
          <w:lang w:val="en-US"/>
        </w:rPr>
      </w:pPr>
      <w:r w:rsidRPr="00285282">
        <w:rPr>
          <w:lang w:val="en-US"/>
        </w:rPr>
        <w:t xml:space="preserve">            &lt;header&gt;</w:t>
      </w:r>
    </w:p>
    <w:p w14:paraId="6FEC417F" w14:textId="77777777" w:rsidR="00285282" w:rsidRPr="00285282" w:rsidRDefault="00285282" w:rsidP="00285282">
      <w:pPr>
        <w:rPr>
          <w:lang w:val="en-US"/>
        </w:rPr>
      </w:pPr>
      <w:r w:rsidRPr="00285282">
        <w:rPr>
          <w:lang w:val="en-US"/>
        </w:rPr>
        <w:t xml:space="preserve">                &lt;h1&gt;</w:t>
      </w:r>
      <w:r>
        <w:t>Кексогалерея</w:t>
      </w:r>
      <w:r w:rsidRPr="00285282">
        <w:rPr>
          <w:lang w:val="en-US"/>
        </w:rPr>
        <w:t>&lt;/h1&gt;</w:t>
      </w:r>
    </w:p>
    <w:p w14:paraId="55999740" w14:textId="77777777" w:rsidR="00285282" w:rsidRPr="00285282" w:rsidRDefault="00285282" w:rsidP="00285282">
      <w:pPr>
        <w:rPr>
          <w:lang w:val="en-US"/>
        </w:rPr>
      </w:pPr>
      <w:r w:rsidRPr="00285282">
        <w:rPr>
          <w:lang w:val="en-US"/>
        </w:rPr>
        <w:t xml:space="preserve">            &lt;/header&gt;</w:t>
      </w:r>
    </w:p>
    <w:p w14:paraId="004C64AB" w14:textId="77777777" w:rsidR="00285282" w:rsidRPr="00285282" w:rsidRDefault="00285282" w:rsidP="00285282">
      <w:pPr>
        <w:rPr>
          <w:lang w:val="en-US"/>
        </w:rPr>
      </w:pPr>
      <w:r w:rsidRPr="00285282">
        <w:rPr>
          <w:lang w:val="en-US"/>
        </w:rPr>
        <w:t xml:space="preserve">            &lt;main&gt;</w:t>
      </w:r>
    </w:p>
    <w:p w14:paraId="0DBEB59D" w14:textId="77777777" w:rsidR="00285282" w:rsidRPr="00285282" w:rsidRDefault="00285282" w:rsidP="00285282">
      <w:pPr>
        <w:rPr>
          <w:lang w:val="en-US"/>
        </w:rPr>
      </w:pPr>
      <w:r w:rsidRPr="00285282">
        <w:rPr>
          <w:lang w:val="en-US"/>
        </w:rPr>
        <w:t xml:space="preserve">                &lt;div class="side"&gt;</w:t>
      </w:r>
    </w:p>
    <w:p w14:paraId="6849F212" w14:textId="77777777" w:rsidR="00285282" w:rsidRPr="00285282" w:rsidRDefault="00285282" w:rsidP="00285282">
      <w:pPr>
        <w:rPr>
          <w:lang w:val="en-US"/>
        </w:rPr>
      </w:pPr>
      <w:r w:rsidRPr="00285282">
        <w:rPr>
          <w:lang w:val="en-US"/>
        </w:rPr>
        <w:t xml:space="preserve">                    &lt;p&gt;</w:t>
      </w:r>
      <w:r>
        <w:t>Левая</w:t>
      </w:r>
      <w:r w:rsidRPr="00285282">
        <w:rPr>
          <w:lang w:val="en-US"/>
        </w:rPr>
        <w:t xml:space="preserve"> </w:t>
      </w:r>
      <w:r>
        <w:t>колонка</w:t>
      </w:r>
      <w:r w:rsidRPr="00285282">
        <w:rPr>
          <w:lang w:val="en-US"/>
        </w:rPr>
        <w:t>&lt;/p&gt;</w:t>
      </w:r>
    </w:p>
    <w:p w14:paraId="77D880EC" w14:textId="77777777" w:rsidR="00285282" w:rsidRPr="00285282" w:rsidRDefault="00285282" w:rsidP="00285282">
      <w:pPr>
        <w:rPr>
          <w:lang w:val="en-US"/>
        </w:rPr>
      </w:pPr>
      <w:r w:rsidRPr="00285282">
        <w:rPr>
          <w:lang w:val="en-US"/>
        </w:rPr>
        <w:t xml:space="preserve">                &lt;/div&gt;</w:t>
      </w:r>
    </w:p>
    <w:p w14:paraId="47D6CEBA" w14:textId="77777777" w:rsidR="00285282" w:rsidRPr="00285282" w:rsidRDefault="00285282" w:rsidP="00285282">
      <w:pPr>
        <w:rPr>
          <w:lang w:val="en-US"/>
        </w:rPr>
      </w:pPr>
      <w:r w:rsidRPr="00285282">
        <w:rPr>
          <w:lang w:val="en-US"/>
        </w:rPr>
        <w:t xml:space="preserve">                &lt;div class="content"&gt;</w:t>
      </w:r>
    </w:p>
    <w:p w14:paraId="16C58C1E" w14:textId="77777777" w:rsidR="00285282" w:rsidRPr="00285282" w:rsidRDefault="00285282" w:rsidP="00285282">
      <w:pPr>
        <w:rPr>
          <w:lang w:val="en-US"/>
        </w:rPr>
      </w:pPr>
      <w:r w:rsidRPr="00285282">
        <w:rPr>
          <w:lang w:val="en-US"/>
        </w:rPr>
        <w:t xml:space="preserve">                    &lt;p&gt;</w:t>
      </w:r>
      <w:r>
        <w:t>Основная</w:t>
      </w:r>
      <w:r w:rsidRPr="00285282">
        <w:rPr>
          <w:lang w:val="en-US"/>
        </w:rPr>
        <w:t xml:space="preserve"> </w:t>
      </w:r>
      <w:r>
        <w:t>колонка</w:t>
      </w:r>
      <w:r w:rsidRPr="00285282">
        <w:rPr>
          <w:lang w:val="en-US"/>
        </w:rPr>
        <w:t>&lt;/p&gt;</w:t>
      </w:r>
    </w:p>
    <w:p w14:paraId="339D0682" w14:textId="77777777" w:rsidR="00285282" w:rsidRPr="00285282" w:rsidRDefault="00285282" w:rsidP="00285282">
      <w:pPr>
        <w:rPr>
          <w:lang w:val="en-US"/>
        </w:rPr>
      </w:pPr>
      <w:r w:rsidRPr="00285282">
        <w:rPr>
          <w:lang w:val="en-US"/>
        </w:rPr>
        <w:t xml:space="preserve">                &lt;/div&gt;</w:t>
      </w:r>
    </w:p>
    <w:p w14:paraId="2A0F7821" w14:textId="77777777" w:rsidR="00285282" w:rsidRPr="00285282" w:rsidRDefault="00285282" w:rsidP="00285282">
      <w:pPr>
        <w:rPr>
          <w:lang w:val="en-US"/>
        </w:rPr>
      </w:pPr>
      <w:r w:rsidRPr="00285282">
        <w:rPr>
          <w:lang w:val="en-US"/>
        </w:rPr>
        <w:t xml:space="preserve">                &lt;div class="side"&gt;</w:t>
      </w:r>
    </w:p>
    <w:p w14:paraId="2E8047BB" w14:textId="77777777" w:rsidR="00285282" w:rsidRDefault="00285282" w:rsidP="00285282">
      <w:r w:rsidRPr="00285282">
        <w:rPr>
          <w:lang w:val="en-US"/>
        </w:rPr>
        <w:t xml:space="preserve">                    </w:t>
      </w:r>
      <w:r>
        <w:t>&lt;p&gt;Правая колонка&lt;/p&gt;</w:t>
      </w:r>
    </w:p>
    <w:p w14:paraId="0A4C9E30" w14:textId="77777777" w:rsidR="00285282" w:rsidRDefault="00285282" w:rsidP="00285282">
      <w:r>
        <w:t xml:space="preserve">                &lt;/div&gt;</w:t>
      </w:r>
    </w:p>
    <w:p w14:paraId="385D5554" w14:textId="77777777" w:rsidR="00285282" w:rsidRPr="00285282" w:rsidRDefault="00285282" w:rsidP="00285282">
      <w:pPr>
        <w:rPr>
          <w:lang w:val="en-US"/>
        </w:rPr>
      </w:pPr>
      <w:r>
        <w:lastRenderedPageBreak/>
        <w:t xml:space="preserve">            </w:t>
      </w:r>
      <w:r w:rsidRPr="00285282">
        <w:rPr>
          <w:lang w:val="en-US"/>
        </w:rPr>
        <w:t>&lt;/main&gt;</w:t>
      </w:r>
    </w:p>
    <w:p w14:paraId="6F9F52B3" w14:textId="77777777" w:rsidR="00285282" w:rsidRPr="00285282" w:rsidRDefault="00285282" w:rsidP="00285282">
      <w:pPr>
        <w:rPr>
          <w:lang w:val="en-US"/>
        </w:rPr>
      </w:pPr>
      <w:r w:rsidRPr="00285282">
        <w:rPr>
          <w:lang w:val="en-US"/>
        </w:rPr>
        <w:t xml:space="preserve">            &lt;footer class="sticky-footer"&gt;</w:t>
      </w:r>
    </w:p>
    <w:p w14:paraId="4E349F67" w14:textId="77777777" w:rsidR="00285282" w:rsidRPr="00285282" w:rsidRDefault="00285282" w:rsidP="00285282">
      <w:pPr>
        <w:rPr>
          <w:lang w:val="en-US"/>
        </w:rPr>
      </w:pPr>
      <w:r w:rsidRPr="00285282">
        <w:rPr>
          <w:lang w:val="en-US"/>
        </w:rPr>
        <w:t xml:space="preserve">                &lt;img class="footer-logo" src="/assets/course74/keks.jpg" alt=""&gt;</w:t>
      </w:r>
    </w:p>
    <w:p w14:paraId="53D40E5B" w14:textId="77777777" w:rsidR="00285282" w:rsidRPr="00285282" w:rsidRDefault="00285282" w:rsidP="00285282">
      <w:pPr>
        <w:rPr>
          <w:lang w:val="en-US"/>
        </w:rPr>
      </w:pPr>
      <w:r w:rsidRPr="00285282">
        <w:rPr>
          <w:lang w:val="en-US"/>
        </w:rPr>
        <w:t xml:space="preserve">                &lt;p class="copyright"&gt;2015 Cat Energy&lt;/p&gt;</w:t>
      </w:r>
    </w:p>
    <w:p w14:paraId="09378E08" w14:textId="77777777" w:rsidR="00285282" w:rsidRPr="00285282" w:rsidRDefault="00285282" w:rsidP="00285282">
      <w:pPr>
        <w:rPr>
          <w:lang w:val="en-US"/>
        </w:rPr>
      </w:pPr>
      <w:r w:rsidRPr="00285282">
        <w:rPr>
          <w:lang w:val="en-US"/>
        </w:rPr>
        <w:t xml:space="preserve">                &lt;p class="author"&gt;Keks, keks@htmlacademy.ru&lt;/p&gt;</w:t>
      </w:r>
    </w:p>
    <w:p w14:paraId="33507BA2" w14:textId="77777777" w:rsidR="00285282" w:rsidRPr="00FE7952" w:rsidRDefault="00285282" w:rsidP="00285282">
      <w:pPr>
        <w:rPr>
          <w:lang w:val="en-US"/>
        </w:rPr>
      </w:pPr>
      <w:r w:rsidRPr="00285282">
        <w:rPr>
          <w:lang w:val="en-US"/>
        </w:rPr>
        <w:t xml:space="preserve">            </w:t>
      </w:r>
      <w:r w:rsidRPr="00FE7952">
        <w:rPr>
          <w:lang w:val="en-US"/>
        </w:rPr>
        <w:t>&lt;/footer&gt;</w:t>
      </w:r>
    </w:p>
    <w:p w14:paraId="31A3CE91" w14:textId="77777777" w:rsidR="00285282" w:rsidRPr="00FE7952" w:rsidRDefault="00285282" w:rsidP="00285282">
      <w:pPr>
        <w:rPr>
          <w:lang w:val="en-US"/>
        </w:rPr>
      </w:pPr>
      <w:r w:rsidRPr="00FE7952">
        <w:rPr>
          <w:lang w:val="en-US"/>
        </w:rPr>
        <w:t xml:space="preserve">        &lt;/div&gt;</w:t>
      </w:r>
    </w:p>
    <w:p w14:paraId="74386CE9" w14:textId="77777777" w:rsidR="00285282" w:rsidRPr="00FE7952" w:rsidRDefault="00285282" w:rsidP="00285282">
      <w:pPr>
        <w:rPr>
          <w:lang w:val="en-US"/>
        </w:rPr>
      </w:pPr>
      <w:r w:rsidRPr="00FE7952">
        <w:rPr>
          <w:lang w:val="en-US"/>
        </w:rPr>
        <w:t xml:space="preserve">    &lt;/body&gt;</w:t>
      </w:r>
    </w:p>
    <w:p w14:paraId="4319F9B4" w14:textId="120CDF2B" w:rsidR="00214A10" w:rsidRPr="00FE7952" w:rsidRDefault="00285282" w:rsidP="00285282">
      <w:pPr>
        <w:rPr>
          <w:lang w:val="en-US"/>
        </w:rPr>
      </w:pPr>
      <w:r w:rsidRPr="00FE7952">
        <w:rPr>
          <w:lang w:val="en-US"/>
        </w:rPr>
        <w:t>&lt;/html&gt;</w:t>
      </w:r>
    </w:p>
    <w:p w14:paraId="12DA3669" w14:textId="5866200D" w:rsidR="00285282" w:rsidRPr="00FE7952" w:rsidRDefault="00285282" w:rsidP="00285282">
      <w:pPr>
        <w:rPr>
          <w:lang w:val="en-US"/>
        </w:rPr>
      </w:pPr>
    </w:p>
    <w:p w14:paraId="2396DB6B" w14:textId="77777777" w:rsidR="00285282" w:rsidRPr="00285282" w:rsidRDefault="00285282" w:rsidP="00285282">
      <w:pPr>
        <w:rPr>
          <w:lang w:val="en-US"/>
        </w:rPr>
      </w:pPr>
      <w:r w:rsidRPr="00285282">
        <w:rPr>
          <w:lang w:val="en-US"/>
        </w:rPr>
        <w:t>html,</w:t>
      </w:r>
    </w:p>
    <w:p w14:paraId="6D6C4B7F" w14:textId="77777777" w:rsidR="00285282" w:rsidRPr="00285282" w:rsidRDefault="00285282" w:rsidP="00285282">
      <w:pPr>
        <w:rPr>
          <w:lang w:val="en-US"/>
        </w:rPr>
      </w:pPr>
      <w:r w:rsidRPr="00285282">
        <w:rPr>
          <w:lang w:val="en-US"/>
        </w:rPr>
        <w:t>body {</w:t>
      </w:r>
    </w:p>
    <w:p w14:paraId="6E9926BE" w14:textId="77777777" w:rsidR="00285282" w:rsidRPr="00285282" w:rsidRDefault="00285282" w:rsidP="00285282">
      <w:pPr>
        <w:rPr>
          <w:lang w:val="en-US"/>
        </w:rPr>
      </w:pPr>
      <w:r w:rsidRPr="00285282">
        <w:rPr>
          <w:lang w:val="en-US"/>
        </w:rPr>
        <w:t xml:space="preserve">    height: 100%;</w:t>
      </w:r>
    </w:p>
    <w:p w14:paraId="04703E8A" w14:textId="77777777" w:rsidR="00285282" w:rsidRPr="00285282" w:rsidRDefault="00285282" w:rsidP="00285282">
      <w:pPr>
        <w:rPr>
          <w:lang w:val="en-US"/>
        </w:rPr>
      </w:pPr>
      <w:r w:rsidRPr="00285282">
        <w:rPr>
          <w:lang w:val="en-US"/>
        </w:rPr>
        <w:t>}</w:t>
      </w:r>
    </w:p>
    <w:p w14:paraId="611BDCD1" w14:textId="77777777" w:rsidR="00285282" w:rsidRPr="00285282" w:rsidRDefault="00285282" w:rsidP="00285282">
      <w:pPr>
        <w:rPr>
          <w:lang w:val="en-US"/>
        </w:rPr>
      </w:pPr>
    </w:p>
    <w:p w14:paraId="04F32FF8" w14:textId="77777777" w:rsidR="00285282" w:rsidRPr="00285282" w:rsidRDefault="00285282" w:rsidP="00285282">
      <w:pPr>
        <w:rPr>
          <w:lang w:val="en-US"/>
        </w:rPr>
      </w:pPr>
      <w:r w:rsidRPr="00285282">
        <w:rPr>
          <w:lang w:val="en-US"/>
        </w:rPr>
        <w:t>.table-layout {</w:t>
      </w:r>
    </w:p>
    <w:p w14:paraId="0084021B" w14:textId="77777777" w:rsidR="00285282" w:rsidRPr="00285282" w:rsidRDefault="00285282" w:rsidP="00285282">
      <w:pPr>
        <w:rPr>
          <w:lang w:val="en-US"/>
        </w:rPr>
      </w:pPr>
      <w:r w:rsidRPr="00285282">
        <w:rPr>
          <w:lang w:val="en-US"/>
        </w:rPr>
        <w:t xml:space="preserve">    display: table;</w:t>
      </w:r>
    </w:p>
    <w:p w14:paraId="63518472" w14:textId="77777777" w:rsidR="00285282" w:rsidRPr="00285282" w:rsidRDefault="00285282" w:rsidP="00285282">
      <w:pPr>
        <w:rPr>
          <w:lang w:val="en-US"/>
        </w:rPr>
      </w:pPr>
      <w:r w:rsidRPr="00285282">
        <w:rPr>
          <w:lang w:val="en-US"/>
        </w:rPr>
        <w:t xml:space="preserve">    width: 100%;</w:t>
      </w:r>
    </w:p>
    <w:p w14:paraId="495303EC" w14:textId="77777777" w:rsidR="00285282" w:rsidRPr="00285282" w:rsidRDefault="00285282" w:rsidP="00285282">
      <w:pPr>
        <w:rPr>
          <w:lang w:val="en-US"/>
        </w:rPr>
      </w:pPr>
      <w:r w:rsidRPr="00285282">
        <w:rPr>
          <w:lang w:val="en-US"/>
        </w:rPr>
        <w:t xml:space="preserve">    height: 100%;</w:t>
      </w:r>
    </w:p>
    <w:p w14:paraId="10CA595E" w14:textId="77777777" w:rsidR="00285282" w:rsidRPr="00285282" w:rsidRDefault="00285282" w:rsidP="00285282">
      <w:pPr>
        <w:rPr>
          <w:lang w:val="en-US"/>
        </w:rPr>
      </w:pPr>
      <w:r w:rsidRPr="00285282">
        <w:rPr>
          <w:lang w:val="en-US"/>
        </w:rPr>
        <w:t>}</w:t>
      </w:r>
    </w:p>
    <w:p w14:paraId="3DD31C74" w14:textId="77777777" w:rsidR="00285282" w:rsidRPr="00285282" w:rsidRDefault="00285282" w:rsidP="00285282">
      <w:pPr>
        <w:rPr>
          <w:lang w:val="en-US"/>
        </w:rPr>
      </w:pPr>
    </w:p>
    <w:p w14:paraId="66F7558C" w14:textId="77777777" w:rsidR="00285282" w:rsidRPr="00285282" w:rsidRDefault="00285282" w:rsidP="00285282">
      <w:pPr>
        <w:rPr>
          <w:lang w:val="en-US"/>
        </w:rPr>
      </w:pPr>
      <w:r w:rsidRPr="00285282">
        <w:rPr>
          <w:lang w:val="en-US"/>
        </w:rPr>
        <w:t xml:space="preserve">header, </w:t>
      </w:r>
    </w:p>
    <w:p w14:paraId="3999B9AC" w14:textId="77777777" w:rsidR="00285282" w:rsidRPr="00285282" w:rsidRDefault="00285282" w:rsidP="00285282">
      <w:pPr>
        <w:rPr>
          <w:lang w:val="en-US"/>
        </w:rPr>
      </w:pPr>
      <w:r w:rsidRPr="00285282">
        <w:rPr>
          <w:lang w:val="en-US"/>
        </w:rPr>
        <w:t>footer {</w:t>
      </w:r>
    </w:p>
    <w:p w14:paraId="5974BED8" w14:textId="77777777" w:rsidR="00285282" w:rsidRPr="00285282" w:rsidRDefault="00285282" w:rsidP="00285282">
      <w:pPr>
        <w:rPr>
          <w:lang w:val="en-US"/>
        </w:rPr>
      </w:pPr>
      <w:r w:rsidRPr="00285282">
        <w:rPr>
          <w:lang w:val="en-US"/>
        </w:rPr>
        <w:t xml:space="preserve">    display: table-row;</w:t>
      </w:r>
    </w:p>
    <w:p w14:paraId="6ECA499F" w14:textId="77777777" w:rsidR="00285282" w:rsidRPr="00285282" w:rsidRDefault="00285282" w:rsidP="00285282">
      <w:pPr>
        <w:rPr>
          <w:lang w:val="en-US"/>
        </w:rPr>
      </w:pPr>
      <w:r w:rsidRPr="00285282">
        <w:rPr>
          <w:lang w:val="en-US"/>
        </w:rPr>
        <w:t xml:space="preserve">    height: 1px;</w:t>
      </w:r>
    </w:p>
    <w:p w14:paraId="61773AD7" w14:textId="77777777" w:rsidR="00285282" w:rsidRPr="00285282" w:rsidRDefault="00285282" w:rsidP="00285282">
      <w:pPr>
        <w:rPr>
          <w:lang w:val="en-US"/>
        </w:rPr>
      </w:pPr>
      <w:r w:rsidRPr="00285282">
        <w:rPr>
          <w:lang w:val="en-US"/>
        </w:rPr>
        <w:t>}</w:t>
      </w:r>
    </w:p>
    <w:p w14:paraId="36194178" w14:textId="77777777" w:rsidR="00285282" w:rsidRPr="00285282" w:rsidRDefault="00285282" w:rsidP="00285282">
      <w:pPr>
        <w:rPr>
          <w:lang w:val="en-US"/>
        </w:rPr>
      </w:pPr>
    </w:p>
    <w:p w14:paraId="01F159A3" w14:textId="77777777" w:rsidR="00285282" w:rsidRPr="00285282" w:rsidRDefault="00285282" w:rsidP="00285282">
      <w:pPr>
        <w:rPr>
          <w:lang w:val="en-US"/>
        </w:rPr>
      </w:pPr>
      <w:r w:rsidRPr="00285282">
        <w:rPr>
          <w:lang w:val="en-US"/>
        </w:rPr>
        <w:t>main {</w:t>
      </w:r>
    </w:p>
    <w:p w14:paraId="230868CE" w14:textId="77777777" w:rsidR="00285282" w:rsidRPr="00285282" w:rsidRDefault="00285282" w:rsidP="00285282">
      <w:pPr>
        <w:rPr>
          <w:lang w:val="en-US"/>
        </w:rPr>
      </w:pPr>
      <w:r w:rsidRPr="00285282">
        <w:rPr>
          <w:lang w:val="en-US"/>
        </w:rPr>
        <w:t xml:space="preserve">    border-spacing: 10px;</w:t>
      </w:r>
    </w:p>
    <w:p w14:paraId="14A96F39" w14:textId="77777777" w:rsidR="00285282" w:rsidRPr="00285282" w:rsidRDefault="00285282" w:rsidP="00285282">
      <w:pPr>
        <w:rPr>
          <w:lang w:val="en-US"/>
        </w:rPr>
      </w:pPr>
      <w:r w:rsidRPr="00285282">
        <w:rPr>
          <w:lang w:val="en-US"/>
        </w:rPr>
        <w:t xml:space="preserve">    display:table;</w:t>
      </w:r>
    </w:p>
    <w:p w14:paraId="431C93A8" w14:textId="77777777" w:rsidR="00285282" w:rsidRPr="00285282" w:rsidRDefault="00285282" w:rsidP="00285282">
      <w:pPr>
        <w:rPr>
          <w:lang w:val="en-US"/>
        </w:rPr>
      </w:pPr>
      <w:r w:rsidRPr="00285282">
        <w:rPr>
          <w:lang w:val="en-US"/>
        </w:rPr>
        <w:t xml:space="preserve">    width:100%;</w:t>
      </w:r>
    </w:p>
    <w:p w14:paraId="3A59657B" w14:textId="77777777" w:rsidR="00285282" w:rsidRPr="00285282" w:rsidRDefault="00285282" w:rsidP="00285282">
      <w:pPr>
        <w:rPr>
          <w:lang w:val="en-US"/>
        </w:rPr>
      </w:pPr>
      <w:r w:rsidRPr="00285282">
        <w:rPr>
          <w:lang w:val="en-US"/>
        </w:rPr>
        <w:t xml:space="preserve">    height:100%;</w:t>
      </w:r>
    </w:p>
    <w:p w14:paraId="1296E42C" w14:textId="77777777" w:rsidR="00285282" w:rsidRPr="00285282" w:rsidRDefault="00285282" w:rsidP="00285282">
      <w:pPr>
        <w:rPr>
          <w:lang w:val="en-US"/>
        </w:rPr>
      </w:pPr>
      <w:r w:rsidRPr="00285282">
        <w:rPr>
          <w:lang w:val="en-US"/>
        </w:rPr>
        <w:t>}</w:t>
      </w:r>
    </w:p>
    <w:p w14:paraId="41BC2036" w14:textId="77777777" w:rsidR="00285282" w:rsidRPr="00285282" w:rsidRDefault="00285282" w:rsidP="00285282">
      <w:pPr>
        <w:rPr>
          <w:lang w:val="en-US"/>
        </w:rPr>
      </w:pPr>
    </w:p>
    <w:p w14:paraId="692C823E" w14:textId="77777777" w:rsidR="00285282" w:rsidRPr="00285282" w:rsidRDefault="00285282" w:rsidP="00285282">
      <w:pPr>
        <w:rPr>
          <w:lang w:val="en-US"/>
        </w:rPr>
      </w:pPr>
      <w:r w:rsidRPr="00285282">
        <w:rPr>
          <w:lang w:val="en-US"/>
        </w:rPr>
        <w:t>.content,</w:t>
      </w:r>
    </w:p>
    <w:p w14:paraId="6B8D816D" w14:textId="77777777" w:rsidR="00285282" w:rsidRPr="00285282" w:rsidRDefault="00285282" w:rsidP="00285282">
      <w:pPr>
        <w:rPr>
          <w:lang w:val="en-US"/>
        </w:rPr>
      </w:pPr>
      <w:r w:rsidRPr="00285282">
        <w:rPr>
          <w:lang w:val="en-US"/>
        </w:rPr>
        <w:t>.side {</w:t>
      </w:r>
    </w:p>
    <w:p w14:paraId="2EAB2AEF" w14:textId="77777777" w:rsidR="00285282" w:rsidRPr="00285282" w:rsidRDefault="00285282" w:rsidP="00285282">
      <w:pPr>
        <w:rPr>
          <w:lang w:val="en-US"/>
        </w:rPr>
      </w:pPr>
      <w:r w:rsidRPr="00285282">
        <w:rPr>
          <w:lang w:val="en-US"/>
        </w:rPr>
        <w:t xml:space="preserve">    display:table-cell;</w:t>
      </w:r>
    </w:p>
    <w:p w14:paraId="779AE1DF" w14:textId="77777777" w:rsidR="00285282" w:rsidRPr="00FE7952" w:rsidRDefault="00285282" w:rsidP="00285282">
      <w:pPr>
        <w:rPr>
          <w:lang w:val="en-US"/>
        </w:rPr>
      </w:pPr>
      <w:r w:rsidRPr="00FE7952">
        <w:rPr>
          <w:lang w:val="en-US"/>
        </w:rPr>
        <w:t>}</w:t>
      </w:r>
    </w:p>
    <w:p w14:paraId="0BD81A0E" w14:textId="77777777" w:rsidR="00285282" w:rsidRPr="00FE7952" w:rsidRDefault="00285282" w:rsidP="00285282">
      <w:pPr>
        <w:rPr>
          <w:lang w:val="en-US"/>
        </w:rPr>
      </w:pPr>
    </w:p>
    <w:p w14:paraId="7C6C503E" w14:textId="77777777" w:rsidR="00285282" w:rsidRPr="00FE7952" w:rsidRDefault="00285282" w:rsidP="00285282">
      <w:pPr>
        <w:rPr>
          <w:lang w:val="en-US"/>
        </w:rPr>
      </w:pPr>
      <w:r w:rsidRPr="00FE7952">
        <w:rPr>
          <w:lang w:val="en-US"/>
        </w:rPr>
        <w:t>.side {</w:t>
      </w:r>
    </w:p>
    <w:p w14:paraId="624F4D76" w14:textId="77777777" w:rsidR="00285282" w:rsidRDefault="00285282" w:rsidP="00285282">
      <w:r w:rsidRPr="00FE7952">
        <w:rPr>
          <w:lang w:val="en-US"/>
        </w:rPr>
        <w:t xml:space="preserve">    </w:t>
      </w:r>
      <w:r>
        <w:t>width:100px;</w:t>
      </w:r>
    </w:p>
    <w:p w14:paraId="60E87E9E" w14:textId="4EBB9B35" w:rsidR="00285282" w:rsidRDefault="00285282" w:rsidP="00285282">
      <w:r>
        <w:t>}</w:t>
      </w:r>
    </w:p>
    <w:p w14:paraId="0E3E18AC" w14:textId="7F453ED8" w:rsidR="00826C35" w:rsidRDefault="00826C35" w:rsidP="00285282"/>
    <w:p w14:paraId="055CE52D" w14:textId="77777777" w:rsidR="00826C35" w:rsidRDefault="00826C35" w:rsidP="00FE7952">
      <w:pPr>
        <w:pStyle w:val="1"/>
      </w:pPr>
      <w:r>
        <w:t>Кекстаграм: Начало. CSS-фильтры</w:t>
      </w:r>
    </w:p>
    <w:p w14:paraId="4F3EBAF4" w14:textId="77777777" w:rsidR="00FE7952" w:rsidRDefault="00FE7952" w:rsidP="00FE7952">
      <w:pPr>
        <w:pStyle w:val="2"/>
      </w:pPr>
      <w:r>
        <w:t>Яркость и контрастность, brightness и contrast </w:t>
      </w:r>
      <w:r>
        <w:rPr>
          <w:bCs/>
          <w:color w:val="999999"/>
          <w:sz w:val="37"/>
          <w:szCs w:val="37"/>
        </w:rPr>
        <w:t>[1/14]</w:t>
      </w:r>
    </w:p>
    <w:p w14:paraId="34971069"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CSS-фильтры позволяют применить визуальные эффекты к элементам страницы. Фильтры обычно применяют к изображениям, фонам или рамкам, а иногда и к другим элементам.</w:t>
      </w:r>
    </w:p>
    <w:p w14:paraId="225D69F5"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применяются к элементу до того, как он будет отображён, поэтому количество фильтров влияет на скорость загрузки страницы.</w:t>
      </w:r>
    </w:p>
    <w:p w14:paraId="74B69F5D"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задаются с помощью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Начнём знакомство с ними.</w:t>
      </w:r>
    </w:p>
    <w:p w14:paraId="1D0C97F1"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Яркость — </w:t>
      </w:r>
      <w:r>
        <w:rPr>
          <w:rStyle w:val="HTML"/>
          <w:rFonts w:ascii="Consolas" w:hAnsi="Consolas"/>
          <w:color w:val="DD1144"/>
          <w:sz w:val="18"/>
          <w:szCs w:val="18"/>
          <w:bdr w:val="single" w:sz="6" w:space="2" w:color="E1E1E8" w:frame="1"/>
          <w:shd w:val="clear" w:color="auto" w:fill="F7F7F9"/>
        </w:rPr>
        <w:t>brightness</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или проценты. Со значением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w:t>
      </w:r>
    </w:p>
    <w:p w14:paraId="072DB46C"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7F6F4BBA"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brightness(2); /* увеличивает яркость вдвое */</w:t>
      </w:r>
    </w:p>
    <w:p w14:paraId="6BB91D1F"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brightness(10%); /* снижает яркость до 10% */</w:t>
      </w:r>
    </w:p>
    <w:p w14:paraId="379F2686"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brightness(150%); /* увеличивает яркость на 50% */</w:t>
      </w:r>
    </w:p>
    <w:p w14:paraId="6F95AAAF"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BC1EAC4"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Контрастность — </w:t>
      </w:r>
      <w:r>
        <w:rPr>
          <w:rStyle w:val="HTML"/>
          <w:rFonts w:ascii="Consolas" w:hAnsi="Consolas"/>
          <w:color w:val="DD1144"/>
          <w:sz w:val="18"/>
          <w:szCs w:val="18"/>
          <w:bdr w:val="single" w:sz="6" w:space="2" w:color="E1E1E8" w:frame="1"/>
          <w:shd w:val="clear" w:color="auto" w:fill="F7F7F9"/>
        </w:rPr>
        <w:t>contrast</w:t>
      </w:r>
      <w:r>
        <w:rPr>
          <w:rFonts w:ascii="Helvetica" w:hAnsi="Helvetica" w:cs="Helvetica"/>
          <w:color w:val="333333"/>
          <w:sz w:val="20"/>
          <w:szCs w:val="20"/>
        </w:rPr>
        <w:t>. Как и у фильтра яркости в качестве значения можно использовать числа или проценты.</w:t>
      </w:r>
    </w:p>
    <w:p w14:paraId="39585053"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.effect {</w:t>
      </w:r>
    </w:p>
    <w:p w14:paraId="0C0E41F1"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contrast(0.5); /* снижает контрастность наполовину */</w:t>
      </w:r>
    </w:p>
    <w:p w14:paraId="1A048076"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contrast(50%); /* тоже снижает контрастность до 50% */</w:t>
      </w:r>
    </w:p>
    <w:p w14:paraId="39C0F467"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A6CDC79" w14:textId="77777777" w:rsidR="00FE7952" w:rsidRDefault="00FE7952" w:rsidP="00FE7952">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не все </w:t>
      </w:r>
      <w:hyperlink r:id="rId293" w:tgtFrame="_blank" w:history="1">
        <w:r>
          <w:rPr>
            <w:rStyle w:val="a6"/>
            <w:rFonts w:ascii="Helvetica" w:hAnsi="Helvetica" w:cs="Helvetica"/>
            <w:color w:val="0088CC"/>
            <w:sz w:val="20"/>
            <w:szCs w:val="20"/>
          </w:rPr>
          <w:t>браузеры поддерживают</w:t>
        </w:r>
      </w:hyperlink>
      <w:r>
        <w:rPr>
          <w:rFonts w:ascii="Helvetica" w:hAnsi="Helvetica" w:cs="Helvetica"/>
          <w:color w:val="C09853"/>
          <w:sz w:val="20"/>
          <w:szCs w:val="20"/>
        </w:rPr>
        <w:t> CSS-фильтры. Для корректной работы фильтров в Chrome и Safari необходимо указывать префикс </w:t>
      </w:r>
      <w:r>
        <w:rPr>
          <w:rStyle w:val="HTML"/>
          <w:rFonts w:ascii="Consolas" w:hAnsi="Consolas"/>
          <w:color w:val="DD1144"/>
          <w:sz w:val="18"/>
          <w:szCs w:val="18"/>
          <w:bdr w:val="single" w:sz="6" w:space="2" w:color="E1E1E8" w:frame="1"/>
          <w:shd w:val="clear" w:color="auto" w:fill="F7F7F9"/>
        </w:rPr>
        <w:t>-webkit-</w:t>
      </w:r>
      <w:r>
        <w:rPr>
          <w:rFonts w:ascii="Helvetica" w:hAnsi="Helvetica" w:cs="Helvetica"/>
          <w:color w:val="C09853"/>
          <w:sz w:val="20"/>
          <w:szCs w:val="20"/>
        </w:rPr>
        <w:t>. Но в этом курсе мы позаботились о префиксах — они подставляются в мини-браузере автоматически.</w:t>
      </w:r>
    </w:p>
    <w:p w14:paraId="3F7EDE7D" w14:textId="77777777" w:rsidR="00FE7952" w:rsidRDefault="00FE7952" w:rsidP="00FE7952">
      <w:pPr>
        <w:pStyle w:val="2"/>
      </w:pPr>
      <w:r>
        <w:t>Бесцветность и сепия, grayscale и sepia </w:t>
      </w:r>
      <w:r>
        <w:rPr>
          <w:bCs/>
          <w:color w:val="999999"/>
          <w:sz w:val="37"/>
          <w:szCs w:val="37"/>
        </w:rPr>
        <w:t>[2/14]</w:t>
      </w:r>
    </w:p>
    <w:p w14:paraId="012A3B07"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Следующие два фильтра исторически относятся к фотографии: изначально фотографии были чёрно-белые или коричневатого оттенка краски сепии.</w:t>
      </w:r>
    </w:p>
    <w:p w14:paraId="4C27384F"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фильтров бесцветности и сепии фотографиям можно придать эффект «старины».</w:t>
      </w:r>
    </w:p>
    <w:p w14:paraId="17A81475"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Бесцветность —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При значениях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элемент отображается без изменений.</w:t>
      </w:r>
    </w:p>
    <w:p w14:paraId="26257EB5"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77AB40F"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grayscale(1); /* полное обесцвечивание */</w:t>
      </w:r>
    </w:p>
    <w:p w14:paraId="095A4FCF"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grayscale(50%); /* обесцвечивание наполовину */</w:t>
      </w:r>
    </w:p>
    <w:p w14:paraId="68B4800E"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A17A57"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Сепия — </w:t>
      </w:r>
      <w:r>
        <w:rPr>
          <w:rStyle w:val="HTML"/>
          <w:rFonts w:ascii="Consolas" w:hAnsi="Consolas"/>
          <w:color w:val="DD1144"/>
          <w:sz w:val="18"/>
          <w:szCs w:val="18"/>
          <w:bdr w:val="single" w:sz="6" w:space="2" w:color="E1E1E8" w:frame="1"/>
          <w:shd w:val="clear" w:color="auto" w:fill="F7F7F9"/>
        </w:rPr>
        <w:t>sepia</w:t>
      </w:r>
      <w:r>
        <w:rPr>
          <w:rFonts w:ascii="Helvetica" w:hAnsi="Helvetica" w:cs="Helvetica"/>
          <w:color w:val="333333"/>
          <w:sz w:val="20"/>
          <w:szCs w:val="20"/>
        </w:rPr>
        <w:t>. Допустимые значения такие же, как у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20DF52F8"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27EB535"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sepia(1); /* полный эффект сепии */</w:t>
      </w:r>
    </w:p>
    <w:p w14:paraId="41FA862C"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sepia(25%); /* эффект сепии применяется на 25% */</w:t>
      </w:r>
    </w:p>
    <w:p w14:paraId="42FA309C"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D30D088" w14:textId="77777777" w:rsidR="008A3C50" w:rsidRDefault="008A3C50" w:rsidP="008A3C50">
      <w:pPr>
        <w:pStyle w:val="2"/>
      </w:pPr>
      <w:r>
        <w:t>Инверсия и насыщенность, invert и saturate </w:t>
      </w:r>
      <w:r>
        <w:rPr>
          <w:bCs/>
          <w:color w:val="999999"/>
          <w:sz w:val="37"/>
          <w:szCs w:val="37"/>
        </w:rPr>
        <w:t>[3/14]</w:t>
      </w:r>
    </w:p>
    <w:p w14:paraId="64BCC759" w14:textId="77777777" w:rsidR="008A3C50" w:rsidRDefault="008A3C50" w:rsidP="008A3C5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фильтра для цветовых эффектов — инверсия цвета и цветовая насыщенность. Как понятно из названия, при инверсии цвета меняются на противоположные, и мы получаем «негатив» картинки, а цветовая насыщенность делает краски ярче и противоположна по смыслу фильтру обесцвечивания.</w:t>
      </w:r>
    </w:p>
    <w:p w14:paraId="39388849" w14:textId="77777777" w:rsidR="008A3C50" w:rsidRDefault="008A3C50" w:rsidP="008A3C5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Инверсия цвета — </w:t>
      </w:r>
      <w:r>
        <w:rPr>
          <w:rStyle w:val="HTML"/>
          <w:rFonts w:ascii="Consolas" w:hAnsi="Consolas"/>
          <w:color w:val="DD1144"/>
          <w:sz w:val="18"/>
          <w:szCs w:val="18"/>
          <w:bdr w:val="single" w:sz="6" w:space="2" w:color="E1E1E8" w:frame="1"/>
          <w:shd w:val="clear" w:color="auto" w:fill="F7F7F9"/>
        </w:rPr>
        <w:t>invert</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8D12206" w14:textId="77777777" w:rsidR="008A3C50" w:rsidRPr="008A3C50" w:rsidRDefault="008A3C50" w:rsidP="008A3C50">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1A13214A" w14:textId="77777777" w:rsidR="008A3C50" w:rsidRPr="008A3C50" w:rsidRDefault="008A3C50" w:rsidP="008A3C50">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invert(1); /* </w:t>
      </w:r>
      <w:r>
        <w:rPr>
          <w:rFonts w:ascii="Consolas" w:hAnsi="Consolas"/>
          <w:color w:val="333333"/>
        </w:rPr>
        <w:t>полная</w:t>
      </w:r>
      <w:r w:rsidRPr="008A3C50">
        <w:rPr>
          <w:rFonts w:ascii="Consolas" w:hAnsi="Consolas"/>
          <w:color w:val="333333"/>
          <w:lang w:val="en-US"/>
        </w:rPr>
        <w:t xml:space="preserve"> </w:t>
      </w:r>
      <w:r>
        <w:rPr>
          <w:rFonts w:ascii="Consolas" w:hAnsi="Consolas"/>
          <w:color w:val="333333"/>
        </w:rPr>
        <w:t>инверсия</w:t>
      </w:r>
      <w:r w:rsidRPr="008A3C50">
        <w:rPr>
          <w:rFonts w:ascii="Consolas" w:hAnsi="Consolas"/>
          <w:color w:val="333333"/>
          <w:lang w:val="en-US"/>
        </w:rPr>
        <w:t xml:space="preserve"> </w:t>
      </w:r>
      <w:r>
        <w:rPr>
          <w:rFonts w:ascii="Consolas" w:hAnsi="Consolas"/>
          <w:color w:val="333333"/>
        </w:rPr>
        <w:t>цвета</w:t>
      </w:r>
      <w:r w:rsidRPr="008A3C50">
        <w:rPr>
          <w:rFonts w:ascii="Consolas" w:hAnsi="Consolas"/>
          <w:color w:val="333333"/>
          <w:lang w:val="en-US"/>
        </w:rPr>
        <w:t xml:space="preserve"> */</w:t>
      </w:r>
    </w:p>
    <w:p w14:paraId="6AF0D6F1" w14:textId="77777777" w:rsidR="008A3C50" w:rsidRDefault="008A3C50" w:rsidP="008A3C50">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invert(50%); /* инверсия цвета наполовину, все цвета серые */</w:t>
      </w:r>
    </w:p>
    <w:p w14:paraId="3472CB32" w14:textId="77777777" w:rsidR="008A3C50" w:rsidRDefault="008A3C50" w:rsidP="008A3C50">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2EA0984" w14:textId="77777777" w:rsidR="008A3C50" w:rsidRDefault="008A3C50" w:rsidP="008A3C5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насыщенность —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При значении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 Если установить нулевое значение, то картинка обесцветится, как при использовании фильтра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577BEA50" w14:textId="77777777" w:rsidR="008A3C50" w:rsidRPr="008A3C50" w:rsidRDefault="008A3C50" w:rsidP="008A3C50">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7D8E557" w14:textId="77777777" w:rsidR="008A3C50" w:rsidRPr="008A3C50" w:rsidRDefault="008A3C50" w:rsidP="008A3C50">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saturate(2); /* </w:t>
      </w:r>
      <w:r>
        <w:rPr>
          <w:rFonts w:ascii="Consolas" w:hAnsi="Consolas"/>
          <w:color w:val="333333"/>
        </w:rPr>
        <w:t>цвета</w:t>
      </w:r>
      <w:r w:rsidRPr="008A3C50">
        <w:rPr>
          <w:rFonts w:ascii="Consolas" w:hAnsi="Consolas"/>
          <w:color w:val="333333"/>
          <w:lang w:val="en-US"/>
        </w:rPr>
        <w:t xml:space="preserve"> </w:t>
      </w:r>
      <w:r>
        <w:rPr>
          <w:rFonts w:ascii="Consolas" w:hAnsi="Consolas"/>
          <w:color w:val="333333"/>
        </w:rPr>
        <w:t>ярче</w:t>
      </w:r>
      <w:r w:rsidRPr="008A3C50">
        <w:rPr>
          <w:rFonts w:ascii="Consolas" w:hAnsi="Consolas"/>
          <w:color w:val="333333"/>
          <w:lang w:val="en-US"/>
        </w:rPr>
        <w:t xml:space="preserve"> </w:t>
      </w:r>
      <w:r>
        <w:rPr>
          <w:rFonts w:ascii="Consolas" w:hAnsi="Consolas"/>
          <w:color w:val="333333"/>
        </w:rPr>
        <w:t>вдвое</w:t>
      </w:r>
      <w:r w:rsidRPr="008A3C50">
        <w:rPr>
          <w:rFonts w:ascii="Consolas" w:hAnsi="Consolas"/>
          <w:color w:val="333333"/>
          <w:lang w:val="en-US"/>
        </w:rPr>
        <w:t xml:space="preserve"> */</w:t>
      </w:r>
    </w:p>
    <w:p w14:paraId="66E3121F" w14:textId="77777777" w:rsidR="008A3C50" w:rsidRDefault="008A3C50" w:rsidP="008A3C50">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saturate(50%); /* цвета вдвое бледнее */</w:t>
      </w:r>
    </w:p>
    <w:p w14:paraId="303B0F19" w14:textId="77777777" w:rsidR="008A3C50" w:rsidRDefault="008A3C50" w:rsidP="008A3C50">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saturate(0); /* обесцвеченная картинка */</w:t>
      </w:r>
    </w:p>
    <w:p w14:paraId="64BEF1C5" w14:textId="77777777" w:rsidR="008A3C50" w:rsidRDefault="008A3C50" w:rsidP="008A3C50">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F0FE8E5" w14:textId="77777777" w:rsidR="00E61453" w:rsidRDefault="00E61453" w:rsidP="00E61453">
      <w:pPr>
        <w:pStyle w:val="2"/>
      </w:pPr>
      <w:r>
        <w:lastRenderedPageBreak/>
        <w:t>Поворот цвета, hue-rotate </w:t>
      </w:r>
      <w:r>
        <w:rPr>
          <w:bCs/>
          <w:color w:val="999999"/>
          <w:sz w:val="37"/>
          <w:szCs w:val="37"/>
        </w:rPr>
        <w:t>[4/14]</w:t>
      </w:r>
    </w:p>
    <w:p w14:paraId="2066926D" w14:textId="0E8E9D43" w:rsidR="00E61453" w:rsidRDefault="00E61453" w:rsidP="00E61453">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6BB6B4B" wp14:editId="420680F9">
            <wp:extent cx="2000250" cy="2000250"/>
            <wp:effectExtent l="0" t="0" r="0" b="0"/>
            <wp:docPr id="84" name="Рисунок 84"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5/wheel-analogous-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1A0C358B" w14:textId="77777777" w:rsidR="00E61453" w:rsidRDefault="00E61453" w:rsidP="00E614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интересный цветовой фильтр — поворот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Если представить все цвета в виде круга, то этим фильтром можно повернуть цвет картинки вдоль круга на определённый угол.</w:t>
      </w:r>
    </w:p>
    <w:p w14:paraId="616ED615" w14:textId="77777777" w:rsidR="00E61453" w:rsidRDefault="00E61453" w:rsidP="00E614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похожую функцию цветового поворота мы рассматривали в </w:t>
      </w:r>
      <w:hyperlink r:id="rId294" w:tgtFrame="_blank" w:history="1">
        <w:r>
          <w:rPr>
            <w:rStyle w:val="a6"/>
            <w:rFonts w:ascii="Helvetica" w:hAnsi="Helvetica" w:cs="Helvetica"/>
            <w:color w:val="0088CC"/>
          </w:rPr>
          <w:t>курсе по препроцессору LESS</w:t>
        </w:r>
      </w:hyperlink>
      <w:r>
        <w:rPr>
          <w:rFonts w:ascii="Helvetica" w:hAnsi="Helvetica" w:cs="Helvetica"/>
          <w:color w:val="333333"/>
          <w:sz w:val="20"/>
          <w:szCs w:val="20"/>
        </w:rPr>
        <w:t>.</w:t>
      </w:r>
    </w:p>
    <w:p w14:paraId="7417D37E" w14:textId="77777777" w:rsidR="00E61453" w:rsidRDefault="00E61453" w:rsidP="00E614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поворот цвета —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Значение задаётся в градусах от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 Допускается также использование отрицательного угла. Положительное значение будет вращать цвет по часовой стрелке, а отрицательное — против. При значении фильтра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элемент отображается без изменений.</w:t>
      </w:r>
    </w:p>
    <w:p w14:paraId="5119903E" w14:textId="77777777" w:rsidR="00E61453" w:rsidRDefault="00E61453" w:rsidP="00E614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5CBF83F2" w14:textId="77777777" w:rsidR="00E61453" w:rsidRDefault="00E61453" w:rsidP="00E61453">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A35CA8F" w14:textId="77777777" w:rsidR="00E61453" w:rsidRDefault="00E61453" w:rsidP="00E61453">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по часовой */</w:t>
      </w:r>
    </w:p>
    <w:p w14:paraId="3CA89C27" w14:textId="77777777" w:rsidR="00E61453" w:rsidRDefault="00E61453" w:rsidP="00E61453">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обратно */</w:t>
      </w:r>
    </w:p>
    <w:p w14:paraId="2B7B5398" w14:textId="77777777" w:rsidR="00E61453" w:rsidRDefault="00E61453" w:rsidP="00E61453">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BA58393" w14:textId="77777777" w:rsidR="00357986" w:rsidRDefault="00357986" w:rsidP="00357986">
      <w:pPr>
        <w:pStyle w:val="2"/>
      </w:pPr>
      <w:r>
        <w:t>Размытость и непрозрачность, blur и opacity </w:t>
      </w:r>
      <w:r>
        <w:rPr>
          <w:bCs/>
          <w:color w:val="999999"/>
          <w:sz w:val="37"/>
          <w:szCs w:val="37"/>
        </w:rPr>
        <w:t>[5/14]</w:t>
      </w:r>
    </w:p>
    <w:p w14:paraId="37B55B78" w14:textId="77777777" w:rsidR="00357986" w:rsidRDefault="00357986" w:rsidP="00357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все фильтры работают с цветом. Например, фильтр размытости создаёт у фотографии эффект расфокусировки, а фильтр непрозрачности может сделать объект частично прозрачным.</w:t>
      </w:r>
    </w:p>
    <w:p w14:paraId="4382E5DB" w14:textId="77777777" w:rsidR="00357986" w:rsidRDefault="00357986" w:rsidP="00357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blur</w:t>
      </w:r>
      <w:r>
        <w:rPr>
          <w:rFonts w:ascii="Helvetica" w:hAnsi="Helvetica" w:cs="Helvetica"/>
          <w:color w:val="333333"/>
          <w:sz w:val="20"/>
          <w:szCs w:val="20"/>
        </w:rPr>
        <w:t> задаёт размытость объекта. Его значение задаётся в пикселях от </w:t>
      </w:r>
      <w:r>
        <w:rPr>
          <w:rStyle w:val="HTML"/>
          <w:rFonts w:ascii="Consolas" w:hAnsi="Consolas"/>
          <w:color w:val="DD1144"/>
          <w:sz w:val="18"/>
          <w:szCs w:val="18"/>
          <w:bdr w:val="single" w:sz="6" w:space="2" w:color="E1E1E8" w:frame="1"/>
          <w:shd w:val="clear" w:color="auto" w:fill="F7F7F9"/>
        </w:rPr>
        <w:t>0px</w:t>
      </w:r>
      <w:r>
        <w:rPr>
          <w:rFonts w:ascii="Helvetica" w:hAnsi="Helvetica" w:cs="Helvetica"/>
          <w:color w:val="333333"/>
          <w:sz w:val="20"/>
          <w:szCs w:val="20"/>
        </w:rPr>
        <w:t> и выше.</w:t>
      </w:r>
    </w:p>
    <w:p w14:paraId="0FB8E58B" w14:textId="77777777" w:rsidR="00357986" w:rsidRPr="00357986" w:rsidRDefault="00357986" w:rsidP="00357986">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.effect {</w:t>
      </w:r>
    </w:p>
    <w:p w14:paraId="434AB6F3" w14:textId="77777777" w:rsidR="00357986" w:rsidRPr="00357986" w:rsidRDefault="00357986" w:rsidP="00357986">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 xml:space="preserve">    filter: blur(5px); /* </w:t>
      </w:r>
      <w:r>
        <w:rPr>
          <w:rFonts w:ascii="Consolas" w:hAnsi="Consolas"/>
          <w:color w:val="333333"/>
        </w:rPr>
        <w:t>размытость</w:t>
      </w:r>
      <w:r w:rsidRPr="00357986">
        <w:rPr>
          <w:rFonts w:ascii="Consolas" w:hAnsi="Consolas"/>
          <w:color w:val="333333"/>
          <w:lang w:val="en-US"/>
        </w:rPr>
        <w:t xml:space="preserve"> </w:t>
      </w:r>
      <w:r>
        <w:rPr>
          <w:rFonts w:ascii="Consolas" w:hAnsi="Consolas"/>
          <w:color w:val="333333"/>
        </w:rPr>
        <w:t>в</w:t>
      </w:r>
      <w:r w:rsidRPr="00357986">
        <w:rPr>
          <w:rFonts w:ascii="Consolas" w:hAnsi="Consolas"/>
          <w:color w:val="333333"/>
          <w:lang w:val="en-US"/>
        </w:rPr>
        <w:t xml:space="preserve"> 5px */</w:t>
      </w:r>
    </w:p>
    <w:p w14:paraId="24595D9F" w14:textId="77777777" w:rsidR="00357986" w:rsidRDefault="00357986" w:rsidP="00357986">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697255" w14:textId="77777777" w:rsidR="00357986" w:rsidRDefault="00357986" w:rsidP="00357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задаёт уровень </w:t>
      </w:r>
      <w:r>
        <w:rPr>
          <w:rStyle w:val="a4"/>
          <w:rFonts w:ascii="Helvetica" w:hAnsi="Helvetica" w:cs="Helvetica"/>
          <w:color w:val="333333"/>
          <w:sz w:val="20"/>
          <w:szCs w:val="20"/>
        </w:rPr>
        <w:t>не</w:t>
      </w:r>
      <w:r>
        <w:rPr>
          <w:rFonts w:ascii="Helvetica" w:hAnsi="Helvetica" w:cs="Helvetica"/>
          <w:color w:val="333333"/>
          <w:sz w:val="20"/>
          <w:szCs w:val="20"/>
        </w:rPr>
        <w:t>прозрачности объекта. Работает точно так же, как свойство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Допустимые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F53EAFD" w14:textId="77777777" w:rsidR="00357986" w:rsidRDefault="00357986" w:rsidP="00357986">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616ACA05" w14:textId="77777777" w:rsidR="00357986" w:rsidRDefault="00357986" w:rsidP="00357986">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opacity(0.5); /* объект наполовину непрозрачный */</w:t>
      </w:r>
    </w:p>
    <w:p w14:paraId="58D5010D" w14:textId="77777777" w:rsidR="00357986" w:rsidRDefault="00357986" w:rsidP="00357986">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 /* полностью прозрачный объект */</w:t>
      </w:r>
    </w:p>
    <w:p w14:paraId="7E962463" w14:textId="77777777" w:rsidR="00357986" w:rsidRDefault="00357986" w:rsidP="00357986">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FEF3E8" w14:textId="77777777" w:rsidR="00357986" w:rsidRDefault="00357986" w:rsidP="00357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фильтром и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всё же есть «невидимое» отличие. Некоторые браузеры используют аппаратное ускорение для отрисовки фильтров, а для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ускорение не используется. Поэтому применение фильтра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может существенно улучшить производительность по сравнению с аналогичным свойством.</w:t>
      </w:r>
    </w:p>
    <w:p w14:paraId="56411E81" w14:textId="77777777" w:rsidR="00435EBA" w:rsidRDefault="00435EBA" w:rsidP="00435EBA">
      <w:pPr>
        <w:pStyle w:val="2"/>
      </w:pPr>
      <w:r>
        <w:lastRenderedPageBreak/>
        <w:t>Тень, drop-shadow </w:t>
      </w:r>
      <w:r>
        <w:rPr>
          <w:bCs/>
          <w:color w:val="999999"/>
          <w:sz w:val="37"/>
          <w:szCs w:val="37"/>
        </w:rPr>
        <w:t>[6/14]</w:t>
      </w:r>
    </w:p>
    <w:p w14:paraId="1B3C2DF5" w14:textId="77777777" w:rsidR="00435EBA" w:rsidRDefault="00435EBA" w:rsidP="00435EB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можно добавить тень к объекту. Синтаксис фильтра такой же, как и у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6EBBDA7B" w14:textId="77777777" w:rsidR="00435EBA" w:rsidRDefault="00435EBA" w:rsidP="00435EBA">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7B98FA7" w14:textId="77777777" w:rsidR="00435EBA" w:rsidRDefault="00435EBA" w:rsidP="00435EBA">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w:t>
      </w:r>
    </w:p>
    <w:p w14:paraId="64C8D3F4" w14:textId="77777777" w:rsidR="00435EBA" w:rsidRDefault="00435EBA" w:rsidP="00435EBA">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чёрная тень, смещённая на 10px по горизонтали и </w:t>
      </w:r>
    </w:p>
    <w:p w14:paraId="07783320" w14:textId="77777777" w:rsidR="00435EBA" w:rsidRDefault="00435EBA" w:rsidP="00435EBA">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на 5px по вертикали, с радиусом размытия 3px</w:t>
      </w:r>
    </w:p>
    <w:p w14:paraId="294E134A" w14:textId="77777777" w:rsidR="00435EBA" w:rsidRPr="00435EBA" w:rsidRDefault="00435EBA" w:rsidP="00435EBA">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w:t>
      </w:r>
    </w:p>
    <w:p w14:paraId="3346CE5B" w14:textId="77777777" w:rsidR="00435EBA" w:rsidRPr="00435EBA" w:rsidRDefault="00435EBA" w:rsidP="00435EBA">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filter: drop-shadow(10px 5px 3px #000000);</w:t>
      </w:r>
    </w:p>
    <w:p w14:paraId="3E67560C" w14:textId="77777777" w:rsidR="00435EBA" w:rsidRPr="00435EBA" w:rsidRDefault="00435EBA" w:rsidP="00435EBA">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w:t>
      </w:r>
    </w:p>
    <w:p w14:paraId="1D5CCDCC" w14:textId="77777777" w:rsidR="00435EBA" w:rsidRDefault="00435EBA" w:rsidP="00435EBA">
      <w:pPr>
        <w:pStyle w:val="HTML0"/>
        <w:shd w:val="clear" w:color="auto" w:fill="F5F5F5"/>
        <w:wordWrap w:val="0"/>
        <w:spacing w:after="150" w:line="300" w:lineRule="atLeast"/>
        <w:rPr>
          <w:rFonts w:ascii="Consolas" w:hAnsi="Consolas"/>
          <w:color w:val="333333"/>
        </w:rPr>
      </w:pPr>
      <w:r w:rsidRPr="00435EBA">
        <w:rPr>
          <w:rFonts w:ascii="Consolas" w:hAnsi="Consolas"/>
          <w:color w:val="333333"/>
          <w:lang w:val="en-US"/>
        </w:rPr>
        <w:t xml:space="preserve">    </w:t>
      </w:r>
      <w:r>
        <w:rPr>
          <w:rFonts w:ascii="Consolas" w:hAnsi="Consolas"/>
          <w:color w:val="333333"/>
        </w:rPr>
        <w:t>/* несмещённая зелёная тень с радиусом размытия 5px */</w:t>
      </w:r>
    </w:p>
    <w:p w14:paraId="0C4FD0DF" w14:textId="77777777" w:rsidR="00435EBA" w:rsidRPr="00435EBA" w:rsidRDefault="00435EBA" w:rsidP="00435EBA">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filter: drop-shadow(0px 0px 5px green);</w:t>
      </w:r>
    </w:p>
    <w:p w14:paraId="6D0CB29B" w14:textId="77777777" w:rsidR="00435EBA" w:rsidRDefault="00435EBA" w:rsidP="00435EBA">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B2CDBF9" w14:textId="77777777" w:rsidR="00435EBA" w:rsidRDefault="00435EBA" w:rsidP="00435EB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фильтр тени не поддерживает параметр </w:t>
      </w:r>
      <w:r>
        <w:rPr>
          <w:rStyle w:val="HTML"/>
          <w:rFonts w:ascii="Consolas" w:hAnsi="Consolas"/>
          <w:color w:val="DD1144"/>
          <w:sz w:val="18"/>
          <w:szCs w:val="18"/>
          <w:bdr w:val="single" w:sz="6" w:space="2" w:color="E1E1E8" w:frame="1"/>
          <w:shd w:val="clear" w:color="auto" w:fill="F7F7F9"/>
        </w:rPr>
        <w:t>inset</w:t>
      </w:r>
      <w:r>
        <w:rPr>
          <w:rFonts w:ascii="Helvetica" w:hAnsi="Helvetica" w:cs="Helvetica"/>
          <w:color w:val="333333"/>
          <w:sz w:val="20"/>
          <w:szCs w:val="20"/>
        </w:rPr>
        <w:t> для внутренней тени.</w:t>
      </w:r>
    </w:p>
    <w:p w14:paraId="22FF9615" w14:textId="77777777" w:rsidR="00435EBA" w:rsidRDefault="00435EBA" w:rsidP="00435EB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Кроме того, на момент написания курса в фильтре тени не поддерживается растяжение (подробнее о растяжении в свойстве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рассказано в курсе </w:t>
      </w:r>
      <w:hyperlink r:id="rId295"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413F3AA" w14:textId="77777777" w:rsidR="00087176" w:rsidRPr="00087176" w:rsidRDefault="00087176" w:rsidP="00087176">
      <w:pPr>
        <w:pStyle w:val="2"/>
        <w:rPr>
          <w:lang w:val="en-US"/>
        </w:rPr>
      </w:pPr>
      <w:r>
        <w:t>Отличие</w:t>
      </w:r>
      <w:r w:rsidRPr="00087176">
        <w:rPr>
          <w:lang w:val="en-US"/>
        </w:rPr>
        <w:t xml:space="preserve"> box-shadow </w:t>
      </w:r>
      <w:r>
        <w:t>и</w:t>
      </w:r>
      <w:r w:rsidRPr="00087176">
        <w:rPr>
          <w:lang w:val="en-US"/>
        </w:rPr>
        <w:t xml:space="preserve"> drop-shadow </w:t>
      </w:r>
      <w:r w:rsidRPr="00087176">
        <w:rPr>
          <w:bCs/>
          <w:color w:val="999999"/>
          <w:sz w:val="37"/>
          <w:szCs w:val="37"/>
          <w:lang w:val="en-US"/>
        </w:rPr>
        <w:t>[7/14]</w:t>
      </w:r>
    </w:p>
    <w:p w14:paraId="4C77AAB5" w14:textId="77777777" w:rsidR="00087176" w:rsidRDefault="00087176" w:rsidP="000871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тени имеет преимущества перед свойством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5DCC0EA" w14:textId="77777777" w:rsidR="00087176" w:rsidRDefault="00087176" w:rsidP="000871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при отрисовке в браузере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используется аппаратное ускорение, что улучшает производительность. А дополнительного ускорения при использовании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в браузере нет.</w:t>
      </w:r>
    </w:p>
    <w:p w14:paraId="20E19EB6" w14:textId="77777777" w:rsidR="00087176" w:rsidRDefault="00087176" w:rsidP="000871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применяется к непрозрачному контуру картинок, а прозрачные области игнорируются, в то время как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задает прямоугольную тень по границе всего изображения.</w:t>
      </w:r>
    </w:p>
    <w:p w14:paraId="0A926D75" w14:textId="77777777" w:rsidR="00087176" w:rsidRDefault="00087176" w:rsidP="000871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полупрозрачной PNG-картинки можно оценить, как работают эти два свойства. Но стоит задать такой картинке непрозрачный фон, как поведение фильтра изменится.</w:t>
      </w:r>
    </w:p>
    <w:p w14:paraId="2E7DE3F7" w14:textId="77777777" w:rsidR="00087176" w:rsidRDefault="00087176" w:rsidP="000871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заметить, что фильтры пришли в CSS из SVG, поэтому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различаются в реализации. То есть с одними и теми же параметрами тени будут выглядеть по-разному.</w:t>
      </w:r>
    </w:p>
    <w:p w14:paraId="2E9F58FE" w14:textId="77777777" w:rsidR="00087176" w:rsidRDefault="00087176" w:rsidP="000871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сравним эффекты теней на примере.</w:t>
      </w:r>
    </w:p>
    <w:p w14:paraId="1E88E5CC" w14:textId="114C0A19" w:rsidR="00826C35" w:rsidRDefault="004333F2" w:rsidP="00285282">
      <w:r>
        <w:rPr>
          <w:noProof/>
          <w:lang w:eastAsia="ru-RU"/>
        </w:rPr>
        <w:drawing>
          <wp:inline distT="0" distB="0" distL="0" distR="0" wp14:anchorId="5C7D35B6" wp14:editId="6845FA38">
            <wp:extent cx="4991100" cy="2695514"/>
            <wp:effectExtent l="0" t="0" r="0" b="0"/>
            <wp:docPr id="85" name="Рисунок 85" descr="C:\Users\azubarev\Pictures\Screenpresso\2018-10-12_12h33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ubarev\Pictures\Screenpresso\2018-10-12_12h33_00.pn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993398" cy="2696755"/>
                    </a:xfrm>
                    <a:prstGeom prst="rect">
                      <a:avLst/>
                    </a:prstGeom>
                    <a:noFill/>
                    <a:ln>
                      <a:noFill/>
                    </a:ln>
                  </pic:spPr>
                </pic:pic>
              </a:graphicData>
            </a:graphic>
          </wp:inline>
        </w:drawing>
      </w:r>
    </w:p>
    <w:p w14:paraId="535BE75F" w14:textId="77777777" w:rsidR="007B4270" w:rsidRDefault="007B4270" w:rsidP="007B4270">
      <w:pPr>
        <w:pStyle w:val="2"/>
      </w:pPr>
      <w:r>
        <w:lastRenderedPageBreak/>
        <w:t>Применение CSS-фильтров к тексту </w:t>
      </w:r>
      <w:r>
        <w:rPr>
          <w:bCs/>
          <w:color w:val="999999"/>
          <w:sz w:val="37"/>
          <w:szCs w:val="37"/>
        </w:rPr>
        <w:t>[8/14]</w:t>
      </w:r>
    </w:p>
    <w:p w14:paraId="07C8082C" w14:textId="77777777" w:rsidR="007B4270" w:rsidRDefault="007B4270" w:rsidP="007B42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можно применять без ограничений не только к картинкам, но и к другим HTML-элементам. Давайте попробуем применить фильтры тени и размытия к тексту подписей.</w:t>
      </w:r>
    </w:p>
    <w:p w14:paraId="03C02D79" w14:textId="77777777" w:rsidR="007E6584" w:rsidRDefault="007E6584" w:rsidP="007E6584">
      <w:pPr>
        <w:pStyle w:val="2"/>
      </w:pPr>
      <w:r>
        <w:t>Комбинация фильтров </w:t>
      </w:r>
      <w:r>
        <w:rPr>
          <w:bCs/>
          <w:color w:val="999999"/>
          <w:sz w:val="37"/>
          <w:szCs w:val="37"/>
        </w:rPr>
        <w:t>[10/14]</w:t>
      </w:r>
    </w:p>
    <w:p w14:paraId="7E9D36F9" w14:textId="77777777" w:rsidR="007E6584" w:rsidRDefault="007E6584" w:rsidP="007E658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и тому же блоку можно применить несколько фильтров одновременно. Для этого все фильтры просто перечисляются через пробел после слова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w:t>
      </w:r>
    </w:p>
    <w:p w14:paraId="7052DB40" w14:textId="77777777" w:rsidR="007E6584" w:rsidRPr="007E6584" w:rsidRDefault="007E6584" w:rsidP="007E6584">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.effect {</w:t>
      </w:r>
    </w:p>
    <w:p w14:paraId="35B21C90" w14:textId="77777777" w:rsidR="007E6584" w:rsidRPr="007E6584" w:rsidRDefault="007E6584" w:rsidP="007E6584">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w:t>
      </w:r>
    </w:p>
    <w:p w14:paraId="0CFE92F6" w14:textId="77777777" w:rsidR="007E6584" w:rsidRPr="007E6584" w:rsidRDefault="007E6584" w:rsidP="007E6584">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w:t>
      </w:r>
    </w:p>
    <w:p w14:paraId="1D58A842" w14:textId="77777777" w:rsidR="007E6584" w:rsidRPr="007E6584" w:rsidRDefault="007E6584" w:rsidP="007E6584">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 opacity(50%);</w:t>
      </w:r>
    </w:p>
    <w:p w14:paraId="6D3BAAFD" w14:textId="77777777" w:rsidR="007E6584" w:rsidRDefault="007E6584" w:rsidP="007E6584">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51BA2E6" w14:textId="77777777" w:rsidR="007E6584" w:rsidRDefault="007E6584" w:rsidP="007E658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помнить, что перечисление фильтров в разном порядке даёт разный результат. Это так, потому что каждый следующий фильтр применяется уже к изображению с эффектом.</w:t>
      </w:r>
    </w:p>
    <w:p w14:paraId="3045161E" w14:textId="77777777" w:rsidR="007E6584" w:rsidRDefault="007E6584" w:rsidP="007E658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это на практике.</w:t>
      </w:r>
    </w:p>
    <w:p w14:paraId="4957AF82" w14:textId="77777777" w:rsidR="00BF56B7" w:rsidRDefault="00BF56B7" w:rsidP="00BF56B7">
      <w:pPr>
        <w:pStyle w:val="2"/>
      </w:pPr>
      <w:r>
        <w:t>Комбинация фильтров drop-shadow </w:t>
      </w:r>
      <w:r>
        <w:rPr>
          <w:bCs/>
          <w:color w:val="999999"/>
          <w:sz w:val="37"/>
          <w:szCs w:val="37"/>
        </w:rPr>
        <w:t>[11/14]</w:t>
      </w:r>
    </w:p>
    <w:p w14:paraId="43F4FD58" w14:textId="77777777" w:rsidR="00BF56B7" w:rsidRDefault="00BF56B7" w:rsidP="00BF56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несколько фильтров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к одному блоку, то их комбинация даст интересный эффект. Так как каждый следующий фильтр в комбинации применяется к изображению с предыдущими фильтрами, то ещё одна тень у блока с тенью создаст двойную тень.</w:t>
      </w:r>
    </w:p>
    <w:p w14:paraId="28A8011F" w14:textId="77777777" w:rsidR="00BF56B7" w:rsidRPr="00BF56B7" w:rsidRDefault="00BF56B7" w:rsidP="00BF56B7">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.effect {</w:t>
      </w:r>
    </w:p>
    <w:p w14:paraId="503FC82B" w14:textId="77777777" w:rsidR="00BF56B7" w:rsidRPr="00BF56B7" w:rsidRDefault="00BF56B7" w:rsidP="00BF56B7">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обычная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39EF0585" w14:textId="77777777" w:rsidR="00BF56B7" w:rsidRPr="00BF56B7" w:rsidRDefault="00BF56B7" w:rsidP="00BF56B7">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w:t>
      </w:r>
    </w:p>
    <w:p w14:paraId="21B38860" w14:textId="77777777" w:rsidR="00BF56B7" w:rsidRPr="00BF56B7" w:rsidRDefault="00BF56B7" w:rsidP="00BF56B7">
      <w:pPr>
        <w:pStyle w:val="HTML0"/>
        <w:shd w:val="clear" w:color="auto" w:fill="F5F5F5"/>
        <w:wordWrap w:val="0"/>
        <w:spacing w:after="150" w:line="300" w:lineRule="atLeast"/>
        <w:rPr>
          <w:rFonts w:ascii="Consolas" w:hAnsi="Consolas"/>
          <w:color w:val="333333"/>
          <w:lang w:val="en-US"/>
        </w:rPr>
      </w:pPr>
    </w:p>
    <w:p w14:paraId="7F83822B" w14:textId="77777777" w:rsidR="00BF56B7" w:rsidRPr="00BF56B7" w:rsidRDefault="00BF56B7" w:rsidP="00BF56B7">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двойная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7325ADC5" w14:textId="77777777" w:rsidR="00BF56B7" w:rsidRPr="00BF56B7" w:rsidRDefault="00BF56B7" w:rsidP="00BF56B7">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 drop-shadow(0px 0px 0px black);</w:t>
      </w:r>
    </w:p>
    <w:p w14:paraId="07884C0A" w14:textId="77777777" w:rsidR="00BF56B7" w:rsidRDefault="00BF56B7" w:rsidP="00BF56B7">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2D9DDA6" w14:textId="77777777" w:rsidR="00BF56B7" w:rsidRDefault="00BF56B7" w:rsidP="00BF56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ещё одно отличие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от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Подробнее про множественные тени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рассказывается в курсе </w:t>
      </w:r>
      <w:hyperlink r:id="rId297"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B18DDC1" w14:textId="77777777" w:rsidR="00BF56B7" w:rsidRDefault="00BF56B7" w:rsidP="00BF56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бывает полезно применять не только к изображениям, но и к обычным элементам. Тень будет, как и в случае с картинками, идти по непрозрачному контуру. В область тени включаются также псевдоэлементы блока.</w:t>
      </w:r>
    </w:p>
    <w:p w14:paraId="3456A213" w14:textId="77777777" w:rsidR="00767F8F" w:rsidRDefault="00BF56B7" w:rsidP="005C29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w:t>
      </w:r>
    </w:p>
    <w:p w14:paraId="2D2C21F9" w14:textId="7A948193" w:rsidR="007B4270" w:rsidRDefault="00BF56B7" w:rsidP="005C2934">
      <w:pPr>
        <w:pStyle w:val="a3"/>
        <w:shd w:val="clear" w:color="auto" w:fill="FFFFFF"/>
        <w:spacing w:before="0" w:beforeAutospacing="0" w:after="135" w:afterAutospacing="0"/>
      </w:pPr>
      <w:r>
        <w:rPr>
          <w:noProof/>
        </w:rPr>
        <w:lastRenderedPageBreak/>
        <w:drawing>
          <wp:inline distT="0" distB="0" distL="0" distR="0" wp14:anchorId="6AE7C9CF" wp14:editId="40A45A64">
            <wp:extent cx="5934075" cy="3571875"/>
            <wp:effectExtent l="0" t="0" r="9525" b="9525"/>
            <wp:docPr id="86" name="Рисунок 86" descr="C:\Users\azubarev\Pictures\Screenpresso\2018-10-12_12h48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10-12_12h48_53.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1B9B9D04" w14:textId="77777777" w:rsidR="00767F8F" w:rsidRDefault="00767F8F" w:rsidP="00767F8F">
      <w:pPr>
        <w:pStyle w:val="2"/>
      </w:pPr>
      <w:r>
        <w:t>Анимация CSS-фильтров </w:t>
      </w:r>
      <w:r>
        <w:rPr>
          <w:bCs/>
          <w:color w:val="999999"/>
          <w:sz w:val="37"/>
          <w:szCs w:val="37"/>
        </w:rPr>
        <w:t>[12/14]</w:t>
      </w:r>
    </w:p>
    <w:p w14:paraId="3BE36CB5" w14:textId="77777777" w:rsidR="00767F8F" w:rsidRDefault="00767F8F" w:rsidP="00767F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CSS-фильтрам можно применять анимации и плавные переходы.</w:t>
      </w:r>
    </w:p>
    <w:p w14:paraId="1ECE35D2" w14:textId="77777777" w:rsidR="00767F8F" w:rsidRDefault="00767F8F" w:rsidP="00767F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очень оригинальный эффект получится, если применить бесконечную анимацию к фильтру поворота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на цветной фотографии.</w:t>
      </w:r>
    </w:p>
    <w:p w14:paraId="67F37980" w14:textId="77777777" w:rsidR="00767F8F" w:rsidRDefault="00767F8F" w:rsidP="00767F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CSS-анимация подробно рассмотрена в курсе </w:t>
      </w:r>
      <w:hyperlink r:id="rId299" w:tgtFrame="_blank" w:history="1">
        <w:r>
          <w:rPr>
            <w:rStyle w:val="a6"/>
            <w:rFonts w:ascii="Helvetica" w:hAnsi="Helvetica" w:cs="Helvetica"/>
            <w:color w:val="0088CC"/>
          </w:rPr>
          <w:t>«Анимация»</w:t>
        </w:r>
      </w:hyperlink>
      <w:r>
        <w:rPr>
          <w:rFonts w:ascii="Helvetica" w:hAnsi="Helvetica" w:cs="Helvetica"/>
          <w:color w:val="333333"/>
          <w:sz w:val="20"/>
          <w:szCs w:val="20"/>
        </w:rPr>
        <w:t>.</w:t>
      </w:r>
    </w:p>
    <w:p w14:paraId="028916E5" w14:textId="2288F0BE" w:rsidR="00767F8F" w:rsidRDefault="00767F8F" w:rsidP="00767F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попробуем это!</w:t>
      </w:r>
    </w:p>
    <w:p w14:paraId="7A88614B" w14:textId="106304E0" w:rsidR="00481F7E" w:rsidRDefault="00481F7E" w:rsidP="00767F8F">
      <w:pPr>
        <w:pStyle w:val="a3"/>
        <w:shd w:val="clear" w:color="auto" w:fill="FFFFFF"/>
        <w:spacing w:before="0" w:beforeAutospacing="0" w:after="135" w:afterAutospacing="0"/>
        <w:rPr>
          <w:rFonts w:ascii="Helvetica" w:hAnsi="Helvetica" w:cs="Helvetica"/>
          <w:color w:val="333333"/>
          <w:sz w:val="20"/>
          <w:szCs w:val="20"/>
        </w:rPr>
      </w:pPr>
      <w:r>
        <w:br/>
      </w:r>
      <w:r>
        <w:rPr>
          <w:rFonts w:ascii="Helvetica" w:hAnsi="Helvetica" w:cs="Helvetica"/>
          <w:color w:val="333333"/>
          <w:sz w:val="20"/>
          <w:szCs w:val="20"/>
        </w:rPr>
        <w:t>В кадре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директивы </w:t>
      </w:r>
      <w:r>
        <w:rPr>
          <w:rStyle w:val="HTML"/>
          <w:rFonts w:ascii="Consolas" w:hAnsi="Consolas"/>
          <w:color w:val="DD1144"/>
          <w:sz w:val="18"/>
          <w:szCs w:val="18"/>
          <w:bdr w:val="single" w:sz="6" w:space="2" w:color="E1E1E8" w:frame="1"/>
          <w:shd w:val="clear" w:color="auto" w:fill="F7F7F9"/>
        </w:rPr>
        <w:t>rotate-colors</w:t>
      </w:r>
      <w:r>
        <w:rPr>
          <w:rFonts w:ascii="Helvetica" w:hAnsi="Helvetica" w:cs="Helvetica"/>
          <w:color w:val="333333"/>
          <w:sz w:val="20"/>
          <w:szCs w:val="20"/>
        </w:rPr>
        <w:t> задайте фильтр поворота цвета со значением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w:t>
      </w:r>
    </w:p>
    <w:p w14:paraId="3E38C9A8" w14:textId="77777777" w:rsidR="00481F7E" w:rsidRPr="00A00E7C" w:rsidRDefault="00481F7E" w:rsidP="00481F7E">
      <w:pPr>
        <w:pStyle w:val="a3"/>
        <w:shd w:val="clear" w:color="auto" w:fill="FFFFFF"/>
        <w:spacing w:after="135"/>
        <w:rPr>
          <w:lang w:val="en-US"/>
        </w:rPr>
      </w:pPr>
      <w:r w:rsidRPr="00A00E7C">
        <w:rPr>
          <w:lang w:val="en-US"/>
        </w:rPr>
        <w:t xml:space="preserve">@keyframes rotate-colors { </w:t>
      </w:r>
    </w:p>
    <w:p w14:paraId="239D1769" w14:textId="77777777" w:rsidR="00481F7E" w:rsidRPr="00481F7E" w:rsidRDefault="00481F7E" w:rsidP="00481F7E">
      <w:pPr>
        <w:pStyle w:val="a3"/>
        <w:shd w:val="clear" w:color="auto" w:fill="FFFFFF"/>
        <w:spacing w:after="135"/>
        <w:rPr>
          <w:lang w:val="en-US"/>
        </w:rPr>
      </w:pPr>
      <w:r w:rsidRPr="00A00E7C">
        <w:rPr>
          <w:lang w:val="en-US"/>
        </w:rPr>
        <w:t xml:space="preserve">    </w:t>
      </w:r>
      <w:r w:rsidRPr="00481F7E">
        <w:rPr>
          <w:lang w:val="en-US"/>
        </w:rPr>
        <w:t>100% {</w:t>
      </w:r>
    </w:p>
    <w:p w14:paraId="5C97E7C4" w14:textId="77777777" w:rsidR="00481F7E" w:rsidRPr="00481F7E" w:rsidRDefault="00481F7E" w:rsidP="00481F7E">
      <w:pPr>
        <w:pStyle w:val="a3"/>
        <w:shd w:val="clear" w:color="auto" w:fill="FFFFFF"/>
        <w:spacing w:after="135"/>
        <w:rPr>
          <w:lang w:val="en-US"/>
        </w:rPr>
      </w:pPr>
      <w:r w:rsidRPr="00481F7E">
        <w:rPr>
          <w:lang w:val="en-US"/>
        </w:rPr>
        <w:t xml:space="preserve">        filter:hue-rotate(360deg);</w:t>
      </w:r>
    </w:p>
    <w:p w14:paraId="4AA33520" w14:textId="77777777" w:rsidR="00481F7E" w:rsidRPr="00481F7E" w:rsidRDefault="00481F7E" w:rsidP="00481F7E">
      <w:pPr>
        <w:pStyle w:val="a3"/>
        <w:shd w:val="clear" w:color="auto" w:fill="FFFFFF"/>
        <w:spacing w:after="135"/>
        <w:rPr>
          <w:lang w:val="en-US"/>
        </w:rPr>
      </w:pPr>
      <w:r w:rsidRPr="00481F7E">
        <w:rPr>
          <w:lang w:val="en-US"/>
        </w:rPr>
        <w:t xml:space="preserve">    }</w:t>
      </w:r>
    </w:p>
    <w:p w14:paraId="7239EE2E" w14:textId="77777777" w:rsidR="00481F7E" w:rsidRPr="00481F7E" w:rsidRDefault="00481F7E" w:rsidP="00481F7E">
      <w:pPr>
        <w:pStyle w:val="a3"/>
        <w:shd w:val="clear" w:color="auto" w:fill="FFFFFF"/>
        <w:spacing w:after="135"/>
        <w:rPr>
          <w:lang w:val="en-US"/>
        </w:rPr>
      </w:pPr>
      <w:r w:rsidRPr="00481F7E">
        <w:rPr>
          <w:lang w:val="en-US"/>
        </w:rPr>
        <w:t>}</w:t>
      </w:r>
    </w:p>
    <w:p w14:paraId="33734795" w14:textId="77777777" w:rsidR="00481F7E" w:rsidRPr="00481F7E" w:rsidRDefault="00481F7E" w:rsidP="00481F7E">
      <w:pPr>
        <w:pStyle w:val="a3"/>
        <w:shd w:val="clear" w:color="auto" w:fill="FFFFFF"/>
        <w:spacing w:after="135"/>
        <w:rPr>
          <w:lang w:val="en-US"/>
        </w:rPr>
      </w:pPr>
    </w:p>
    <w:p w14:paraId="688DF61E" w14:textId="77777777" w:rsidR="00481F7E" w:rsidRPr="00481F7E" w:rsidRDefault="00481F7E" w:rsidP="00481F7E">
      <w:pPr>
        <w:pStyle w:val="a3"/>
        <w:shd w:val="clear" w:color="auto" w:fill="FFFFFF"/>
        <w:spacing w:after="135"/>
        <w:rPr>
          <w:lang w:val="en-US"/>
        </w:rPr>
      </w:pPr>
      <w:r w:rsidRPr="00481F7E">
        <w:rPr>
          <w:lang w:val="en-US"/>
        </w:rPr>
        <w:t>.hue-animate img {</w:t>
      </w:r>
    </w:p>
    <w:p w14:paraId="2927D8AF" w14:textId="77777777" w:rsidR="00481F7E" w:rsidRPr="00481F7E" w:rsidRDefault="00481F7E" w:rsidP="00481F7E">
      <w:pPr>
        <w:pStyle w:val="a3"/>
        <w:shd w:val="clear" w:color="auto" w:fill="FFFFFF"/>
        <w:spacing w:after="135"/>
        <w:rPr>
          <w:lang w:val="en-US"/>
        </w:rPr>
      </w:pPr>
      <w:r w:rsidRPr="00481F7E">
        <w:rPr>
          <w:lang w:val="en-US"/>
        </w:rPr>
        <w:t xml:space="preserve">    animation: rotate-colors 2s linear infinite;</w:t>
      </w:r>
    </w:p>
    <w:p w14:paraId="2E3BD9F7" w14:textId="7B3B1786" w:rsidR="00767F8F" w:rsidRDefault="00481F7E" w:rsidP="00481F7E">
      <w:pPr>
        <w:pStyle w:val="a3"/>
        <w:shd w:val="clear" w:color="auto" w:fill="FFFFFF"/>
        <w:spacing w:before="0" w:beforeAutospacing="0" w:after="135" w:afterAutospacing="0"/>
      </w:pPr>
      <w:r>
        <w:t>}</w:t>
      </w:r>
    </w:p>
    <w:p w14:paraId="2502767A" w14:textId="6A87F777" w:rsidR="00481F7E" w:rsidRDefault="00481F7E" w:rsidP="00481F7E">
      <w:pPr>
        <w:pStyle w:val="a3"/>
        <w:shd w:val="clear" w:color="auto" w:fill="FFFFFF"/>
        <w:spacing w:before="0" w:beforeAutospacing="0" w:after="135" w:afterAutospacing="0"/>
      </w:pPr>
    </w:p>
    <w:p w14:paraId="20BE77CD" w14:textId="77777777" w:rsidR="00481F7E" w:rsidRDefault="00481F7E" w:rsidP="00481F7E">
      <w:pPr>
        <w:pStyle w:val="2"/>
      </w:pPr>
      <w:r>
        <w:t>Плавные переходы и CSS-фильтры </w:t>
      </w:r>
      <w:r>
        <w:rPr>
          <w:bCs/>
          <w:color w:val="999999"/>
          <w:sz w:val="37"/>
          <w:szCs w:val="37"/>
        </w:rPr>
        <w:t>[13/14]</w:t>
      </w:r>
    </w:p>
    <w:p w14:paraId="4606B9FB" w14:textId="77777777" w:rsidR="00481F7E" w:rsidRDefault="00481F7E" w:rsidP="00481F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рассмотрим применение к фильтрам плавных переходов.</w:t>
      </w:r>
    </w:p>
    <w:p w14:paraId="0B19A91B" w14:textId="77777777" w:rsidR="00481F7E" w:rsidRDefault="00481F7E" w:rsidP="00481F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можно фильтрами сделать фотографию чёрно-белой и размытой, по наведению убрать эффект фильтра, а само визуальное изменение сделать плавным.</w:t>
      </w:r>
    </w:p>
    <w:p w14:paraId="727918E4" w14:textId="77777777" w:rsidR="00481F7E" w:rsidRDefault="00481F7E" w:rsidP="00481F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у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Воспользуемся им для отмены эффекта фильтра по наведению на фотографию.</w:t>
      </w:r>
    </w:p>
    <w:p w14:paraId="2ABCE9DA" w14:textId="77777777" w:rsidR="00481F7E" w:rsidRDefault="00481F7E" w:rsidP="00481F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подробно рассматривается в курсе </w:t>
      </w:r>
      <w:hyperlink r:id="rId300" w:tgtFrame="_blank" w:history="1">
        <w:r>
          <w:rPr>
            <w:rStyle w:val="a6"/>
            <w:rFonts w:ascii="Helvetica" w:hAnsi="Helvetica" w:cs="Helvetica"/>
            <w:color w:val="0088CC"/>
          </w:rPr>
          <w:t>«Плавные переходы»</w:t>
        </w:r>
      </w:hyperlink>
      <w:r>
        <w:rPr>
          <w:rFonts w:ascii="Helvetica" w:hAnsi="Helvetica" w:cs="Helvetica"/>
          <w:color w:val="333333"/>
          <w:sz w:val="20"/>
          <w:szCs w:val="20"/>
        </w:rPr>
        <w:t>.</w:t>
      </w:r>
    </w:p>
    <w:p w14:paraId="567A13A6" w14:textId="77777777" w:rsidR="00186C6D" w:rsidRDefault="00186C6D" w:rsidP="00186C6D">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01" w:history="1">
        <w:r>
          <w:rPr>
            <w:rStyle w:val="a6"/>
            <w:rFonts w:ascii="Helvetica" w:hAnsi="Helvetica" w:cs="Helvetica"/>
            <w:color w:val="666666"/>
            <w:sz w:val="20"/>
            <w:szCs w:val="20"/>
          </w:rPr>
          <w:t>Кекстаграм: Начало. CSS-фильтры</w:t>
        </w:r>
      </w:hyperlink>
      <w:r>
        <w:rPr>
          <w:rFonts w:ascii="Helvetica" w:hAnsi="Helvetica" w:cs="Helvetica"/>
          <w:color w:val="666666"/>
          <w:sz w:val="20"/>
          <w:szCs w:val="20"/>
        </w:rPr>
        <w:t>»</w:t>
      </w:r>
    </w:p>
    <w:p w14:paraId="2450B860" w14:textId="77777777" w:rsidR="00186C6D" w:rsidRDefault="00186C6D" w:rsidP="00186C6D">
      <w:pPr>
        <w:pStyle w:val="2"/>
      </w:pPr>
      <w:r>
        <w:t>Испытание: комбинации фильтров </w:t>
      </w:r>
      <w:r>
        <w:rPr>
          <w:bCs/>
          <w:color w:val="999999"/>
          <w:sz w:val="37"/>
          <w:szCs w:val="37"/>
        </w:rPr>
        <w:t>[14/14]</w:t>
      </w:r>
    </w:p>
    <w:p w14:paraId="47BDF206" w14:textId="77777777" w:rsidR="00186C6D" w:rsidRDefault="00186C6D" w:rsidP="00186C6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Пришла пора ещё одного испытания, где нужно понять и подобрать комбинации фильтров, применённых к фотографиям.</w:t>
      </w:r>
    </w:p>
    <w:p w14:paraId="5CFA9E07" w14:textId="77777777" w:rsidR="00186C6D" w:rsidRDefault="00186C6D" w:rsidP="00186C6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испытании все значения фильтров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0.5</w:t>
      </w:r>
      <w:r>
        <w:rPr>
          <w:rFonts w:ascii="Helvetica" w:hAnsi="Helvetica" w:cs="Helvetica"/>
          <w:color w:val="333333"/>
          <w:sz w:val="20"/>
          <w:szCs w:val="20"/>
        </w:rPr>
        <w:t>. Цвет фильтра тени — </w:t>
      </w:r>
      <w:r>
        <w:rPr>
          <w:rStyle w:val="HTML"/>
          <w:rFonts w:ascii="Consolas" w:hAnsi="Consolas"/>
          <w:color w:val="DD1144"/>
          <w:sz w:val="18"/>
          <w:szCs w:val="18"/>
          <w:bdr w:val="single" w:sz="6" w:space="2" w:color="E1E1E8" w:frame="1"/>
          <w:shd w:val="clear" w:color="auto" w:fill="F7F7F9"/>
        </w:rPr>
        <w:t>#000000</w:t>
      </w:r>
      <w:r>
        <w:rPr>
          <w:rFonts w:ascii="Helvetica" w:hAnsi="Helvetica" w:cs="Helvetica"/>
          <w:color w:val="333333"/>
          <w:sz w:val="20"/>
          <w:szCs w:val="20"/>
        </w:rPr>
        <w:t>.</w:t>
      </w:r>
    </w:p>
    <w:p w14:paraId="158D682F" w14:textId="77777777" w:rsidR="00186C6D" w:rsidRDefault="00186C6D" w:rsidP="00186C6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курс — только начало. В следующем вам предстоит помочь Кексу создать собственный Кекстаграм и запрограммировать его. До встречи на </w:t>
      </w:r>
      <w:hyperlink r:id="rId302" w:tgtFrame="_blank" w:history="1">
        <w:r>
          <w:rPr>
            <w:rStyle w:val="a6"/>
            <w:rFonts w:ascii="Helvetica" w:hAnsi="Helvetica" w:cs="Helvetica"/>
            <w:color w:val="0088CC"/>
            <w:sz w:val="20"/>
            <w:szCs w:val="20"/>
          </w:rPr>
          <w:t>следующем курсе по фильтрам и JS</w:t>
        </w:r>
      </w:hyperlink>
      <w:r>
        <w:rPr>
          <w:rFonts w:ascii="Helvetica" w:hAnsi="Helvetica" w:cs="Helvetica"/>
          <w:color w:val="333333"/>
          <w:sz w:val="20"/>
          <w:szCs w:val="20"/>
        </w:rPr>
        <w:t>!</w:t>
      </w:r>
    </w:p>
    <w:p w14:paraId="1DE0D603" w14:textId="29E60558" w:rsidR="00B165F5" w:rsidRDefault="00B165F5" w:rsidP="007200C5">
      <w:pPr>
        <w:pStyle w:val="1"/>
      </w:pPr>
      <w:r>
        <w:t>Флексбокс, часть 1</w:t>
      </w:r>
    </w:p>
    <w:p w14:paraId="052BC665" w14:textId="77777777" w:rsidR="00B46E8E" w:rsidRDefault="00B46E8E" w:rsidP="00B46E8E">
      <w:pPr>
        <w:pStyle w:val="2"/>
      </w:pPr>
      <w:r>
        <w:t>Флексбокс, display: flex </w:t>
      </w:r>
      <w:r>
        <w:rPr>
          <w:bCs/>
          <w:color w:val="999999"/>
          <w:sz w:val="37"/>
          <w:szCs w:val="37"/>
        </w:rPr>
        <w:t>[1/31]</w:t>
      </w:r>
    </w:p>
    <w:p w14:paraId="7B66CDC1"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 это первый CSS-механизм, предназначенный для построения сеток и создания сложных раскладок блоков.</w:t>
      </w:r>
    </w:p>
    <w:p w14:paraId="31F066BE"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Другие механизмы, с помощью которых мы раньше строили сетки, задумывались совсем не для этого: плавающие блоки нужны для создания блоков, которые обтекает текст, а таблицы используются для разметки табличных данных.</w:t>
      </w:r>
    </w:p>
    <w:p w14:paraId="6EA243CA"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задумывался для создания «гибких» раскладок и хранит много тонкостей и чудес, о которых мы поговорим в этой серии курсов. А пока начнём с простого. Как включить флексбокс?</w:t>
      </w:r>
    </w:p>
    <w:p w14:paraId="620F8222"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просто: нужно задать элементу свойство </w:t>
      </w:r>
      <w:r>
        <w:rPr>
          <w:rStyle w:val="HTML"/>
          <w:rFonts w:ascii="Consolas"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После этого происходит два события:</w:t>
      </w:r>
    </w:p>
    <w:p w14:paraId="080045F8" w14:textId="77777777" w:rsidR="00B46E8E" w:rsidRDefault="00B46E8E" w:rsidP="00B46E8E">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 с </w:t>
      </w:r>
      <w:r>
        <w:rPr>
          <w:rStyle w:val="HTML"/>
          <w:rFonts w:ascii="Consolas" w:eastAsiaTheme="minorHAnsi"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превращается во </w:t>
      </w:r>
      <w:r>
        <w:rPr>
          <w:rStyle w:val="a4"/>
          <w:rFonts w:ascii="Helvetica" w:hAnsi="Helvetica" w:cs="Helvetica"/>
          <w:color w:val="333333"/>
        </w:rPr>
        <w:t>«флекс-контейнер»</w:t>
      </w:r>
      <w:r>
        <w:rPr>
          <w:rFonts w:ascii="Helvetica" w:hAnsi="Helvetica" w:cs="Helvetica"/>
          <w:color w:val="333333"/>
          <w:sz w:val="20"/>
          <w:szCs w:val="20"/>
        </w:rPr>
        <w:t> и внутри него начинает происходить вся магия гибкой раскладки.</w:t>
      </w:r>
    </w:p>
    <w:p w14:paraId="0D88F8FD" w14:textId="77777777" w:rsidR="00B46E8E" w:rsidRDefault="00B46E8E" w:rsidP="00B46E8E">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Непосредственные потомки этого элемента превращаются во </w:t>
      </w:r>
      <w:r>
        <w:rPr>
          <w:rStyle w:val="a4"/>
          <w:rFonts w:ascii="Helvetica" w:hAnsi="Helvetica" w:cs="Helvetica"/>
          <w:color w:val="333333"/>
        </w:rPr>
        <w:t>«флекс-элементы»</w:t>
      </w:r>
      <w:r>
        <w:rPr>
          <w:rFonts w:ascii="Helvetica" w:hAnsi="Helvetica" w:cs="Helvetica"/>
          <w:color w:val="333333"/>
          <w:sz w:val="20"/>
          <w:szCs w:val="20"/>
        </w:rPr>
        <w:t> и начинают играть по новым правилам.</w:t>
      </w:r>
    </w:p>
    <w:p w14:paraId="5AC4B6BC"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что вы заметите после выполнения этого задания, это то, что блоки растянутся на всю высоту контейнера. Да, внутри флексбокса можно делать элементы одинаковой высоты!</w:t>
      </w:r>
    </w:p>
    <w:p w14:paraId="47A3264F"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590180A3" w14:textId="77777777" w:rsidR="00B46E8E" w:rsidRDefault="00B46E8E" w:rsidP="00B46E8E">
      <w:pPr>
        <w:shd w:val="clear" w:color="auto" w:fill="FCF8E3"/>
        <w:rPr>
          <w:rFonts w:ascii="Helvetica" w:hAnsi="Helvetica" w:cs="Helvetica"/>
          <w:color w:val="C09853"/>
          <w:sz w:val="20"/>
          <w:szCs w:val="20"/>
        </w:rPr>
      </w:pPr>
      <w:r>
        <w:rPr>
          <w:rFonts w:ascii="Helvetica" w:hAnsi="Helvetica" w:cs="Helvetica"/>
          <w:color w:val="C09853"/>
          <w:sz w:val="20"/>
          <w:szCs w:val="20"/>
        </w:rPr>
        <w:t>На момент написания курса </w:t>
      </w:r>
      <w:hyperlink r:id="rId303" w:anchor="feat=flexbox" w:tgtFrame="_blank" w:history="1">
        <w:r>
          <w:rPr>
            <w:rStyle w:val="a6"/>
            <w:rFonts w:ascii="Helvetica" w:hAnsi="Helvetica" w:cs="Helvetica"/>
            <w:color w:val="0088CC"/>
            <w:sz w:val="20"/>
            <w:szCs w:val="20"/>
          </w:rPr>
          <w:t>поддержка флексбокса</w:t>
        </w:r>
      </w:hyperlink>
      <w:r>
        <w:rPr>
          <w:rFonts w:ascii="Helvetica" w:hAnsi="Helvetica" w:cs="Helvetica"/>
          <w:color w:val="C09853"/>
          <w:sz w:val="20"/>
          <w:szCs w:val="20"/>
        </w:rPr>
        <w:t> в современных браузерах довольно хорошая, что позволяет сейчас с уверенностью его использовать.</w:t>
      </w:r>
    </w:p>
    <w:p w14:paraId="7D6928D6" w14:textId="77777777" w:rsidR="00B46E8E" w:rsidRDefault="00B46E8E" w:rsidP="00B46E8E">
      <w:pPr>
        <w:pStyle w:val="2"/>
      </w:pPr>
      <w:r>
        <w:t>Главная ось, flex-direction </w:t>
      </w:r>
      <w:r>
        <w:rPr>
          <w:bCs/>
          <w:color w:val="999999"/>
          <w:sz w:val="37"/>
          <w:szCs w:val="37"/>
        </w:rPr>
        <w:t>[2/31]</w:t>
      </w:r>
    </w:p>
    <w:p w14:paraId="4650A3AF"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ведёт себя обычный поток документа. Блоки и текст располагаются слева направо и сверху вниз.</w:t>
      </w:r>
    </w:p>
    <w:p w14:paraId="1EA459DA"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привычной блочной модели направления «лево», «право», «верх» и «низ» неизменны. Но внутри флекс-контейнера эти понятия могут изменяться, потому что там можно изменять обычное направление потока.</w:t>
      </w:r>
    </w:p>
    <w:p w14:paraId="2217BB8A"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«лево» и «право» во флексбоксе используется понятие </w:t>
      </w:r>
      <w:r>
        <w:rPr>
          <w:rStyle w:val="a4"/>
          <w:rFonts w:ascii="Helvetica" w:hAnsi="Helvetica" w:cs="Helvetica"/>
          <w:color w:val="333333"/>
          <w:sz w:val="20"/>
          <w:szCs w:val="20"/>
        </w:rPr>
        <w:t>«главная ось»</w:t>
      </w:r>
      <w:r>
        <w:rPr>
          <w:rFonts w:ascii="Helvetica" w:hAnsi="Helvetica" w:cs="Helvetica"/>
          <w:color w:val="333333"/>
          <w:sz w:val="20"/>
          <w:szCs w:val="20"/>
        </w:rPr>
        <w:t>. Поток флекс-элементов «течёт» вдоль главной оси от её начала к её концу.</w:t>
      </w:r>
    </w:p>
    <w:p w14:paraId="03827195" w14:textId="7EBC0FDF"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5B28A1D" wp14:editId="1706E641">
            <wp:extent cx="5715000" cy="2390775"/>
            <wp:effectExtent l="0" t="0" r="0" b="9525"/>
            <wp:docPr id="87" name="Рисунок 87" descr="Поток флекс-элементов «течёт» вдоль главной о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к флекс-элементов «течёт» вдоль главной оси"/>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3E4C0971"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главная ось направлена слева направо, но её можно разворачивать во всех направлениях с помощью свойства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которое задаётся для флекс-контейнера. Значения свойства:</w:t>
      </w:r>
    </w:p>
    <w:p w14:paraId="06130341" w14:textId="77777777" w:rsidR="00B46E8E" w:rsidRDefault="00B46E8E" w:rsidP="00B46E8E">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w:t>
      </w:r>
      <w:r>
        <w:rPr>
          <w:rFonts w:ascii="Helvetica" w:hAnsi="Helvetica" w:cs="Helvetica"/>
          <w:color w:val="333333"/>
          <w:sz w:val="20"/>
          <w:szCs w:val="20"/>
        </w:rPr>
        <w:t> — значение по умолчанию, главная ось направлена слева направо.</w:t>
      </w:r>
    </w:p>
    <w:p w14:paraId="227087DE" w14:textId="77777777" w:rsidR="00B46E8E" w:rsidRDefault="00B46E8E" w:rsidP="00B46E8E">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column</w:t>
      </w:r>
      <w:r>
        <w:rPr>
          <w:rFonts w:ascii="Helvetica" w:hAnsi="Helvetica" w:cs="Helvetica"/>
          <w:color w:val="333333"/>
          <w:sz w:val="20"/>
          <w:szCs w:val="20"/>
        </w:rPr>
        <w:t> — главная ось направлена сверху вниз.</w:t>
      </w:r>
    </w:p>
    <w:p w14:paraId="52190C6A" w14:textId="77777777" w:rsidR="00B46E8E" w:rsidRDefault="00B46E8E" w:rsidP="00B46E8E">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row-reverse</w:t>
      </w:r>
      <w:r>
        <w:rPr>
          <w:rFonts w:ascii="Helvetica" w:hAnsi="Helvetica" w:cs="Helvetica"/>
          <w:color w:val="333333"/>
          <w:sz w:val="20"/>
          <w:szCs w:val="20"/>
        </w:rPr>
        <w:t> — главная ось направлена справа налево.</w:t>
      </w:r>
    </w:p>
    <w:p w14:paraId="25FE2443" w14:textId="77777777" w:rsidR="00B46E8E" w:rsidRDefault="00B46E8E" w:rsidP="00B46E8E">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column-reverse</w:t>
      </w:r>
      <w:r>
        <w:rPr>
          <w:rFonts w:ascii="Helvetica" w:hAnsi="Helvetica" w:cs="Helvetica"/>
          <w:color w:val="333333"/>
          <w:sz w:val="20"/>
          <w:szCs w:val="20"/>
        </w:rPr>
        <w:t> — главная ось направлена снизу вверх.</w:t>
      </w:r>
    </w:p>
    <w:p w14:paraId="21C1EB71"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всегда располагаются вдоль главной оси, независимо от её направления.</w:t>
      </w:r>
    </w:p>
    <w:p w14:paraId="2772245F" w14:textId="77777777" w:rsidR="00B46E8E" w:rsidRDefault="00B46E8E" w:rsidP="00B46E8E">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главной оси. Теперь вы всегда будете знать, куда она направлена.</w:t>
      </w:r>
    </w:p>
    <w:p w14:paraId="0A34D63A" w14:textId="77777777" w:rsidR="009A567C" w:rsidRDefault="009A567C" w:rsidP="009A567C">
      <w:pPr>
        <w:pStyle w:val="2"/>
      </w:pPr>
      <w:r>
        <w:t>Поперечная ось </w:t>
      </w:r>
      <w:r>
        <w:rPr>
          <w:bCs/>
          <w:color w:val="999999"/>
          <w:sz w:val="37"/>
          <w:szCs w:val="37"/>
        </w:rPr>
        <w:t>[3/31]</w:t>
      </w:r>
    </w:p>
    <w:p w14:paraId="280B1FB3" w14:textId="77777777" w:rsidR="009A567C" w:rsidRDefault="009A567C" w:rsidP="009A5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«верх» и «низ» во флексбоксе используется понятие </w:t>
      </w:r>
      <w:r>
        <w:rPr>
          <w:rStyle w:val="a4"/>
          <w:rFonts w:ascii="Helvetica" w:hAnsi="Helvetica" w:cs="Helvetica"/>
          <w:color w:val="333333"/>
          <w:sz w:val="20"/>
          <w:szCs w:val="20"/>
        </w:rPr>
        <w:t>«поперечная ось»</w:t>
      </w:r>
      <w:r>
        <w:rPr>
          <w:rFonts w:ascii="Helvetica" w:hAnsi="Helvetica" w:cs="Helvetica"/>
          <w:color w:val="333333"/>
          <w:sz w:val="20"/>
          <w:szCs w:val="20"/>
        </w:rPr>
        <w:t>. Вдоль этой оси работают «вертикальные» выравнивания.</w:t>
      </w:r>
    </w:p>
    <w:p w14:paraId="4DCBEB72" w14:textId="5D66019D" w:rsidR="009A567C" w:rsidRDefault="009A567C" w:rsidP="009A5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EE8F612" wp14:editId="2CAF553E">
            <wp:extent cx="5715000" cy="2390775"/>
            <wp:effectExtent l="0" t="0" r="0" b="9525"/>
            <wp:docPr id="88" name="Рисунок 88" descr="Поперечная ось во флексбок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перечная ось во флексбоксе"/>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231450F4" w14:textId="77777777" w:rsidR="009A567C" w:rsidRDefault="009A567C" w:rsidP="009A5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Поперечная ось всегда перпендикулярна главной оси и поворачивается вместе с ней:</w:t>
      </w:r>
    </w:p>
    <w:p w14:paraId="5D7260A1" w14:textId="77777777" w:rsidR="009A567C" w:rsidRDefault="009A567C" w:rsidP="009A567C">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поперечная ось смотрит вниз.</w:t>
      </w:r>
    </w:p>
    <w:p w14:paraId="07F1DEFA" w14:textId="77777777" w:rsidR="009A567C" w:rsidRDefault="009A567C" w:rsidP="009A567C">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вертикально, то поперечная ось смотрит направо.</w:t>
      </w:r>
    </w:p>
    <w:p w14:paraId="6503D22B" w14:textId="77777777" w:rsidR="009A567C" w:rsidRDefault="009A567C" w:rsidP="009A5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совсем логичное поведение, к которому надо привыкнуть. Получается, что поперечная ось никогда не смотрит вверх или влево. А свойства для поворота поперечной оси нет.</w:t>
      </w:r>
    </w:p>
    <w:p w14:paraId="5EA2A20C" w14:textId="77777777" w:rsidR="009A567C" w:rsidRDefault="009A567C" w:rsidP="009A5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поведение поперечной оси вживую.</w:t>
      </w:r>
    </w:p>
    <w:p w14:paraId="202F8BD1" w14:textId="77777777" w:rsidR="009A567C" w:rsidRDefault="009A567C" w:rsidP="009A567C">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поперечной оси. Теперь вы всегда будете знать, куда она направлена.</w:t>
      </w:r>
    </w:p>
    <w:p w14:paraId="5709BED6" w14:textId="77777777" w:rsidR="00DB5419" w:rsidRDefault="00DB5419" w:rsidP="00DB5419">
      <w:pPr>
        <w:pStyle w:val="2"/>
      </w:pPr>
      <w:r>
        <w:t>Распределение флекс-элементов, justify-content </w:t>
      </w:r>
      <w:r>
        <w:rPr>
          <w:bCs/>
          <w:color w:val="999999"/>
          <w:sz w:val="37"/>
          <w:szCs w:val="37"/>
        </w:rPr>
        <w:t>[4/31]</w:t>
      </w:r>
    </w:p>
    <w:p w14:paraId="2BEB00A5" w14:textId="77777777" w:rsidR="00DB5419" w:rsidRDefault="00DB5419" w:rsidP="00DB54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«горизонтального» выравнивания во флексбоксе используется свойство для распределения элементов вдоль главной оси —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Это свойство задаётся для флекс-контейнера.</w:t>
      </w:r>
    </w:p>
    <w:p w14:paraId="718478CE" w14:textId="77777777" w:rsidR="00DB5419" w:rsidRDefault="00DB5419" w:rsidP="00DB54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При этом значении элементы располагаются у начала главной оси.</w:t>
      </w:r>
    </w:p>
    <w:p w14:paraId="021B5FE4" w14:textId="77777777" w:rsidR="00DB5419" w:rsidRDefault="00DB5419" w:rsidP="00DB54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располагались по центру главной оси, нужно задать для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F3A546A" w14:textId="77777777" w:rsidR="00DB5419" w:rsidRDefault="00DB5419" w:rsidP="00DB54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разместим коврики по центру комнаты.</w:t>
      </w:r>
    </w:p>
    <w:p w14:paraId="2E8E07F5" w14:textId="77777777" w:rsidR="00226A47" w:rsidRDefault="00226A47" w:rsidP="00226A47">
      <w:pPr>
        <w:pStyle w:val="2"/>
      </w:pPr>
      <w:r>
        <w:t>В начале и в конце главной оси </w:t>
      </w:r>
      <w:r>
        <w:rPr>
          <w:bCs/>
          <w:color w:val="999999"/>
          <w:sz w:val="37"/>
          <w:szCs w:val="37"/>
        </w:rPr>
        <w:t>[5/31]</w:t>
      </w:r>
    </w:p>
    <w:p w14:paraId="19D41733" w14:textId="77777777" w:rsidR="00226A47" w:rsidRDefault="00226A47" w:rsidP="00226A4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флекс-элементы располагались в начале главной оси, свойству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нужно задать значение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Оно же является и значением по умолчанию.</w:t>
      </w:r>
    </w:p>
    <w:p w14:paraId="788AC728" w14:textId="77777777" w:rsidR="00226A47" w:rsidRDefault="00226A47" w:rsidP="00226A4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значение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расположит элементы в конце главной оси.</w:t>
      </w:r>
    </w:p>
    <w:p w14:paraId="7F073C3E" w14:textId="77777777" w:rsidR="00226A47" w:rsidRDefault="00226A47" w:rsidP="00226A4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Обратите внимание, что </w:t>
      </w:r>
      <w:r>
        <w:rPr>
          <w:rStyle w:val="HTML"/>
          <w:rFonts w:ascii="Consolas" w:hAnsi="Consolas"/>
          <w:color w:val="DD1144"/>
          <w:sz w:val="18"/>
          <w:szCs w:val="18"/>
          <w:bdr w:val="single" w:sz="6" w:space="2" w:color="E1E1E8" w:frame="1"/>
          <w:shd w:val="clear" w:color="auto" w:fill="F7F7F9"/>
        </w:rPr>
        <w:t>justify-content: flex-end</w:t>
      </w:r>
      <w:r>
        <w:rPr>
          <w:rFonts w:ascii="Helvetica" w:hAnsi="Helvetica" w:cs="Helvetica"/>
          <w:color w:val="333333"/>
          <w:sz w:val="20"/>
          <w:szCs w:val="20"/>
        </w:rPr>
        <w:t> не меняет порядок элементов, как это происходит при изменении направления оси </w:t>
      </w:r>
      <w:r>
        <w:rPr>
          <w:rStyle w:val="HTML"/>
          <w:rFonts w:ascii="Consolas" w:hAnsi="Consolas"/>
          <w:color w:val="DD1144"/>
          <w:sz w:val="18"/>
          <w:szCs w:val="18"/>
          <w:bdr w:val="single" w:sz="6" w:space="2" w:color="E1E1E8" w:frame="1"/>
          <w:shd w:val="clear" w:color="auto" w:fill="F7F7F9"/>
        </w:rPr>
        <w:t>flex-direction: row-reverse</w:t>
      </w:r>
      <w:r>
        <w:rPr>
          <w:rFonts w:ascii="Helvetica" w:hAnsi="Helvetica" w:cs="Helvetica"/>
          <w:color w:val="333333"/>
          <w:sz w:val="20"/>
          <w:szCs w:val="20"/>
        </w:rPr>
        <w:t>. Элементы просто прижимаются к концу главной оси.</w:t>
      </w:r>
    </w:p>
    <w:p w14:paraId="539F1A52" w14:textId="395D785C" w:rsidR="00226A47" w:rsidRDefault="00226A47" w:rsidP="00226A4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эти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разместим коврики в начале и в конце комнаты.</w:t>
      </w:r>
    </w:p>
    <w:p w14:paraId="51DF386A" w14:textId="7B840FEC" w:rsidR="00E44E86" w:rsidRDefault="00E44E86" w:rsidP="00226A47">
      <w:pPr>
        <w:pStyle w:val="a3"/>
        <w:shd w:val="clear" w:color="auto" w:fill="FFFFFF"/>
        <w:spacing w:before="0" w:beforeAutospacing="0" w:after="135" w:afterAutospacing="0"/>
        <w:rPr>
          <w:rFonts w:ascii="Helvetica" w:hAnsi="Helvetica" w:cs="Helvetica"/>
          <w:color w:val="333333"/>
          <w:sz w:val="20"/>
          <w:szCs w:val="20"/>
        </w:rPr>
      </w:pPr>
    </w:p>
    <w:p w14:paraId="1463D3A3" w14:textId="52F212E6" w:rsidR="00E44E86" w:rsidRDefault="00E44E86" w:rsidP="00226A47">
      <w:pPr>
        <w:pStyle w:val="a3"/>
        <w:shd w:val="clear" w:color="auto" w:fill="FFFFFF"/>
        <w:spacing w:before="0" w:beforeAutospacing="0" w:after="135" w:afterAutospacing="0"/>
        <w:rPr>
          <w:rFonts w:ascii="Helvetica" w:hAnsi="Helvetica" w:cs="Helvetica"/>
          <w:color w:val="333333"/>
          <w:sz w:val="20"/>
          <w:szCs w:val="20"/>
        </w:rPr>
      </w:pPr>
      <w:r w:rsidRPr="00E44E86">
        <w:rPr>
          <w:rFonts w:ascii="Helvetica" w:hAnsi="Helvetica" w:cs="Helvetica"/>
          <w:noProof/>
          <w:color w:val="333333"/>
          <w:sz w:val="20"/>
          <w:szCs w:val="20"/>
        </w:rPr>
        <w:drawing>
          <wp:inline distT="0" distB="0" distL="0" distR="0" wp14:anchorId="2BCBD0FB" wp14:editId="64D31EDD">
            <wp:extent cx="5940425" cy="324485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0425" cy="3244850"/>
                    </a:xfrm>
                    <a:prstGeom prst="rect">
                      <a:avLst/>
                    </a:prstGeom>
                  </pic:spPr>
                </pic:pic>
              </a:graphicData>
            </a:graphic>
          </wp:inline>
        </w:drawing>
      </w:r>
    </w:p>
    <w:p w14:paraId="000B4C96" w14:textId="77777777" w:rsidR="00684BBF" w:rsidRDefault="00684BBF" w:rsidP="00684BBF">
      <w:pPr>
        <w:pStyle w:val="2"/>
      </w:pPr>
      <w:r>
        <w:t>Равномерное распределение </w:t>
      </w:r>
      <w:r>
        <w:rPr>
          <w:bCs/>
          <w:color w:val="999999"/>
          <w:sz w:val="37"/>
          <w:szCs w:val="37"/>
        </w:rPr>
        <w:t>[6/31]</w:t>
      </w:r>
    </w:p>
    <w:p w14:paraId="4C85B5AA" w14:textId="77777777" w:rsidR="00684BBF" w:rsidRDefault="00684BBF" w:rsidP="00684BBF">
      <w:pPr>
        <w:pStyle w:val="a3"/>
        <w:shd w:val="clear" w:color="auto" w:fill="FFFFFF"/>
        <w:spacing w:before="0" w:beforeAutospacing="0" w:after="135" w:afterAutospacing="0"/>
        <w:ind w:left="1800" w:right="1800"/>
        <w:jc w:val="both"/>
        <w:rPr>
          <w:rFonts w:ascii="Helvetica" w:hAnsi="Helvetica" w:cs="Helvetica"/>
          <w:color w:val="333333"/>
          <w:sz w:val="20"/>
          <w:szCs w:val="20"/>
        </w:rPr>
      </w:pPr>
      <w:r>
        <w:rPr>
          <w:rFonts w:ascii="Helvetica" w:hAnsi="Helvetica" w:cs="Helvetica"/>
          <w:color w:val="333333"/>
          <w:sz w:val="20"/>
          <w:szCs w:val="20"/>
        </w:rPr>
        <w:t>Помните ли вы </w:t>
      </w:r>
      <w:hyperlink r:id="rId307" w:history="1">
        <w:r>
          <w:rPr>
            <w:rStyle w:val="a6"/>
            <w:rFonts w:ascii="Helvetica" w:hAnsi="Helvetica" w:cs="Helvetica"/>
            <w:color w:val="0088CC"/>
            <w:sz w:val="20"/>
            <w:szCs w:val="20"/>
          </w:rPr>
          <w:t>режим горизонтального выравнивания</w:t>
        </w:r>
      </w:hyperlink>
      <w:r>
        <w:rPr>
          <w:rFonts w:ascii="Helvetica" w:hAnsi="Helvetica" w:cs="Helvetica"/>
          <w:color w:val="333333"/>
          <w:sz w:val="20"/>
          <w:szCs w:val="20"/>
        </w:rPr>
        <w:t>«по ширине», когда текст распределялся в блоке равномерно, а края текста прижимались к краям блока? Совсем как в этом абзаце.</w:t>
      </w:r>
    </w:p>
    <w:p w14:paraId="40971ACF" w14:textId="77777777" w:rsidR="00684BBF" w:rsidRDefault="00684BBF" w:rsidP="00684B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флексбокса есть чем-то похожие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которые равномерно распределяют флекс-элементы вдоль главной оси:</w:t>
      </w:r>
    </w:p>
    <w:p w14:paraId="7FEC6138" w14:textId="77777777" w:rsidR="00684BBF" w:rsidRDefault="00684BBF" w:rsidP="00684BB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отступов нет.</w:t>
      </w:r>
    </w:p>
    <w:p w14:paraId="2A5AA25F" w14:textId="77777777" w:rsidR="00684BBF" w:rsidRDefault="00684BBF" w:rsidP="00684BB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есть отступ, равный половине расстояния между соседними элементами.</w:t>
      </w:r>
    </w:p>
    <w:p w14:paraId="7213E841" w14:textId="77777777" w:rsidR="00684BBF" w:rsidRDefault="00684BBF" w:rsidP="00684B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добавим третьего кота и поэкспериментируем с этими значениями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00C20C57" w14:textId="77777777" w:rsidR="00684BBF" w:rsidRDefault="00684BBF" w:rsidP="00684B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небольшой итог.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управляет распределением элементов вдоль главной оси и имеет пять значений:</w:t>
      </w:r>
    </w:p>
    <w:p w14:paraId="2F60097F" w14:textId="77777777" w:rsidR="00684BBF" w:rsidRDefault="00684BBF" w:rsidP="00684BB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2592734" w14:textId="77777777" w:rsidR="00684BBF" w:rsidRDefault="00684BBF" w:rsidP="00684BB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0141C19C" w14:textId="77777777" w:rsidR="00684BBF" w:rsidRDefault="00684BBF" w:rsidP="00684BB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52AD32FC" w14:textId="77777777" w:rsidR="00684BBF" w:rsidRDefault="00684BBF" w:rsidP="00684BB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5989BD4F" w14:textId="77777777" w:rsidR="00684BBF" w:rsidRDefault="00684BBF" w:rsidP="00684BB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7D2D8591" w14:textId="567566A1" w:rsidR="00481F7E" w:rsidRDefault="00E44E86" w:rsidP="00481F7E">
      <w:pPr>
        <w:pStyle w:val="a3"/>
        <w:shd w:val="clear" w:color="auto" w:fill="FFFFFF"/>
        <w:spacing w:before="0" w:beforeAutospacing="0" w:after="135" w:afterAutospacing="0"/>
      </w:pPr>
      <w:r>
        <w:rPr>
          <w:noProof/>
        </w:rPr>
        <w:lastRenderedPageBreak/>
        <w:drawing>
          <wp:inline distT="0" distB="0" distL="0" distR="0" wp14:anchorId="358D5F4C" wp14:editId="7B6C6883">
            <wp:extent cx="5934075" cy="3248025"/>
            <wp:effectExtent l="0" t="0" r="9525" b="9525"/>
            <wp:docPr id="90" name="Рисунок 90" descr="C:\Users\azubarev\Pictures\Screenpresso\2018-10-12_16h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10-12_16h11_43.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44D5C387" w14:textId="77777777" w:rsidR="00E44E86" w:rsidRDefault="00E44E86" w:rsidP="00E44E86">
      <w:pPr>
        <w:pStyle w:val="2"/>
      </w:pPr>
      <w:r>
        <w:t>Выравнивание флекс-элементов, align-items </w:t>
      </w:r>
      <w:r>
        <w:rPr>
          <w:bCs/>
          <w:color w:val="999999"/>
          <w:sz w:val="37"/>
          <w:szCs w:val="37"/>
        </w:rPr>
        <w:t>[7/31]</w:t>
      </w:r>
    </w:p>
    <w:p w14:paraId="57BAF0C0" w14:textId="77777777" w:rsidR="00E44E86" w:rsidRDefault="00E44E86" w:rsidP="00E44E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«вертикального» выравнивания во флексбоксе используется свойство для выравнивания элементов вдоль поперечной оси —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Это свойство задаётся для флекс-контейнера.</w:t>
      </w:r>
    </w:p>
    <w:p w14:paraId="39B2E65E" w14:textId="77777777" w:rsidR="00E44E86" w:rsidRDefault="00E44E86" w:rsidP="00E44E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Именно благодаря этому значению флекс-элементы и растягиваются на всю «высоту» флекс-контейнера. Если флекс-элементам задана высота, то растягиваться они не будут.</w:t>
      </w:r>
    </w:p>
    <w:p w14:paraId="1F3C7E37" w14:textId="77777777" w:rsidR="00E44E86" w:rsidRDefault="00E44E86" w:rsidP="00E44E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выровнялись по центру поперечной оси, нужно задать для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EC2C431" w14:textId="77777777" w:rsidR="00E44E86" w:rsidRDefault="00E44E86" w:rsidP="00E44E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выровняем коврики по центру комнаты вдоль поперечной оси и убедимся, что элементы действительно центруются, даже если у них разная высота.</w:t>
      </w:r>
    </w:p>
    <w:p w14:paraId="378A9E99" w14:textId="77777777" w:rsidR="00305B39" w:rsidRDefault="00305B39" w:rsidP="00305B39">
      <w:pPr>
        <w:pStyle w:val="2"/>
      </w:pPr>
      <w:r>
        <w:t>В начале и в конце поперечной оси </w:t>
      </w:r>
      <w:r>
        <w:rPr>
          <w:bCs/>
          <w:color w:val="999999"/>
          <w:sz w:val="37"/>
          <w:szCs w:val="37"/>
        </w:rPr>
        <w:t>[8/31]</w:t>
      </w:r>
    </w:p>
    <w:p w14:paraId="5BF31DAF" w14:textId="77777777" w:rsidR="00305B39" w:rsidRDefault="00305B39" w:rsidP="00305B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флекс-элементы в начале или в конце поперечной оси, нужно использовать значения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для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18C6B511" w14:textId="77777777" w:rsidR="00305B39" w:rsidRDefault="00305B39" w:rsidP="00305B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значения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1A1D15A2" w14:textId="77777777" w:rsidR="00305B39" w:rsidRDefault="00305B39" w:rsidP="00305B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эти значения и разместим коврики сверху и снизу комнаты.</w:t>
      </w:r>
    </w:p>
    <w:p w14:paraId="3F877E5A" w14:textId="77777777" w:rsidR="00A064EE" w:rsidRDefault="00A064EE" w:rsidP="00A064EE">
      <w:pPr>
        <w:pStyle w:val="2"/>
      </w:pPr>
      <w:r>
        <w:t>Выравнивание элементов по базовой линии </w:t>
      </w:r>
      <w:r>
        <w:rPr>
          <w:bCs/>
          <w:color w:val="999999"/>
          <w:sz w:val="37"/>
          <w:szCs w:val="37"/>
        </w:rPr>
        <w:t>[9/31]</w:t>
      </w:r>
    </w:p>
    <w:p w14:paraId="4C070A2D" w14:textId="77777777" w:rsidR="00A064EE" w:rsidRDefault="00A064EE" w:rsidP="00A064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значение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Если задать его контейнеру, то флекс-элементы будут выравниваться по базовой линии текста в них. Эта воображаемая линия проходит по нижней части букв.</w:t>
      </w:r>
    </w:p>
    <w:p w14:paraId="451E4520" w14:textId="77777777" w:rsidR="00A064EE" w:rsidRDefault="00A064EE" w:rsidP="00A064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выровнять флекс-элементы по базовой линии, то они выстроятся так, чтобы текст в них был как бы на «одной строке».</w:t>
      </w:r>
    </w:p>
    <w:p w14:paraId="354EC23B" w14:textId="77777777" w:rsidR="00A064EE" w:rsidRDefault="00A064EE" w:rsidP="00A064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лучше понять поведение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сравним его с другим значением —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297E109A" w14:textId="77777777" w:rsidR="00A064EE" w:rsidRDefault="00A064EE" w:rsidP="00A064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Мини-итог. Свойство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управляет выравниванием элементов вдоль поперечной оси и имеет пять значений:</w:t>
      </w:r>
    </w:p>
    <w:p w14:paraId="644F9C24" w14:textId="77777777" w:rsidR="00A064EE" w:rsidRDefault="00A064EE" w:rsidP="00A064EE">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5D25F3C2" w14:textId="77777777" w:rsidR="00A064EE" w:rsidRDefault="00A064EE" w:rsidP="00A064EE">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4053BC9" w14:textId="77777777" w:rsidR="00A064EE" w:rsidRDefault="00A064EE" w:rsidP="00A064EE">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7D34D7C" w14:textId="77777777" w:rsidR="00A064EE" w:rsidRDefault="00A064EE" w:rsidP="00A064EE">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050621D" w14:textId="77777777" w:rsidR="00A064EE" w:rsidRDefault="00A064EE" w:rsidP="00A064EE">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baseline</w:t>
      </w:r>
      <w:r>
        <w:rPr>
          <w:rFonts w:ascii="Helvetica" w:hAnsi="Helvetica" w:cs="Helvetica"/>
          <w:color w:val="333333"/>
          <w:sz w:val="20"/>
          <w:szCs w:val="20"/>
        </w:rPr>
        <w:t>.</w:t>
      </w:r>
    </w:p>
    <w:p w14:paraId="70EF1FA1" w14:textId="42F90088" w:rsidR="00E44E86" w:rsidRDefault="00206E6A" w:rsidP="00481F7E">
      <w:pPr>
        <w:pStyle w:val="a3"/>
        <w:shd w:val="clear" w:color="auto" w:fill="FFFFFF"/>
        <w:spacing w:before="0" w:beforeAutospacing="0" w:after="135" w:afterAutospacing="0"/>
      </w:pPr>
      <w:r w:rsidRPr="00206E6A">
        <w:rPr>
          <w:noProof/>
        </w:rPr>
        <w:drawing>
          <wp:inline distT="0" distB="0" distL="0" distR="0" wp14:anchorId="4B15A746" wp14:editId="41BB214B">
            <wp:extent cx="5940425" cy="3485515"/>
            <wp:effectExtent l="0" t="0" r="3175"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0425" cy="3485515"/>
                    </a:xfrm>
                    <a:prstGeom prst="rect">
                      <a:avLst/>
                    </a:prstGeom>
                  </pic:spPr>
                </pic:pic>
              </a:graphicData>
            </a:graphic>
          </wp:inline>
        </w:drawing>
      </w:r>
    </w:p>
    <w:p w14:paraId="13CE06AB" w14:textId="77777777" w:rsidR="00206E6A" w:rsidRDefault="00206E6A" w:rsidP="00206E6A">
      <w:pPr>
        <w:pStyle w:val="2"/>
      </w:pPr>
      <w:r>
        <w:t>Эгоистичное выравнивание, align-self </w:t>
      </w:r>
      <w:r>
        <w:rPr>
          <w:bCs/>
          <w:color w:val="999999"/>
          <w:sz w:val="37"/>
          <w:szCs w:val="37"/>
        </w:rPr>
        <w:t>[10/31]</w:t>
      </w:r>
    </w:p>
    <w:p w14:paraId="61E2771B" w14:textId="77777777" w:rsidR="00206E6A" w:rsidRDefault="00206E6A" w:rsidP="00206E6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Распределение элементов по главной оси задаётся для всего флекс-контейнера и на все флекс-элементы действует одинаково. Задать какому-то элементу отличное от других распределение по главной оси нельзя. И это вполне логично, ведь тогда элементы будут «сталкиваться» друг с другом.</w:t>
      </w:r>
    </w:p>
    <w:p w14:paraId="48002E5C" w14:textId="77777777" w:rsidR="00206E6A" w:rsidRDefault="00206E6A" w:rsidP="00206E6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поперечной осью всё проще. Можно сказать, что у каждого элемента она своя, и можно задавать им разное поперечное выравнивание. Для этого используется свойство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которое задаётся для самих флекс-элементов, а не для флекс-контейнера.</w:t>
      </w:r>
    </w:p>
    <w:p w14:paraId="49FF5A4F" w14:textId="77777777" w:rsidR="00206E6A" w:rsidRDefault="00206E6A" w:rsidP="00206E6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те же самые значения, что и у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65962EE1" w14:textId="687C9060" w:rsidR="00206E6A" w:rsidRDefault="00F40C99" w:rsidP="00481F7E">
      <w:pPr>
        <w:pStyle w:val="a3"/>
        <w:shd w:val="clear" w:color="auto" w:fill="FFFFFF"/>
        <w:spacing w:before="0" w:beforeAutospacing="0" w:after="135" w:afterAutospacing="0"/>
      </w:pPr>
      <w:r>
        <w:rPr>
          <w:noProof/>
        </w:rPr>
        <w:drawing>
          <wp:inline distT="0" distB="0" distL="0" distR="0" wp14:anchorId="03346E6C" wp14:editId="176760BD">
            <wp:extent cx="5934075" cy="3524250"/>
            <wp:effectExtent l="0" t="0" r="9525" b="0"/>
            <wp:docPr id="92" name="Рисунок 92" descr="C:\Users\azubarev\Pictures\Screenpresso\2018-10-12_16h2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ubarev\Pictures\Screenpresso\2018-10-12_16h24_00.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06A2CF7A" w14:textId="77777777" w:rsidR="00694DAB" w:rsidRDefault="00694DAB" w:rsidP="00694DAB">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11" w:history="1">
        <w:r>
          <w:rPr>
            <w:rStyle w:val="a6"/>
            <w:rFonts w:ascii="Helvetica" w:hAnsi="Helvetica" w:cs="Helvetica"/>
            <w:color w:val="666666"/>
            <w:sz w:val="20"/>
            <w:szCs w:val="20"/>
          </w:rPr>
          <w:t>Флексбокс, часть 1</w:t>
        </w:r>
      </w:hyperlink>
      <w:r>
        <w:rPr>
          <w:rFonts w:ascii="Helvetica" w:hAnsi="Helvetica" w:cs="Helvetica"/>
          <w:color w:val="666666"/>
          <w:sz w:val="20"/>
          <w:szCs w:val="20"/>
        </w:rPr>
        <w:t>»</w:t>
      </w:r>
    </w:p>
    <w:p w14:paraId="2EFE4068" w14:textId="77777777" w:rsidR="00694DAB" w:rsidRDefault="00694DAB" w:rsidP="00694DAB">
      <w:pPr>
        <w:pStyle w:val="2"/>
      </w:pPr>
      <w:r>
        <w:lastRenderedPageBreak/>
        <w:t>Выравнивание одного элемента по базовой линии </w:t>
      </w:r>
      <w:r>
        <w:rPr>
          <w:bCs/>
          <w:color w:val="999999"/>
          <w:sz w:val="37"/>
          <w:szCs w:val="37"/>
        </w:rPr>
        <w:t>[11/31]</w:t>
      </w:r>
    </w:p>
    <w:p w14:paraId="6AF99B63" w14:textId="77777777" w:rsidR="00694DAB" w:rsidRDefault="00694DAB" w:rsidP="00694DA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для отдельного флекс-элемента можно задать и выравнивание по базовой линии с помощью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04CB1B5B" w14:textId="77777777" w:rsidR="00694DAB" w:rsidRDefault="00694DAB" w:rsidP="00694DA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зададим выравнивание по базовой линии двум отдельным блокам.</w:t>
      </w:r>
    </w:p>
    <w:p w14:paraId="0DBB9C3A" w14:textId="70A18A46" w:rsidR="00694DAB" w:rsidRDefault="009564DD" w:rsidP="00481F7E">
      <w:pPr>
        <w:pStyle w:val="a3"/>
        <w:shd w:val="clear" w:color="auto" w:fill="FFFFFF"/>
        <w:spacing w:before="0" w:beforeAutospacing="0" w:after="135" w:afterAutospacing="0"/>
      </w:pPr>
      <w:r>
        <w:rPr>
          <w:noProof/>
        </w:rPr>
        <w:drawing>
          <wp:inline distT="0" distB="0" distL="0" distR="0" wp14:anchorId="670F8C0F" wp14:editId="55D8B6BD">
            <wp:extent cx="5934075" cy="3581400"/>
            <wp:effectExtent l="0" t="0" r="9525" b="0"/>
            <wp:docPr id="93" name="Рисунок 93" descr="C:\Users\azubarev\Pictures\Screenpresso\2018-10-12_16h2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10-12_16h25_34.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6D49D25A" w14:textId="77777777" w:rsidR="003B340F" w:rsidRDefault="003B340F" w:rsidP="003B340F">
      <w:pPr>
        <w:pStyle w:val="2"/>
      </w:pPr>
      <w:r>
        <w:t>Перенос флекс-элементов, flex-wrap </w:t>
      </w:r>
      <w:r>
        <w:rPr>
          <w:bCs/>
          <w:color w:val="999999"/>
          <w:sz w:val="37"/>
          <w:szCs w:val="37"/>
        </w:rPr>
        <w:t>[13/31]</w:t>
      </w:r>
    </w:p>
    <w:p w14:paraId="4417C506" w14:textId="77777777" w:rsidR="003B340F" w:rsidRDefault="003B340F" w:rsidP="003B34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будет, если флекс-элементов в контейнере станет больше, чем может уместиться в один ряд?</w:t>
      </w:r>
    </w:p>
    <w:p w14:paraId="5EEE5A9C" w14:textId="77777777" w:rsidR="003B340F" w:rsidRDefault="003B340F" w:rsidP="003B340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Они будут сжиматься до минимально возможной ширины.</w:t>
      </w:r>
    </w:p>
    <w:p w14:paraId="7916EDEE" w14:textId="77777777" w:rsidR="003B340F" w:rsidRDefault="003B340F" w:rsidP="003B340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Даже если им задать ширину явно, механизм флексбокса может её уменьшить.</w:t>
      </w:r>
    </w:p>
    <w:p w14:paraId="7FB2CCCD" w14:textId="77777777" w:rsidR="003B340F" w:rsidRDefault="003B340F" w:rsidP="003B340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они перестанут помещаться в контейнер и после уменьшения, то они выйдут за его пределы, но продолжат располагаться в один ряд.</w:t>
      </w:r>
    </w:p>
    <w:p w14:paraId="0967D2BB" w14:textId="77777777" w:rsidR="003B340F" w:rsidRDefault="003B340F" w:rsidP="003B34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чем-то похоже на поведение ячеек в таблице.</w:t>
      </w:r>
    </w:p>
    <w:p w14:paraId="6F0C05F4" w14:textId="77777777" w:rsidR="003B340F" w:rsidRDefault="003B340F" w:rsidP="003B34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можно изменить свойством флекс-контейнера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По умолчанию оно имеет значение </w:t>
      </w:r>
      <w:r>
        <w:rPr>
          <w:rStyle w:val="HTML"/>
          <w:rFonts w:ascii="Consolas" w:hAnsi="Consolas"/>
          <w:color w:val="DD1144"/>
          <w:sz w:val="18"/>
          <w:szCs w:val="18"/>
          <w:bdr w:val="single" w:sz="6" w:space="2" w:color="E1E1E8" w:frame="1"/>
          <w:shd w:val="clear" w:color="auto" w:fill="F7F7F9"/>
        </w:rPr>
        <w:t>nowrap</w:t>
      </w:r>
      <w:r>
        <w:rPr>
          <w:rFonts w:ascii="Helvetica" w:hAnsi="Helvetica" w:cs="Helvetica"/>
          <w:color w:val="333333"/>
          <w:sz w:val="20"/>
          <w:szCs w:val="20"/>
        </w:rPr>
        <w:t>, то есть перенос флекс-элементов на новую строку запрещён.</w:t>
      </w:r>
    </w:p>
    <w:p w14:paraId="3B4D606B" w14:textId="77777777" w:rsidR="003B340F" w:rsidRDefault="003B340F" w:rsidP="003B34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 разрешает перенос флекс-элементов на новую строку, если они не помещаются в контейнер.</w:t>
      </w:r>
    </w:p>
    <w:p w14:paraId="2278CF9A" w14:textId="77777777" w:rsidR="003B340F" w:rsidRDefault="003B340F" w:rsidP="003B34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практике, как оно работает.</w:t>
      </w:r>
    </w:p>
    <w:p w14:paraId="6473945F" w14:textId="77777777" w:rsidR="00D963CC" w:rsidRDefault="00D963CC" w:rsidP="00D963CC">
      <w:pPr>
        <w:pStyle w:val="2"/>
      </w:pPr>
      <w:r>
        <w:t>Перенос в обратном порядке </w:t>
      </w:r>
      <w:r>
        <w:rPr>
          <w:bCs/>
          <w:color w:val="999999"/>
          <w:sz w:val="37"/>
          <w:szCs w:val="37"/>
        </w:rPr>
        <w:t>[14/31]</w:t>
      </w:r>
    </w:p>
    <w:p w14:paraId="410FEA3C"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перенос флекс-элементов разрешён, то ряды элементов располагаются вдоль поперечной оси. Первый ряд располагается в начале поперечной оси, а последний в конце. Но так работает только 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w:t>
      </w:r>
    </w:p>
    <w:p w14:paraId="1A99E4F4"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задать значение </w:t>
      </w:r>
      <w:r>
        <w:rPr>
          <w:rStyle w:val="HTML"/>
          <w:rFonts w:ascii="Consolas" w:hAnsi="Consolas"/>
          <w:color w:val="DD1144"/>
          <w:sz w:val="18"/>
          <w:szCs w:val="18"/>
          <w:bdr w:val="single" w:sz="6" w:space="2" w:color="E1E1E8" w:frame="1"/>
          <w:shd w:val="clear" w:color="auto" w:fill="F7F7F9"/>
        </w:rPr>
        <w:t>wrap-reverse</w:t>
      </w:r>
      <w:r>
        <w:rPr>
          <w:rFonts w:ascii="Helvetica" w:hAnsi="Helvetica" w:cs="Helvetica"/>
          <w:color w:val="333333"/>
          <w:sz w:val="20"/>
          <w:szCs w:val="20"/>
        </w:rPr>
        <w:t>, то элементы будут переноситься, а ряды будут располагаться в обратном порядке: первый в конце поперечной оси, а последний в начале.</w:t>
      </w:r>
    </w:p>
    <w:p w14:paraId="1CF1205C"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в комнату ещё котиков и попробуем переносить их на новую строку в обратном поперечной оси направлению.</w:t>
      </w:r>
    </w:p>
    <w:p w14:paraId="02D8EF76" w14:textId="77777777" w:rsidR="00D963CC" w:rsidRDefault="00D963CC" w:rsidP="00D963CC">
      <w:pPr>
        <w:pStyle w:val="2"/>
      </w:pPr>
      <w:r>
        <w:lastRenderedPageBreak/>
        <w:t>Выравнивание строк флекс-контейнера, align-content </w:t>
      </w:r>
      <w:r>
        <w:rPr>
          <w:bCs/>
          <w:color w:val="999999"/>
          <w:sz w:val="37"/>
          <w:szCs w:val="37"/>
        </w:rPr>
        <w:t>[15/31]</w:t>
      </w:r>
    </w:p>
    <w:p w14:paraId="576734E4"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Вспомним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которое управляет распределением флекс-элементов вдоль главной оси.</w:t>
      </w:r>
    </w:p>
    <w:p w14:paraId="2D65036C"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очень похожее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которое управляет выравниванием </w:t>
      </w:r>
      <w:r>
        <w:rPr>
          <w:rStyle w:val="a4"/>
          <w:rFonts w:ascii="Helvetica" w:hAnsi="Helvetica" w:cs="Helvetica"/>
          <w:color w:val="333333"/>
        </w:rPr>
        <w:t>рядов</w:t>
      </w:r>
      <w:r>
        <w:rPr>
          <w:rFonts w:ascii="Helvetica" w:hAnsi="Helvetica" w:cs="Helvetica"/>
          <w:color w:val="333333"/>
          <w:sz w:val="20"/>
          <w:szCs w:val="20"/>
        </w:rPr>
        <w:t> флекс-элементов вдоль </w:t>
      </w:r>
      <w:r>
        <w:rPr>
          <w:rStyle w:val="a4"/>
          <w:rFonts w:ascii="Helvetica" w:hAnsi="Helvetica" w:cs="Helvetica"/>
          <w:color w:val="333333"/>
        </w:rPr>
        <w:t>поперечной</w:t>
      </w:r>
      <w:r>
        <w:rPr>
          <w:rFonts w:ascii="Helvetica" w:hAnsi="Helvetica" w:cs="Helvetica"/>
          <w:color w:val="333333"/>
          <w:sz w:val="20"/>
          <w:szCs w:val="20"/>
        </w:rPr>
        <w:t> оси. У этих свойств почти одинаковые значения:</w:t>
      </w:r>
    </w:p>
    <w:p w14:paraId="174102A1" w14:textId="77777777" w:rsidR="00D963CC" w:rsidRDefault="00D963CC" w:rsidP="00D963CC">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340E9D66" w14:textId="77777777" w:rsidR="00D963CC" w:rsidRDefault="00D963CC" w:rsidP="00D963CC">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FB933C3" w14:textId="77777777" w:rsidR="00D963CC" w:rsidRDefault="00D963CC" w:rsidP="00D963CC">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F039448" w14:textId="77777777" w:rsidR="00D963CC" w:rsidRDefault="00D963CC" w:rsidP="00D963CC">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775C8331" w14:textId="77777777" w:rsidR="00D963CC" w:rsidRDefault="00D963CC" w:rsidP="00D963CC">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3321E484" w14:textId="77777777" w:rsidR="00D963CC" w:rsidRDefault="00D963CC" w:rsidP="00D963CC">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которое есть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но нет 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является значением по умолчанию.</w:t>
      </w:r>
    </w:p>
    <w:p w14:paraId="36485D37"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связано и со свойством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которое управляет выравниванием флекс-элементов вдоль поперечной оси.</w:t>
      </w:r>
    </w:p>
    <w:p w14:paraId="112CE8D7"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разница между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когда работает одно, а когда работает другое? Вот ответы:</w:t>
      </w:r>
    </w:p>
    <w:p w14:paraId="02ED3C21" w14:textId="77777777" w:rsidR="00D963CC" w:rsidRDefault="00D963CC" w:rsidP="00D963CC">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только один ряд флекс-элементов, то работает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62285E0E" w14:textId="77777777" w:rsidR="00D963CC" w:rsidRDefault="00D963CC" w:rsidP="00D963CC">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несколько рядов, то работает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41AD3566" w14:textId="77777777" w:rsidR="00D963CC" w:rsidRDefault="00D963CC" w:rsidP="00D963CC">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Подчеркнём, что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влияет на ряды, а не на отдельные элементы.</w:t>
      </w:r>
    </w:p>
    <w:p w14:paraId="2CE673A1" w14:textId="77777777" w:rsidR="00D963CC" w:rsidRDefault="00D963CC" w:rsidP="00D963CC">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последней версии спецификации это поведение изменилось: теперь правильно, когда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C09853"/>
          <w:sz w:val="20"/>
          <w:szCs w:val="20"/>
        </w:rPr>
        <w:t> выравнивает элементы в многострочном флекс-контейнере, даже если строка в контейнере единственная. Это изменение на момент окончания 2015 года применено только в браузерах Safari и Edge.</w:t>
      </w:r>
    </w:p>
    <w:p w14:paraId="029FB932" w14:textId="77777777" w:rsidR="00600878" w:rsidRPr="00600878" w:rsidRDefault="00600878" w:rsidP="00600878">
      <w:pPr>
        <w:pStyle w:val="2"/>
        <w:rPr>
          <w:lang w:val="en-US"/>
        </w:rPr>
      </w:pPr>
      <w:r w:rsidRPr="00600878">
        <w:rPr>
          <w:lang w:val="en-US"/>
        </w:rPr>
        <w:t xml:space="preserve">align-content: stretch </w:t>
      </w:r>
      <w:r>
        <w:t>и</w:t>
      </w:r>
      <w:r w:rsidRPr="00600878">
        <w:rPr>
          <w:lang w:val="en-US"/>
        </w:rPr>
        <w:t xml:space="preserve"> align-items </w:t>
      </w:r>
      <w:r w:rsidRPr="00600878">
        <w:rPr>
          <w:bCs/>
          <w:color w:val="999999"/>
          <w:sz w:val="37"/>
          <w:szCs w:val="37"/>
          <w:lang w:val="en-US"/>
        </w:rPr>
        <w:t>[16/31]</w:t>
      </w:r>
    </w:p>
    <w:p w14:paraId="4490637E"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говорили, что как только во флекс-контейнере появляется несколько рядов элементов, вместо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начинает действовать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7245B8AE"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не отключается полностью, а может влиять на отображение флекс-элементов в рядах.</w:t>
      </w:r>
    </w:p>
    <w:p w14:paraId="77CAEF3B"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когда мы используем для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Оно растягивает ряды флекс-элементов, при этом оставшееся свободное место между ними делится поровну.</w:t>
      </w:r>
    </w:p>
    <w:p w14:paraId="3F48ACBC"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Отображение строк при </w:t>
      </w:r>
      <w:r>
        <w:rPr>
          <w:rStyle w:val="HTML"/>
          <w:rFonts w:ascii="Consolas" w:hAnsi="Consolas"/>
          <w:color w:val="DD1144"/>
          <w:sz w:val="18"/>
          <w:szCs w:val="18"/>
          <w:bdr w:val="single" w:sz="6" w:space="2" w:color="E1E1E8" w:frame="1"/>
          <w:shd w:val="clear" w:color="auto" w:fill="F7F7F9"/>
        </w:rPr>
        <w:t>align-content: stretch</w:t>
      </w:r>
      <w:r>
        <w:rPr>
          <w:rFonts w:ascii="Helvetica" w:hAnsi="Helvetica" w:cs="Helvetica"/>
          <w:color w:val="333333"/>
          <w:sz w:val="20"/>
          <w:szCs w:val="20"/>
        </w:rPr>
        <w:t> зависит от значения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62177D57" w14:textId="77777777" w:rsidR="00600878" w:rsidRDefault="00600878" w:rsidP="00600878">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у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задано значение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растягиваются на всю высоту своей строки.</w:t>
      </w:r>
    </w:p>
    <w:p w14:paraId="3A3052AA" w14:textId="77777777" w:rsidR="00600878" w:rsidRDefault="00600878" w:rsidP="00600878">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значение отлично от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ужимаются под своё содержимое и выравниваются в строках в зависимости от значения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6AE01859"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этот эффект вживую.</w:t>
      </w:r>
    </w:p>
    <w:p w14:paraId="194318F8" w14:textId="77777777" w:rsidR="00600878" w:rsidRPr="00600878" w:rsidRDefault="00600878" w:rsidP="00600878">
      <w:pPr>
        <w:pStyle w:val="2"/>
        <w:rPr>
          <w:lang w:val="en-US"/>
        </w:rPr>
      </w:pPr>
      <w:r w:rsidRPr="00600878">
        <w:rPr>
          <w:lang w:val="en-US"/>
        </w:rPr>
        <w:lastRenderedPageBreak/>
        <w:t xml:space="preserve">align-content: </w:t>
      </w:r>
      <w:r>
        <w:t>не</w:t>
      </w:r>
      <w:r w:rsidRPr="00600878">
        <w:rPr>
          <w:lang w:val="en-US"/>
        </w:rPr>
        <w:t xml:space="preserve">-stretch </w:t>
      </w:r>
      <w:r>
        <w:t>и</w:t>
      </w:r>
      <w:r w:rsidRPr="00600878">
        <w:rPr>
          <w:lang w:val="en-US"/>
        </w:rPr>
        <w:t xml:space="preserve"> align-items </w:t>
      </w:r>
      <w:r w:rsidRPr="00600878">
        <w:rPr>
          <w:bCs/>
          <w:color w:val="999999"/>
          <w:sz w:val="37"/>
          <w:szCs w:val="37"/>
          <w:lang w:val="en-US"/>
        </w:rPr>
        <w:t>[17/31]</w:t>
      </w:r>
    </w:p>
    <w:p w14:paraId="3E219917"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влияет на отображение рядов во флекс-контейнере, если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задано значение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В этом мы убедились в прошлом задании.</w:t>
      </w:r>
    </w:p>
    <w:p w14:paraId="29FAEDA2"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ли похожее влияние на остальные значения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Нет.</w:t>
      </w:r>
    </w:p>
    <w:p w14:paraId="1A7B375F"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 значения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 которое располагает ряды в середине поперечной оси так, что:</w:t>
      </w:r>
    </w:p>
    <w:p w14:paraId="0407F0FC" w14:textId="77777777" w:rsidR="00600878" w:rsidRDefault="00600878" w:rsidP="00600878">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отступов между соседними рядами нет (но отступы самих элементов сохраняются),</w:t>
      </w:r>
    </w:p>
    <w:p w14:paraId="3FB4B33C" w14:textId="77777777" w:rsidR="00600878" w:rsidRDefault="00600878" w:rsidP="00600878">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расстояние между первым рядом и краем флекс-контейнера равно расстоянию между последним рядом и другим краем.</w:t>
      </w:r>
    </w:p>
    <w:p w14:paraId="124CEDC6"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7AC7122D" w14:textId="77777777" w:rsidR="00B069FD" w:rsidRDefault="00B069FD" w:rsidP="00B069FD">
      <w:pPr>
        <w:pStyle w:val="2"/>
      </w:pPr>
      <w:r>
        <w:t>Остальные значения align-content </w:t>
      </w:r>
      <w:r>
        <w:rPr>
          <w:bCs/>
          <w:color w:val="999999"/>
          <w:sz w:val="37"/>
          <w:szCs w:val="37"/>
        </w:rPr>
        <w:t>[18/31]</w:t>
      </w:r>
    </w:p>
    <w:p w14:paraId="4211451A" w14:textId="77777777" w:rsidR="00B069FD" w:rsidRDefault="00B069FD" w:rsidP="00B069F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Остальные четыре значения свойства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2B94E0EC" w14:textId="77777777" w:rsidR="00B069FD" w:rsidRDefault="00B069FD" w:rsidP="00B069FD">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располагает ряды в начале поперечной оси.</w:t>
      </w:r>
    </w:p>
    <w:p w14:paraId="0985757C" w14:textId="77777777" w:rsidR="00B069FD" w:rsidRDefault="00B069FD" w:rsidP="00B069FD">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располагает ряды в конце поперечной оси.</w:t>
      </w:r>
    </w:p>
    <w:p w14:paraId="5FF8CEEA" w14:textId="77777777" w:rsidR="00B069FD" w:rsidRDefault="00B069FD" w:rsidP="00B069FD">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отступов у краёв нет.</w:t>
      </w:r>
    </w:p>
    <w:p w14:paraId="6726E20A" w14:textId="77777777" w:rsidR="00B069FD" w:rsidRDefault="00B069FD" w:rsidP="00B069FD">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отступы у краёв равны половине расстояния между соседними рядами.</w:t>
      </w:r>
    </w:p>
    <w:p w14:paraId="59BA7D36" w14:textId="77777777" w:rsidR="00B069FD" w:rsidRDefault="00B069FD" w:rsidP="00B069F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небольшое резюме.</w:t>
      </w:r>
    </w:p>
    <w:p w14:paraId="626269D1" w14:textId="77777777" w:rsidR="00B069FD" w:rsidRDefault="00B069FD" w:rsidP="00B069F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 «гибридное». Мы переводим его как «выравнивание», но оно больше похоже на «распределение»,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 которого оно позаимствовало два значения </w:t>
      </w: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748251A9" w14:textId="77777777" w:rsidR="00B069FD" w:rsidRDefault="00B069FD" w:rsidP="00B069F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Близость с «распределением» подчёркивает и отсутствие значения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 всё-таки свойство работает с рядами, а не с отдельными элементами.</w:t>
      </w:r>
    </w:p>
    <w:p w14:paraId="4683BF53" w14:textId="77777777" w:rsidR="00B069FD" w:rsidRDefault="00B069FD" w:rsidP="00B069F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«выравниваний» же,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это свойство получило 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 возможность «растягивать» ряды по высоте.</w:t>
      </w:r>
    </w:p>
    <w:p w14:paraId="3C24EA90" w14:textId="77777777" w:rsidR="0086471C" w:rsidRDefault="0086471C" w:rsidP="0086471C">
      <w:pPr>
        <w:pStyle w:val="2"/>
      </w:pPr>
      <w:r>
        <w:t>Порядковый номер флекс-элемента, order </w:t>
      </w:r>
      <w:r>
        <w:rPr>
          <w:bCs/>
          <w:color w:val="999999"/>
          <w:sz w:val="37"/>
          <w:szCs w:val="37"/>
        </w:rPr>
        <w:t>[19/31]</w:t>
      </w:r>
    </w:p>
    <w:p w14:paraId="6F475E3E" w14:textId="77777777" w:rsidR="0086471C" w:rsidRDefault="0086471C" w:rsidP="00864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одно свойство, которое мы рассмотрим в этом курсе, — это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 порядковый номер флекс-элемента.</w:t>
      </w:r>
    </w:p>
    <w:p w14:paraId="1FF758C0" w14:textId="77777777" w:rsidR="0086471C" w:rsidRDefault="0086471C" w:rsidP="00864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очень полезное свойство, так как с его помощью можно менять порядок следования флекс-элементов в потоке, не меняя HTML-код.</w:t>
      </w:r>
    </w:p>
    <w:p w14:paraId="6F148AB3" w14:textId="77777777" w:rsidR="0086471C" w:rsidRDefault="0086471C" w:rsidP="00864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порядковый номер флекс-элементов равен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а сортировка элементов производится по возрастанию номера.</w:t>
      </w:r>
    </w:p>
    <w:p w14:paraId="0219E3C7" w14:textId="77777777" w:rsidR="0086471C" w:rsidRDefault="0086471C" w:rsidP="00864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Порядковый номер задаётся целым числом, положительным или отрицательным. Например:</w:t>
      </w:r>
    </w:p>
    <w:p w14:paraId="3643E864" w14:textId="77777777" w:rsidR="0086471C" w:rsidRDefault="0086471C" w:rsidP="0086471C">
      <w:pPr>
        <w:pStyle w:val="HTML0"/>
        <w:shd w:val="clear" w:color="auto" w:fill="F5F5F5"/>
        <w:wordWrap w:val="0"/>
        <w:spacing w:after="150" w:line="300" w:lineRule="atLeast"/>
        <w:rPr>
          <w:rFonts w:ascii="Consolas" w:hAnsi="Consolas"/>
          <w:color w:val="333333"/>
        </w:rPr>
      </w:pPr>
      <w:r>
        <w:rPr>
          <w:rFonts w:ascii="Consolas" w:hAnsi="Consolas"/>
          <w:color w:val="333333"/>
        </w:rPr>
        <w:t>.flex-element {</w:t>
      </w:r>
    </w:p>
    <w:p w14:paraId="6637066A" w14:textId="77777777" w:rsidR="0086471C" w:rsidRDefault="0086471C" w:rsidP="0086471C">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order: -1; /* этот элемент станет отображаться первым в контейнере */</w:t>
      </w:r>
    </w:p>
    <w:p w14:paraId="67FE094A" w14:textId="77777777" w:rsidR="0086471C" w:rsidRDefault="0086471C" w:rsidP="0086471C">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7B75498" w14:textId="77777777" w:rsidR="0086471C" w:rsidRDefault="0086471C" w:rsidP="00864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перетасовать коврики с котиками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00429B97" w14:textId="673FBFE8" w:rsidR="003B340F" w:rsidRDefault="000D1367" w:rsidP="00481F7E">
      <w:pPr>
        <w:pStyle w:val="a3"/>
        <w:shd w:val="clear" w:color="auto" w:fill="FFFFFF"/>
        <w:spacing w:before="0" w:beforeAutospacing="0" w:after="135" w:afterAutospacing="0"/>
      </w:pPr>
      <w:r w:rsidRPr="000D1367">
        <w:rPr>
          <w:noProof/>
        </w:rPr>
        <w:lastRenderedPageBreak/>
        <w:drawing>
          <wp:inline distT="0" distB="0" distL="0" distR="0" wp14:anchorId="1B056C63" wp14:editId="780781BC">
            <wp:extent cx="5940425" cy="3325495"/>
            <wp:effectExtent l="0" t="0" r="3175"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0425" cy="3325495"/>
                    </a:xfrm>
                    <a:prstGeom prst="rect">
                      <a:avLst/>
                    </a:prstGeom>
                  </pic:spPr>
                </pic:pic>
              </a:graphicData>
            </a:graphic>
          </wp:inline>
        </w:drawing>
      </w:r>
    </w:p>
    <w:p w14:paraId="13B21FD8" w14:textId="337C5EE9" w:rsidR="003D5F4A" w:rsidRDefault="003D5F4A" w:rsidP="00481F7E">
      <w:pPr>
        <w:pStyle w:val="a3"/>
        <w:shd w:val="clear" w:color="auto" w:fill="FFFFFF"/>
        <w:spacing w:before="0" w:beforeAutospacing="0" w:after="135" w:afterAutospacing="0"/>
      </w:pPr>
    </w:p>
    <w:p w14:paraId="2FEE4B12" w14:textId="77777777" w:rsidR="003D5F4A" w:rsidRDefault="003D5F4A" w:rsidP="003D5F4A">
      <w:pPr>
        <w:pStyle w:val="2"/>
      </w:pPr>
      <w:r>
        <w:t>Идеальное центрирование, margin: auto </w:t>
      </w:r>
      <w:r>
        <w:rPr>
          <w:bCs/>
          <w:color w:val="999999"/>
          <w:sz w:val="37"/>
          <w:szCs w:val="37"/>
        </w:rPr>
        <w:t>[21/31]</w:t>
      </w:r>
    </w:p>
    <w:p w14:paraId="63C2C395" w14:textId="77777777" w:rsidR="003D5F4A" w:rsidRDefault="003D5F4A" w:rsidP="003D5F4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заданиях мы разберём примеры из жизни, в которых можно применять флексбокс.</w:t>
      </w:r>
    </w:p>
    <w:p w14:paraId="41D6275C" w14:textId="77777777" w:rsidR="003D5F4A" w:rsidRDefault="003D5F4A" w:rsidP="003D5F4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насущный вопрос, который можно легко и изящно решить с помощью флексбокса, — как отцентровать элемент по вертикали и горизонтали так, чтобы центровка сохранялась при изменении размеров элемента или контейнера.</w:t>
      </w:r>
    </w:p>
    <w:p w14:paraId="4FB0D468" w14:textId="77777777" w:rsidR="003D5F4A" w:rsidRDefault="003D5F4A" w:rsidP="003D5F4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Ответ прост: задать контейнеру раскладку флексбокса, а дочернему флекс-элементу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4DD16768" w14:textId="77777777" w:rsidR="003D5F4A" w:rsidRDefault="003D5F4A" w:rsidP="003D5F4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флекс-элемент уменьшит свой размер под содержимое и отцентруется по вертикали и горизонтали.</w:t>
      </w:r>
    </w:p>
    <w:p w14:paraId="7578E183" w14:textId="77777777" w:rsidR="003D5F4A" w:rsidRPr="00A00E7C" w:rsidRDefault="003D5F4A" w:rsidP="003D5F4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обратить внимание на интересный момент. Если центруемых флекс-элементов в контейнере будет несколько, то отступы между ними будут равномерными. То есть будет происходить распределение элементов внутри флекс-контейнера чем-то похожее на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39704B89" w14:textId="77777777" w:rsidR="003D5F4A" w:rsidRDefault="003D5F4A" w:rsidP="003D5F4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этот момент на примере карточки товара, в которой картинка центруется внутри блока.</w:t>
      </w:r>
    </w:p>
    <w:p w14:paraId="28DAA93D" w14:textId="77777777" w:rsidR="007B64CB" w:rsidRDefault="007B64CB" w:rsidP="007B64CB">
      <w:pPr>
        <w:pStyle w:val="2"/>
      </w:pPr>
      <w:r>
        <w:t>Идеальное центрирование, флекс-выравнивания </w:t>
      </w:r>
      <w:r>
        <w:rPr>
          <w:bCs/>
          <w:color w:val="999999"/>
          <w:sz w:val="37"/>
          <w:szCs w:val="37"/>
        </w:rPr>
        <w:t>[22/31]</w:t>
      </w:r>
    </w:p>
    <w:p w14:paraId="679B56A2" w14:textId="77777777" w:rsidR="007B64CB" w:rsidRDefault="007B64CB" w:rsidP="007B64C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отцентруем элементы с помощью свойств флекс-контейнера без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на дочерних элементах.</w:t>
      </w:r>
    </w:p>
    <w:p w14:paraId="4D577E03" w14:textId="77777777" w:rsidR="007B64CB" w:rsidRDefault="007B64CB" w:rsidP="007B64C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разницу между тем, как распределяются элементы при разных значениях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7395FDD3" w14:textId="77777777" w:rsidR="00F3492B" w:rsidRDefault="00F3492B" w:rsidP="00F3492B">
      <w:pPr>
        <w:pStyle w:val="2"/>
      </w:pPr>
      <w:r>
        <w:t>«Гибкое» меню </w:t>
      </w:r>
      <w:r>
        <w:rPr>
          <w:bCs/>
          <w:color w:val="999999"/>
          <w:sz w:val="37"/>
          <w:szCs w:val="37"/>
        </w:rPr>
        <w:t>[23/31]</w:t>
      </w:r>
    </w:p>
    <w:p w14:paraId="5C37812F" w14:textId="77777777" w:rsidR="00F3492B" w:rsidRDefault="00F3492B" w:rsidP="00F349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полезен при создании блоков с дочерними элементами динамической длины. Хороший пример — меню.</w:t>
      </w:r>
    </w:p>
    <w:p w14:paraId="5863D9E4" w14:textId="77777777" w:rsidR="00F3492B" w:rsidRDefault="00F3492B" w:rsidP="00F349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Часто встречаются дизайны, в которых пункты равномерно распределены по блоку меню. Первый пункт примыкает к левой части блока меню, а последний — к правой, причём с небольшими внутренними отступами.</w:t>
      </w:r>
    </w:p>
    <w:p w14:paraId="09AAD64D" w14:textId="77777777" w:rsidR="00F3492B" w:rsidRDefault="00F3492B" w:rsidP="00F349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задачу можно попытаться решить, задав фиксированные отступы и ширину пунктам меню. Но такой способ не подойдёт, если количество пунктов меню или подписи внутри них будут изменяться.</w:t>
      </w:r>
    </w:p>
    <w:p w14:paraId="79EBEC9C" w14:textId="23EAF371" w:rsidR="00F3492B" w:rsidRDefault="00F3492B" w:rsidP="00F349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тут на помощь приходит флексбокс. Зададим меню раскладку флексбокса, пункты станут флекс-элементами. С помощью свойства распределения элементов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добьёмся нужного результата.</w:t>
      </w:r>
    </w:p>
    <w:p w14:paraId="5437AA87" w14:textId="77777777" w:rsidR="009E166B" w:rsidRPr="009E166B" w:rsidRDefault="009E166B" w:rsidP="009E166B">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раскладку флексбокса,</w:t>
      </w:r>
    </w:p>
    <w:p w14:paraId="7695E7BD" w14:textId="77777777" w:rsidR="009E166B" w:rsidRPr="009E166B" w:rsidRDefault="009E166B" w:rsidP="009E166B">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а затем равномерное распределение элементов по главной оси с половинными отступами по краям.</w:t>
      </w:r>
    </w:p>
    <w:p w14:paraId="078A003C" w14:textId="77777777" w:rsidR="009E166B" w:rsidRDefault="009E166B" w:rsidP="00F3492B">
      <w:pPr>
        <w:pStyle w:val="a3"/>
        <w:shd w:val="clear" w:color="auto" w:fill="FFFFFF"/>
        <w:spacing w:before="0" w:beforeAutospacing="0" w:after="135" w:afterAutospacing="0"/>
        <w:rPr>
          <w:rFonts w:ascii="Helvetica" w:hAnsi="Helvetica" w:cs="Helvetica"/>
          <w:color w:val="333333"/>
          <w:sz w:val="20"/>
          <w:szCs w:val="20"/>
        </w:rPr>
      </w:pPr>
    </w:p>
    <w:p w14:paraId="0EEF5D3E" w14:textId="77777777" w:rsidR="002618F0" w:rsidRDefault="002618F0" w:rsidP="002618F0">
      <w:pPr>
        <w:pStyle w:val="2"/>
      </w:pPr>
      <w:r>
        <w:t>«Гибкое» меню, часть 2 </w:t>
      </w:r>
      <w:r>
        <w:rPr>
          <w:bCs/>
          <w:color w:val="999999"/>
          <w:sz w:val="37"/>
          <w:szCs w:val="37"/>
        </w:rPr>
        <w:t>[24/31]</w:t>
      </w:r>
    </w:p>
    <w:p w14:paraId="0FD8DF47" w14:textId="77777777" w:rsidR="002618F0" w:rsidRDefault="002618F0" w:rsidP="002618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запросто добавить в меню ещё один пункт или изменить ширину самого контейнера.</w:t>
      </w:r>
    </w:p>
    <w:p w14:paraId="0DFA72C6" w14:textId="7A21224E" w:rsidR="002618F0" w:rsidRDefault="002618F0" w:rsidP="002618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между пунктами меню будут «гибко» меняться, подстраиваясь под новые условия.</w:t>
      </w:r>
    </w:p>
    <w:p w14:paraId="642DF63B" w14:textId="51565B95" w:rsidR="009E166B" w:rsidRDefault="009E166B" w:rsidP="002618F0">
      <w:pPr>
        <w:pStyle w:val="a3"/>
        <w:shd w:val="clear" w:color="auto" w:fill="FFFFFF"/>
        <w:spacing w:before="0" w:beforeAutospacing="0" w:after="135" w:afterAutospacing="0"/>
        <w:rPr>
          <w:rFonts w:ascii="Helvetica" w:hAnsi="Helvetica" w:cs="Helvetica"/>
          <w:color w:val="333333"/>
          <w:sz w:val="20"/>
          <w:szCs w:val="20"/>
        </w:rPr>
      </w:pPr>
    </w:p>
    <w:p w14:paraId="32F16446" w14:textId="77777777" w:rsidR="009E166B" w:rsidRPr="009E166B" w:rsidRDefault="009E166B" w:rsidP="009E166B">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ель 1</w:t>
      </w:r>
      <w:r w:rsidRPr="009E166B">
        <w:rPr>
          <w:rFonts w:ascii="Helvetica" w:eastAsia="Times New Roman" w:hAnsi="Helvetica" w:cs="Helvetica"/>
          <w:color w:val="333333"/>
          <w:sz w:val="20"/>
          <w:szCs w:val="20"/>
          <w:lang w:eastAsia="ru-RU"/>
        </w:rPr>
        <w:t>В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между двумя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Рыба</w:t>
      </w:r>
      <w:r w:rsidRPr="009E166B">
        <w:rPr>
          <w:rFonts w:ascii="Helvetica" w:eastAsia="Times New Roman" w:hAnsi="Helvetica" w:cs="Helvetica"/>
          <w:color w:val="333333"/>
          <w:sz w:val="20"/>
          <w:szCs w:val="20"/>
          <w:lang w:eastAsia="ru-RU"/>
        </w:rPr>
        <w:t> и </w:t>
      </w:r>
      <w:r w:rsidRPr="009E166B">
        <w:rPr>
          <w:rFonts w:ascii="Consolas" w:eastAsia="Times New Roman" w:hAnsi="Consolas" w:cs="Courier New"/>
          <w:color w:val="DD1144"/>
          <w:sz w:val="18"/>
          <w:szCs w:val="18"/>
          <w:bdr w:val="single" w:sz="6" w:space="2" w:color="E1E1E8" w:frame="1"/>
          <w:shd w:val="clear" w:color="auto" w:fill="F7F7F9"/>
          <w:lang w:eastAsia="ru-RU"/>
        </w:rPr>
        <w:t>Молоко</w:t>
      </w:r>
      <w:r w:rsidRPr="009E166B">
        <w:rPr>
          <w:rFonts w:ascii="Helvetica" w:eastAsia="Times New Roman" w:hAnsi="Helvetica" w:cs="Helvetica"/>
          <w:color w:val="333333"/>
          <w:sz w:val="20"/>
          <w:szCs w:val="20"/>
          <w:lang w:eastAsia="ru-RU"/>
        </w:rPr>
        <w:t> добавьте ещё один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со ссылкой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71A0AEB6" w14:textId="77777777" w:rsidR="009E166B" w:rsidRPr="009E166B" w:rsidRDefault="009E166B" w:rsidP="009E166B">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Затем задайте меню ширину </w:t>
      </w:r>
      <w:r w:rsidRPr="009E166B">
        <w:rPr>
          <w:rFonts w:ascii="Consolas" w:eastAsia="Times New Roman" w:hAnsi="Consolas" w:cs="Courier New"/>
          <w:color w:val="DD1144"/>
          <w:sz w:val="18"/>
          <w:szCs w:val="18"/>
          <w:bdr w:val="single" w:sz="6" w:space="2" w:color="E1E1E8" w:frame="1"/>
          <w:shd w:val="clear" w:color="auto" w:fill="F7F7F9"/>
          <w:lang w:eastAsia="ru-RU"/>
        </w:rPr>
        <w:t>80%</w:t>
      </w:r>
      <w:r w:rsidRPr="009E166B">
        <w:rPr>
          <w:rFonts w:ascii="Helvetica" w:eastAsia="Times New Roman" w:hAnsi="Helvetica" w:cs="Helvetica"/>
          <w:color w:val="333333"/>
          <w:sz w:val="20"/>
          <w:szCs w:val="20"/>
          <w:lang w:eastAsia="ru-RU"/>
        </w:rPr>
        <w:t>.</w:t>
      </w:r>
    </w:p>
    <w:p w14:paraId="79043EFD" w14:textId="77777777" w:rsidR="009E166B" w:rsidRDefault="009E166B" w:rsidP="002618F0">
      <w:pPr>
        <w:pStyle w:val="a3"/>
        <w:shd w:val="clear" w:color="auto" w:fill="FFFFFF"/>
        <w:spacing w:before="0" w:beforeAutospacing="0" w:after="135" w:afterAutospacing="0"/>
        <w:rPr>
          <w:rFonts w:ascii="Helvetica" w:hAnsi="Helvetica" w:cs="Helvetica"/>
          <w:color w:val="333333"/>
          <w:sz w:val="20"/>
          <w:szCs w:val="20"/>
        </w:rPr>
      </w:pPr>
    </w:p>
    <w:p w14:paraId="6248EDA2" w14:textId="77777777" w:rsidR="009E166B" w:rsidRDefault="009E166B" w:rsidP="009E166B">
      <w:pPr>
        <w:pStyle w:val="2"/>
      </w:pPr>
      <w:r>
        <w:t>Гибкое» меню, часть 3 </w:t>
      </w:r>
      <w:r>
        <w:rPr>
          <w:bCs/>
          <w:color w:val="999999"/>
          <w:sz w:val="37"/>
          <w:szCs w:val="37"/>
        </w:rPr>
        <w:t>[25/31]</w:t>
      </w:r>
    </w:p>
    <w:p w14:paraId="22D14E39" w14:textId="77777777" w:rsidR="009E166B" w:rsidRDefault="009E166B" w:rsidP="009E16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раскладки флексбокса можно также легко управлять порядком следования элементов, не изменяя при этом HTML-код.</w:t>
      </w:r>
    </w:p>
    <w:p w14:paraId="52B2A989" w14:textId="77777777" w:rsidR="009E166B" w:rsidRDefault="009E166B" w:rsidP="009E16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заменим один из пунктов меню блоком с логотипом, а затем легко попереставляем его на разные места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44D80119" w14:textId="77777777" w:rsidR="009E166B" w:rsidRPr="009E166B" w:rsidRDefault="009E166B" w:rsidP="009E166B">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1</w:t>
      </w:r>
      <w:r w:rsidRPr="009E166B">
        <w:rPr>
          <w:rFonts w:ascii="Helvetica" w:eastAsia="Times New Roman" w:hAnsi="Helvetica" w:cs="Helvetica"/>
          <w:color w:val="333333"/>
          <w:sz w:val="20"/>
          <w:szCs w:val="20"/>
          <w:lang w:eastAsia="ru-RU"/>
        </w:rPr>
        <w:t>Вырежьте блок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и вставьте его внутрь меню вместо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2DAEE42A" w14:textId="77777777" w:rsidR="009E166B" w:rsidRPr="009E166B" w:rsidRDefault="009E166B" w:rsidP="009E166B">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2</w:t>
      </w:r>
      <w:r w:rsidRPr="009E166B">
        <w:rPr>
          <w:rFonts w:ascii="Helvetica" w:eastAsia="Times New Roman" w:hAnsi="Helvetica" w:cs="Helvetica"/>
          <w:color w:val="333333"/>
          <w:sz w:val="20"/>
          <w:szCs w:val="20"/>
          <w:lang w:eastAsia="ru-RU"/>
        </w:rPr>
        <w:t>Затем для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центральное выравнивание элементов по поперечной оси.</w:t>
      </w:r>
    </w:p>
    <w:p w14:paraId="2973EF0F" w14:textId="77777777" w:rsidR="009E166B" w:rsidRPr="009E166B" w:rsidRDefault="009E166B" w:rsidP="009E166B">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3</w:t>
      </w: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задайте порядковый номер флекс-элемента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5FA6D715" w14:textId="77777777" w:rsidR="009E166B" w:rsidRPr="009E166B" w:rsidRDefault="009E166B" w:rsidP="009E166B">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4</w:t>
      </w:r>
      <w:r w:rsidRPr="009E166B">
        <w:rPr>
          <w:rFonts w:ascii="Helvetica" w:eastAsia="Times New Roman" w:hAnsi="Helvetica" w:cs="Helvetica"/>
          <w:color w:val="333333"/>
          <w:sz w:val="20"/>
          <w:szCs w:val="20"/>
          <w:lang w:eastAsia="ru-RU"/>
        </w:rPr>
        <w:t>а потом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69EC3108" w14:textId="77777777" w:rsidR="009E166B" w:rsidRDefault="009E166B" w:rsidP="009E166B">
      <w:pPr>
        <w:pStyle w:val="a3"/>
        <w:shd w:val="clear" w:color="auto" w:fill="FFFFFF"/>
        <w:spacing w:after="135"/>
      </w:pPr>
      <w:r>
        <w:t>&lt;!DOCTYPE html&gt;</w:t>
      </w:r>
    </w:p>
    <w:p w14:paraId="2521E07E" w14:textId="77777777" w:rsidR="009E166B" w:rsidRDefault="009E166B" w:rsidP="009E166B">
      <w:pPr>
        <w:pStyle w:val="a3"/>
        <w:shd w:val="clear" w:color="auto" w:fill="FFFFFF"/>
        <w:spacing w:after="135"/>
      </w:pPr>
      <w:r>
        <w:t>&lt;html lang="ru"&gt;</w:t>
      </w:r>
    </w:p>
    <w:p w14:paraId="1FADFA6C" w14:textId="77777777" w:rsidR="009E166B" w:rsidRDefault="009E166B" w:rsidP="009E166B">
      <w:pPr>
        <w:pStyle w:val="a3"/>
        <w:shd w:val="clear" w:color="auto" w:fill="FFFFFF"/>
        <w:spacing w:after="135"/>
      </w:pPr>
      <w:r>
        <w:t xml:space="preserve">    &lt;head&gt;</w:t>
      </w:r>
    </w:p>
    <w:p w14:paraId="706CC0FF" w14:textId="77777777" w:rsidR="009E166B" w:rsidRDefault="009E166B" w:rsidP="009E166B">
      <w:pPr>
        <w:pStyle w:val="a3"/>
        <w:shd w:val="clear" w:color="auto" w:fill="FFFFFF"/>
        <w:spacing w:after="135"/>
      </w:pPr>
      <w:r>
        <w:t xml:space="preserve">        &lt;meta charset="utf-8"&gt;</w:t>
      </w:r>
    </w:p>
    <w:p w14:paraId="1734E695" w14:textId="77777777" w:rsidR="009E166B" w:rsidRDefault="009E166B" w:rsidP="009E166B">
      <w:pPr>
        <w:pStyle w:val="a3"/>
        <w:shd w:val="clear" w:color="auto" w:fill="FFFFFF"/>
        <w:spacing w:after="135"/>
      </w:pPr>
      <w:r>
        <w:t xml:space="preserve">        &lt;title&gt;«Гибкое» меню, часть 3&lt;/title&gt;</w:t>
      </w:r>
    </w:p>
    <w:p w14:paraId="637EA3FD" w14:textId="77777777" w:rsidR="009E166B" w:rsidRPr="009E166B" w:rsidRDefault="009E166B" w:rsidP="009E166B">
      <w:pPr>
        <w:pStyle w:val="a3"/>
        <w:shd w:val="clear" w:color="auto" w:fill="FFFFFF"/>
        <w:spacing w:after="135"/>
        <w:rPr>
          <w:lang w:val="en-US"/>
        </w:rPr>
      </w:pPr>
      <w:r>
        <w:t xml:space="preserve">        </w:t>
      </w:r>
      <w:r w:rsidRPr="009E166B">
        <w:rPr>
          <w:lang w:val="en-US"/>
        </w:rPr>
        <w:t>&lt;base href="/assets/course96/"&gt;</w:t>
      </w:r>
    </w:p>
    <w:p w14:paraId="0C661427" w14:textId="77777777" w:rsidR="009E166B" w:rsidRPr="009E166B" w:rsidRDefault="009E166B" w:rsidP="009E166B">
      <w:pPr>
        <w:pStyle w:val="a3"/>
        <w:shd w:val="clear" w:color="auto" w:fill="FFFFFF"/>
        <w:spacing w:after="135"/>
        <w:rPr>
          <w:lang w:val="en-US"/>
        </w:rPr>
      </w:pPr>
      <w:r w:rsidRPr="009E166B">
        <w:rPr>
          <w:lang w:val="en-US"/>
        </w:rPr>
        <w:t xml:space="preserve">        &lt;link href="style.css" rel="stylesheet"&gt;</w:t>
      </w:r>
    </w:p>
    <w:p w14:paraId="431FDD95" w14:textId="77777777" w:rsidR="009E166B" w:rsidRPr="009E166B" w:rsidRDefault="009E166B" w:rsidP="009E166B">
      <w:pPr>
        <w:pStyle w:val="a3"/>
        <w:shd w:val="clear" w:color="auto" w:fill="FFFFFF"/>
        <w:spacing w:after="135"/>
        <w:rPr>
          <w:lang w:val="en-US"/>
        </w:rPr>
      </w:pPr>
      <w:r w:rsidRPr="009E166B">
        <w:rPr>
          <w:lang w:val="en-US"/>
        </w:rPr>
        <w:t xml:space="preserve">        &lt;link href="course.css" rel="stylesheet"&gt;</w:t>
      </w:r>
    </w:p>
    <w:p w14:paraId="3884668F" w14:textId="77777777" w:rsidR="009E166B" w:rsidRPr="009E166B" w:rsidRDefault="009E166B" w:rsidP="009E166B">
      <w:pPr>
        <w:pStyle w:val="a3"/>
        <w:shd w:val="clear" w:color="auto" w:fill="FFFFFF"/>
        <w:spacing w:after="135"/>
        <w:rPr>
          <w:lang w:val="en-US"/>
        </w:rPr>
      </w:pPr>
      <w:r w:rsidRPr="009E166B">
        <w:rPr>
          <w:lang w:val="en-US"/>
        </w:rPr>
        <w:t xml:space="preserve">    &lt;/head&gt;</w:t>
      </w:r>
    </w:p>
    <w:p w14:paraId="4A5F5616" w14:textId="77777777" w:rsidR="009E166B" w:rsidRPr="009E166B" w:rsidRDefault="009E166B" w:rsidP="009E166B">
      <w:pPr>
        <w:pStyle w:val="a3"/>
        <w:shd w:val="clear" w:color="auto" w:fill="FFFFFF"/>
        <w:spacing w:after="135"/>
        <w:rPr>
          <w:lang w:val="en-US"/>
        </w:rPr>
      </w:pPr>
      <w:r w:rsidRPr="009E166B">
        <w:rPr>
          <w:lang w:val="en-US"/>
        </w:rPr>
        <w:t xml:space="preserve">    &lt;body class="subtle"&gt;</w:t>
      </w:r>
    </w:p>
    <w:p w14:paraId="4676778A" w14:textId="77777777" w:rsidR="009E166B" w:rsidRPr="009E166B" w:rsidRDefault="009E166B" w:rsidP="009E166B">
      <w:pPr>
        <w:pStyle w:val="a3"/>
        <w:shd w:val="clear" w:color="auto" w:fill="FFFFFF"/>
        <w:spacing w:after="135"/>
        <w:rPr>
          <w:lang w:val="en-US"/>
        </w:rPr>
      </w:pPr>
      <w:r w:rsidRPr="009E166B">
        <w:rPr>
          <w:lang w:val="en-US"/>
        </w:rPr>
        <w:t xml:space="preserve">        &lt;header&gt;</w:t>
      </w:r>
    </w:p>
    <w:p w14:paraId="49D4B20A" w14:textId="77777777" w:rsidR="009E166B" w:rsidRPr="009E166B" w:rsidRDefault="009E166B" w:rsidP="009E166B">
      <w:pPr>
        <w:pStyle w:val="a3"/>
        <w:shd w:val="clear" w:color="auto" w:fill="FFFFFF"/>
        <w:spacing w:after="135"/>
        <w:rPr>
          <w:lang w:val="en-US"/>
        </w:rPr>
      </w:pPr>
    </w:p>
    <w:p w14:paraId="7FBEF95A" w14:textId="77777777" w:rsidR="009E166B" w:rsidRPr="009E166B" w:rsidRDefault="009E166B" w:rsidP="009E166B">
      <w:pPr>
        <w:pStyle w:val="a3"/>
        <w:shd w:val="clear" w:color="auto" w:fill="FFFFFF"/>
        <w:spacing w:after="135"/>
        <w:rPr>
          <w:lang w:val="en-US"/>
        </w:rPr>
      </w:pPr>
      <w:r w:rsidRPr="009E166B">
        <w:rPr>
          <w:lang w:val="en-US"/>
        </w:rPr>
        <w:t xml:space="preserve">            &lt;div class="menu"&gt;</w:t>
      </w:r>
    </w:p>
    <w:p w14:paraId="5C70FC16"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7583C4B6" w14:textId="77777777" w:rsidR="009E166B" w:rsidRPr="009E166B" w:rsidRDefault="009E166B" w:rsidP="009E166B">
      <w:pPr>
        <w:pStyle w:val="a3"/>
        <w:shd w:val="clear" w:color="auto" w:fill="FFFFFF"/>
        <w:spacing w:after="135"/>
        <w:rPr>
          <w:lang w:val="en-US"/>
        </w:rPr>
      </w:pPr>
      <w:r w:rsidRPr="009E166B">
        <w:rPr>
          <w:lang w:val="en-US"/>
        </w:rPr>
        <w:t xml:space="preserve">                    &lt;a href="#"&gt;</w:t>
      </w:r>
      <w:r>
        <w:t>Мясо</w:t>
      </w:r>
      <w:r w:rsidRPr="009E166B">
        <w:rPr>
          <w:lang w:val="en-US"/>
        </w:rPr>
        <w:t>&lt;/a&gt;</w:t>
      </w:r>
    </w:p>
    <w:p w14:paraId="5B1E6976"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38C0AAB6"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5261CF99" w14:textId="77777777" w:rsidR="009E166B" w:rsidRPr="009E166B" w:rsidRDefault="009E166B" w:rsidP="009E166B">
      <w:pPr>
        <w:pStyle w:val="a3"/>
        <w:shd w:val="clear" w:color="auto" w:fill="FFFFFF"/>
        <w:spacing w:after="135"/>
        <w:rPr>
          <w:lang w:val="en-US"/>
        </w:rPr>
      </w:pPr>
      <w:r w:rsidRPr="009E166B">
        <w:rPr>
          <w:lang w:val="en-US"/>
        </w:rPr>
        <w:t xml:space="preserve">                    &lt;a href="#"&gt;</w:t>
      </w:r>
      <w:r>
        <w:t>Рыба</w:t>
      </w:r>
      <w:r w:rsidRPr="009E166B">
        <w:rPr>
          <w:lang w:val="en-US"/>
        </w:rPr>
        <w:t>&lt;/a&gt;</w:t>
      </w:r>
    </w:p>
    <w:p w14:paraId="0D66055D"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1DE88007" w14:textId="77777777" w:rsidR="009E166B" w:rsidRPr="009E166B" w:rsidRDefault="009E166B" w:rsidP="009E166B">
      <w:pPr>
        <w:pStyle w:val="a3"/>
        <w:shd w:val="clear" w:color="auto" w:fill="FFFFFF"/>
        <w:spacing w:after="135"/>
        <w:rPr>
          <w:lang w:val="en-US"/>
        </w:rPr>
      </w:pPr>
      <w:r w:rsidRPr="009E166B">
        <w:rPr>
          <w:lang w:val="en-US"/>
        </w:rPr>
        <w:t xml:space="preserve">            &lt;div class="logo"&gt;</w:t>
      </w:r>
    </w:p>
    <w:p w14:paraId="7B844BB4" w14:textId="77777777" w:rsidR="009E166B" w:rsidRPr="009E166B" w:rsidRDefault="009E166B" w:rsidP="009E166B">
      <w:pPr>
        <w:pStyle w:val="a3"/>
        <w:shd w:val="clear" w:color="auto" w:fill="FFFFFF"/>
        <w:spacing w:after="135"/>
        <w:rPr>
          <w:lang w:val="en-US"/>
        </w:rPr>
      </w:pPr>
      <w:r w:rsidRPr="009E166B">
        <w:rPr>
          <w:lang w:val="en-US"/>
        </w:rPr>
        <w:lastRenderedPageBreak/>
        <w:t xml:space="preserve">                &lt;img src="img/keksby.svg" alt=""&gt;</w:t>
      </w:r>
    </w:p>
    <w:p w14:paraId="1D593D51"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039208E6"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146C0313" w14:textId="77777777" w:rsidR="009E166B" w:rsidRPr="009E166B" w:rsidRDefault="009E166B" w:rsidP="009E166B">
      <w:pPr>
        <w:pStyle w:val="a3"/>
        <w:shd w:val="clear" w:color="auto" w:fill="FFFFFF"/>
        <w:spacing w:after="135"/>
        <w:rPr>
          <w:lang w:val="en-US"/>
        </w:rPr>
      </w:pPr>
      <w:r w:rsidRPr="009E166B">
        <w:rPr>
          <w:lang w:val="en-US"/>
        </w:rPr>
        <w:t xml:space="preserve">                    &lt;a href="#"&gt;</w:t>
      </w:r>
      <w:r>
        <w:t>Молоко</w:t>
      </w:r>
      <w:r w:rsidRPr="009E166B">
        <w:rPr>
          <w:lang w:val="en-US"/>
        </w:rPr>
        <w:t>&lt;/a&gt;</w:t>
      </w:r>
    </w:p>
    <w:p w14:paraId="0EBEA721"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431E4B72"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7C411F90" w14:textId="77777777" w:rsidR="009E166B" w:rsidRPr="009E166B" w:rsidRDefault="009E166B" w:rsidP="009E166B">
      <w:pPr>
        <w:pStyle w:val="a3"/>
        <w:shd w:val="clear" w:color="auto" w:fill="FFFFFF"/>
        <w:spacing w:after="135"/>
        <w:rPr>
          <w:lang w:val="en-US"/>
        </w:rPr>
      </w:pPr>
      <w:r w:rsidRPr="009E166B">
        <w:rPr>
          <w:lang w:val="en-US"/>
        </w:rPr>
        <w:t xml:space="preserve">                    &lt;a href="#"&gt;</w:t>
      </w:r>
      <w:r>
        <w:t>Сыр</w:t>
      </w:r>
      <w:r w:rsidRPr="009E166B">
        <w:rPr>
          <w:lang w:val="en-US"/>
        </w:rPr>
        <w:t>&lt;/a&gt;</w:t>
      </w:r>
    </w:p>
    <w:p w14:paraId="6964DEA1"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5DBDC87D"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54C142DE" w14:textId="77777777" w:rsidR="009E166B" w:rsidRPr="009E166B" w:rsidRDefault="009E166B" w:rsidP="009E166B">
      <w:pPr>
        <w:pStyle w:val="a3"/>
        <w:shd w:val="clear" w:color="auto" w:fill="FFFFFF"/>
        <w:spacing w:after="135"/>
        <w:rPr>
          <w:lang w:val="en-US"/>
        </w:rPr>
      </w:pPr>
      <w:r w:rsidRPr="009E166B">
        <w:rPr>
          <w:lang w:val="en-US"/>
        </w:rPr>
        <w:t xml:space="preserve">        &lt;/header&gt;</w:t>
      </w:r>
    </w:p>
    <w:p w14:paraId="152F283A" w14:textId="77777777" w:rsidR="009E166B" w:rsidRPr="009E166B" w:rsidRDefault="009E166B" w:rsidP="009E166B">
      <w:pPr>
        <w:pStyle w:val="a3"/>
        <w:shd w:val="clear" w:color="auto" w:fill="FFFFFF"/>
        <w:spacing w:after="135"/>
        <w:rPr>
          <w:lang w:val="en-US"/>
        </w:rPr>
      </w:pPr>
      <w:r w:rsidRPr="009E166B">
        <w:rPr>
          <w:lang w:val="en-US"/>
        </w:rPr>
        <w:t xml:space="preserve">    &lt;/body&gt;</w:t>
      </w:r>
    </w:p>
    <w:p w14:paraId="4551E863" w14:textId="68E8ED0E" w:rsidR="003D5F4A" w:rsidRDefault="009E166B" w:rsidP="009E166B">
      <w:pPr>
        <w:pStyle w:val="a3"/>
        <w:shd w:val="clear" w:color="auto" w:fill="FFFFFF"/>
        <w:spacing w:before="0" w:beforeAutospacing="0" w:after="135" w:afterAutospacing="0"/>
        <w:rPr>
          <w:lang w:val="en-US"/>
        </w:rPr>
      </w:pPr>
      <w:r w:rsidRPr="009E166B">
        <w:rPr>
          <w:lang w:val="en-US"/>
        </w:rPr>
        <w:t>&lt;/html&gt;</w:t>
      </w:r>
    </w:p>
    <w:p w14:paraId="4ADB289F" w14:textId="54B2433D" w:rsidR="009E166B" w:rsidRDefault="009E166B" w:rsidP="009E166B">
      <w:pPr>
        <w:pStyle w:val="a3"/>
        <w:shd w:val="clear" w:color="auto" w:fill="FFFFFF"/>
        <w:spacing w:before="0" w:beforeAutospacing="0" w:after="135" w:afterAutospacing="0"/>
        <w:rPr>
          <w:lang w:val="en-US"/>
        </w:rPr>
      </w:pPr>
    </w:p>
    <w:p w14:paraId="0167F137" w14:textId="77777777" w:rsidR="009E166B" w:rsidRPr="009E166B" w:rsidRDefault="009E166B" w:rsidP="009E166B">
      <w:pPr>
        <w:pStyle w:val="a3"/>
        <w:shd w:val="clear" w:color="auto" w:fill="FFFFFF"/>
        <w:spacing w:after="135"/>
        <w:rPr>
          <w:lang w:val="en-US"/>
        </w:rPr>
      </w:pPr>
      <w:r w:rsidRPr="009E166B">
        <w:rPr>
          <w:lang w:val="en-US"/>
        </w:rPr>
        <w:t>.menu {</w:t>
      </w:r>
    </w:p>
    <w:p w14:paraId="0B9D7146" w14:textId="77777777" w:rsidR="009E166B" w:rsidRPr="009E166B" w:rsidRDefault="009E166B" w:rsidP="009E166B">
      <w:pPr>
        <w:pStyle w:val="a3"/>
        <w:shd w:val="clear" w:color="auto" w:fill="FFFFFF"/>
        <w:spacing w:after="135"/>
        <w:rPr>
          <w:lang w:val="en-US"/>
        </w:rPr>
      </w:pPr>
      <w:r w:rsidRPr="009E166B">
        <w:rPr>
          <w:lang w:val="en-US"/>
        </w:rPr>
        <w:t xml:space="preserve">    display: flex;</w:t>
      </w:r>
    </w:p>
    <w:p w14:paraId="320F36F0" w14:textId="77777777" w:rsidR="009E166B" w:rsidRPr="009E166B" w:rsidRDefault="009E166B" w:rsidP="009E166B">
      <w:pPr>
        <w:pStyle w:val="a3"/>
        <w:shd w:val="clear" w:color="auto" w:fill="FFFFFF"/>
        <w:spacing w:after="135"/>
        <w:rPr>
          <w:lang w:val="en-US"/>
        </w:rPr>
      </w:pPr>
      <w:r w:rsidRPr="009E166B">
        <w:rPr>
          <w:lang w:val="en-US"/>
        </w:rPr>
        <w:t xml:space="preserve">    justify-content: space-around;</w:t>
      </w:r>
    </w:p>
    <w:p w14:paraId="0CBB767C" w14:textId="77777777" w:rsidR="009E166B" w:rsidRPr="009E166B" w:rsidRDefault="009E166B" w:rsidP="009E166B">
      <w:pPr>
        <w:pStyle w:val="a3"/>
        <w:shd w:val="clear" w:color="auto" w:fill="FFFFFF"/>
        <w:spacing w:after="135"/>
        <w:rPr>
          <w:lang w:val="en-US"/>
        </w:rPr>
      </w:pPr>
      <w:r w:rsidRPr="009E166B">
        <w:rPr>
          <w:lang w:val="en-US"/>
        </w:rPr>
        <w:t xml:space="preserve">    align-items:center;</w:t>
      </w:r>
    </w:p>
    <w:p w14:paraId="0EBD345A" w14:textId="77777777" w:rsidR="009E166B" w:rsidRPr="009E166B" w:rsidRDefault="009E166B" w:rsidP="009E166B">
      <w:pPr>
        <w:pStyle w:val="a3"/>
        <w:shd w:val="clear" w:color="auto" w:fill="FFFFFF"/>
        <w:spacing w:after="135"/>
        <w:rPr>
          <w:lang w:val="en-US"/>
        </w:rPr>
      </w:pPr>
      <w:r w:rsidRPr="009E166B">
        <w:rPr>
          <w:lang w:val="en-US"/>
        </w:rPr>
        <w:t>}</w:t>
      </w:r>
    </w:p>
    <w:p w14:paraId="0B8E0C7F" w14:textId="77777777" w:rsidR="009E166B" w:rsidRPr="009E166B" w:rsidRDefault="009E166B" w:rsidP="009E166B">
      <w:pPr>
        <w:pStyle w:val="a3"/>
        <w:shd w:val="clear" w:color="auto" w:fill="FFFFFF"/>
        <w:spacing w:after="135"/>
        <w:rPr>
          <w:lang w:val="en-US"/>
        </w:rPr>
      </w:pPr>
    </w:p>
    <w:p w14:paraId="63820AE9" w14:textId="77777777" w:rsidR="009E166B" w:rsidRPr="009E166B" w:rsidRDefault="009E166B" w:rsidP="009E166B">
      <w:pPr>
        <w:pStyle w:val="a3"/>
        <w:shd w:val="clear" w:color="auto" w:fill="FFFFFF"/>
        <w:spacing w:after="135"/>
        <w:rPr>
          <w:lang w:val="en-US"/>
        </w:rPr>
      </w:pPr>
      <w:r w:rsidRPr="009E166B">
        <w:rPr>
          <w:lang w:val="en-US"/>
        </w:rPr>
        <w:t>.logo {</w:t>
      </w:r>
    </w:p>
    <w:p w14:paraId="0EE979A2" w14:textId="77777777" w:rsidR="009E166B" w:rsidRPr="009E166B" w:rsidRDefault="009E166B" w:rsidP="009E166B">
      <w:pPr>
        <w:pStyle w:val="a3"/>
        <w:shd w:val="clear" w:color="auto" w:fill="FFFFFF"/>
        <w:spacing w:after="135"/>
        <w:rPr>
          <w:lang w:val="en-US"/>
        </w:rPr>
      </w:pPr>
      <w:r w:rsidRPr="009E166B">
        <w:rPr>
          <w:lang w:val="en-US"/>
        </w:rPr>
        <w:t xml:space="preserve">    order:-1;</w:t>
      </w:r>
    </w:p>
    <w:p w14:paraId="1E4D0C0E" w14:textId="77777777" w:rsidR="009E166B" w:rsidRPr="009E166B" w:rsidRDefault="009E166B" w:rsidP="009E166B">
      <w:r w:rsidRPr="009E166B">
        <w:t xml:space="preserve">} </w:t>
      </w:r>
    </w:p>
    <w:p w14:paraId="37525F9F" w14:textId="5D519850" w:rsidR="009E166B" w:rsidRDefault="009E166B" w:rsidP="009E166B">
      <w:pPr>
        <w:pStyle w:val="2"/>
      </w:pPr>
      <w:r>
        <w:t>Вертикальный ряд иконок </w:t>
      </w:r>
      <w:r>
        <w:rPr>
          <w:bCs/>
          <w:color w:val="999999"/>
          <w:sz w:val="37"/>
          <w:szCs w:val="37"/>
        </w:rPr>
        <w:t>[26/31]</w:t>
      </w:r>
    </w:p>
    <w:p w14:paraId="6E2B2E33" w14:textId="77777777" w:rsidR="009E166B" w:rsidRDefault="009E166B" w:rsidP="009E16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используем раскладку флексбокса ещё в одном примере.</w:t>
      </w:r>
    </w:p>
    <w:p w14:paraId="099859C2" w14:textId="77777777" w:rsidR="009E166B" w:rsidRDefault="009E166B" w:rsidP="009E16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выстроим два блока, идущих друг за другом, в ряд. Затем изменим порядок их отображения.</w:t>
      </w:r>
    </w:p>
    <w:p w14:paraId="34B82B70" w14:textId="77777777" w:rsidR="009E166B" w:rsidRDefault="009E166B" w:rsidP="009E16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что флекс-элементами внутри флекс-контейнера становятся только прямые потомки, элементы первого уровня вложенности.</w:t>
      </w:r>
    </w:p>
    <w:p w14:paraId="186737DD" w14:textId="77777777" w:rsidR="009E166B" w:rsidRDefault="009E166B" w:rsidP="009E16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флекс-контейнер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включает два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Блоки внутри флекс-элементов ведут себя как обычно, флекс-поток их не затрагивает.</w:t>
      </w:r>
    </w:p>
    <w:p w14:paraId="0185C6C8" w14:textId="77777777" w:rsidR="00082996" w:rsidRDefault="00082996" w:rsidP="00082996">
      <w:pPr>
        <w:pStyle w:val="2"/>
      </w:pPr>
      <w:r>
        <w:t>Вертикальный ряд иконок, часть 2 </w:t>
      </w:r>
      <w:r>
        <w:rPr>
          <w:bCs/>
          <w:color w:val="999999"/>
          <w:sz w:val="37"/>
          <w:szCs w:val="37"/>
        </w:rPr>
        <w:t>[27/31]</w:t>
      </w:r>
    </w:p>
    <w:p w14:paraId="04278F45" w14:textId="77777777" w:rsidR="00082996" w:rsidRDefault="00082996" w:rsidP="00082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 внутри флекс-контейнера можно также сделать флекс-контейнером.</w:t>
      </w:r>
    </w:p>
    <w:p w14:paraId="7CB00EC6" w14:textId="77777777" w:rsidR="00082996" w:rsidRDefault="00082996" w:rsidP="00082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будет одновременно вести себя и как флекс-элемент, то есть подчиняться правилам распределения и выравнивания своего родителя, и как самостоятельный флекс-контейнер. При этом его вложенные элементы первого уровня будут следовать только его флекс-правилам.</w:t>
      </w:r>
    </w:p>
    <w:p w14:paraId="0933BCEC" w14:textId="77777777" w:rsidR="00082996" w:rsidRDefault="00082996" w:rsidP="00082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давайте сделаем блок с иконками социальных сетей вложенным флекс-контейнером, а его дочерние флекс-элементы распределим по всей высоте блока.</w:t>
      </w:r>
    </w:p>
    <w:p w14:paraId="1EB8133C" w14:textId="77777777" w:rsidR="00A26D08" w:rsidRPr="00A26D08" w:rsidRDefault="00A26D08" w:rsidP="00A26D08">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1</w:t>
      </w:r>
      <w:r w:rsidRPr="00A26D08">
        <w:rPr>
          <w:rFonts w:ascii="Helvetica" w:eastAsia="Times New Roman" w:hAnsi="Helvetica" w:cs="Helvetica"/>
          <w:color w:val="333333"/>
          <w:sz w:val="20"/>
          <w:szCs w:val="20"/>
          <w:lang w:eastAsia="ru-RU"/>
        </w:rPr>
        <w:t>Блоку </w:t>
      </w:r>
      <w:r w:rsidRPr="00A26D08">
        <w:rPr>
          <w:rFonts w:ascii="Consolas" w:eastAsia="Times New Roman" w:hAnsi="Consolas" w:cs="Courier New"/>
          <w:color w:val="DD1144"/>
          <w:sz w:val="18"/>
          <w:szCs w:val="18"/>
          <w:bdr w:val="single" w:sz="6" w:space="2" w:color="E1E1E8" w:frame="1"/>
          <w:shd w:val="clear" w:color="auto" w:fill="F7F7F9"/>
          <w:lang w:eastAsia="ru-RU"/>
        </w:rPr>
        <w:t>.post aside</w:t>
      </w:r>
      <w:r w:rsidRPr="00A26D08">
        <w:rPr>
          <w:rFonts w:ascii="Helvetica" w:eastAsia="Times New Roman" w:hAnsi="Helvetica" w:cs="Helvetica"/>
          <w:color w:val="333333"/>
          <w:sz w:val="20"/>
          <w:szCs w:val="20"/>
          <w:lang w:eastAsia="ru-RU"/>
        </w:rPr>
        <w:t> задайте раскладку флексбокса,</w:t>
      </w:r>
    </w:p>
    <w:p w14:paraId="16C6B56C" w14:textId="77777777" w:rsidR="00A26D08" w:rsidRPr="00A26D08" w:rsidRDefault="00A26D08" w:rsidP="00A26D08">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2</w:t>
      </w:r>
      <w:r w:rsidRPr="00A26D08">
        <w:rPr>
          <w:rFonts w:ascii="Helvetica" w:eastAsia="Times New Roman" w:hAnsi="Helvetica" w:cs="Helvetica"/>
          <w:color w:val="333333"/>
          <w:sz w:val="20"/>
          <w:szCs w:val="20"/>
          <w:lang w:eastAsia="ru-RU"/>
        </w:rPr>
        <w:t>направление главной оси сверху вниз,</w:t>
      </w:r>
    </w:p>
    <w:p w14:paraId="602AB4CB" w14:textId="77777777" w:rsidR="00A26D08" w:rsidRPr="00A26D08" w:rsidRDefault="00A26D08" w:rsidP="00A26D08">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3</w:t>
      </w:r>
      <w:r w:rsidRPr="00A26D08">
        <w:rPr>
          <w:rFonts w:ascii="Helvetica" w:eastAsia="Times New Roman" w:hAnsi="Helvetica" w:cs="Helvetica"/>
          <w:color w:val="333333"/>
          <w:sz w:val="20"/>
          <w:szCs w:val="20"/>
          <w:lang w:eastAsia="ru-RU"/>
        </w:rPr>
        <w:t>равномерное распределение флекс-элементов по главной оси без отступов по краям,</w:t>
      </w:r>
    </w:p>
    <w:p w14:paraId="6166B14D" w14:textId="77777777" w:rsidR="00A26D08" w:rsidRPr="00A26D08" w:rsidRDefault="00A26D08" w:rsidP="00A26D08">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4</w:t>
      </w:r>
      <w:r w:rsidRPr="00A26D08">
        <w:rPr>
          <w:rFonts w:ascii="Helvetica" w:eastAsia="Times New Roman" w:hAnsi="Helvetica" w:cs="Helvetica"/>
          <w:color w:val="333333"/>
          <w:sz w:val="20"/>
          <w:szCs w:val="20"/>
          <w:lang w:eastAsia="ru-RU"/>
        </w:rPr>
        <w:t>а затем внешний отступ справа </w:t>
      </w:r>
      <w:r w:rsidRPr="00A26D08">
        <w:rPr>
          <w:rFonts w:ascii="Consolas" w:eastAsia="Times New Roman" w:hAnsi="Consolas" w:cs="Courier New"/>
          <w:color w:val="DD1144"/>
          <w:sz w:val="18"/>
          <w:szCs w:val="18"/>
          <w:bdr w:val="single" w:sz="6" w:space="2" w:color="E1E1E8" w:frame="1"/>
          <w:shd w:val="clear" w:color="auto" w:fill="F7F7F9"/>
          <w:lang w:eastAsia="ru-RU"/>
        </w:rPr>
        <w:t>20px</w:t>
      </w:r>
      <w:r w:rsidRPr="00A26D08">
        <w:rPr>
          <w:rFonts w:ascii="Helvetica" w:eastAsia="Times New Roman" w:hAnsi="Helvetica" w:cs="Helvetica"/>
          <w:color w:val="333333"/>
          <w:sz w:val="20"/>
          <w:szCs w:val="20"/>
          <w:lang w:eastAsia="ru-RU"/>
        </w:rPr>
        <w:t>.</w:t>
      </w:r>
    </w:p>
    <w:p w14:paraId="11EA688F" w14:textId="77777777" w:rsidR="00A26D08" w:rsidRPr="00A26D08" w:rsidRDefault="00A26D08" w:rsidP="00A26D08">
      <w:pPr>
        <w:rPr>
          <w:noProof/>
          <w:lang w:val="en-US"/>
        </w:rPr>
      </w:pPr>
      <w:r w:rsidRPr="00A26D08">
        <w:rPr>
          <w:noProof/>
          <w:lang w:val="en-US"/>
        </w:rPr>
        <w:t>.post {</w:t>
      </w:r>
    </w:p>
    <w:p w14:paraId="68B9FF27" w14:textId="77777777" w:rsidR="00A26D08" w:rsidRPr="00A26D08" w:rsidRDefault="00A26D08" w:rsidP="00A26D08">
      <w:pPr>
        <w:rPr>
          <w:noProof/>
          <w:lang w:val="en-US"/>
        </w:rPr>
      </w:pPr>
      <w:r w:rsidRPr="00A26D08">
        <w:rPr>
          <w:noProof/>
          <w:lang w:val="en-US"/>
        </w:rPr>
        <w:t xml:space="preserve">    display: flex;</w:t>
      </w:r>
    </w:p>
    <w:p w14:paraId="427E66C4" w14:textId="77777777" w:rsidR="00A26D08" w:rsidRPr="00A26D08" w:rsidRDefault="00A26D08" w:rsidP="00A26D08">
      <w:pPr>
        <w:rPr>
          <w:noProof/>
          <w:lang w:val="en-US"/>
        </w:rPr>
      </w:pPr>
      <w:r w:rsidRPr="00A26D08">
        <w:rPr>
          <w:noProof/>
          <w:lang w:val="en-US"/>
        </w:rPr>
        <w:t>}</w:t>
      </w:r>
    </w:p>
    <w:p w14:paraId="063940C1" w14:textId="77777777" w:rsidR="00A26D08" w:rsidRPr="00A26D08" w:rsidRDefault="00A26D08" w:rsidP="00A26D08">
      <w:pPr>
        <w:rPr>
          <w:noProof/>
          <w:lang w:val="en-US"/>
        </w:rPr>
      </w:pPr>
    </w:p>
    <w:p w14:paraId="5D75CD88" w14:textId="77777777" w:rsidR="00A26D08" w:rsidRPr="00A26D08" w:rsidRDefault="00A26D08" w:rsidP="00A26D08">
      <w:pPr>
        <w:rPr>
          <w:noProof/>
          <w:lang w:val="en-US"/>
        </w:rPr>
      </w:pPr>
      <w:r w:rsidRPr="00A26D08">
        <w:rPr>
          <w:noProof/>
          <w:lang w:val="en-US"/>
        </w:rPr>
        <w:t>.post aside {</w:t>
      </w:r>
    </w:p>
    <w:p w14:paraId="0B5AB4B3" w14:textId="77777777" w:rsidR="00A26D08" w:rsidRPr="00A26D08" w:rsidRDefault="00A26D08" w:rsidP="00A26D08">
      <w:pPr>
        <w:rPr>
          <w:noProof/>
          <w:lang w:val="en-US"/>
        </w:rPr>
      </w:pPr>
      <w:r w:rsidRPr="00A26D08">
        <w:rPr>
          <w:noProof/>
          <w:lang w:val="en-US"/>
        </w:rPr>
        <w:t xml:space="preserve">    order: -1;</w:t>
      </w:r>
    </w:p>
    <w:p w14:paraId="31D2E5C9" w14:textId="77777777" w:rsidR="00A26D08" w:rsidRPr="00A26D08" w:rsidRDefault="00A26D08" w:rsidP="00A26D08">
      <w:pPr>
        <w:rPr>
          <w:noProof/>
          <w:lang w:val="en-US"/>
        </w:rPr>
      </w:pPr>
      <w:r w:rsidRPr="00A26D08">
        <w:rPr>
          <w:noProof/>
          <w:lang w:val="en-US"/>
        </w:rPr>
        <w:t xml:space="preserve">    display:flex;</w:t>
      </w:r>
    </w:p>
    <w:p w14:paraId="02C610B0" w14:textId="77777777" w:rsidR="00A26D08" w:rsidRPr="00A26D08" w:rsidRDefault="00A26D08" w:rsidP="00A26D08">
      <w:pPr>
        <w:rPr>
          <w:noProof/>
          <w:lang w:val="en-US"/>
        </w:rPr>
      </w:pPr>
      <w:r w:rsidRPr="00A26D08">
        <w:rPr>
          <w:noProof/>
          <w:lang w:val="en-US"/>
        </w:rPr>
        <w:t xml:space="preserve">    flex-direction:column;</w:t>
      </w:r>
    </w:p>
    <w:p w14:paraId="037ADA0D" w14:textId="77777777" w:rsidR="00A26D08" w:rsidRPr="00A26D08" w:rsidRDefault="00A26D08" w:rsidP="00A26D08">
      <w:pPr>
        <w:rPr>
          <w:noProof/>
          <w:lang w:val="en-US"/>
        </w:rPr>
      </w:pPr>
      <w:r w:rsidRPr="00A26D08">
        <w:rPr>
          <w:noProof/>
          <w:lang w:val="en-US"/>
        </w:rPr>
        <w:t xml:space="preserve">    justify-content:space-between;</w:t>
      </w:r>
    </w:p>
    <w:p w14:paraId="1B0BDB5A" w14:textId="77777777" w:rsidR="00A26D08" w:rsidRPr="00A26D08" w:rsidRDefault="00A26D08" w:rsidP="00A26D08">
      <w:pPr>
        <w:rPr>
          <w:noProof/>
          <w:lang w:val="en-US"/>
        </w:rPr>
      </w:pPr>
      <w:r w:rsidRPr="00A26D08">
        <w:rPr>
          <w:noProof/>
          <w:lang w:val="en-US"/>
        </w:rPr>
        <w:t xml:space="preserve">    margin-right:20px;</w:t>
      </w:r>
    </w:p>
    <w:p w14:paraId="55CA4F14" w14:textId="0A02B8F2" w:rsidR="009E166B" w:rsidRDefault="00A26D08" w:rsidP="00A26D08">
      <w:pPr>
        <w:rPr>
          <w:noProof/>
        </w:rPr>
      </w:pPr>
      <w:r>
        <w:rPr>
          <w:noProof/>
        </w:rPr>
        <w:lastRenderedPageBreak/>
        <w:t>}</w:t>
      </w:r>
      <w:r>
        <w:rPr>
          <w:noProof/>
          <w:lang w:eastAsia="ru-RU"/>
        </w:rPr>
        <w:drawing>
          <wp:inline distT="0" distB="0" distL="0" distR="0" wp14:anchorId="2F3131B2" wp14:editId="360AD0B5">
            <wp:extent cx="3343173" cy="1603318"/>
            <wp:effectExtent l="0" t="0" r="0" b="0"/>
            <wp:docPr id="95" name="Рисунок 95" descr="C:\Users\azubarev\Pictures\Screenpresso\2018-10-15_10h5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ubarev\Pictures\Screenpresso\2018-10-15_10h52_0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354944" cy="1608963"/>
                    </a:xfrm>
                    <a:prstGeom prst="rect">
                      <a:avLst/>
                    </a:prstGeom>
                    <a:noFill/>
                    <a:ln>
                      <a:noFill/>
                    </a:ln>
                  </pic:spPr>
                </pic:pic>
              </a:graphicData>
            </a:graphic>
          </wp:inline>
        </w:drawing>
      </w:r>
    </w:p>
    <w:p w14:paraId="755D6AFA" w14:textId="77777777" w:rsidR="00C849A5" w:rsidRDefault="00C849A5" w:rsidP="00C849A5">
      <w:pPr>
        <w:pStyle w:val="2"/>
      </w:pPr>
      <w:r>
        <w:t>Вертикальный ряд иконок, часть 3 </w:t>
      </w:r>
      <w:r>
        <w:rPr>
          <w:bCs/>
          <w:color w:val="999999"/>
          <w:sz w:val="37"/>
          <w:szCs w:val="37"/>
        </w:rPr>
        <w:t>[28/31]</w:t>
      </w:r>
    </w:p>
    <w:p w14:paraId="1BDE005E" w14:textId="77777777" w:rsidR="00C849A5" w:rsidRDefault="00C849A5" w:rsidP="00C849A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если изменить высоту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то изменится и высота элемента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А так как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сам является флекс-контейнером, то изменение его высоты перераспределит его дочерние флекс-элементы — ссылки с иконками.</w:t>
      </w:r>
    </w:p>
    <w:p w14:paraId="2EC0E041" w14:textId="77777777" w:rsidR="00C849A5" w:rsidRDefault="00C849A5" w:rsidP="00C849A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иконки всегда будут распределяться по высоте содержимого блока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w:t>
      </w:r>
    </w:p>
    <w:p w14:paraId="3867E9BE" w14:textId="77777777" w:rsidR="00C849A5" w:rsidRDefault="00C849A5" w:rsidP="00C849A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 добавив ещё немного текста в блок.</w:t>
      </w:r>
    </w:p>
    <w:p w14:paraId="45AC75A0" w14:textId="77777777" w:rsidR="005E0183" w:rsidRDefault="005E0183" w:rsidP="005E0183">
      <w:pPr>
        <w:pStyle w:val="2"/>
      </w:pPr>
      <w:r>
        <w:t>Сортировка элементов на CSS </w:t>
      </w:r>
      <w:r>
        <w:rPr>
          <w:bCs/>
          <w:color w:val="999999"/>
          <w:sz w:val="37"/>
          <w:szCs w:val="37"/>
        </w:rPr>
        <w:t>[29/31]</w:t>
      </w:r>
    </w:p>
    <w:p w14:paraId="042951D2" w14:textId="77777777" w:rsidR="005E0183" w:rsidRDefault="005E0183" w:rsidP="005E01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Интересного эффекта можно достичь, если скомбинировать флексбокс и трюк с селектором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Подробно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разбирается в </w:t>
      </w:r>
      <w:hyperlink r:id="rId315" w:history="1">
        <w:r>
          <w:rPr>
            <w:rStyle w:val="a6"/>
            <w:rFonts w:ascii="Helvetica" w:hAnsi="Helvetica" w:cs="Helvetica"/>
            <w:color w:val="0088CC"/>
          </w:rPr>
          <w:t>задании курса «Селекторы. Часть 3»</w:t>
        </w:r>
      </w:hyperlink>
      <w:r>
        <w:rPr>
          <w:rFonts w:ascii="Helvetica" w:hAnsi="Helvetica" w:cs="Helvetica"/>
          <w:color w:val="333333"/>
          <w:sz w:val="20"/>
          <w:szCs w:val="20"/>
        </w:rPr>
        <w:t>.</w:t>
      </w:r>
    </w:p>
    <w:p w14:paraId="40349ED6" w14:textId="77777777" w:rsidR="005E0183" w:rsidRDefault="005E0183" w:rsidP="005E01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заключается в следующем: с помощью селектора по выделению чекбокса можно управлять порядком флекс-элементов, изменяя направление главной оси с помощью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Лучше всего эффект работает, когда направление главной оси меняется с «сверху вниз» на «снизу вверх».</w:t>
      </w:r>
    </w:p>
    <w:p w14:paraId="3DBE3E66" w14:textId="77777777" w:rsidR="005E0183" w:rsidRDefault="005E0183" w:rsidP="005E01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флекс-контейнер должен находиться в разметке на одном уровне с чекбоксом.</w:t>
      </w:r>
    </w:p>
    <w:p w14:paraId="466CB3E8" w14:textId="77777777" w:rsidR="005E0183" w:rsidRDefault="005E0183" w:rsidP="005E01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реализуется сортировка на CSS, без использования JavaScript.</w:t>
      </w:r>
    </w:p>
    <w:p w14:paraId="21D66327" w14:textId="77777777" w:rsidR="00DD46C0" w:rsidRPr="00DD46C0" w:rsidRDefault="00DD46C0" w:rsidP="00DD46C0">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Блоку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раскладку флексбокса</w:t>
      </w:r>
    </w:p>
    <w:p w14:paraId="38A69A9F" w14:textId="77777777" w:rsidR="00DD46C0" w:rsidRPr="00DD46C0" w:rsidRDefault="00DD46C0" w:rsidP="00DD46C0">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2</w:t>
      </w:r>
      <w:r w:rsidRPr="00DD46C0">
        <w:rPr>
          <w:rFonts w:ascii="Helvetica" w:eastAsia="Times New Roman" w:hAnsi="Helvetica" w:cs="Helvetica"/>
          <w:color w:val="333333"/>
          <w:sz w:val="20"/>
          <w:szCs w:val="20"/>
          <w:lang w:eastAsia="ru-RU"/>
        </w:rPr>
        <w:t>и направление главной оси сверху вниз.</w:t>
      </w:r>
    </w:p>
    <w:p w14:paraId="6A869C3A" w14:textId="77777777" w:rsidR="00DD46C0" w:rsidRPr="00DD46C0" w:rsidRDefault="00DD46C0" w:rsidP="00DD46C0">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3</w:t>
      </w:r>
      <w:r w:rsidRPr="00DD46C0">
        <w:rPr>
          <w:rFonts w:ascii="Helvetica" w:eastAsia="Times New Roman" w:hAnsi="Helvetica" w:cs="Helvetica"/>
          <w:color w:val="333333"/>
          <w:sz w:val="20"/>
          <w:szCs w:val="20"/>
          <w:lang w:eastAsia="ru-RU"/>
        </w:rPr>
        <w:t>При выделенном состоянии чекбокса </w:t>
      </w:r>
      <w:r w:rsidRPr="00DD46C0">
        <w:rPr>
          <w:rFonts w:ascii="Consolas" w:eastAsia="Times New Roman" w:hAnsi="Consolas" w:cs="Courier New"/>
          <w:color w:val="DD1144"/>
          <w:sz w:val="18"/>
          <w:szCs w:val="18"/>
          <w:bdr w:val="single" w:sz="6" w:space="2" w:color="E1E1E8" w:frame="1"/>
          <w:shd w:val="clear" w:color="auto" w:fill="F7F7F9"/>
          <w:lang w:eastAsia="ru-RU"/>
        </w:rPr>
        <w:t>.input-sort</w:t>
      </w:r>
      <w:r w:rsidRPr="00DD46C0">
        <w:rPr>
          <w:rFonts w:ascii="Helvetica" w:eastAsia="Times New Roman" w:hAnsi="Helvetica" w:cs="Helvetica"/>
          <w:color w:val="333333"/>
          <w:sz w:val="20"/>
          <w:szCs w:val="20"/>
          <w:lang w:eastAsia="ru-RU"/>
        </w:rPr>
        <w:t> для блока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направление главной оси снизу вверх.</w:t>
      </w:r>
    </w:p>
    <w:p w14:paraId="49244E70" w14:textId="77777777" w:rsidR="00DD46C0" w:rsidRPr="00DD46C0" w:rsidRDefault="00DD46C0" w:rsidP="00DD46C0">
      <w:pPr>
        <w:spacing w:after="135"/>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Переключайте чекбокс, чтобы сортировать элементы списка.</w:t>
      </w:r>
    </w:p>
    <w:p w14:paraId="4559793B" w14:textId="77777777" w:rsidR="00DD46C0" w:rsidRDefault="00DD46C0" w:rsidP="00DD46C0">
      <w:pPr>
        <w:pStyle w:val="2"/>
      </w:pPr>
      <w:r>
        <w:t>Блоки одинаковой высоты </w:t>
      </w:r>
      <w:r>
        <w:rPr>
          <w:bCs/>
          <w:color w:val="999999"/>
          <w:sz w:val="37"/>
          <w:szCs w:val="37"/>
        </w:rPr>
        <w:t>[30/31]</w:t>
      </w:r>
    </w:p>
    <w:p w14:paraId="148CAC92" w14:textId="77777777" w:rsidR="00DD46C0" w:rsidRDefault="00DD46C0" w:rsidP="00DD46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часто встречающаяся задача — реализовать раскладку с блоками одинаковой высоты.</w:t>
      </w:r>
    </w:p>
    <w:p w14:paraId="73C5123C" w14:textId="77777777" w:rsidR="00DD46C0" w:rsidRDefault="00DD46C0" w:rsidP="00DD46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Надо учитывать, что содержимое блоков может быть разным и их высота может меняться.</w:t>
      </w:r>
    </w:p>
    <w:p w14:paraId="6A5986A6" w14:textId="77777777" w:rsidR="00DD46C0" w:rsidRDefault="00DD46C0" w:rsidP="00DD46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обычной блочной модели есть фундаментальный недостаток — соседние блоки ничего не знают друг о друге, поэтому их высоты нельзя «связать». Получается, что все «стандартные» варианты для решения этой задачи не работают:</w:t>
      </w:r>
    </w:p>
    <w:p w14:paraId="078F7C14" w14:textId="77777777" w:rsidR="00DD46C0" w:rsidRDefault="00DD46C0" w:rsidP="00DD46C0">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не могут «связывать» высоты соседних блоков;</w:t>
      </w:r>
    </w:p>
    <w:p w14:paraId="2697C2B7" w14:textId="77777777" w:rsidR="00DD46C0" w:rsidRDefault="00DD46C0" w:rsidP="00DD46C0">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таблицы и CSS-таблицы позволяют делать ячейки одинаковой высоты, но появляются ограничения, связанные с расположением элементов в строках;</w:t>
      </w:r>
    </w:p>
    <w:p w14:paraId="2715A9D8" w14:textId="77777777" w:rsidR="00DD46C0" w:rsidRDefault="00DD46C0" w:rsidP="00DD46C0">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минимальная высота не подходит, так как какой-то из блоков всегда может стать выше остальных;</w:t>
      </w:r>
    </w:p>
    <w:p w14:paraId="05218243" w14:textId="77777777" w:rsidR="00DD46C0" w:rsidRDefault="00DD46C0" w:rsidP="00DD46C0">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конечно, можно задать всем блокам фиксированную высоту, но это решение совсем не универсальное.</w:t>
      </w:r>
    </w:p>
    <w:p w14:paraId="718F000E" w14:textId="77777777" w:rsidR="00DD46C0" w:rsidRDefault="00DD46C0" w:rsidP="00DD46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 помощью флексбоксов эта проблема решается легко и изящно, ведь флекс-элементы по умолчанию растягиваются на всю высоту контейнера.</w:t>
      </w:r>
    </w:p>
    <w:p w14:paraId="16021060" w14:textId="77777777" w:rsidR="00DD46C0" w:rsidRDefault="00DD46C0" w:rsidP="00DD46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починить раскладку на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с помощью флексбокса.</w:t>
      </w:r>
    </w:p>
    <w:p w14:paraId="603B6BC9" w14:textId="77777777" w:rsidR="00397A51" w:rsidRDefault="00397A51" w:rsidP="00397A51">
      <w:pPr>
        <w:pStyle w:val="1"/>
      </w:pPr>
      <w:r>
        <w:lastRenderedPageBreak/>
        <w:t>Флексбокс, часть 2</w:t>
      </w:r>
    </w:p>
    <w:p w14:paraId="578821B4" w14:textId="77777777" w:rsidR="009778CA" w:rsidRDefault="009778CA" w:rsidP="009778CA">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16"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1C81E3F0" w14:textId="77777777" w:rsidR="009778CA" w:rsidRDefault="009778CA" w:rsidP="009778CA">
      <w:pPr>
        <w:pStyle w:val="2"/>
      </w:pPr>
      <w:r>
        <w:t>Флекс-элементы и блочная модель </w:t>
      </w:r>
      <w:r>
        <w:rPr>
          <w:bCs/>
          <w:color w:val="999999"/>
          <w:sz w:val="37"/>
          <w:szCs w:val="37"/>
        </w:rPr>
        <w:t>[1/28]</w:t>
      </w:r>
    </w:p>
    <w:p w14:paraId="3E123718" w14:textId="77777777" w:rsidR="009778CA" w:rsidRDefault="009778CA" w:rsidP="009778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17" w:history="1">
        <w:r>
          <w:rPr>
            <w:rStyle w:val="a6"/>
            <w:rFonts w:ascii="Helvetica" w:hAnsi="Helvetica" w:cs="Helvetica"/>
            <w:color w:val="0088CC"/>
            <w:sz w:val="20"/>
            <w:szCs w:val="20"/>
          </w:rPr>
          <w:t>предыдущем курсе про флексбокс</w:t>
        </w:r>
      </w:hyperlink>
      <w:r>
        <w:rPr>
          <w:rFonts w:ascii="Helvetica" w:hAnsi="Helvetica" w:cs="Helvetica"/>
          <w:color w:val="333333"/>
          <w:sz w:val="20"/>
          <w:szCs w:val="20"/>
        </w:rPr>
        <w:t> мы знакомились с базовыми понятиями этого механизма раскладки и подробно изучали, как работает выравнивание флекс-элементов. Ну а этот курс будет посвящён управлению размерами флекс-элементов.</w:t>
      </w:r>
    </w:p>
    <w:p w14:paraId="5BD86371" w14:textId="77777777" w:rsidR="009778CA" w:rsidRDefault="009778CA" w:rsidP="009778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простого вопроса. Как работает привычная нам блочная модель внутри флекс-контейнера? Есть ли какие-нибудь отличия в поведении привычных свойств?</w:t>
      </w:r>
    </w:p>
    <w:p w14:paraId="176BCA15" w14:textId="77777777" w:rsidR="009778CA" w:rsidRDefault="009778CA" w:rsidP="009778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высота, внутренние отступы и рамки для флекс-контейнеров и флекс-элементов работают как обычно: общий размер элементов складывается из этих компонентов. Это поведение так же можно менять с помощью свойства </w:t>
      </w:r>
      <w:r>
        <w:rPr>
          <w:rStyle w:val="HTML"/>
          <w:rFonts w:ascii="Consolas" w:hAnsi="Consolas"/>
          <w:color w:val="DD1144"/>
          <w:sz w:val="18"/>
          <w:szCs w:val="18"/>
          <w:bdr w:val="single" w:sz="6" w:space="2" w:color="E1E1E8" w:frame="1"/>
          <w:shd w:val="clear" w:color="auto" w:fill="F7F7F9"/>
        </w:rPr>
        <w:t>box-sizing</w:t>
      </w:r>
      <w:r>
        <w:rPr>
          <w:rFonts w:ascii="Helvetica" w:hAnsi="Helvetica" w:cs="Helvetica"/>
          <w:color w:val="333333"/>
          <w:sz w:val="20"/>
          <w:szCs w:val="20"/>
        </w:rPr>
        <w:t>.</w:t>
      </w:r>
    </w:p>
    <w:p w14:paraId="1D344DEA" w14:textId="77777777" w:rsidR="009778CA" w:rsidRDefault="009778CA" w:rsidP="009778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несколько важных отличий:</w:t>
      </w:r>
    </w:p>
    <w:p w14:paraId="7A9DCC04" w14:textId="77777777" w:rsidR="009778CA" w:rsidRDefault="009778CA" w:rsidP="009778CA">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флекс-элементы, в отличие от блочных элементов, не растягиваются на всю ширину контейнера по умолчанию;</w:t>
      </w:r>
    </w:p>
    <w:p w14:paraId="12A8B6A2" w14:textId="77777777" w:rsidR="009778CA" w:rsidRDefault="009778CA" w:rsidP="009778CA">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флекс-элементы не действует свойство </w:t>
      </w:r>
      <w:r>
        <w:rPr>
          <w:rStyle w:val="HTML"/>
          <w:rFonts w:ascii="Consolas" w:eastAsiaTheme="minorHAnsi" w:hAnsi="Consolas"/>
          <w:color w:val="DD1144"/>
          <w:sz w:val="18"/>
          <w:szCs w:val="18"/>
          <w:bdr w:val="single" w:sz="6" w:space="2" w:color="E1E1E8" w:frame="1"/>
          <w:shd w:val="clear" w:color="auto" w:fill="F7F7F9"/>
        </w:rPr>
        <w:t>float</w:t>
      </w:r>
      <w:r>
        <w:rPr>
          <w:rFonts w:ascii="Helvetica" w:hAnsi="Helvetica" w:cs="Helvetica"/>
          <w:color w:val="333333"/>
          <w:sz w:val="20"/>
          <w:szCs w:val="20"/>
        </w:rPr>
        <w:t>.</w:t>
      </w:r>
    </w:p>
    <w:p w14:paraId="6D731E05" w14:textId="77777777" w:rsidR="009778CA" w:rsidRDefault="009778CA" w:rsidP="009778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поработаем с уже знакомыми свойствами и убедимся, что они работают привычным нам образом.</w:t>
      </w:r>
    </w:p>
    <w:p w14:paraId="257DCE7E" w14:textId="284C0E0D" w:rsidR="00C849A5" w:rsidRDefault="001A0E2F" w:rsidP="00A26D08">
      <w:r>
        <w:rPr>
          <w:noProof/>
          <w:lang w:eastAsia="ru-RU"/>
        </w:rPr>
        <w:drawing>
          <wp:inline distT="0" distB="0" distL="0" distR="0" wp14:anchorId="1DD7E65A" wp14:editId="59E4598B">
            <wp:extent cx="5213757" cy="3041498"/>
            <wp:effectExtent l="0" t="0" r="6350" b="6985"/>
            <wp:docPr id="96" name="Рисунок 96" descr="C:\Users\azubarev\Pictures\Screenpresso\2018-10-15_14h2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ubarev\Pictures\Screenpresso\2018-10-15_14h24_50.png"/>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223794" cy="3047353"/>
                    </a:xfrm>
                    <a:prstGeom prst="rect">
                      <a:avLst/>
                    </a:prstGeom>
                    <a:noFill/>
                    <a:ln>
                      <a:noFill/>
                    </a:ln>
                  </pic:spPr>
                </pic:pic>
              </a:graphicData>
            </a:graphic>
          </wp:inline>
        </w:drawing>
      </w:r>
    </w:p>
    <w:p w14:paraId="3D67C172" w14:textId="77777777" w:rsidR="001A0E2F" w:rsidRDefault="001A0E2F" w:rsidP="001A0E2F">
      <w:pPr>
        <w:pStyle w:val="2"/>
      </w:pPr>
      <w:r>
        <w:t>Особенности свойства margin </w:t>
      </w:r>
      <w:r>
        <w:rPr>
          <w:bCs/>
          <w:color w:val="999999"/>
          <w:sz w:val="37"/>
          <w:szCs w:val="37"/>
        </w:rPr>
        <w:t>[2/28]</w:t>
      </w:r>
    </w:p>
    <w:p w14:paraId="5074F819"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19"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не упомянули про 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ведь оно таит много сюрпризов:</w:t>
      </w:r>
    </w:p>
    <w:p w14:paraId="325EAE13" w14:textId="77777777" w:rsidR="001A0E2F" w:rsidRDefault="001A0E2F" w:rsidP="001A0E2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схлопываются, ни по горизонтали, ни по вертикали;</w:t>
      </w:r>
    </w:p>
    <w:p w14:paraId="7548E451" w14:textId="77777777" w:rsidR="001A0E2F" w:rsidRDefault="001A0E2F" w:rsidP="001A0E2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выпадают, ни из флекс-контейнера, ни из флекс-элементов;</w:t>
      </w:r>
    </w:p>
    <w:p w14:paraId="086BFA54" w14:textId="77777777" w:rsidR="001A0E2F" w:rsidRDefault="001A0E2F" w:rsidP="001A0E2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получило премию журнала Форбс в номинации «Самое влиятельное значение CSS-свойства внутри флекс-контейнера».</w:t>
      </w:r>
    </w:p>
    <w:p w14:paraId="316F2895"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дело в механизме распределения свободного места. Если внутри флекс-контейнера есть свободное место, то оно перераспределяется так:</w:t>
      </w:r>
    </w:p>
    <w:p w14:paraId="10749B39" w14:textId="77777777" w:rsidR="001A0E2F" w:rsidRDefault="001A0E2F" w:rsidP="001A0E2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находятся элементы, у которых есть внешние отступы со значением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64738AEF" w14:textId="77777777" w:rsidR="001A0E2F" w:rsidRDefault="001A0E2F" w:rsidP="001A0E2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всё свободное место в соответствующих направлениях отдаётся таким отступам (то есть задаётся определённый размер отступа в пикселях);</w:t>
      </w:r>
    </w:p>
    <w:p w14:paraId="3FA5D9A0" w14:textId="77777777" w:rsidR="001A0E2F" w:rsidRDefault="001A0E2F" w:rsidP="001A0E2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если элементов с автоматическими отступами на одном направлении несколько, то место между ними перераспределяется поровну;</w:t>
      </w:r>
    </w:p>
    <w:p w14:paraId="589AB10E" w14:textId="77777777" w:rsidR="001A0E2F" w:rsidRDefault="001A0E2F" w:rsidP="001A0E2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только после этого запускаются механизмы выравнивания.</w:t>
      </w:r>
    </w:p>
    <w:p w14:paraId="41874F6F"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 влияет на положение флекс-элементов на обеих осях, а также «ломает» </w:t>
      </w:r>
      <w:hyperlink r:id="rId320" w:history="1">
        <w:r>
          <w:rPr>
            <w:rStyle w:val="a6"/>
            <w:rFonts w:ascii="Helvetica" w:hAnsi="Helvetica" w:cs="Helvetica"/>
            <w:color w:val="0088CC"/>
            <w:sz w:val="20"/>
            <w:szCs w:val="20"/>
          </w:rPr>
          <w:t>механизмы выравнивания</w:t>
        </w:r>
      </w:hyperlink>
      <w:r>
        <w:rPr>
          <w:rFonts w:ascii="Helvetica" w:hAnsi="Helvetica" w:cs="Helvetica"/>
          <w:color w:val="333333"/>
          <w:sz w:val="20"/>
          <w:szCs w:val="20"/>
        </w:rPr>
        <w:t>, ведь выравнивание происходит, когда есть свободное место. Но если всё свободное место «перетекло» в автоматический отступ, то и выравнивать нечего.</w:t>
      </w:r>
    </w:p>
    <w:p w14:paraId="7EFF3DFF"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особенности можно использовать во благо. Например, с помощью автоматических отступов вы можете управлять расположением элементов вдоль главной оси. Давайте поэкспериментируем.</w:t>
      </w:r>
    </w:p>
    <w:p w14:paraId="08C3D96D" w14:textId="2215B76B" w:rsidR="001A0E2F" w:rsidRDefault="001A0E2F" w:rsidP="00A26D08">
      <w:r>
        <w:rPr>
          <w:noProof/>
          <w:lang w:eastAsia="ru-RU"/>
        </w:rPr>
        <w:drawing>
          <wp:inline distT="0" distB="0" distL="0" distR="0" wp14:anchorId="13EF61EF" wp14:editId="6E5D1B21">
            <wp:extent cx="5936615" cy="3138805"/>
            <wp:effectExtent l="0" t="0" r="6985" b="4445"/>
            <wp:docPr id="97" name="Рисунок 97" descr="C:\Users\azubarev\Pictures\Screenpresso\2018-10-15_14h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zubarev\Pictures\Screenpresso\2018-10-15_14h28_08.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2F98DAC0" w14:textId="77777777" w:rsidR="001A0E2F" w:rsidRDefault="001A0E2F" w:rsidP="001A0E2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22"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160CC90D" w14:textId="77777777" w:rsidR="001A0E2F" w:rsidRDefault="001A0E2F" w:rsidP="001A0E2F">
      <w:pPr>
        <w:pStyle w:val="2"/>
      </w:pPr>
      <w:r>
        <w:t>Выравнивание и внешние отступы </w:t>
      </w:r>
      <w:r>
        <w:rPr>
          <w:bCs/>
          <w:color w:val="999999"/>
          <w:sz w:val="37"/>
          <w:szCs w:val="37"/>
        </w:rPr>
        <w:t>[3/28]</w:t>
      </w:r>
    </w:p>
    <w:p w14:paraId="0389AE46"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23"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мы проверили, как автоматический внешний отступ влияет на положение флекс-элементов на главной оси. Кроме того, мы убедились, что такие отступы «ломают»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53EF6FE5"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Автоматический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влияет и на выравнивание флекс-элементов вдоль поперечной оси.</w:t>
      </w:r>
    </w:p>
    <w:p w14:paraId="23A49470"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флекс-элемента отступ сверху или снизу автоматический, то на него не влияют, ни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Такой элемент прижмётся либо к верху контейнера, либо к низу.</w:t>
      </w:r>
    </w:p>
    <w:p w14:paraId="7BDF43E8"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если задать автоматические отступы с противоположных сторон, то элемент разместится по центру флекс-контейнера, так как свободное место «впитается» отступами поровну.</w:t>
      </w:r>
    </w:p>
    <w:p w14:paraId="687B4727" w14:textId="77777777" w:rsidR="00201E56" w:rsidRDefault="00201E56" w:rsidP="00201E56">
      <w:pPr>
        <w:pStyle w:val="2"/>
      </w:pPr>
      <w:r>
        <w:t>Направление главной оси и внешние отступы </w:t>
      </w:r>
      <w:r>
        <w:rPr>
          <w:bCs/>
          <w:color w:val="999999"/>
          <w:sz w:val="37"/>
          <w:szCs w:val="37"/>
        </w:rPr>
        <w:t>[4/28]</w:t>
      </w:r>
    </w:p>
    <w:p w14:paraId="5C65974E"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Будет ли результат таким, как на картинке снизу, если повернуть главную ось в </w:t>
      </w:r>
      <w:hyperlink r:id="rId324"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w:t>
      </w:r>
    </w:p>
    <w:p w14:paraId="406A7A01" w14:textId="23BCDAD5"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55831B42" wp14:editId="263393E1">
            <wp:extent cx="4373880" cy="3343910"/>
            <wp:effectExtent l="0" t="0" r="7620" b="8890"/>
            <wp:docPr id="99" name="Рисунок 99" descr="Д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о"/>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21B99AFB" wp14:editId="58419A04">
            <wp:extent cx="4373880" cy="3343910"/>
            <wp:effectExtent l="0" t="0" r="7620" b="8890"/>
            <wp:docPr id="98" name="Рисунок 98" descr="Пос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осле"/>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p>
    <w:p w14:paraId="4FD75D11"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Нет, не будет!</w:t>
      </w:r>
    </w:p>
    <w:p w14:paraId="141A33D0"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«старые нефлексовые» свойства, такие как отступы или размеры, ничего не знают про направление осей. Они «мыслят по-старому», понятиями «верх» и «низ», «право» и «лево».</w:t>
      </w:r>
    </w:p>
    <w:p w14:paraId="4C4275D9"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когда главная ось направлена слева направо, горизонтальные отступы перемещают флекс-элементы вдоль </w:t>
      </w:r>
      <w:r>
        <w:rPr>
          <w:rStyle w:val="a4"/>
          <w:rFonts w:ascii="Helvetica" w:hAnsi="Helvetica" w:cs="Helvetica"/>
          <w:color w:val="333333"/>
          <w:sz w:val="20"/>
          <w:szCs w:val="20"/>
        </w:rPr>
        <w:t>главной</w:t>
      </w:r>
      <w:r>
        <w:rPr>
          <w:rFonts w:ascii="Helvetica" w:hAnsi="Helvetica" w:cs="Helvetica"/>
          <w:color w:val="333333"/>
          <w:sz w:val="20"/>
          <w:szCs w:val="20"/>
        </w:rPr>
        <w:t> оси. Но если направить главную ось сверху вниз, то те же отступы начнут работать вдоль </w:t>
      </w:r>
      <w:r>
        <w:rPr>
          <w:rStyle w:val="a4"/>
          <w:rFonts w:ascii="Helvetica" w:hAnsi="Helvetica" w:cs="Helvetica"/>
          <w:color w:val="333333"/>
          <w:sz w:val="20"/>
          <w:szCs w:val="20"/>
        </w:rPr>
        <w:t>поперечной</w:t>
      </w:r>
      <w:r>
        <w:rPr>
          <w:rFonts w:ascii="Helvetica" w:hAnsi="Helvetica" w:cs="Helvetica"/>
          <w:color w:val="333333"/>
          <w:sz w:val="20"/>
          <w:szCs w:val="20"/>
        </w:rPr>
        <w:t> оси.</w:t>
      </w:r>
    </w:p>
    <w:p w14:paraId="2CAFE405"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же относится и к вертикальным отступам.</w:t>
      </w:r>
    </w:p>
    <w:p w14:paraId="72CB53A7"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повернём ось, а затем внесём правки и получим результат, как на картинке выше.</w:t>
      </w:r>
    </w:p>
    <w:p w14:paraId="7D552493" w14:textId="77777777" w:rsidR="00201E56" w:rsidRDefault="00201E56" w:rsidP="00201E56">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362A39AC" w14:textId="0B4419DD" w:rsidR="001A0E2F" w:rsidRDefault="00201E56" w:rsidP="00A26D08">
      <w:r w:rsidRPr="00201E56">
        <w:rPr>
          <w:noProof/>
          <w:lang w:eastAsia="ru-RU"/>
        </w:rPr>
        <w:lastRenderedPageBreak/>
        <w:drawing>
          <wp:inline distT="0" distB="0" distL="0" distR="0" wp14:anchorId="4A7B7C34" wp14:editId="1A88C040">
            <wp:extent cx="5940425" cy="337883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0425" cy="3378835"/>
                    </a:xfrm>
                    <a:prstGeom prst="rect">
                      <a:avLst/>
                    </a:prstGeom>
                  </pic:spPr>
                </pic:pic>
              </a:graphicData>
            </a:graphic>
          </wp:inline>
        </w:drawing>
      </w:r>
    </w:p>
    <w:p w14:paraId="4EA0F91E" w14:textId="1081D8D4" w:rsidR="00201E56" w:rsidRDefault="00201E56" w:rsidP="00A26D08"/>
    <w:p w14:paraId="6B22FA6B" w14:textId="77777777" w:rsidR="00201E56" w:rsidRDefault="00201E56" w:rsidP="00201E56">
      <w:pPr>
        <w:pStyle w:val="2"/>
      </w:pPr>
      <w:r>
        <w:t>Базовый размер флекс-элемента, flex-basis </w:t>
      </w:r>
      <w:r>
        <w:rPr>
          <w:bCs/>
          <w:color w:val="999999"/>
          <w:sz w:val="37"/>
          <w:szCs w:val="37"/>
        </w:rPr>
        <w:t>[5/28]</w:t>
      </w:r>
    </w:p>
    <w:p w14:paraId="37EDD8AD"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отступов видно, что «старые» свойства внутри флекс-контейнера ведут себя достаточно глупо. Ширина и высота тоже не умеют реагировать на поворот главной оси. Поэтому ввели понятия </w:t>
      </w:r>
      <w:r>
        <w:rPr>
          <w:rStyle w:val="a4"/>
          <w:rFonts w:ascii="Helvetica" w:hAnsi="Helvetica" w:cs="Helvetica"/>
          <w:color w:val="333333"/>
          <w:sz w:val="20"/>
          <w:szCs w:val="20"/>
        </w:rPr>
        <w:t>главный размер</w:t>
      </w:r>
      <w:r>
        <w:rPr>
          <w:rFonts w:ascii="Helvetica" w:hAnsi="Helvetica" w:cs="Helvetica"/>
          <w:color w:val="333333"/>
          <w:sz w:val="20"/>
          <w:szCs w:val="20"/>
        </w:rPr>
        <w:t> или </w:t>
      </w:r>
      <w:r>
        <w:rPr>
          <w:rStyle w:val="a4"/>
          <w:rFonts w:ascii="Helvetica" w:hAnsi="Helvetica" w:cs="Helvetica"/>
          <w:color w:val="333333"/>
          <w:sz w:val="20"/>
          <w:szCs w:val="20"/>
        </w:rPr>
        <w:t>main size</w:t>
      </w:r>
      <w:r>
        <w:rPr>
          <w:rFonts w:ascii="Helvetica" w:hAnsi="Helvetica" w:cs="Helvetica"/>
          <w:color w:val="333333"/>
          <w:sz w:val="20"/>
          <w:szCs w:val="20"/>
        </w:rPr>
        <w:t> и </w:t>
      </w:r>
      <w:r>
        <w:rPr>
          <w:rStyle w:val="a4"/>
          <w:rFonts w:ascii="Helvetica" w:hAnsi="Helvetica" w:cs="Helvetica"/>
          <w:color w:val="333333"/>
          <w:sz w:val="20"/>
          <w:szCs w:val="20"/>
        </w:rPr>
        <w:t>поперечный размер</w:t>
      </w:r>
      <w:r>
        <w:rPr>
          <w:rFonts w:ascii="Helvetica" w:hAnsi="Helvetica" w:cs="Helvetica"/>
          <w:color w:val="333333"/>
          <w:sz w:val="20"/>
          <w:szCs w:val="20"/>
        </w:rPr>
        <w:t> или </w:t>
      </w:r>
      <w:r>
        <w:rPr>
          <w:rStyle w:val="a4"/>
          <w:rFonts w:ascii="Helvetica" w:hAnsi="Helvetica" w:cs="Helvetica"/>
          <w:color w:val="333333"/>
          <w:sz w:val="20"/>
          <w:szCs w:val="20"/>
        </w:rPr>
        <w:t>cross size</w:t>
      </w:r>
      <w:r>
        <w:rPr>
          <w:rFonts w:ascii="Helvetica" w:hAnsi="Helvetica" w:cs="Helvetica"/>
          <w:color w:val="333333"/>
          <w:sz w:val="20"/>
          <w:szCs w:val="20"/>
        </w:rPr>
        <w:t>.</w:t>
      </w:r>
    </w:p>
    <w:p w14:paraId="3A9E3DCA"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главный размер — это ширина, 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а поперечный размер — это высота, свойство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Если главная ось направлена вертикально, то всё наоборот.</w:t>
      </w:r>
    </w:p>
    <w:p w14:paraId="63B53929"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хотелось бы иметь «умное» свойство для задания размера флекс-элементов, которое знает про главную ось и «поворачивается» вместе с ней.</w:t>
      </w:r>
    </w:p>
    <w:p w14:paraId="3A5EBE60"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такое свойство есть — это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Оно задаёт </w:t>
      </w:r>
      <w:r>
        <w:rPr>
          <w:rStyle w:val="a4"/>
          <w:rFonts w:ascii="Helvetica" w:hAnsi="Helvetica" w:cs="Helvetica"/>
          <w:color w:val="333333"/>
          <w:sz w:val="20"/>
          <w:szCs w:val="20"/>
        </w:rPr>
        <w:t>базовый размер</w:t>
      </w:r>
      <w:r>
        <w:rPr>
          <w:rFonts w:ascii="Helvetica" w:hAnsi="Helvetica" w:cs="Helvetica"/>
          <w:color w:val="333333"/>
          <w:sz w:val="20"/>
          <w:szCs w:val="20"/>
        </w:rPr>
        <w:t> флекс-элемента или размер вдоль главной оси.</w:t>
      </w:r>
    </w:p>
    <w:p w14:paraId="5FBA329A"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не задан или его значение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базовый размер берётся из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или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053433F6"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принимает те же значения, что и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3EBA1B11" w14:textId="77777777" w:rsidR="00201E56" w:rsidRDefault="00201E56" w:rsidP="00201E56">
      <w:pPr>
        <w:pStyle w:val="HTML0"/>
        <w:shd w:val="clear" w:color="auto" w:fill="F5F5F5"/>
        <w:wordWrap w:val="0"/>
        <w:spacing w:after="150" w:line="300" w:lineRule="atLeast"/>
        <w:rPr>
          <w:rFonts w:ascii="Consolas" w:hAnsi="Consolas"/>
          <w:color w:val="333333"/>
        </w:rPr>
      </w:pPr>
      <w:r>
        <w:rPr>
          <w:rFonts w:ascii="Consolas" w:hAnsi="Consolas"/>
          <w:color w:val="333333"/>
        </w:rPr>
        <w:t>flex-basis: 100px; /* базовый размер 100 пикселей */</w:t>
      </w:r>
    </w:p>
    <w:p w14:paraId="04AD2595" w14:textId="77777777" w:rsidR="00201E56" w:rsidRDefault="00201E56" w:rsidP="00201E56">
      <w:pPr>
        <w:pStyle w:val="HTML0"/>
        <w:shd w:val="clear" w:color="auto" w:fill="F5F5F5"/>
        <w:wordWrap w:val="0"/>
        <w:spacing w:after="150" w:line="300" w:lineRule="atLeast"/>
        <w:rPr>
          <w:rFonts w:ascii="Consolas" w:hAnsi="Consolas"/>
          <w:color w:val="333333"/>
        </w:rPr>
      </w:pPr>
      <w:r>
        <w:rPr>
          <w:rFonts w:ascii="Consolas" w:hAnsi="Consolas"/>
          <w:color w:val="333333"/>
        </w:rPr>
        <w:t>flex-basis: 50%;   /* базовый размер 50% контейнера */</w:t>
      </w:r>
    </w:p>
    <w:p w14:paraId="018786C5"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«сильнее»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и если у флекс-элемента заданы все три свойства, 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переопределит либо ширину, либо высоту в зависимости от направления главной оси.</w:t>
      </w:r>
    </w:p>
    <w:p w14:paraId="60680A31" w14:textId="74A2329C" w:rsidR="00201E56" w:rsidRDefault="00201E56" w:rsidP="00A26D08">
      <w:r w:rsidRPr="00201E56">
        <w:rPr>
          <w:noProof/>
          <w:lang w:eastAsia="ru-RU"/>
        </w:rPr>
        <w:lastRenderedPageBreak/>
        <w:drawing>
          <wp:inline distT="0" distB="0" distL="0" distR="0" wp14:anchorId="2818E400" wp14:editId="5471A1B4">
            <wp:extent cx="5940425" cy="3214370"/>
            <wp:effectExtent l="0" t="0" r="3175"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0425" cy="3214370"/>
                    </a:xfrm>
                    <a:prstGeom prst="rect">
                      <a:avLst/>
                    </a:prstGeom>
                  </pic:spPr>
                </pic:pic>
              </a:graphicData>
            </a:graphic>
          </wp:inline>
        </w:drawing>
      </w:r>
    </w:p>
    <w:p w14:paraId="0D7C8D6D" w14:textId="7E4A40B9" w:rsidR="00AE0604" w:rsidRDefault="00AE0604" w:rsidP="00A26D08"/>
    <w:p w14:paraId="73FB1BB3" w14:textId="77777777" w:rsidR="00AE0604" w:rsidRDefault="00AE0604" w:rsidP="00AE0604">
      <w:pPr>
        <w:pStyle w:val="2"/>
      </w:pPr>
      <w:r>
        <w:t>Коэффициент растягивания элементов, flex-grow </w:t>
      </w:r>
      <w:r>
        <w:rPr>
          <w:bCs/>
          <w:color w:val="999999"/>
          <w:sz w:val="37"/>
          <w:szCs w:val="37"/>
        </w:rPr>
        <w:t>[7/28]</w:t>
      </w:r>
    </w:p>
    <w:p w14:paraId="03628E87"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29"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кое о чём умолчали. На самом деле, базовый размер — это не просто размер элемента вдоль главной оси, это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 размер вдоль главной оси.</w:t>
      </w:r>
    </w:p>
    <w:p w14:paraId="7702851D"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так важны эти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w:t>
      </w:r>
    </w:p>
    <w:p w14:paraId="36B9B2F4"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всё дело в механизме перераспределения свободного места во флексбоксе.</w:t>
      </w:r>
    </w:p>
    <w:p w14:paraId="0D131994"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внутри флекс-контейнера по главной оси остаётся свободное место, то мы можем попросить флекс-элемент, чтобы он увеличился и занял это место. Это делается с помощью свойства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которое можно назвать «коэффициентом флекс-жадности» флекс-элемента.</w:t>
      </w:r>
    </w:p>
    <w:p w14:paraId="30C8FB90"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w:t>
      </w:r>
    </w:p>
    <w:p w14:paraId="29679104"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равно нулю, то флекс-элемент «не претендует» на оставшееся свободное место во флекс-контейнере и не будет увеличиваться, чтобы занять это место.</w:t>
      </w:r>
    </w:p>
    <w:p w14:paraId="053307CB"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флекс-элемент будет увеличиваться, «захватывая» оставшееся свободное место.</w:t>
      </w:r>
    </w:p>
    <w:p w14:paraId="11BEB936" w14:textId="632E491A"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базовый размер — это исходный размер флекс-элементов до применения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01B7657B" w14:textId="09DD4DBB" w:rsidR="005E1151" w:rsidRDefault="005B0F5F" w:rsidP="00AE0604">
      <w:pPr>
        <w:pStyle w:val="a3"/>
        <w:shd w:val="clear" w:color="auto" w:fill="FFFFFF"/>
        <w:spacing w:before="0" w:beforeAutospacing="0" w:after="135" w:afterAutospacing="0"/>
        <w:rPr>
          <w:rFonts w:ascii="Helvetica" w:hAnsi="Helvetica" w:cs="Helvetica"/>
          <w:color w:val="333333"/>
          <w:sz w:val="20"/>
          <w:szCs w:val="20"/>
          <w:lang w:val="en-US"/>
        </w:rPr>
      </w:pPr>
      <w:r w:rsidRPr="005B0F5F">
        <w:rPr>
          <w:rFonts w:ascii="Helvetica" w:hAnsi="Helvetica" w:cs="Helvetica"/>
          <w:noProof/>
          <w:color w:val="333333"/>
          <w:sz w:val="20"/>
          <w:szCs w:val="20"/>
        </w:rPr>
        <w:lastRenderedPageBreak/>
        <w:drawing>
          <wp:inline distT="0" distB="0" distL="0" distR="0" wp14:anchorId="7ADBB1B9" wp14:editId="4D5D283B">
            <wp:extent cx="5940425" cy="349059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0425" cy="3490595"/>
                    </a:xfrm>
                    <a:prstGeom prst="rect">
                      <a:avLst/>
                    </a:prstGeom>
                  </pic:spPr>
                </pic:pic>
              </a:graphicData>
            </a:graphic>
          </wp:inline>
        </w:drawing>
      </w:r>
    </w:p>
    <w:p w14:paraId="3871030C" w14:textId="77777777" w:rsidR="005B0F5F" w:rsidRDefault="005B0F5F" w:rsidP="005B0F5F">
      <w:pPr>
        <w:pStyle w:val="2"/>
      </w:pPr>
      <w:r>
        <w:t>Пропорциональное растягивание элементов </w:t>
      </w:r>
      <w:r>
        <w:rPr>
          <w:bCs/>
          <w:color w:val="999999"/>
          <w:sz w:val="37"/>
          <w:szCs w:val="37"/>
        </w:rPr>
        <w:t>[8/28]</w:t>
      </w:r>
    </w:p>
    <w:p w14:paraId="628EBE9F"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сразу у нескольких флекс-элементов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они будут делить свободное место между собой.</w:t>
      </w:r>
    </w:p>
    <w:p w14:paraId="1933BCBF"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Свободное место будет добавляться флекс-элементам пропорционально значениям их «коэффициента жадности». Например, если во флекс-контейнере есть два элемента:</w:t>
      </w:r>
    </w:p>
    <w:p w14:paraId="70DC9CD6" w14:textId="77777777" w:rsidR="005B0F5F" w:rsidRDefault="005B0F5F" w:rsidP="005B0F5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1; }</w:t>
      </w:r>
    </w:p>
    <w:p w14:paraId="5A79B973" w14:textId="77777777" w:rsidR="005B0F5F" w:rsidRDefault="005B0F5F" w:rsidP="005B0F5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2; }</w:t>
      </w:r>
    </w:p>
    <w:p w14:paraId="0ACC466D"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второму элементу достанется в два раза больше свободного места, чем первому. Если изменить значения коэффициентов у этих элементов на такие:</w:t>
      </w:r>
    </w:p>
    <w:p w14:paraId="59B66850" w14:textId="77777777" w:rsidR="005B0F5F" w:rsidRDefault="005B0F5F" w:rsidP="005B0F5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50; }</w:t>
      </w:r>
    </w:p>
    <w:p w14:paraId="45CC9F0D" w14:textId="77777777" w:rsidR="005B0F5F" w:rsidRDefault="005B0F5F" w:rsidP="005B0F5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100; }</w:t>
      </w:r>
    </w:p>
    <w:p w14:paraId="55FE9555"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ничего не изменится, так как отношение коэффициентов не изменилось: 100 в два раза больше 50. То есть важно не само значение коэффициента, а его соотношение с коэффициентами остальных элементов.</w:t>
      </w:r>
    </w:p>
    <w:p w14:paraId="22B3AF07"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задание-загадка на подбор пропорций. Вам нужно подобрать такие значения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чтобы итоговый размер элементов оказался таким же, как и у «линеек» снизу. Базовые размеры элементов и размеры флекс-контейнера вы узнаете из кода.</w:t>
      </w:r>
    </w:p>
    <w:p w14:paraId="624E6E84"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поэкспериментируйте самостоятельно, а в следующем задании мы детально разберём алгоритм расчёта итогового размера флекс-элементов с ненулевыми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5F2A906"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344F2300" w14:textId="77777777" w:rsidR="004E6EA2" w:rsidRDefault="004E6EA2" w:rsidP="004E6EA2">
      <w:pPr>
        <w:pStyle w:val="2"/>
      </w:pPr>
      <w:r>
        <w:t>Расчёт итогового размера с flex-grow </w:t>
      </w:r>
      <w:r>
        <w:rPr>
          <w:bCs/>
          <w:color w:val="999999"/>
          <w:sz w:val="37"/>
          <w:szCs w:val="37"/>
        </w:rPr>
        <w:t>[9/28]</w:t>
      </w:r>
    </w:p>
    <w:p w14:paraId="5AFE73C4" w14:textId="77777777" w:rsidR="004E6EA2" w:rsidRDefault="004E6EA2" w:rsidP="004E6E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свободное место во флекс-контейнере:</w:t>
      </w:r>
    </w:p>
    <w:p w14:paraId="6EAC0BF4"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Ширина контейнера - Сумма базовых размеров элементов</w:t>
      </w:r>
    </w:p>
    <w:p w14:paraId="5953831B" w14:textId="77777777" w:rsidR="004E6EA2" w:rsidRDefault="004E6EA2" w:rsidP="004E6E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Считаем размер минимальной доли свободного места:</w:t>
      </w:r>
    </w:p>
    <w:p w14:paraId="73D97933"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Свободное место / Сумма flex-grow всех элементов</w:t>
      </w:r>
    </w:p>
    <w:p w14:paraId="790B83EC" w14:textId="77777777" w:rsidR="004E6EA2" w:rsidRDefault="004E6EA2" w:rsidP="004E6E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Базовый размер каждого флекс-элемента увеличиваем на размер минимальной доли свободного места умноженной на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этого элемента:</w:t>
      </w:r>
    </w:p>
    <w:p w14:paraId="49D0F23D"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Итоговый размер = Базовый размер + (Доля свободного места * flex-grow)</w:t>
      </w:r>
    </w:p>
    <w:p w14:paraId="6FE9F196" w14:textId="77777777" w:rsidR="004E6EA2" w:rsidRDefault="004E6EA2" w:rsidP="004E6E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верхнего блока с енотами хочется задать коэффициенты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 Но нужные размеры блоков получаются с коэффициентами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3</w:t>
      </w:r>
      <w:r>
        <w:rPr>
          <w:rFonts w:ascii="Helvetica" w:hAnsi="Helvetica" w:cs="Helvetica"/>
          <w:color w:val="333333"/>
          <w:sz w:val="20"/>
          <w:szCs w:val="20"/>
        </w:rPr>
        <w:t>. Давайте посчитаем:</w:t>
      </w:r>
    </w:p>
    <w:p w14:paraId="7CE6091D"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300px - (50px * 2) = 200px</w:t>
      </w:r>
    </w:p>
    <w:p w14:paraId="1FF8A708"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200px / (1 + 3) = 50px</w:t>
      </w:r>
    </w:p>
    <w:p w14:paraId="212C9D5F"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зелёного енота = 50px + (50px * 1) = 100px</w:t>
      </w:r>
    </w:p>
    <w:p w14:paraId="479E1995"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коричневого енота = 50px + (50px * 3) = 200px</w:t>
      </w:r>
    </w:p>
    <w:p w14:paraId="17483B54" w14:textId="77777777" w:rsidR="004E6EA2" w:rsidRDefault="004E6EA2" w:rsidP="004E6E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задать флекс-элементам нулевой базовый размер, свободное место будет занимать всю ширину флекс-контейнера, и коэффициенты жадности будут другими.</w:t>
      </w:r>
    </w:p>
    <w:p w14:paraId="4918C2F5" w14:textId="77777777" w:rsidR="004E6EA2" w:rsidRDefault="004E6EA2" w:rsidP="004E6EA2">
      <w:pPr>
        <w:shd w:val="clear" w:color="auto" w:fill="FCF8E3"/>
        <w:rPr>
          <w:rFonts w:ascii="Helvetica" w:hAnsi="Helvetica" w:cs="Helvetica"/>
          <w:color w:val="C09853"/>
          <w:sz w:val="20"/>
          <w:szCs w:val="20"/>
        </w:rPr>
      </w:pPr>
      <w:r>
        <w:rPr>
          <w:rFonts w:ascii="Helvetica" w:hAnsi="Helvetica" w:cs="Helvetica"/>
          <w:color w:val="C09853"/>
          <w:sz w:val="20"/>
          <w:szCs w:val="20"/>
        </w:rPr>
        <w:t>Использовать </w:t>
      </w:r>
      <w:r>
        <w:rPr>
          <w:rStyle w:val="HTML"/>
          <w:rFonts w:ascii="Consolas" w:eastAsiaTheme="minorHAnsi" w:hAnsi="Consolas"/>
          <w:color w:val="DD1144"/>
          <w:sz w:val="18"/>
          <w:szCs w:val="18"/>
          <w:bdr w:val="single" w:sz="6" w:space="2" w:color="E1E1E8" w:frame="1"/>
          <w:shd w:val="clear" w:color="auto" w:fill="F7F7F9"/>
        </w:rPr>
        <w:t>flex-basis: 0</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flex-grow</w:t>
      </w:r>
      <w:r>
        <w:rPr>
          <w:rFonts w:ascii="Helvetica" w:hAnsi="Helvetica" w:cs="Helvetica"/>
          <w:color w:val="C09853"/>
          <w:sz w:val="20"/>
          <w:szCs w:val="20"/>
        </w:rPr>
        <w:t> для точного управления относительными размерами не стоит. Лучше использовать базовый размер в процентах.</w:t>
      </w:r>
    </w:p>
    <w:p w14:paraId="55FC08BE" w14:textId="22DFB662" w:rsidR="004E6EA2" w:rsidRDefault="004E6EA2" w:rsidP="004E6E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i/>
          <w:iCs/>
          <w:color w:val="333333"/>
          <w:sz w:val="20"/>
          <w:szCs w:val="20"/>
        </w:rPr>
        <w:t>Тонкость.</w:t>
      </w:r>
      <w:r>
        <w:rPr>
          <w:rFonts w:ascii="Helvetica" w:hAnsi="Helvetica" w:cs="Helvetica"/>
          <w:color w:val="333333"/>
          <w:sz w:val="20"/>
          <w:szCs w:val="20"/>
        </w:rPr>
        <w:t> На размер оставшегося свободного места влияет не только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но и рамки, и отступы. 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явно задано нулевое значение, то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на размер свободного места влиять не будет, так как ограничения размеров к флекс-элементам применяются уже после перераспределения свободного места.</w:t>
      </w:r>
    </w:p>
    <w:p w14:paraId="7B648545" w14:textId="5A59A6B2" w:rsidR="00B04281" w:rsidRDefault="00B04281" w:rsidP="004E6EA2">
      <w:pPr>
        <w:pStyle w:val="a3"/>
        <w:shd w:val="clear" w:color="auto" w:fill="FFFFFF"/>
        <w:spacing w:before="0" w:beforeAutospacing="0" w:after="135" w:afterAutospacing="0"/>
        <w:rPr>
          <w:rFonts w:ascii="Helvetica" w:hAnsi="Helvetica" w:cs="Helvetica"/>
          <w:color w:val="333333"/>
          <w:sz w:val="20"/>
          <w:szCs w:val="20"/>
        </w:rPr>
      </w:pPr>
    </w:p>
    <w:p w14:paraId="3C5CD39B" w14:textId="73F09880" w:rsidR="00B04281" w:rsidRDefault="00B04281" w:rsidP="00B04281">
      <w:pPr>
        <w:pStyle w:val="2"/>
      </w:pPr>
      <w:r w:rsidRPr="00B04281">
        <w:t>ПРОСТАЯ ФОРМУЛА РАСЧЁТА:</w:t>
      </w:r>
    </w:p>
    <w:p w14:paraId="196E4AB3" w14:textId="77777777" w:rsidR="00B04281" w:rsidRPr="00B04281" w:rsidRDefault="00B04281" w:rsidP="00B04281">
      <w:pPr>
        <w:numPr>
          <w:ilvl w:val="0"/>
          <w:numId w:val="229"/>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От нужного размера элемента отнимаем его flex-basis:</w:t>
      </w:r>
    </w:p>
    <w:p w14:paraId="373468BB" w14:textId="77777777" w:rsidR="00B04281" w:rsidRPr="00B04281" w:rsidRDefault="00B04281" w:rsidP="00B04281">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100px - 50px = 50px;</w:t>
      </w:r>
    </w:p>
    <w:p w14:paraId="70A28E25" w14:textId="77777777" w:rsidR="00B04281" w:rsidRPr="00B04281" w:rsidRDefault="00B04281" w:rsidP="00B04281">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200px - 50px = 150px;</w:t>
      </w:r>
    </w:p>
    <w:p w14:paraId="273414D5" w14:textId="77777777" w:rsidR="00B04281" w:rsidRPr="00B04281" w:rsidRDefault="00B04281" w:rsidP="00B04281">
      <w:pPr>
        <w:numPr>
          <w:ilvl w:val="0"/>
          <w:numId w:val="231"/>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Соотношение вышеуказаных остатков и есть величины flex-grow, тоесть 50/150 = 1/3:</w:t>
      </w:r>
    </w:p>
    <w:p w14:paraId="140FFEBB" w14:textId="77777777" w:rsidR="00B04281" w:rsidRPr="00B04281" w:rsidRDefault="00B04281" w:rsidP="00B04281">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элемента flex-grow = 1;</w:t>
      </w:r>
    </w:p>
    <w:p w14:paraId="44AC0D1F" w14:textId="77777777" w:rsidR="00B04281" w:rsidRPr="00B04281" w:rsidRDefault="00B04281" w:rsidP="00B04281">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элемента flex-grow = 3.</w:t>
      </w:r>
    </w:p>
    <w:p w14:paraId="70176D6F" w14:textId="77777777" w:rsidR="00B04281" w:rsidRPr="00B04281" w:rsidRDefault="00B04281" w:rsidP="00B04281"/>
    <w:p w14:paraId="094695E1" w14:textId="77777777" w:rsidR="00B04281" w:rsidRPr="00B04281" w:rsidRDefault="00B04281" w:rsidP="00B04281"/>
    <w:p w14:paraId="2D1EC7B0" w14:textId="77777777" w:rsidR="00131357" w:rsidRDefault="00131357" w:rsidP="00131357">
      <w:pPr>
        <w:pStyle w:val="2"/>
      </w:pPr>
      <w:r>
        <w:t>Коэффициент сжатия элементов, flex-shrink </w:t>
      </w:r>
      <w:r>
        <w:rPr>
          <w:bCs/>
          <w:color w:val="999999"/>
          <w:sz w:val="37"/>
          <w:szCs w:val="37"/>
        </w:rPr>
        <w:t>[10/28]</w:t>
      </w:r>
    </w:p>
    <w:p w14:paraId="10DF8874"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сумма базовых размеров флекс-элементов больше, чем размер флекс-контейнера, то возникает </w:t>
      </w:r>
      <w:r>
        <w:rPr>
          <w:rStyle w:val="a4"/>
          <w:rFonts w:ascii="Helvetica" w:hAnsi="Helvetica" w:cs="Helvetica"/>
          <w:color w:val="333333"/>
          <w:sz w:val="20"/>
          <w:szCs w:val="20"/>
        </w:rPr>
        <w:t>отрицательное пространство</w:t>
      </w:r>
      <w:r>
        <w:rPr>
          <w:rFonts w:ascii="Helvetica" w:hAnsi="Helvetica" w:cs="Helvetica"/>
          <w:color w:val="333333"/>
          <w:sz w:val="20"/>
          <w:szCs w:val="20"/>
        </w:rPr>
        <w:t>.</w:t>
      </w:r>
    </w:p>
    <w:p w14:paraId="6A8271A0"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Механизм перераспределения работает не только для свободного места, но и для отрицательного пространства. Флекс-элементы умеют распределять отрицательное пространство между собой и сжиматься.</w:t>
      </w:r>
    </w:p>
    <w:p w14:paraId="294DFCC4"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 уменьшение флекс-элементов отвечает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которое можно назвать «коэффициентом сжатия».</w:t>
      </w:r>
    </w:p>
    <w:p w14:paraId="2FE6A56C"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3E64FF3E"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больше нуля, то флекс-элемент будет уменьшаться, «впитывая» часть отрицательного пространства, если оно существует.</w:t>
      </w:r>
    </w:p>
    <w:p w14:paraId="43A0D3A7"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равно нулю, то флекс-элемент уменьшаться не будет.</w:t>
      </w:r>
    </w:p>
    <w:p w14:paraId="0BE47740"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стараются быть максимально «гибкими» и не выпадать из своего контейнера, поэтому у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значение по умолчанию равно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Но если задавать нулевые значения для коэффициента сжатия, то выпадения элементов добиться можно.</w:t>
      </w:r>
    </w:p>
    <w:p w14:paraId="09FBC0CD" w14:textId="266EC2A0" w:rsidR="005B0F5F" w:rsidRDefault="007470F1"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2C256E3" wp14:editId="6CF7CE96">
            <wp:extent cx="5930265" cy="3173095"/>
            <wp:effectExtent l="0" t="0" r="0" b="8255"/>
            <wp:docPr id="103" name="Рисунок 103" descr="C:\Users\azubarev\Pictures\Screenpresso\2018-10-15_16h58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zubarev\Pictures\Screenpresso\2018-10-15_16h58_55.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30265" cy="3173095"/>
                    </a:xfrm>
                    <a:prstGeom prst="rect">
                      <a:avLst/>
                    </a:prstGeom>
                    <a:noFill/>
                    <a:ln>
                      <a:noFill/>
                    </a:ln>
                  </pic:spPr>
                </pic:pic>
              </a:graphicData>
            </a:graphic>
          </wp:inline>
        </w:drawing>
      </w:r>
    </w:p>
    <w:p w14:paraId="022D31A5" w14:textId="1AD63F4A" w:rsidR="00373B3F" w:rsidRDefault="00373B3F" w:rsidP="00AE0604">
      <w:pPr>
        <w:pStyle w:val="a3"/>
        <w:shd w:val="clear" w:color="auto" w:fill="FFFFFF"/>
        <w:spacing w:before="0" w:beforeAutospacing="0" w:after="135" w:afterAutospacing="0"/>
        <w:rPr>
          <w:rFonts w:ascii="Helvetica" w:hAnsi="Helvetica" w:cs="Helvetica"/>
          <w:color w:val="333333"/>
          <w:sz w:val="20"/>
          <w:szCs w:val="20"/>
        </w:rPr>
      </w:pPr>
    </w:p>
    <w:p w14:paraId="71D4F614" w14:textId="77777777" w:rsidR="00373B3F" w:rsidRDefault="00373B3F" w:rsidP="00373B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32"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11F15D8C" w14:textId="77777777" w:rsidR="00373B3F" w:rsidRDefault="00373B3F" w:rsidP="00373B3F">
      <w:pPr>
        <w:pStyle w:val="2"/>
      </w:pPr>
      <w:r>
        <w:t>Пропорциональное сжатие элементов </w:t>
      </w:r>
      <w:r>
        <w:rPr>
          <w:bCs/>
          <w:color w:val="999999"/>
          <w:sz w:val="37"/>
          <w:szCs w:val="37"/>
        </w:rPr>
        <w:t>[11/28]</w:t>
      </w:r>
    </w:p>
    <w:p w14:paraId="739E7622"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очень похоже на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Оно задаёт пропорции, в которых флекс-элементы «впитывают» отрицательное пространство.</w:t>
      </w:r>
    </w:p>
    <w:p w14:paraId="2126F1FC"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Чем больше значение коэффициента сжатия у элемента, тем больше отрицательного пространства он «впитает» и тем сильнее сожмётся.</w:t>
      </w:r>
    </w:p>
    <w:p w14:paraId="6E1E1F4B"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базовые размеры флекс-элементов </w:t>
      </w:r>
      <w:r>
        <w:rPr>
          <w:rStyle w:val="a4"/>
          <w:rFonts w:ascii="Helvetica" w:hAnsi="Helvetica" w:cs="Helvetica"/>
          <w:color w:val="333333"/>
          <w:sz w:val="20"/>
          <w:szCs w:val="20"/>
        </w:rPr>
        <w:t>одинаковы</w:t>
      </w:r>
      <w:r>
        <w:rPr>
          <w:rFonts w:ascii="Helvetica" w:hAnsi="Helvetica" w:cs="Helvetica"/>
          <w:color w:val="333333"/>
          <w:sz w:val="20"/>
          <w:szCs w:val="20"/>
        </w:rPr>
        <w:t>, пропорции сжатия элементов считаются так же, как пропорции увеличения. Если базовые размеры флекс-элементов отличаются, то механизм усложняется. Подробно мы разберём его в следующем задании.</w:t>
      </w:r>
    </w:p>
    <w:p w14:paraId="14A37CC8"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снова поэкспериментируйте с коэффицентами в задании-загадке.</w:t>
      </w:r>
    </w:p>
    <w:p w14:paraId="5EF6B3EF"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подобрать такие значения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чтобы итоговый размер элементов оказался таким же, как у коричневой и зелёной «линеек», и чтобы над красной «линейкой» ничего не было.</w:t>
      </w:r>
    </w:p>
    <w:p w14:paraId="3961C944"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красной линейке показан размер отрицательного пространства, которое распределяется при сжатии флекс-элементов.</w:t>
      </w:r>
    </w:p>
    <w:p w14:paraId="77730FB0"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Базовые размеры элементов и размеры флекс-контейнера вы узнаете из кода.</w:t>
      </w:r>
    </w:p>
    <w:p w14:paraId="142DD8EA"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5790231B" w14:textId="77777777" w:rsidR="00B04281" w:rsidRDefault="00B04281" w:rsidP="00B04281">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33"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4F9FAD81" w14:textId="77777777" w:rsidR="00B04281" w:rsidRDefault="00B04281" w:rsidP="00B04281">
      <w:pPr>
        <w:pStyle w:val="2"/>
      </w:pPr>
      <w:r>
        <w:t>Расчёт итогового размера с flex-shrink </w:t>
      </w:r>
      <w:r>
        <w:rPr>
          <w:bCs/>
          <w:color w:val="999999"/>
          <w:sz w:val="37"/>
          <w:szCs w:val="37"/>
        </w:rPr>
        <w:t>[12/28]</w:t>
      </w:r>
    </w:p>
    <w:p w14:paraId="3BD020E1"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описан механизм расчёта размеров элементов, когда места в контейнере не хватает:</w:t>
      </w:r>
    </w:p>
    <w:p w14:paraId="3A8A2A9C"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отрицательное пространство (ОП) во флекс-контейнере:</w:t>
      </w:r>
    </w:p>
    <w:p w14:paraId="61917877" w14:textId="77777777" w:rsidR="00B04281" w:rsidRDefault="00B04281" w:rsidP="00B04281">
      <w:pPr>
        <w:pStyle w:val="HTML0"/>
        <w:shd w:val="clear" w:color="auto" w:fill="F5F5F5"/>
        <w:wordWrap w:val="0"/>
        <w:spacing w:after="150" w:line="300" w:lineRule="atLeast"/>
        <w:rPr>
          <w:rFonts w:ascii="Consolas" w:hAnsi="Consolas"/>
          <w:color w:val="333333"/>
        </w:rPr>
      </w:pPr>
      <w:r>
        <w:rPr>
          <w:rFonts w:ascii="Consolas" w:hAnsi="Consolas"/>
          <w:color w:val="333333"/>
        </w:rPr>
        <w:t>ОП = Ширина контейнера - Сумма базовых размеров элементов</w:t>
      </w:r>
    </w:p>
    <w:p w14:paraId="24C7463F"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Находим сумму произведений базовых размеров (СПБР) элементов на их коэффициенты сжатия:</w:t>
      </w:r>
    </w:p>
    <w:p w14:paraId="0BDEB0A3" w14:textId="77777777" w:rsidR="00B04281" w:rsidRDefault="00B04281" w:rsidP="00B04281">
      <w:pPr>
        <w:pStyle w:val="HTML0"/>
        <w:shd w:val="clear" w:color="auto" w:fill="F5F5F5"/>
        <w:wordWrap w:val="0"/>
        <w:spacing w:after="150" w:line="300" w:lineRule="atLeast"/>
        <w:rPr>
          <w:rFonts w:ascii="Consolas" w:hAnsi="Consolas"/>
          <w:color w:val="333333"/>
        </w:rPr>
      </w:pPr>
      <w:r>
        <w:rPr>
          <w:rFonts w:ascii="Consolas" w:hAnsi="Consolas"/>
          <w:color w:val="333333"/>
        </w:rPr>
        <w:t>СПБР = (Базовый размер</w:t>
      </w:r>
      <w:r>
        <w:rPr>
          <w:rFonts w:ascii="Consolas" w:hAnsi="Consolas"/>
          <w:color w:val="333333"/>
          <w:sz w:val="15"/>
          <w:szCs w:val="15"/>
          <w:vertAlign w:val="subscript"/>
        </w:rPr>
        <w:t>1</w:t>
      </w:r>
      <w:r>
        <w:rPr>
          <w:rFonts w:ascii="Consolas" w:hAnsi="Consolas"/>
          <w:color w:val="333333"/>
        </w:rPr>
        <w:t xml:space="preserve"> * flex-shrink</w:t>
      </w:r>
      <w:r>
        <w:rPr>
          <w:rFonts w:ascii="Consolas" w:hAnsi="Consolas"/>
          <w:color w:val="333333"/>
          <w:sz w:val="15"/>
          <w:szCs w:val="15"/>
          <w:vertAlign w:val="subscript"/>
        </w:rPr>
        <w:t>1</w:t>
      </w:r>
      <w:r>
        <w:rPr>
          <w:rFonts w:ascii="Consolas" w:hAnsi="Consolas"/>
          <w:color w:val="333333"/>
        </w:rPr>
        <w:t>) + (Базовый размер</w:t>
      </w:r>
      <w:r>
        <w:rPr>
          <w:rFonts w:ascii="Consolas" w:hAnsi="Consolas"/>
          <w:color w:val="333333"/>
          <w:sz w:val="15"/>
          <w:szCs w:val="15"/>
          <w:vertAlign w:val="subscript"/>
        </w:rPr>
        <w:t>2</w:t>
      </w:r>
      <w:r>
        <w:rPr>
          <w:rFonts w:ascii="Consolas" w:hAnsi="Consolas"/>
          <w:color w:val="333333"/>
        </w:rPr>
        <w:t xml:space="preserve"> * flex-shrink</w:t>
      </w:r>
      <w:r>
        <w:rPr>
          <w:rFonts w:ascii="Consolas" w:hAnsi="Consolas"/>
          <w:color w:val="333333"/>
          <w:sz w:val="15"/>
          <w:szCs w:val="15"/>
          <w:vertAlign w:val="subscript"/>
        </w:rPr>
        <w:t>2</w:t>
      </w:r>
      <w:r>
        <w:rPr>
          <w:rFonts w:ascii="Consolas" w:hAnsi="Consolas"/>
          <w:color w:val="333333"/>
        </w:rPr>
        <w:t>) + … + (Базовый размер</w:t>
      </w:r>
      <w:r>
        <w:rPr>
          <w:rFonts w:ascii="Consolas" w:hAnsi="Consolas"/>
          <w:color w:val="333333"/>
          <w:sz w:val="15"/>
          <w:szCs w:val="15"/>
          <w:vertAlign w:val="subscript"/>
        </w:rPr>
        <w:t>n</w:t>
      </w:r>
      <w:r>
        <w:rPr>
          <w:rFonts w:ascii="Consolas" w:hAnsi="Consolas"/>
          <w:color w:val="333333"/>
        </w:rPr>
        <w:t xml:space="preserve"> * flex-shrink</w:t>
      </w:r>
      <w:r>
        <w:rPr>
          <w:rFonts w:ascii="Consolas" w:hAnsi="Consolas"/>
          <w:color w:val="333333"/>
          <w:sz w:val="15"/>
          <w:szCs w:val="15"/>
          <w:vertAlign w:val="subscript"/>
        </w:rPr>
        <w:t>n</w:t>
      </w:r>
      <w:r>
        <w:rPr>
          <w:rFonts w:ascii="Consolas" w:hAnsi="Consolas"/>
          <w:color w:val="333333"/>
        </w:rPr>
        <w:t>)</w:t>
      </w:r>
    </w:p>
    <w:p w14:paraId="792B1735"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Для каждого элемента считаем «нормированный коэффициент сжатия» (НКС), для чего произведение базового размера элемента на его коэффициент сжатия делим на СПБР:</w:t>
      </w:r>
    </w:p>
    <w:p w14:paraId="05263CBA" w14:textId="77777777" w:rsidR="00B04281" w:rsidRDefault="00B04281" w:rsidP="00B04281">
      <w:pPr>
        <w:pStyle w:val="HTML0"/>
        <w:shd w:val="clear" w:color="auto" w:fill="F5F5F5"/>
        <w:wordWrap w:val="0"/>
        <w:spacing w:after="150" w:line="300" w:lineRule="atLeast"/>
        <w:rPr>
          <w:rFonts w:ascii="Consolas" w:hAnsi="Consolas"/>
          <w:color w:val="333333"/>
        </w:rPr>
      </w:pPr>
      <w:r>
        <w:rPr>
          <w:rFonts w:ascii="Consolas" w:hAnsi="Consolas"/>
          <w:color w:val="333333"/>
        </w:rPr>
        <w:t>НКС = (Базовый размер * flex-shrink) / СПБР</w:t>
      </w:r>
    </w:p>
    <w:p w14:paraId="26F45169"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4 шаг.</w:t>
      </w:r>
      <w:r>
        <w:rPr>
          <w:rFonts w:ascii="Helvetica" w:hAnsi="Helvetica" w:cs="Helvetica"/>
          <w:color w:val="333333"/>
          <w:sz w:val="20"/>
          <w:szCs w:val="20"/>
        </w:rPr>
        <w:t> Базовый размер элемента уменьшаем на часть ОП пропорциональную НКС элемента:</w:t>
      </w:r>
    </w:p>
    <w:p w14:paraId="05E3F893" w14:textId="77777777" w:rsidR="00B04281" w:rsidRDefault="00B04281" w:rsidP="00B04281">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 Базовый размер - (НКС * ОП)</w:t>
      </w:r>
    </w:p>
    <w:p w14:paraId="15C3C133"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Получается, что доля отрицательного пространства, которую «впитает» элемент, зависит от двух факторов:</w:t>
      </w:r>
    </w:p>
    <w:p w14:paraId="11D771EF" w14:textId="77777777" w:rsidR="00B04281" w:rsidRDefault="00B04281" w:rsidP="00B04281">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коэффициента сжатия элемента с коэффициентами других элементов,</w:t>
      </w:r>
    </w:p>
    <w:p w14:paraId="113A9E57" w14:textId="77777777" w:rsidR="00B04281" w:rsidRDefault="00B04281" w:rsidP="00B04281">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базового размера элемента с базовыми размерами других элементов.</w:t>
      </w:r>
    </w:p>
    <w:p w14:paraId="10D93225" w14:textId="693234A1"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Именно поэтому в формулах присутствуют нормировки. А теперь снова попробуйте подобрать коэффициенты сжатия.</w:t>
      </w:r>
    </w:p>
    <w:p w14:paraId="4619F687"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p>
    <w:p w14:paraId="2FFB9F80" w14:textId="77777777" w:rsidR="0038757D" w:rsidRDefault="00B04281" w:rsidP="0038757D">
      <w:pPr>
        <w:pStyle w:val="2"/>
        <w:rPr>
          <w:rFonts w:ascii="Helvetica" w:eastAsia="Times New Roman" w:hAnsi="Helvetica" w:cs="Helvetica"/>
          <w:color w:val="222222"/>
          <w:sz w:val="21"/>
          <w:szCs w:val="21"/>
          <w:lang w:eastAsia="ru-RU"/>
        </w:rPr>
      </w:pPr>
      <w:r w:rsidRPr="00B04281">
        <w:rPr>
          <w:rStyle w:val="20"/>
          <w:lang w:eastAsia="ru-RU"/>
        </w:rPr>
        <w:t>Схема расчета в разы проще и доступнее.</w:t>
      </w:r>
      <w:r w:rsidRPr="00B04281">
        <w:rPr>
          <w:rFonts w:ascii="Helvetica" w:eastAsia="Times New Roman" w:hAnsi="Helvetica" w:cs="Helvetica"/>
          <w:color w:val="222222"/>
          <w:sz w:val="21"/>
          <w:szCs w:val="21"/>
          <w:lang w:eastAsia="ru-RU"/>
        </w:rPr>
        <w:t xml:space="preserve"> </w:t>
      </w:r>
    </w:p>
    <w:p w14:paraId="72099F7D" w14:textId="6D249882" w:rsidR="00B04281" w:rsidRPr="00B04281" w:rsidRDefault="00B04281" w:rsidP="00B04281">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На примере задания 14:</w:t>
      </w:r>
    </w:p>
    <w:p w14:paraId="76387445" w14:textId="77777777" w:rsidR="00B04281" w:rsidRPr="00B04281" w:rsidRDefault="00B04281" w:rsidP="00B04281">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Элементы x=200 / y=400 / z=200. (единицы значения не имеют, опустим)</w:t>
      </w:r>
      <w:r w:rsidRPr="00B04281">
        <w:rPr>
          <w:rFonts w:ascii="Helvetica" w:eastAsia="Times New Roman" w:hAnsi="Helvetica" w:cs="Helvetica"/>
          <w:color w:val="222222"/>
          <w:sz w:val="21"/>
          <w:szCs w:val="21"/>
          <w:lang w:eastAsia="ru-RU"/>
        </w:rPr>
        <w:br/>
        <w:t>Итоговый контейнер = 300</w:t>
      </w:r>
      <w:r w:rsidRPr="00B04281">
        <w:rPr>
          <w:rFonts w:ascii="Helvetica" w:eastAsia="Times New Roman" w:hAnsi="Helvetica" w:cs="Helvetica"/>
          <w:color w:val="222222"/>
          <w:sz w:val="21"/>
          <w:szCs w:val="21"/>
          <w:lang w:eastAsia="ru-RU"/>
        </w:rPr>
        <w:br/>
        <w:t>По заданию ясно, что соотношения размеров кратны 50. Да и визуально можно определить пропорции: 3 / 2 / 1 или в кратных единицах 150 / 100 / 50.</w:t>
      </w:r>
    </w:p>
    <w:p w14:paraId="6ED170A0" w14:textId="77777777" w:rsidR="00B04281" w:rsidRPr="00B04281" w:rsidRDefault="00B04281" w:rsidP="00B04281">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Т.о. нам надо вычислить, на какую долю от себя должен уменьшиться элемент, чтобы получить итоговый размер.</w:t>
      </w:r>
      <w:r w:rsidRPr="00B04281">
        <w:rPr>
          <w:rFonts w:ascii="Helvetica" w:eastAsia="Times New Roman" w:hAnsi="Helvetica" w:cs="Helvetica"/>
          <w:color w:val="222222"/>
          <w:sz w:val="21"/>
          <w:szCs w:val="21"/>
          <w:lang w:eastAsia="ru-RU"/>
        </w:rPr>
        <w:br/>
        <w:t>(х - итоговый размер) / х = (200-150) / 200 = 0,25</w:t>
      </w:r>
      <w:r w:rsidRPr="00B04281">
        <w:rPr>
          <w:rFonts w:ascii="Helvetica" w:eastAsia="Times New Roman" w:hAnsi="Helvetica" w:cs="Helvetica"/>
          <w:color w:val="222222"/>
          <w:sz w:val="21"/>
          <w:szCs w:val="21"/>
          <w:lang w:eastAsia="ru-RU"/>
        </w:rPr>
        <w:br/>
        <w:t>(y - итоговый размер) / y = (400-100) / 400 = 0,75</w:t>
      </w:r>
      <w:r w:rsidRPr="00B04281">
        <w:rPr>
          <w:rFonts w:ascii="Helvetica" w:eastAsia="Times New Roman" w:hAnsi="Helvetica" w:cs="Helvetica"/>
          <w:color w:val="222222"/>
          <w:sz w:val="21"/>
          <w:szCs w:val="21"/>
          <w:lang w:eastAsia="ru-RU"/>
        </w:rPr>
        <w:br/>
        <w:t>(z - итоговый размер) / z = (200-50) / 200 = 0,75</w:t>
      </w:r>
    </w:p>
    <w:p w14:paraId="73DAAA2D" w14:textId="77777777" w:rsidR="00B04281" w:rsidRPr="00B04281" w:rsidRDefault="00B04281" w:rsidP="00B04281">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Далее находим у трех результатов НОД (наибольший общий делитель). Здесь это очевидно = 0.25</w:t>
      </w:r>
    </w:p>
    <w:p w14:paraId="26BF6A86" w14:textId="77777777" w:rsidR="00B04281" w:rsidRPr="00B04281" w:rsidRDefault="00B04281" w:rsidP="00B04281">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Итоговая пропорция = 1 / 3 / 3</w:t>
      </w:r>
    </w:p>
    <w:p w14:paraId="477FC0BB" w14:textId="77777777" w:rsidR="009E5D18" w:rsidRDefault="009E5D18" w:rsidP="009E5D18">
      <w:pPr>
        <w:pStyle w:val="2"/>
      </w:pPr>
      <w:r>
        <w:t>flex-shrink и min-width </w:t>
      </w:r>
      <w:r>
        <w:rPr>
          <w:bCs/>
          <w:color w:val="999999"/>
          <w:sz w:val="37"/>
          <w:szCs w:val="37"/>
        </w:rPr>
        <w:t>[13/28]</w:t>
      </w:r>
    </w:p>
    <w:p w14:paraId="0B11A7FB" w14:textId="77777777" w:rsidR="009E5D18" w:rsidRDefault="009E5D18" w:rsidP="009E5D1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Решение предыдущего задания: коэффициенты должны быть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w:t>
      </w:r>
    </w:p>
    <w:p w14:paraId="3F66027A" w14:textId="77777777" w:rsidR="009E5D18" w:rsidRDefault="009E5D18" w:rsidP="009E5D1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рассчитаем размеры элементов из </w:t>
      </w:r>
      <w:hyperlink r:id="rId334" w:history="1">
        <w:r>
          <w:rPr>
            <w:rStyle w:val="a6"/>
            <w:rFonts w:ascii="Helvetica" w:hAnsi="Helvetica" w:cs="Helvetica"/>
            <w:color w:val="0088CC"/>
          </w:rPr>
          <w:t>предыдущего задания</w:t>
        </w:r>
      </w:hyperlink>
      <w:r>
        <w:rPr>
          <w:rFonts w:ascii="Helvetica" w:hAnsi="Helvetica" w:cs="Helvetica"/>
          <w:color w:val="333333"/>
          <w:sz w:val="20"/>
          <w:szCs w:val="20"/>
        </w:rPr>
        <w:t> и убедимся в правильности описанного алгоритма.</w:t>
      </w:r>
    </w:p>
    <w:p w14:paraId="4779E84C" w14:textId="77777777" w:rsidR="009E5D18" w:rsidRDefault="009E5D18" w:rsidP="009E5D18">
      <w:pPr>
        <w:pStyle w:val="HTML0"/>
        <w:shd w:val="clear" w:color="auto" w:fill="F5F5F5"/>
        <w:wordWrap w:val="0"/>
        <w:spacing w:after="150" w:line="300" w:lineRule="atLeast"/>
        <w:rPr>
          <w:rFonts w:ascii="Consolas" w:hAnsi="Consolas"/>
          <w:color w:val="333333"/>
        </w:rPr>
      </w:pPr>
      <w:r>
        <w:rPr>
          <w:rFonts w:ascii="Consolas" w:hAnsi="Consolas"/>
          <w:color w:val="333333"/>
        </w:rPr>
        <w:t>Отрицательное пространство = 200px - 100px - 300px = -200px</w:t>
      </w:r>
    </w:p>
    <w:p w14:paraId="2AD18D9E" w14:textId="77777777" w:rsidR="009E5D18" w:rsidRDefault="009E5D18" w:rsidP="009E5D18">
      <w:pPr>
        <w:pStyle w:val="HTML0"/>
        <w:shd w:val="clear" w:color="auto" w:fill="F5F5F5"/>
        <w:wordWrap w:val="0"/>
        <w:spacing w:after="150" w:line="300" w:lineRule="atLeast"/>
        <w:rPr>
          <w:rFonts w:ascii="Consolas" w:hAnsi="Consolas"/>
          <w:color w:val="333333"/>
        </w:rPr>
      </w:pPr>
    </w:p>
    <w:p w14:paraId="4432B05A" w14:textId="77777777" w:rsidR="009E5D18" w:rsidRDefault="009E5D18" w:rsidP="009E5D18">
      <w:pPr>
        <w:pStyle w:val="HTML0"/>
        <w:shd w:val="clear" w:color="auto" w:fill="F5F5F5"/>
        <w:wordWrap w:val="0"/>
        <w:spacing w:after="150" w:line="300" w:lineRule="atLeast"/>
        <w:rPr>
          <w:rFonts w:ascii="Consolas" w:hAnsi="Consolas"/>
          <w:color w:val="333333"/>
        </w:rPr>
      </w:pPr>
      <w:r>
        <w:rPr>
          <w:rFonts w:ascii="Consolas" w:hAnsi="Consolas"/>
          <w:color w:val="333333"/>
        </w:rPr>
        <w:t>Сумма произведений размеров на коэффициенты = (1 * 100px) + (1 * 300px) = 400px</w:t>
      </w:r>
    </w:p>
    <w:p w14:paraId="67A4513F" w14:textId="77777777" w:rsidR="009E5D18" w:rsidRDefault="009E5D18" w:rsidP="009E5D18">
      <w:pPr>
        <w:pStyle w:val="HTML0"/>
        <w:shd w:val="clear" w:color="auto" w:fill="F5F5F5"/>
        <w:wordWrap w:val="0"/>
        <w:spacing w:after="150" w:line="300" w:lineRule="atLeast"/>
        <w:rPr>
          <w:rFonts w:ascii="Consolas" w:hAnsi="Consolas"/>
          <w:color w:val="333333"/>
        </w:rPr>
      </w:pPr>
    </w:p>
    <w:p w14:paraId="25CDD4F3" w14:textId="77777777" w:rsidR="009E5D18" w:rsidRDefault="009E5D18" w:rsidP="009E5D18">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1 элемента = (1 * 100px) / 400px = 0.25</w:t>
      </w:r>
    </w:p>
    <w:p w14:paraId="646F39CE" w14:textId="77777777" w:rsidR="009E5D18" w:rsidRDefault="009E5D18" w:rsidP="009E5D18">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2 элемента = (1 * 300px) / 400px = 0.75</w:t>
      </w:r>
    </w:p>
    <w:p w14:paraId="1A097146" w14:textId="77777777" w:rsidR="009E5D18" w:rsidRDefault="009E5D18" w:rsidP="009E5D18">
      <w:pPr>
        <w:pStyle w:val="HTML0"/>
        <w:shd w:val="clear" w:color="auto" w:fill="F5F5F5"/>
        <w:wordWrap w:val="0"/>
        <w:spacing w:after="150" w:line="300" w:lineRule="atLeast"/>
        <w:rPr>
          <w:rFonts w:ascii="Consolas" w:hAnsi="Consolas"/>
          <w:color w:val="333333"/>
        </w:rPr>
      </w:pPr>
    </w:p>
    <w:p w14:paraId="774B514F" w14:textId="77777777" w:rsidR="009E5D18" w:rsidRDefault="009E5D18" w:rsidP="009E5D18">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1 элемента = 100px - (200px * 0.25) = 50px</w:t>
      </w:r>
    </w:p>
    <w:p w14:paraId="1F7B3D76" w14:textId="77777777" w:rsidR="009E5D18" w:rsidRDefault="009E5D18" w:rsidP="009E5D18">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2 элемента = 300px - (200px * 0.75) = 150px</w:t>
      </w:r>
    </w:p>
    <w:p w14:paraId="55F191C9" w14:textId="77777777" w:rsidR="009E5D18" w:rsidRDefault="009E5D18" w:rsidP="009E5D1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касающихся сжатия флекс-элементов:</w:t>
      </w:r>
    </w:p>
    <w:p w14:paraId="2F72B585" w14:textId="77777777" w:rsidR="009E5D18" w:rsidRDefault="009E5D18" w:rsidP="009E5D18">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элементы сжимаются в пределах своих базовых размеров, внутренние отступы и рамки не сжимаются;</w:t>
      </w:r>
    </w:p>
    <w:p w14:paraId="5EAA7F90" w14:textId="77777777" w:rsidR="009E5D18" w:rsidRDefault="009E5D18" w:rsidP="009E5D18">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«ограничительные» свойства, такие как </w:t>
      </w:r>
      <w:r>
        <w:rPr>
          <w:rStyle w:val="HTML"/>
          <w:rFonts w:ascii="Consolas" w:eastAsiaTheme="minorHAnsi" w:hAnsi="Consolas"/>
          <w:color w:val="DD1144"/>
          <w:sz w:val="18"/>
          <w:szCs w:val="18"/>
          <w:bdr w:val="single" w:sz="6" w:space="2" w:color="E1E1E8" w:frame="1"/>
          <w:shd w:val="clear" w:color="auto" w:fill="F7F7F9"/>
        </w:rPr>
        <w:t>min-width</w:t>
      </w:r>
      <w:r>
        <w:rPr>
          <w:rFonts w:ascii="Helvetica" w:hAnsi="Helvetica" w:cs="Helvetica"/>
          <w:color w:val="333333"/>
          <w:sz w:val="20"/>
          <w:szCs w:val="20"/>
        </w:rPr>
        <w:t>, применяются к элементам после этапа перераспределения свободного места или отрицательного пространства.</w:t>
      </w:r>
    </w:p>
    <w:p w14:paraId="2846C424" w14:textId="263828F6" w:rsidR="00373B3F" w:rsidRPr="00A00E7C" w:rsidRDefault="009E5D18" w:rsidP="00A00E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эти тонкости могут приводить к неожиданным эффектам, когда элементы выпадают из флекс-контейнера. Давайте поэкспериментируем.</w:t>
      </w:r>
      <w:r w:rsidR="00723B17">
        <w:rPr>
          <w:noProof/>
        </w:rPr>
        <w:drawing>
          <wp:inline distT="0" distB="0" distL="0" distR="0" wp14:anchorId="391C9649" wp14:editId="56E58B7B">
            <wp:extent cx="5936615" cy="3425825"/>
            <wp:effectExtent l="0" t="0" r="6985" b="3175"/>
            <wp:docPr id="104" name="Рисунок 104" descr="C:\Users\azubarev\Pictures\Screenpresso\2018-10-15_17h3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zubarev\Pictures\Screenpresso\2018-10-15_17h30_00.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36615" cy="3425825"/>
                    </a:xfrm>
                    <a:prstGeom prst="rect">
                      <a:avLst/>
                    </a:prstGeom>
                    <a:noFill/>
                    <a:ln>
                      <a:noFill/>
                    </a:ln>
                  </pic:spPr>
                </pic:pic>
              </a:graphicData>
            </a:graphic>
          </wp:inline>
        </w:drawing>
      </w:r>
    </w:p>
    <w:p w14:paraId="4F32EA55" w14:textId="77777777" w:rsidR="00BB496B" w:rsidRDefault="00BB496B" w:rsidP="00BB496B">
      <w:pPr>
        <w:pStyle w:val="2"/>
      </w:pPr>
      <w:r>
        <w:t>Сокращённое свойство flex </w:t>
      </w:r>
      <w:r>
        <w:rPr>
          <w:bCs/>
          <w:color w:val="999999"/>
          <w:sz w:val="37"/>
          <w:szCs w:val="37"/>
        </w:rPr>
        <w:t>[15/28]</w:t>
      </w:r>
    </w:p>
    <w:p w14:paraId="6F549EB6" w14:textId="77777777" w:rsidR="00BB496B" w:rsidRDefault="00BB496B" w:rsidP="00BB49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сокращённого свойства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можно одновременно задать коэффициенты растягивания, сжатия и базовый размер флекс-элемента.</w:t>
      </w:r>
    </w:p>
    <w:p w14:paraId="1C59922C" w14:textId="77777777" w:rsidR="00BB496B" w:rsidRDefault="00BB496B" w:rsidP="00BB49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состоит из трёх компонентов, которые пишутся через пробел в следующем порядке: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В примере ниже два правила аналогичны:</w:t>
      </w:r>
    </w:p>
    <w:p w14:paraId="334964BF" w14:textId="77777777" w:rsidR="00BB496B" w:rsidRDefault="00BB496B" w:rsidP="00BB496B">
      <w:pPr>
        <w:pStyle w:val="HTML0"/>
        <w:shd w:val="clear" w:color="auto" w:fill="F5F5F5"/>
        <w:wordWrap w:val="0"/>
        <w:spacing w:after="150" w:line="300" w:lineRule="atLeast"/>
        <w:rPr>
          <w:rFonts w:ascii="Consolas" w:hAnsi="Consolas"/>
          <w:color w:val="333333"/>
        </w:rPr>
      </w:pPr>
      <w:r>
        <w:rPr>
          <w:rFonts w:ascii="Consolas" w:hAnsi="Consolas"/>
          <w:color w:val="333333"/>
        </w:rPr>
        <w:t>.flex-item {</w:t>
      </w:r>
    </w:p>
    <w:p w14:paraId="21AAC729" w14:textId="77777777" w:rsidR="00BB496B" w:rsidRDefault="00BB496B" w:rsidP="00BB496B">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flex: 1 2 300px;</w:t>
      </w:r>
    </w:p>
    <w:p w14:paraId="2FA72638"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3A720045"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p>
    <w:p w14:paraId="42812D4F"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.flex-item {</w:t>
      </w:r>
    </w:p>
    <w:p w14:paraId="70B40C28"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flex-grow: 1;</w:t>
      </w:r>
    </w:p>
    <w:p w14:paraId="46436047"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flex-shrink: 2;</w:t>
      </w:r>
    </w:p>
    <w:p w14:paraId="21D1667A"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flex-basis: 300px;</w:t>
      </w:r>
    </w:p>
    <w:p w14:paraId="79551243"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4FAA7A2B" w14:textId="77777777" w:rsidR="00BB496B" w:rsidRDefault="00BB496B" w:rsidP="00BB49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у</w:t>
      </w:r>
      <w:r w:rsidRPr="00BB496B">
        <w:rPr>
          <w:rFonts w:ascii="Helvetica" w:hAnsi="Helvetica" w:cs="Helvetica"/>
          <w:color w:val="333333"/>
          <w:sz w:val="20"/>
          <w:szCs w:val="20"/>
          <w:lang w:val="en-US"/>
        </w:rPr>
        <w:t> </w:t>
      </w:r>
      <w:r>
        <w:rPr>
          <w:rFonts w:ascii="Helvetica" w:hAnsi="Helvetica" w:cs="Helvetica"/>
          <w:color w:val="333333"/>
          <w:sz w:val="20"/>
          <w:szCs w:val="20"/>
        </w:rPr>
        <w:t>свойства</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flex</w:t>
      </w:r>
      <w:r w:rsidRPr="00BB496B">
        <w:rPr>
          <w:rFonts w:ascii="Helvetica" w:hAnsi="Helvetica" w:cs="Helvetica"/>
          <w:color w:val="333333"/>
          <w:sz w:val="20"/>
          <w:szCs w:val="20"/>
          <w:lang w:val="en-US"/>
        </w:rPr>
        <w:t> </w:t>
      </w:r>
      <w:r>
        <w:rPr>
          <w:rFonts w:ascii="Helvetica" w:hAnsi="Helvetica" w:cs="Helvetica"/>
          <w:color w:val="333333"/>
          <w:sz w:val="20"/>
          <w:szCs w:val="20"/>
        </w:rPr>
        <w:t>есть</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особые</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значения</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initial</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auto</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none</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Также второй и третий компоненты необязательны. Ниже показаны различные значения свойства и их расшифровки.</w:t>
      </w:r>
    </w:p>
    <w:p w14:paraId="5A1D97C4" w14:textId="77777777" w:rsidR="00BB496B" w:rsidRDefault="00BB496B" w:rsidP="00BB496B">
      <w:pPr>
        <w:pStyle w:val="HTML0"/>
        <w:shd w:val="clear" w:color="auto" w:fill="F5F5F5"/>
        <w:wordWrap w:val="0"/>
        <w:spacing w:after="150" w:line="300" w:lineRule="atLeast"/>
        <w:rPr>
          <w:rFonts w:ascii="Consolas" w:hAnsi="Consolas"/>
          <w:color w:val="333333"/>
        </w:rPr>
      </w:pPr>
      <w:r>
        <w:rPr>
          <w:rFonts w:ascii="Consolas" w:hAnsi="Consolas"/>
          <w:color w:val="333333"/>
        </w:rPr>
        <w:t>flex: initial; -&gt; flex: 0 1 auto;</w:t>
      </w:r>
    </w:p>
    <w:p w14:paraId="3C54135E"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auto;    -&gt; flex: 1 1 auto;</w:t>
      </w:r>
    </w:p>
    <w:p w14:paraId="0077DCD6"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none;    -&gt; flex: 0 0 auto;</w:t>
      </w:r>
    </w:p>
    <w:p w14:paraId="115FAF7F" w14:textId="77777777" w:rsidR="00BB496B" w:rsidRDefault="00BB496B" w:rsidP="00BB496B">
      <w:pPr>
        <w:pStyle w:val="HTML0"/>
        <w:shd w:val="clear" w:color="auto" w:fill="F5F5F5"/>
        <w:wordWrap w:val="0"/>
        <w:spacing w:after="150" w:line="300" w:lineRule="atLeast"/>
        <w:rPr>
          <w:rFonts w:ascii="Consolas" w:hAnsi="Consolas"/>
          <w:color w:val="333333"/>
        </w:rPr>
      </w:pPr>
      <w:r>
        <w:rPr>
          <w:rFonts w:ascii="Consolas" w:hAnsi="Consolas"/>
          <w:color w:val="333333"/>
        </w:rPr>
        <w:t>flex: 1 0;     -&gt; flex: 1 0 0%;</w:t>
      </w:r>
    </w:p>
    <w:p w14:paraId="1EDC65FE" w14:textId="77777777" w:rsidR="00BB496B" w:rsidRDefault="00BB496B" w:rsidP="00BB496B">
      <w:pPr>
        <w:pStyle w:val="HTML0"/>
        <w:shd w:val="clear" w:color="auto" w:fill="F5F5F5"/>
        <w:wordWrap w:val="0"/>
        <w:spacing w:after="150" w:line="300" w:lineRule="atLeast"/>
        <w:rPr>
          <w:rFonts w:ascii="Consolas" w:hAnsi="Consolas"/>
          <w:color w:val="333333"/>
        </w:rPr>
      </w:pPr>
      <w:r>
        <w:rPr>
          <w:rFonts w:ascii="Consolas" w:hAnsi="Consolas"/>
          <w:color w:val="333333"/>
        </w:rPr>
        <w:t>flex: 1;       -&gt; flex: 1 1 0%;</w:t>
      </w:r>
    </w:p>
    <w:p w14:paraId="084191DD" w14:textId="77777777" w:rsidR="00BB496B" w:rsidRDefault="00BB496B" w:rsidP="00BB496B">
      <w:pPr>
        <w:shd w:val="clear" w:color="auto" w:fill="FCF8E3"/>
        <w:rPr>
          <w:rFonts w:ascii="Helvetica" w:hAnsi="Helvetica" w:cs="Helvetica"/>
          <w:color w:val="C09853"/>
          <w:sz w:val="20"/>
          <w:szCs w:val="20"/>
        </w:rPr>
      </w:pPr>
      <w:r>
        <w:rPr>
          <w:rFonts w:ascii="Helvetica" w:hAnsi="Helvetica" w:cs="Helvetica"/>
          <w:color w:val="C09853"/>
          <w:sz w:val="20"/>
          <w:szCs w:val="20"/>
        </w:rPr>
        <w:t>В некоторых браузерах неполные или особенные значения свойства </w:t>
      </w:r>
      <w:r>
        <w:rPr>
          <w:rStyle w:val="HTML"/>
          <w:rFonts w:ascii="Consolas" w:eastAsiaTheme="minorHAnsi" w:hAnsi="Consolas"/>
          <w:color w:val="DD1144"/>
          <w:sz w:val="18"/>
          <w:szCs w:val="18"/>
          <w:bdr w:val="single" w:sz="6" w:space="2" w:color="E1E1E8" w:frame="1"/>
          <w:shd w:val="clear" w:color="auto" w:fill="F7F7F9"/>
        </w:rPr>
        <w:t>flex</w:t>
      </w:r>
      <w:r>
        <w:rPr>
          <w:rFonts w:ascii="Helvetica" w:hAnsi="Helvetica" w:cs="Helvetica"/>
          <w:color w:val="C09853"/>
          <w:sz w:val="20"/>
          <w:szCs w:val="20"/>
        </w:rPr>
        <w:t>интерпретируются </w:t>
      </w:r>
      <w:hyperlink r:id="rId336" w:history="1">
        <w:r>
          <w:rPr>
            <w:rStyle w:val="a6"/>
            <w:rFonts w:ascii="Helvetica" w:hAnsi="Helvetica" w:cs="Helvetica"/>
            <w:color w:val="0088CC"/>
            <w:sz w:val="20"/>
            <w:szCs w:val="20"/>
          </w:rPr>
          <w:t>с ошибками</w:t>
        </w:r>
      </w:hyperlink>
      <w:r>
        <w:rPr>
          <w:rFonts w:ascii="Helvetica" w:hAnsi="Helvetica" w:cs="Helvetica"/>
          <w:color w:val="C09853"/>
          <w:sz w:val="20"/>
          <w:szCs w:val="20"/>
        </w:rPr>
        <w:t>. Поэтому лучше задавать все три компоненты в значении этого свойства.</w:t>
      </w:r>
    </w:p>
    <w:p w14:paraId="5685792D" w14:textId="77777777" w:rsidR="00BB496B" w:rsidRDefault="00BB496B" w:rsidP="00BB49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 свойство на практике.</w:t>
      </w:r>
    </w:p>
    <w:p w14:paraId="56DF323C" w14:textId="77777777" w:rsidR="00A00E7C" w:rsidRDefault="00A00E7C" w:rsidP="00A00E7C">
      <w:pPr>
        <w:pStyle w:val="2"/>
      </w:pPr>
      <w:r>
        <w:lastRenderedPageBreak/>
        <w:t>Многострочный флекс-контейнер и flex-shrink </w:t>
      </w:r>
      <w:r>
        <w:rPr>
          <w:bCs/>
          <w:color w:val="999999"/>
          <w:sz w:val="37"/>
          <w:szCs w:val="37"/>
        </w:rPr>
        <w:t>[16/28]</w:t>
      </w:r>
    </w:p>
    <w:p w14:paraId="4B96FC64" w14:textId="77777777" w:rsidR="00A00E7C" w:rsidRDefault="00A00E7C" w:rsidP="00A00E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примерах, рассмотренных раньше, флекс-контейнер был однострочным, ведь перенос флекс-элементов на новую строку по умолчанию запрещён — работает </w:t>
      </w:r>
      <w:r>
        <w:rPr>
          <w:rStyle w:val="HTML"/>
          <w:rFonts w:ascii="Consolas" w:hAnsi="Consolas"/>
          <w:color w:val="DD1144"/>
          <w:sz w:val="18"/>
          <w:szCs w:val="18"/>
          <w:bdr w:val="single" w:sz="6" w:space="2" w:color="E1E1E8" w:frame="1"/>
          <w:shd w:val="clear" w:color="auto" w:fill="F7F7F9"/>
        </w:rPr>
        <w:t>flex-wrap: nowrap;</w:t>
      </w:r>
      <w:r>
        <w:rPr>
          <w:rFonts w:ascii="Helvetica" w:hAnsi="Helvetica" w:cs="Helvetica"/>
          <w:color w:val="333333"/>
          <w:sz w:val="20"/>
          <w:szCs w:val="20"/>
        </w:rPr>
        <w:t>.</w:t>
      </w:r>
    </w:p>
    <w:p w14:paraId="7A5D64F0" w14:textId="77777777" w:rsidR="00A00E7C" w:rsidRDefault="00A00E7C" w:rsidP="00A00E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как будут растягиваться и сжиматься элементы в многострочном контейнере, с </w:t>
      </w:r>
      <w:r>
        <w:rPr>
          <w:rStyle w:val="HTML"/>
          <w:rFonts w:ascii="Consolas" w:hAnsi="Consolas"/>
          <w:color w:val="DD1144"/>
          <w:sz w:val="18"/>
          <w:szCs w:val="18"/>
          <w:bdr w:val="single" w:sz="6" w:space="2" w:color="E1E1E8" w:frame="1"/>
          <w:shd w:val="clear" w:color="auto" w:fill="F7F7F9"/>
        </w:rPr>
        <w:t>flex-wrap: wrap;</w:t>
      </w:r>
      <w:r>
        <w:rPr>
          <w:rFonts w:ascii="Helvetica" w:hAnsi="Helvetica" w:cs="Helvetica"/>
          <w:color w:val="333333"/>
          <w:sz w:val="20"/>
          <w:szCs w:val="20"/>
        </w:rPr>
        <w:t>?</w:t>
      </w:r>
    </w:p>
    <w:p w14:paraId="6BF63881" w14:textId="77777777" w:rsidR="00A00E7C" w:rsidRDefault="00A00E7C" w:rsidP="00A00E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таком контейнере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будет работать как обычно, но необходимость в нём будет возникать намного реже. Ведь при нехватке места в строке флекс-элементы будут переноситься на новую строку.</w:t>
      </w:r>
    </w:p>
    <w:p w14:paraId="5FE2ADAA" w14:textId="77777777" w:rsidR="00A00E7C" w:rsidRDefault="00A00E7C" w:rsidP="00A00E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появятся флекс-элементы, базовый размер которых больше размера флекс-контейнера, то такие элементы будут сжиматься и занимать целую строку. Наверное, это единственный случай, когда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делает что-то полезное в многострочном контейнере.</w:t>
      </w:r>
    </w:p>
    <w:p w14:paraId="65250C55" w14:textId="4002C657" w:rsidR="00BB496B" w:rsidRDefault="00A00E7C" w:rsidP="00BB496B">
      <w:pPr>
        <w:rPr>
          <w:lang w:val="en-US"/>
        </w:rPr>
      </w:pPr>
      <w:r>
        <w:rPr>
          <w:noProof/>
          <w:lang w:eastAsia="ru-RU"/>
        </w:rPr>
        <w:drawing>
          <wp:inline distT="0" distB="0" distL="0" distR="0" wp14:anchorId="457FCF6C" wp14:editId="3D338512">
            <wp:extent cx="5940425" cy="3074748"/>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940425" cy="3074748"/>
                    </a:xfrm>
                    <a:prstGeom prst="rect">
                      <a:avLst/>
                    </a:prstGeom>
                  </pic:spPr>
                </pic:pic>
              </a:graphicData>
            </a:graphic>
          </wp:inline>
        </w:drawing>
      </w:r>
    </w:p>
    <w:p w14:paraId="5D631325" w14:textId="77777777" w:rsidR="00A00E7C" w:rsidRDefault="00A00E7C" w:rsidP="00A00E7C">
      <w:pPr>
        <w:pStyle w:val="2"/>
      </w:pPr>
      <w:r>
        <w:t>Многострочный флекс-контейнер и flex-grow </w:t>
      </w:r>
      <w:r>
        <w:rPr>
          <w:bCs/>
          <w:color w:val="999999"/>
          <w:sz w:val="37"/>
          <w:szCs w:val="37"/>
        </w:rPr>
        <w:t>[17/28]</w:t>
      </w:r>
    </w:p>
    <w:p w14:paraId="3CE256B2" w14:textId="77777777" w:rsidR="00A00E7C" w:rsidRDefault="00A00E7C" w:rsidP="00A00E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в многострочном флекс-контейнере срабатывает намного чаще и пользы приносит намного больше.</w:t>
      </w:r>
    </w:p>
    <w:p w14:paraId="5224C5DA" w14:textId="77777777" w:rsidR="00A00E7C" w:rsidRDefault="00A00E7C" w:rsidP="00A00E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каждой строке такого контейнера может быть свободное место и механизм перераспределения этого места работает построчно.</w:t>
      </w:r>
    </w:p>
    <w:p w14:paraId="67C71835" w14:textId="77777777" w:rsidR="00A00E7C" w:rsidRDefault="00A00E7C" w:rsidP="00A00E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возможность «растянуть» флекс-элементы, чтобы строки заполнялись по ширине полностью, будет возникать достаточно часто.</w:t>
      </w:r>
    </w:p>
    <w:p w14:paraId="41DE93DA" w14:textId="77777777" w:rsidR="00F76819" w:rsidRPr="00F76819" w:rsidRDefault="00F76819" w:rsidP="00F76819">
      <w:pPr>
        <w:pStyle w:val="2"/>
        <w:rPr>
          <w:lang w:val="en-US"/>
        </w:rPr>
      </w:pPr>
      <w:r w:rsidRPr="00F76819">
        <w:rPr>
          <w:lang w:val="en-US"/>
        </w:rPr>
        <w:t xml:space="preserve">flex-basis: 100% </w:t>
      </w:r>
      <w:r>
        <w:t>и</w:t>
      </w:r>
      <w:r w:rsidRPr="00F76819">
        <w:rPr>
          <w:lang w:val="en-US"/>
        </w:rPr>
        <w:t xml:space="preserve"> flex-wrap </w:t>
      </w:r>
      <w:r w:rsidRPr="00F76819">
        <w:rPr>
          <w:bCs/>
          <w:color w:val="999999"/>
          <w:sz w:val="37"/>
          <w:szCs w:val="37"/>
          <w:lang w:val="en-US"/>
        </w:rPr>
        <w:t>[18/28]</w:t>
      </w:r>
    </w:p>
    <w:p w14:paraId="12DAF2B5"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интересным эффектом, который возникает при использовании базовых размеров в процентах.</w:t>
      </w:r>
    </w:p>
    <w:p w14:paraId="749DBB6E"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базовый размер флекс-элемента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и при этом включить перенос элементов на новую строку, то элементы расположатся столбцом, хотя главная ось контейнера будет по-прежнему направлена слева направо.</w:t>
      </w:r>
    </w:p>
    <w:p w14:paraId="622C5535"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7C84D834" w14:textId="78DF8F30" w:rsidR="00A00E7C" w:rsidRDefault="00F76819" w:rsidP="00BB496B">
      <w:pPr>
        <w:rPr>
          <w:lang w:val="en-US"/>
        </w:rPr>
      </w:pPr>
      <w:r>
        <w:rPr>
          <w:noProof/>
          <w:lang w:eastAsia="ru-RU"/>
        </w:rPr>
        <w:lastRenderedPageBreak/>
        <w:drawing>
          <wp:inline distT="0" distB="0" distL="0" distR="0" wp14:anchorId="33852D12" wp14:editId="3640237E">
            <wp:extent cx="5940425" cy="315690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940425" cy="3156905"/>
                    </a:xfrm>
                    <a:prstGeom prst="rect">
                      <a:avLst/>
                    </a:prstGeom>
                  </pic:spPr>
                </pic:pic>
              </a:graphicData>
            </a:graphic>
          </wp:inline>
        </w:drawing>
      </w:r>
    </w:p>
    <w:p w14:paraId="15A55F19" w14:textId="77777777" w:rsidR="00F76819" w:rsidRDefault="00F76819" w:rsidP="00F76819">
      <w:pPr>
        <w:pStyle w:val="2"/>
      </w:pPr>
      <w:r>
        <w:t>Заголовок с описанием на флексбоксах </w:t>
      </w:r>
      <w:r>
        <w:rPr>
          <w:bCs/>
          <w:color w:val="999999"/>
          <w:sz w:val="37"/>
          <w:szCs w:val="37"/>
        </w:rPr>
        <w:t>[19/28]</w:t>
      </w:r>
    </w:p>
    <w:p w14:paraId="043DF077"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рассмотрели теоретическую часть и приступаем к практической части этого курса. Давайте разберём на реальных элементах интерфейсов, в каких случаях бывает уместно использовать флексбокс.</w:t>
      </w:r>
    </w:p>
    <w:p w14:paraId="573EC96A"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распространённый ход в интерфейсе — блок с заголовком и небольшим уточняющим подзаголовком на одной строке. Заголовок находится в начале строки, а подзаголовок прижат к правому краю.</w:t>
      </w:r>
    </w:p>
    <w:p w14:paraId="1EC1CC97"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текст заголовка или подзаголовка сильно увеличится, то вёрстка не должна ломаться — тексты просто должны расположиться друг под другом.</w:t>
      </w:r>
    </w:p>
    <w:p w14:paraId="0BD2719C"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Сверстать элемент с таким гибким поведением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не получится. Ведь нужно, чтоб блоки подписей одновременно и занимали свободное пространство, и чтобы их размеры зависели от текстового содержания, и чтобы в случае переполнения сетка перестраивалась.</w:t>
      </w:r>
    </w:p>
    <w:p w14:paraId="235D1C5B"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нам поможет только флексбокс с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461588C1"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зададим текстовым блокам фоновый цвет и рамку, а в следующем задании уберём их.</w:t>
      </w:r>
    </w:p>
    <w:p w14:paraId="40D2D711" w14:textId="77777777" w:rsidR="003470A9" w:rsidRPr="003470A9" w:rsidRDefault="003470A9" w:rsidP="003470A9">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1</w:t>
      </w:r>
      <w:r w:rsidRPr="003470A9">
        <w:rPr>
          <w:rFonts w:ascii="Helvetica" w:eastAsia="Times New Roman" w:hAnsi="Helvetica" w:cs="Helvetica"/>
          <w:color w:val="333333"/>
          <w:sz w:val="20"/>
          <w:szCs w:val="20"/>
          <w:lang w:eastAsia="ru-RU"/>
        </w:rPr>
        <w:t>Для спанов внутри блока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фоновый цвет </w:t>
      </w:r>
      <w:r w:rsidRPr="003470A9">
        <w:rPr>
          <w:rFonts w:ascii="Consolas" w:eastAsia="Times New Roman" w:hAnsi="Consolas" w:cs="Courier New"/>
          <w:color w:val="DD1144"/>
          <w:sz w:val="18"/>
          <w:szCs w:val="18"/>
          <w:bdr w:val="single" w:sz="6" w:space="2" w:color="E1E1E8" w:frame="1"/>
          <w:shd w:val="clear" w:color="auto" w:fill="F7F7F9"/>
          <w:lang w:eastAsia="ru-RU"/>
        </w:rPr>
        <w:t>#c8dcff</w:t>
      </w:r>
      <w:r w:rsidRPr="003470A9">
        <w:rPr>
          <w:rFonts w:ascii="Helvetica" w:eastAsia="Times New Roman" w:hAnsi="Helvetica" w:cs="Helvetica"/>
          <w:color w:val="333333"/>
          <w:sz w:val="20"/>
          <w:szCs w:val="20"/>
          <w:lang w:eastAsia="ru-RU"/>
        </w:rPr>
        <w:t> и сплошную рамку толщиной </w:t>
      </w:r>
      <w:r w:rsidRPr="003470A9">
        <w:rPr>
          <w:rFonts w:ascii="Consolas" w:eastAsia="Times New Roman" w:hAnsi="Consolas" w:cs="Courier New"/>
          <w:color w:val="DD1144"/>
          <w:sz w:val="18"/>
          <w:szCs w:val="18"/>
          <w:bdr w:val="single" w:sz="6" w:space="2" w:color="E1E1E8" w:frame="1"/>
          <w:shd w:val="clear" w:color="auto" w:fill="F7F7F9"/>
          <w:lang w:eastAsia="ru-RU"/>
        </w:rPr>
        <w:t>1px</w:t>
      </w:r>
      <w:r w:rsidRPr="003470A9">
        <w:rPr>
          <w:rFonts w:ascii="Helvetica" w:eastAsia="Times New Roman" w:hAnsi="Helvetica" w:cs="Helvetica"/>
          <w:color w:val="333333"/>
          <w:sz w:val="20"/>
          <w:szCs w:val="20"/>
          <w:lang w:eastAsia="ru-RU"/>
        </w:rPr>
        <w:t> и цветом </w:t>
      </w:r>
      <w:r w:rsidRPr="003470A9">
        <w:rPr>
          <w:rFonts w:ascii="Consolas" w:eastAsia="Times New Roman" w:hAnsi="Consolas" w:cs="Courier New"/>
          <w:color w:val="DD1144"/>
          <w:sz w:val="18"/>
          <w:szCs w:val="18"/>
          <w:bdr w:val="single" w:sz="6" w:space="2" w:color="E1E1E8" w:frame="1"/>
          <w:shd w:val="clear" w:color="auto" w:fill="F7F7F9"/>
          <w:lang w:eastAsia="ru-RU"/>
        </w:rPr>
        <w:t>#999999</w:t>
      </w:r>
      <w:r w:rsidRPr="003470A9">
        <w:rPr>
          <w:rFonts w:ascii="Helvetica" w:eastAsia="Times New Roman" w:hAnsi="Helvetica" w:cs="Helvetica"/>
          <w:color w:val="333333"/>
          <w:sz w:val="20"/>
          <w:szCs w:val="20"/>
          <w:lang w:eastAsia="ru-RU"/>
        </w:rPr>
        <w:t>.</w:t>
      </w:r>
    </w:p>
    <w:p w14:paraId="73919086" w14:textId="77777777" w:rsidR="003470A9" w:rsidRPr="003470A9" w:rsidRDefault="003470A9" w:rsidP="003470A9">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2</w:t>
      </w:r>
      <w:r w:rsidRPr="003470A9">
        <w:rPr>
          <w:rFonts w:ascii="Helvetica" w:eastAsia="Times New Roman" w:hAnsi="Helvetica" w:cs="Helvetica"/>
          <w:color w:val="333333"/>
          <w:sz w:val="20"/>
          <w:szCs w:val="20"/>
          <w:lang w:eastAsia="ru-RU"/>
        </w:rPr>
        <w:t>Затем для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раскладку флексбокса</w:t>
      </w:r>
    </w:p>
    <w:p w14:paraId="32624D5B" w14:textId="77777777" w:rsidR="003470A9" w:rsidRPr="003470A9" w:rsidRDefault="003470A9" w:rsidP="003470A9">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3</w:t>
      </w:r>
      <w:r w:rsidRPr="003470A9">
        <w:rPr>
          <w:rFonts w:ascii="Helvetica" w:eastAsia="Times New Roman" w:hAnsi="Helvetica" w:cs="Helvetica"/>
          <w:color w:val="333333"/>
          <w:sz w:val="20"/>
          <w:szCs w:val="20"/>
          <w:lang w:eastAsia="ru-RU"/>
        </w:rPr>
        <w:t>и выравнивание флекс-элементов в конце поперечной оси.</w:t>
      </w:r>
    </w:p>
    <w:p w14:paraId="003E6C76" w14:textId="77777777" w:rsidR="003470A9" w:rsidRPr="003470A9" w:rsidRDefault="003470A9" w:rsidP="003470A9">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4</w:t>
      </w:r>
      <w:r w:rsidRPr="003470A9">
        <w:rPr>
          <w:rFonts w:ascii="Helvetica" w:eastAsia="Times New Roman" w:hAnsi="Helvetica" w:cs="Helvetica"/>
          <w:color w:val="333333"/>
          <w:sz w:val="20"/>
          <w:szCs w:val="20"/>
          <w:lang w:eastAsia="ru-RU"/>
        </w:rPr>
        <w:t>Блоку </w:t>
      </w:r>
      <w:r w:rsidRPr="003470A9">
        <w:rPr>
          <w:rFonts w:ascii="Consolas" w:eastAsia="Times New Roman" w:hAnsi="Consolas" w:cs="Courier New"/>
          <w:color w:val="DD1144"/>
          <w:sz w:val="18"/>
          <w:szCs w:val="18"/>
          <w:bdr w:val="single" w:sz="6" w:space="2" w:color="E1E1E8" w:frame="1"/>
          <w:shd w:val="clear" w:color="auto" w:fill="F7F7F9"/>
          <w:lang w:eastAsia="ru-RU"/>
        </w:rPr>
        <w:t>.card-title-main</w:t>
      </w:r>
      <w:r w:rsidRPr="003470A9">
        <w:rPr>
          <w:rFonts w:ascii="Helvetica" w:eastAsia="Times New Roman" w:hAnsi="Helvetica" w:cs="Helvetica"/>
          <w:color w:val="333333"/>
          <w:sz w:val="20"/>
          <w:szCs w:val="20"/>
          <w:lang w:eastAsia="ru-RU"/>
        </w:rPr>
        <w:t> задайте коэффициент растягивания </w:t>
      </w:r>
    </w:p>
    <w:p w14:paraId="559E6F17" w14:textId="588CC8E7" w:rsidR="00F76819" w:rsidRDefault="003470A9" w:rsidP="00BB496B">
      <w:pPr>
        <w:rPr>
          <w:lang w:val="en-US"/>
        </w:rPr>
      </w:pPr>
      <w:r>
        <w:rPr>
          <w:noProof/>
          <w:lang w:eastAsia="ru-RU"/>
        </w:rPr>
        <w:lastRenderedPageBreak/>
        <w:drawing>
          <wp:inline distT="0" distB="0" distL="0" distR="0" wp14:anchorId="2C043AA8" wp14:editId="03C3A706">
            <wp:extent cx="5940425" cy="3165488"/>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940425" cy="3165488"/>
                    </a:xfrm>
                    <a:prstGeom prst="rect">
                      <a:avLst/>
                    </a:prstGeom>
                  </pic:spPr>
                </pic:pic>
              </a:graphicData>
            </a:graphic>
          </wp:inline>
        </w:drawing>
      </w:r>
    </w:p>
    <w:p w14:paraId="3925E55F" w14:textId="77777777" w:rsidR="003470A9" w:rsidRDefault="003470A9" w:rsidP="003470A9">
      <w:pPr>
        <w:pStyle w:val="2"/>
      </w:pPr>
      <w:r>
        <w:t>«Гибкое» меню с переполнением </w:t>
      </w:r>
      <w:r>
        <w:rPr>
          <w:bCs/>
          <w:color w:val="999999"/>
          <w:sz w:val="37"/>
          <w:szCs w:val="37"/>
        </w:rPr>
        <w:t>[21/28]</w:t>
      </w:r>
    </w:p>
    <w:p w14:paraId="7DDD4C98" w14:textId="77777777" w:rsidR="003470A9" w:rsidRDefault="003470A9" w:rsidP="003470A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создадим ещё одно «гибкое» меню, похожее на то, что мы делали в </w:t>
      </w:r>
      <w:hyperlink r:id="rId340" w:history="1">
        <w:r>
          <w:rPr>
            <w:rStyle w:val="a6"/>
            <w:rFonts w:ascii="Helvetica" w:hAnsi="Helvetica" w:cs="Helvetica"/>
            <w:color w:val="0088CC"/>
          </w:rPr>
          <w:t>задании прошлого курса</w:t>
        </w:r>
      </w:hyperlink>
      <w:r>
        <w:rPr>
          <w:rFonts w:ascii="Helvetica" w:hAnsi="Helvetica" w:cs="Helvetica"/>
          <w:color w:val="333333"/>
          <w:sz w:val="20"/>
          <w:szCs w:val="20"/>
        </w:rPr>
        <w:t>.</w:t>
      </w:r>
    </w:p>
    <w:p w14:paraId="2DD05051" w14:textId="77777777" w:rsidR="003470A9" w:rsidRDefault="003470A9" w:rsidP="003470A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в прошлом варианте пункты равномерно распределялись внутри контейнера меню с помощью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2BA5F8E3" w14:textId="77777777" w:rsidR="003470A9" w:rsidRDefault="003470A9" w:rsidP="003470A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Новый вариант меню будет более адаптивным: пункты меню будут переноситься на следующую строку, если места будет не хватать. А ещё для достижения красивой симметрии пункты будут растягиваться, чтобы занимать весь контейнер меню. И снова нам поможет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1949DE8E" w14:textId="77777777" w:rsidR="003470A9" w:rsidRDefault="003470A9" w:rsidP="003470A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базовую раскладку и зададим перенос строк.</w:t>
      </w:r>
    </w:p>
    <w:p w14:paraId="03EB39A5" w14:textId="7FB83E8A" w:rsidR="003470A9" w:rsidRDefault="00231DE3" w:rsidP="00BB496B">
      <w:pPr>
        <w:rPr>
          <w:lang w:val="en-US"/>
        </w:rPr>
      </w:pPr>
      <w:r>
        <w:rPr>
          <w:noProof/>
          <w:lang w:eastAsia="ru-RU"/>
        </w:rPr>
        <w:drawing>
          <wp:inline distT="0" distB="0" distL="0" distR="0" wp14:anchorId="5A442E31" wp14:editId="4345D99C">
            <wp:extent cx="5940425" cy="306923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940425" cy="3069230"/>
                    </a:xfrm>
                    <a:prstGeom prst="rect">
                      <a:avLst/>
                    </a:prstGeom>
                  </pic:spPr>
                </pic:pic>
              </a:graphicData>
            </a:graphic>
          </wp:inline>
        </w:drawing>
      </w:r>
    </w:p>
    <w:p w14:paraId="79F54AC4" w14:textId="77777777" w:rsidR="00C91FB7" w:rsidRDefault="00C91FB7" w:rsidP="00C91FB7">
      <w:pPr>
        <w:pStyle w:val="2"/>
      </w:pPr>
      <w:r>
        <w:t>«Гибкое» меню с переполнением, часть 2 </w:t>
      </w:r>
      <w:r>
        <w:rPr>
          <w:bCs/>
          <w:color w:val="999999"/>
          <w:sz w:val="37"/>
          <w:szCs w:val="37"/>
        </w:rPr>
        <w:t>[22/28]</w:t>
      </w:r>
    </w:p>
    <w:p w14:paraId="52424CB8" w14:textId="77777777" w:rsidR="00C91FB7" w:rsidRDefault="00C91FB7" w:rsidP="00C91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задать элементам меню коэффициент растяжения и проверить, как будет вести себя меню, если мы решим изменить его ширину, либо добавить пункты.</w:t>
      </w:r>
    </w:p>
    <w:p w14:paraId="54861113" w14:textId="77777777" w:rsidR="00C91FB7" w:rsidRDefault="00C91FB7" w:rsidP="00C91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Получившееся решение удобно применять для адаптации к мобильным интерфейсам. При этом даже не потребуется добавлять дополнительные стили для мобильных вьюпортов.</w:t>
      </w:r>
    </w:p>
    <w:p w14:paraId="69BA04B8" w14:textId="2F6BCEC3" w:rsidR="00231DE3" w:rsidRDefault="00CA67E3" w:rsidP="00BB496B">
      <w:pPr>
        <w:rPr>
          <w:lang w:val="en-US"/>
        </w:rPr>
      </w:pPr>
      <w:r>
        <w:rPr>
          <w:noProof/>
          <w:lang w:eastAsia="ru-RU"/>
        </w:rPr>
        <w:lastRenderedPageBreak/>
        <w:drawing>
          <wp:inline distT="0" distB="0" distL="0" distR="0" wp14:anchorId="55E7CE27" wp14:editId="6AC9B836">
            <wp:extent cx="5940425" cy="3181429"/>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5940425" cy="3181429"/>
                    </a:xfrm>
                    <a:prstGeom prst="rect">
                      <a:avLst/>
                    </a:prstGeom>
                  </pic:spPr>
                </pic:pic>
              </a:graphicData>
            </a:graphic>
          </wp:inline>
        </w:drawing>
      </w:r>
    </w:p>
    <w:p w14:paraId="0695C1E3" w14:textId="77777777" w:rsidR="00CA67E3" w:rsidRDefault="00CA67E3" w:rsidP="00CA67E3">
      <w:pPr>
        <w:pStyle w:val="2"/>
      </w:pPr>
      <w:r>
        <w:t>Поля ввода с динамической шириной </w:t>
      </w:r>
      <w:r>
        <w:rPr>
          <w:bCs/>
          <w:color w:val="999999"/>
          <w:sz w:val="37"/>
          <w:szCs w:val="37"/>
        </w:rPr>
        <w:t>[23/28]</w:t>
      </w:r>
    </w:p>
    <w:p w14:paraId="3A3BD5EA" w14:textId="77777777" w:rsidR="00CA67E3" w:rsidRDefault="00CA67E3" w:rsidP="00CA67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248A518B" w14:textId="77777777" w:rsidR="00CA67E3" w:rsidRDefault="00CA67E3" w:rsidP="00CA67E3">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69670BAC" w14:textId="77777777" w:rsidR="00CA67E3" w:rsidRDefault="00CA67E3" w:rsidP="00CA67E3">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3137BEF2" w14:textId="77777777" w:rsidR="00CA67E3" w:rsidRDefault="00CA67E3" w:rsidP="00CA67E3">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42A50E40" w14:textId="77777777" w:rsidR="00CA67E3" w:rsidRDefault="00CA67E3" w:rsidP="00CA67E3">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512079E7" w14:textId="77777777" w:rsidR="00CA67E3" w:rsidRDefault="00CA67E3" w:rsidP="00CA67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65F165C9" w14:textId="77777777" w:rsidR="00CA67E3" w:rsidRDefault="00CA67E3" w:rsidP="00CA67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78DACC2C" w14:textId="77777777" w:rsidR="00CA67E3" w:rsidRDefault="00CA67E3" w:rsidP="00CA67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7CD7B35C" w14:textId="77777777" w:rsidR="00CA67E3" w:rsidRDefault="00CA67E3" w:rsidP="00CA67E3">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343" w:history="1">
        <w:r>
          <w:rPr>
            <w:rStyle w:val="a6"/>
            <w:rFonts w:ascii="Helvetica" w:hAnsi="Helvetica" w:cs="Helvetica"/>
            <w:color w:val="0088CC"/>
          </w:rPr>
          <w:t>«Селекторы. Часть 2»</w:t>
        </w:r>
      </w:hyperlink>
      <w:r>
        <w:rPr>
          <w:rFonts w:ascii="Helvetica" w:hAnsi="Helvetica" w:cs="Helvetica"/>
          <w:color w:val="3A87AD"/>
          <w:sz w:val="20"/>
          <w:szCs w:val="20"/>
        </w:rPr>
        <w:t>.</w:t>
      </w:r>
    </w:p>
    <w:p w14:paraId="7A08C887" w14:textId="77777777" w:rsidR="00CA67E3" w:rsidRDefault="00CA67E3" w:rsidP="00CA67E3">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4F837E3B" w14:textId="77777777" w:rsidR="00603AE3" w:rsidRDefault="00603AE3" w:rsidP="00603AE3">
      <w:pPr>
        <w:pStyle w:val="2"/>
      </w:pPr>
      <w:r>
        <w:t>Поля ввода с динамической шириной </w:t>
      </w:r>
      <w:r>
        <w:rPr>
          <w:bCs/>
          <w:color w:val="999999"/>
          <w:sz w:val="37"/>
          <w:szCs w:val="37"/>
        </w:rPr>
        <w:t>[23/28]</w:t>
      </w:r>
    </w:p>
    <w:p w14:paraId="028E8CEE"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31C144BA" w14:textId="77777777" w:rsidR="00603AE3" w:rsidRDefault="00603AE3" w:rsidP="00603AE3">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5E766B3D" w14:textId="77777777" w:rsidR="00603AE3" w:rsidRDefault="00603AE3" w:rsidP="00603AE3">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7FFCE191" w14:textId="77777777" w:rsidR="00603AE3" w:rsidRDefault="00603AE3" w:rsidP="00603AE3">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236672C9" w14:textId="77777777" w:rsidR="00603AE3" w:rsidRDefault="00603AE3" w:rsidP="00603AE3">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2C4E4D48"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52F788D7"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7D497718"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066ACF81" w14:textId="77777777" w:rsidR="00603AE3" w:rsidRDefault="00603AE3" w:rsidP="00603AE3">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344" w:history="1">
        <w:r>
          <w:rPr>
            <w:rStyle w:val="a6"/>
            <w:rFonts w:ascii="Helvetica" w:hAnsi="Helvetica" w:cs="Helvetica"/>
            <w:color w:val="0088CC"/>
            <w:sz w:val="20"/>
            <w:szCs w:val="20"/>
          </w:rPr>
          <w:t>«Селекторы. Часть 2»</w:t>
        </w:r>
      </w:hyperlink>
      <w:r>
        <w:rPr>
          <w:rFonts w:ascii="Helvetica" w:hAnsi="Helvetica" w:cs="Helvetica"/>
          <w:color w:val="3A87AD"/>
          <w:sz w:val="20"/>
          <w:szCs w:val="20"/>
        </w:rPr>
        <w:t>.</w:t>
      </w:r>
    </w:p>
    <w:p w14:paraId="4AA73E09" w14:textId="77777777" w:rsidR="00603AE3" w:rsidRDefault="00603AE3" w:rsidP="00603AE3">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0D03C5A0" w14:textId="77777777" w:rsidR="00603AE3" w:rsidRDefault="00603AE3" w:rsidP="00603AE3">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sidRPr="00FB1904">
        <w:rPr>
          <w:rFonts w:ascii="Helvetica" w:hAnsi="Helvetica" w:cs="Helvetica"/>
          <w:noProof/>
          <w:color w:val="C09853"/>
          <w:sz w:val="20"/>
          <w:szCs w:val="20"/>
        </w:rPr>
        <w:drawing>
          <wp:inline distT="0" distB="0" distL="0" distR="0" wp14:anchorId="3960DB44" wp14:editId="53C8847D">
            <wp:extent cx="5940425" cy="3500120"/>
            <wp:effectExtent l="0" t="0" r="3175"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0425" cy="3500120"/>
                    </a:xfrm>
                    <a:prstGeom prst="rect">
                      <a:avLst/>
                    </a:prstGeom>
                  </pic:spPr>
                </pic:pic>
              </a:graphicData>
            </a:graphic>
          </wp:inline>
        </w:drawing>
      </w:r>
    </w:p>
    <w:p w14:paraId="64C1433F" w14:textId="77777777" w:rsidR="00603AE3" w:rsidRDefault="00603AE3" w:rsidP="00603AE3">
      <w:pPr>
        <w:pStyle w:val="2"/>
      </w:pPr>
      <w:r>
        <w:t>Карточка курса </w:t>
      </w:r>
      <w:r>
        <w:rPr>
          <w:bCs/>
          <w:color w:val="999999"/>
          <w:sz w:val="37"/>
          <w:szCs w:val="37"/>
        </w:rPr>
        <w:t>[24/28]</w:t>
      </w:r>
    </w:p>
    <w:p w14:paraId="653DA399"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соберём на флексбоксе интерфейс с карточками курсов.</w:t>
      </w:r>
    </w:p>
    <w:p w14:paraId="08BA0B03"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нужен, чтобы сделать этот блок адаптивным. Вы увидите, как гибко он адаптируется в следующих заданиях.</w:t>
      </w:r>
    </w:p>
    <w:p w14:paraId="6445312D"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работу с отдельной карточки. Сделаем карточку флекс-контейнером и направим её главную ось сверху вниз. Это необходимо, чтобы в дальнейшем гибко управлять внутренними блоками карточки.</w:t>
      </w:r>
    </w:p>
    <w:p w14:paraId="4D7C894D"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флекс-элементы могут одновременно быть и флекс-контейнерами. Мы превратим блок с мета-информацией в флекс-контейнер, чтобы расположить блоки с тегами и временем чтения.</w:t>
      </w:r>
    </w:p>
    <w:p w14:paraId="3DAC35C6" w14:textId="77777777" w:rsidR="00603AE3" w:rsidRDefault="00603AE3" w:rsidP="00603AE3">
      <w:pPr>
        <w:shd w:val="clear" w:color="auto" w:fill="FCF8E3"/>
        <w:rPr>
          <w:rFonts w:ascii="Helvetica" w:hAnsi="Helvetica" w:cs="Helvetica"/>
          <w:color w:val="C09853"/>
          <w:sz w:val="20"/>
          <w:szCs w:val="20"/>
        </w:rPr>
      </w:pPr>
      <w:r>
        <w:rPr>
          <w:rFonts w:ascii="Helvetica" w:hAnsi="Helvetica" w:cs="Helvetica"/>
          <w:color w:val="C09853"/>
          <w:sz w:val="20"/>
          <w:szCs w:val="20"/>
        </w:rPr>
        <w:t>В этой серии заданий мы будем добавлять временные обводки для элементов, чтобы вы лучше видели, что и как перестраивается в процессе работы. В конце задания можете удалять эти обводки, чтобы видеть промежуточный результат.</w:t>
      </w:r>
    </w:p>
    <w:p w14:paraId="1297CEDD" w14:textId="77777777" w:rsidR="00603AE3" w:rsidRPr="00FB1904" w:rsidRDefault="00603AE3" w:rsidP="00603AE3">
      <w:pPr>
        <w:rPr>
          <w:lang w:val="en-US"/>
        </w:rPr>
      </w:pPr>
      <w:r w:rsidRPr="00FB1904">
        <w:rPr>
          <w:lang w:val="en-US"/>
        </w:rPr>
        <w:t>&lt;!DOCTYPE html&gt;</w:t>
      </w:r>
    </w:p>
    <w:p w14:paraId="64E7B745" w14:textId="77777777" w:rsidR="00603AE3" w:rsidRPr="00FB1904" w:rsidRDefault="00603AE3" w:rsidP="00603AE3">
      <w:pPr>
        <w:rPr>
          <w:lang w:val="en-US"/>
        </w:rPr>
      </w:pPr>
      <w:r w:rsidRPr="00FB1904">
        <w:rPr>
          <w:lang w:val="en-US"/>
        </w:rPr>
        <w:t>&lt;html lang="ru"&gt;</w:t>
      </w:r>
    </w:p>
    <w:p w14:paraId="286EBABE" w14:textId="77777777" w:rsidR="00603AE3" w:rsidRPr="00FB1904" w:rsidRDefault="00603AE3" w:rsidP="00603AE3">
      <w:pPr>
        <w:rPr>
          <w:lang w:val="en-US"/>
        </w:rPr>
      </w:pPr>
      <w:r w:rsidRPr="00FB1904">
        <w:rPr>
          <w:lang w:val="en-US"/>
        </w:rPr>
        <w:t xml:space="preserve">    &lt;head&gt;</w:t>
      </w:r>
    </w:p>
    <w:p w14:paraId="3AFEDB59" w14:textId="77777777" w:rsidR="00603AE3" w:rsidRPr="00FB1904" w:rsidRDefault="00603AE3" w:rsidP="00603AE3">
      <w:pPr>
        <w:rPr>
          <w:lang w:val="en-US"/>
        </w:rPr>
      </w:pPr>
      <w:r w:rsidRPr="00FB1904">
        <w:rPr>
          <w:lang w:val="en-US"/>
        </w:rPr>
        <w:t xml:space="preserve">        &lt;meta charset="utf-8"&gt;</w:t>
      </w:r>
    </w:p>
    <w:p w14:paraId="5E31B461" w14:textId="77777777" w:rsidR="00603AE3" w:rsidRPr="00FB1904" w:rsidRDefault="00603AE3" w:rsidP="00603AE3">
      <w:pPr>
        <w:rPr>
          <w:lang w:val="en-US"/>
        </w:rPr>
      </w:pPr>
      <w:r w:rsidRPr="00FB1904">
        <w:rPr>
          <w:lang w:val="en-US"/>
        </w:rPr>
        <w:t xml:space="preserve">        &lt;title&gt;</w:t>
      </w:r>
      <w:r>
        <w:t>Карточка</w:t>
      </w:r>
      <w:r w:rsidRPr="00FB1904">
        <w:rPr>
          <w:lang w:val="en-US"/>
        </w:rPr>
        <w:t xml:space="preserve"> </w:t>
      </w:r>
      <w:r>
        <w:t>курса</w:t>
      </w:r>
      <w:r w:rsidRPr="00FB1904">
        <w:rPr>
          <w:lang w:val="en-US"/>
        </w:rPr>
        <w:t>&lt;/title&gt;</w:t>
      </w:r>
    </w:p>
    <w:p w14:paraId="33E1DF48" w14:textId="77777777" w:rsidR="00603AE3" w:rsidRPr="00FB1904" w:rsidRDefault="00603AE3" w:rsidP="00603AE3">
      <w:pPr>
        <w:rPr>
          <w:lang w:val="en-US"/>
        </w:rPr>
      </w:pPr>
      <w:r w:rsidRPr="00FB1904">
        <w:rPr>
          <w:lang w:val="en-US"/>
        </w:rPr>
        <w:t xml:space="preserve">        &lt;base href="/assets/course113/"&gt;</w:t>
      </w:r>
    </w:p>
    <w:p w14:paraId="7B3F9229" w14:textId="77777777" w:rsidR="00603AE3" w:rsidRPr="00FB1904" w:rsidRDefault="00603AE3" w:rsidP="00603AE3">
      <w:pPr>
        <w:rPr>
          <w:lang w:val="en-US"/>
        </w:rPr>
      </w:pPr>
      <w:r w:rsidRPr="00FB1904">
        <w:rPr>
          <w:lang w:val="en-US"/>
        </w:rPr>
        <w:t xml:space="preserve">        &lt;link href="style.css" rel="stylesheet"&gt;</w:t>
      </w:r>
    </w:p>
    <w:p w14:paraId="50D73A43" w14:textId="77777777" w:rsidR="00603AE3" w:rsidRPr="00FB1904" w:rsidRDefault="00603AE3" w:rsidP="00603AE3">
      <w:pPr>
        <w:rPr>
          <w:lang w:val="en-US"/>
        </w:rPr>
      </w:pPr>
      <w:r w:rsidRPr="00FB1904">
        <w:rPr>
          <w:lang w:val="en-US"/>
        </w:rPr>
        <w:t xml:space="preserve">        &lt;link href="course.css" rel="stylesheet"&gt;</w:t>
      </w:r>
    </w:p>
    <w:p w14:paraId="6BE2F07B" w14:textId="77777777" w:rsidR="00603AE3" w:rsidRPr="00FB1904" w:rsidRDefault="00603AE3" w:rsidP="00603AE3">
      <w:pPr>
        <w:rPr>
          <w:lang w:val="en-US"/>
        </w:rPr>
      </w:pPr>
      <w:r w:rsidRPr="00FB1904">
        <w:rPr>
          <w:lang w:val="en-US"/>
        </w:rPr>
        <w:lastRenderedPageBreak/>
        <w:t xml:space="preserve">    &lt;/head&gt;</w:t>
      </w:r>
    </w:p>
    <w:p w14:paraId="7C309E35" w14:textId="77777777" w:rsidR="00603AE3" w:rsidRPr="00FB1904" w:rsidRDefault="00603AE3" w:rsidP="00603AE3">
      <w:pPr>
        <w:rPr>
          <w:lang w:val="en-US"/>
        </w:rPr>
      </w:pPr>
      <w:r w:rsidRPr="00FB1904">
        <w:rPr>
          <w:lang w:val="en-US"/>
        </w:rPr>
        <w:t xml:space="preserve">    &lt;body class="subtle"&gt;</w:t>
      </w:r>
    </w:p>
    <w:p w14:paraId="70325D73" w14:textId="77777777" w:rsidR="00603AE3" w:rsidRPr="00FB1904" w:rsidRDefault="00603AE3" w:rsidP="00603AE3">
      <w:pPr>
        <w:rPr>
          <w:lang w:val="en-US"/>
        </w:rPr>
      </w:pPr>
      <w:r w:rsidRPr="00FB1904">
        <w:rPr>
          <w:lang w:val="en-US"/>
        </w:rPr>
        <w:t xml:space="preserve">        &lt;section class="cards"&gt;</w:t>
      </w:r>
    </w:p>
    <w:p w14:paraId="5737EAE7" w14:textId="77777777" w:rsidR="00603AE3" w:rsidRPr="00FB1904" w:rsidRDefault="00603AE3" w:rsidP="00603AE3">
      <w:pPr>
        <w:rPr>
          <w:lang w:val="en-US"/>
        </w:rPr>
      </w:pPr>
      <w:r w:rsidRPr="00FB1904">
        <w:rPr>
          <w:lang w:val="en-US"/>
        </w:rPr>
        <w:t xml:space="preserve">            &lt;article class="card"&gt;</w:t>
      </w:r>
    </w:p>
    <w:p w14:paraId="173B8FF0" w14:textId="77777777" w:rsidR="00603AE3" w:rsidRPr="00FB1904" w:rsidRDefault="00603AE3" w:rsidP="00603AE3">
      <w:pPr>
        <w:rPr>
          <w:lang w:val="en-US"/>
        </w:rPr>
      </w:pPr>
      <w:r w:rsidRPr="00FB1904">
        <w:rPr>
          <w:lang w:val="en-US"/>
        </w:rPr>
        <w:t xml:space="preserve">                &lt;h1 class="card-heading"&gt;2D-</w:t>
      </w:r>
      <w:r>
        <w:t>трансформации</w:t>
      </w:r>
      <w:r w:rsidRPr="00FB1904">
        <w:rPr>
          <w:lang w:val="en-US"/>
        </w:rPr>
        <w:t>&lt;/h1&gt;</w:t>
      </w:r>
    </w:p>
    <w:p w14:paraId="630DB2DE" w14:textId="77777777" w:rsidR="00603AE3" w:rsidRPr="00FB1904" w:rsidRDefault="00603AE3" w:rsidP="00603AE3">
      <w:pPr>
        <w:rPr>
          <w:lang w:val="en-US"/>
        </w:rPr>
      </w:pPr>
      <w:r w:rsidRPr="00FB1904">
        <w:rPr>
          <w:lang w:val="en-US"/>
        </w:rPr>
        <w:t xml:space="preserve">                &lt;div class="card-meta"&gt;</w:t>
      </w:r>
    </w:p>
    <w:p w14:paraId="1F93CFD5" w14:textId="77777777" w:rsidR="00603AE3" w:rsidRPr="00FB1904" w:rsidRDefault="00603AE3" w:rsidP="00603AE3">
      <w:pPr>
        <w:rPr>
          <w:lang w:val="en-US"/>
        </w:rPr>
      </w:pPr>
      <w:r w:rsidRPr="00FB1904">
        <w:rPr>
          <w:lang w:val="en-US"/>
        </w:rPr>
        <w:t xml:space="preserve">                    &lt;div class="card-category"&gt;</w:t>
      </w:r>
    </w:p>
    <w:p w14:paraId="0498E869" w14:textId="77777777" w:rsidR="00603AE3" w:rsidRPr="00FB1904" w:rsidRDefault="00603AE3" w:rsidP="00603AE3">
      <w:pPr>
        <w:rPr>
          <w:lang w:val="en-US"/>
        </w:rPr>
      </w:pPr>
      <w:r w:rsidRPr="00FB1904">
        <w:rPr>
          <w:lang w:val="en-US"/>
        </w:rPr>
        <w:t xml:space="preserve">                        &lt;span class="card-icon icon-tag"&gt;</w:t>
      </w:r>
      <w:r>
        <w:t>Категория</w:t>
      </w:r>
      <w:r w:rsidRPr="00FB1904">
        <w:rPr>
          <w:lang w:val="en-US"/>
        </w:rPr>
        <w:t>: &lt;/span&gt;</w:t>
      </w:r>
    </w:p>
    <w:p w14:paraId="7918C94D" w14:textId="77777777" w:rsidR="00603AE3" w:rsidRPr="00FB1904" w:rsidRDefault="00603AE3" w:rsidP="00603AE3">
      <w:pPr>
        <w:rPr>
          <w:lang w:val="en-US"/>
        </w:rPr>
      </w:pPr>
      <w:r w:rsidRPr="00FB1904">
        <w:rPr>
          <w:lang w:val="en-US"/>
        </w:rPr>
        <w:t xml:space="preserve">                        &lt;span&gt;HTML, CSS&lt;/span&gt;</w:t>
      </w:r>
    </w:p>
    <w:p w14:paraId="46EF81EA" w14:textId="77777777" w:rsidR="00603AE3" w:rsidRPr="00FB1904" w:rsidRDefault="00603AE3" w:rsidP="00603AE3">
      <w:pPr>
        <w:rPr>
          <w:lang w:val="en-US"/>
        </w:rPr>
      </w:pPr>
      <w:r w:rsidRPr="00FB1904">
        <w:rPr>
          <w:lang w:val="en-US"/>
        </w:rPr>
        <w:t xml:space="preserve">                    &lt;/div&gt;</w:t>
      </w:r>
    </w:p>
    <w:p w14:paraId="6D57BA0F" w14:textId="77777777" w:rsidR="00603AE3" w:rsidRPr="00FB1904" w:rsidRDefault="00603AE3" w:rsidP="00603AE3">
      <w:pPr>
        <w:rPr>
          <w:lang w:val="en-US"/>
        </w:rPr>
      </w:pPr>
      <w:r w:rsidRPr="00FB1904">
        <w:rPr>
          <w:lang w:val="en-US"/>
        </w:rPr>
        <w:t xml:space="preserve">                    &lt;div class="card-duration"&gt;</w:t>
      </w:r>
    </w:p>
    <w:p w14:paraId="5989B94C" w14:textId="77777777" w:rsidR="00603AE3" w:rsidRPr="00FB1904" w:rsidRDefault="00603AE3" w:rsidP="00603AE3">
      <w:pPr>
        <w:rPr>
          <w:lang w:val="en-US"/>
        </w:rPr>
      </w:pPr>
      <w:r w:rsidRPr="00FB1904">
        <w:rPr>
          <w:lang w:val="en-US"/>
        </w:rPr>
        <w:t xml:space="preserve">                        &lt;span class="card-icon icon-time"&gt;</w:t>
      </w:r>
      <w:r>
        <w:t>Время</w:t>
      </w:r>
      <w:r w:rsidRPr="00FB1904">
        <w:rPr>
          <w:lang w:val="en-US"/>
        </w:rPr>
        <w:t xml:space="preserve"> </w:t>
      </w:r>
      <w:r>
        <w:t>прохождения</w:t>
      </w:r>
      <w:r w:rsidRPr="00FB1904">
        <w:rPr>
          <w:lang w:val="en-US"/>
        </w:rPr>
        <w:t>: &lt;/span&gt;</w:t>
      </w:r>
    </w:p>
    <w:p w14:paraId="13968F86" w14:textId="77777777" w:rsidR="00603AE3" w:rsidRPr="00FB1904" w:rsidRDefault="00603AE3" w:rsidP="00603AE3">
      <w:pPr>
        <w:rPr>
          <w:lang w:val="en-US"/>
        </w:rPr>
      </w:pPr>
      <w:r w:rsidRPr="00FB1904">
        <w:rPr>
          <w:lang w:val="en-US"/>
        </w:rPr>
        <w:t xml:space="preserve">                        &lt;span&gt;2 </w:t>
      </w:r>
      <w:r>
        <w:t>часа</w:t>
      </w:r>
      <w:r w:rsidRPr="00FB1904">
        <w:rPr>
          <w:lang w:val="en-US"/>
        </w:rPr>
        <w:t>&lt;/span&gt;</w:t>
      </w:r>
    </w:p>
    <w:p w14:paraId="120CC546" w14:textId="77777777" w:rsidR="00603AE3" w:rsidRPr="00FB1904" w:rsidRDefault="00603AE3" w:rsidP="00603AE3">
      <w:pPr>
        <w:rPr>
          <w:lang w:val="en-US"/>
        </w:rPr>
      </w:pPr>
      <w:r w:rsidRPr="00FB1904">
        <w:rPr>
          <w:lang w:val="en-US"/>
        </w:rPr>
        <w:t xml:space="preserve">                    &lt;/div&gt;</w:t>
      </w:r>
    </w:p>
    <w:p w14:paraId="0EF8CDBF" w14:textId="77777777" w:rsidR="00603AE3" w:rsidRPr="00FB1904" w:rsidRDefault="00603AE3" w:rsidP="00603AE3">
      <w:pPr>
        <w:rPr>
          <w:lang w:val="en-US"/>
        </w:rPr>
      </w:pPr>
      <w:r w:rsidRPr="00FB1904">
        <w:rPr>
          <w:lang w:val="en-US"/>
        </w:rPr>
        <w:t xml:space="preserve">                &lt;/div&gt;</w:t>
      </w:r>
    </w:p>
    <w:p w14:paraId="79F9DE84" w14:textId="77777777" w:rsidR="00603AE3" w:rsidRPr="00FB1904" w:rsidRDefault="00603AE3" w:rsidP="00603AE3">
      <w:pPr>
        <w:rPr>
          <w:lang w:val="en-US"/>
        </w:rPr>
      </w:pPr>
      <w:r w:rsidRPr="00FB1904">
        <w:rPr>
          <w:lang w:val="en-US"/>
        </w:rPr>
        <w:t xml:space="preserve">                &lt;div class="card-content"&gt;</w:t>
      </w:r>
    </w:p>
    <w:p w14:paraId="01DA6EC2" w14:textId="77777777" w:rsidR="00603AE3" w:rsidRPr="00FB1904" w:rsidRDefault="00603AE3" w:rsidP="00603AE3">
      <w:pPr>
        <w:rPr>
          <w:lang w:val="en-US"/>
        </w:rPr>
      </w:pPr>
      <w:r w:rsidRPr="00FB1904">
        <w:rPr>
          <w:lang w:val="en-US"/>
        </w:rPr>
        <w:t xml:space="preserve">                    &lt;figure class="card-figure"&gt;</w:t>
      </w:r>
    </w:p>
    <w:p w14:paraId="33D7C53F" w14:textId="77777777" w:rsidR="00603AE3" w:rsidRPr="00FB1904" w:rsidRDefault="00603AE3" w:rsidP="00603AE3">
      <w:pPr>
        <w:rPr>
          <w:lang w:val="en-US"/>
        </w:rPr>
      </w:pPr>
      <w:r w:rsidRPr="00FB1904">
        <w:rPr>
          <w:lang w:val="en-US"/>
        </w:rPr>
        <w:t xml:space="preserve">                        &lt;img src="img/course-2.png" alt="</w:t>
      </w:r>
      <w:r>
        <w:t>Кекс</w:t>
      </w:r>
      <w:r w:rsidRPr="00FB1904">
        <w:rPr>
          <w:lang w:val="en-US"/>
        </w:rPr>
        <w:t>" class="card-img"&gt;</w:t>
      </w:r>
    </w:p>
    <w:p w14:paraId="77B6C146" w14:textId="77777777" w:rsidR="00603AE3" w:rsidRDefault="00603AE3" w:rsidP="00603AE3">
      <w:r w:rsidRPr="00FB1904">
        <w:rPr>
          <w:lang w:val="en-US"/>
        </w:rPr>
        <w:t xml:space="preserve">                        </w:t>
      </w:r>
      <w:r>
        <w:t>&lt;figcaption&gt;</w:t>
      </w:r>
    </w:p>
    <w:p w14:paraId="3921A4E6" w14:textId="77777777" w:rsidR="00603AE3" w:rsidRDefault="00603AE3" w:rsidP="00603AE3">
      <w:r>
        <w:t xml:space="preserve">                            &lt;p&gt;Будем крутить, наклонять, перемещать, уменьшать и увеличивать объекты, а также взрывать их фаерболами, телепортироваться и использовать телекинез.&lt;/p&gt;</w:t>
      </w:r>
    </w:p>
    <w:p w14:paraId="5ABFD8CE" w14:textId="77777777" w:rsidR="00603AE3" w:rsidRPr="00FB1904" w:rsidRDefault="00603AE3" w:rsidP="00603AE3">
      <w:pPr>
        <w:rPr>
          <w:lang w:val="en-US"/>
        </w:rPr>
      </w:pPr>
      <w:r>
        <w:t xml:space="preserve">                        </w:t>
      </w:r>
      <w:r w:rsidRPr="00FB1904">
        <w:rPr>
          <w:lang w:val="en-US"/>
        </w:rPr>
        <w:t>&lt;/figcaption&gt;</w:t>
      </w:r>
    </w:p>
    <w:p w14:paraId="0CED3B18" w14:textId="77777777" w:rsidR="00603AE3" w:rsidRPr="00FB1904" w:rsidRDefault="00603AE3" w:rsidP="00603AE3">
      <w:pPr>
        <w:rPr>
          <w:lang w:val="en-US"/>
        </w:rPr>
      </w:pPr>
      <w:r w:rsidRPr="00FB1904">
        <w:rPr>
          <w:lang w:val="en-US"/>
        </w:rPr>
        <w:t xml:space="preserve">                        &lt;/figure&gt;</w:t>
      </w:r>
    </w:p>
    <w:p w14:paraId="0400BC8C" w14:textId="77777777" w:rsidR="00603AE3" w:rsidRPr="00FB1904" w:rsidRDefault="00603AE3" w:rsidP="00603AE3">
      <w:pPr>
        <w:rPr>
          <w:lang w:val="en-US"/>
        </w:rPr>
      </w:pPr>
      <w:r w:rsidRPr="00FB1904">
        <w:rPr>
          <w:lang w:val="en-US"/>
        </w:rPr>
        <w:t xml:space="preserve">                    &lt;button class="card-button"&gt;</w:t>
      </w:r>
      <w:r>
        <w:t>Пройти</w:t>
      </w:r>
      <w:r w:rsidRPr="00FB1904">
        <w:rPr>
          <w:lang w:val="en-US"/>
        </w:rPr>
        <w:t xml:space="preserve"> </w:t>
      </w:r>
      <w:r>
        <w:t>курс</w:t>
      </w:r>
      <w:r w:rsidRPr="00FB1904">
        <w:rPr>
          <w:lang w:val="en-US"/>
        </w:rPr>
        <w:t>&lt;/button&gt;</w:t>
      </w:r>
    </w:p>
    <w:p w14:paraId="2B4DFC82" w14:textId="77777777" w:rsidR="00603AE3" w:rsidRPr="00FB1904" w:rsidRDefault="00603AE3" w:rsidP="00603AE3">
      <w:pPr>
        <w:rPr>
          <w:lang w:val="en-US"/>
        </w:rPr>
      </w:pPr>
      <w:r w:rsidRPr="00FB1904">
        <w:rPr>
          <w:lang w:val="en-US"/>
        </w:rPr>
        <w:t xml:space="preserve">                &lt;/div&gt;</w:t>
      </w:r>
    </w:p>
    <w:p w14:paraId="69DCE329" w14:textId="77777777" w:rsidR="00603AE3" w:rsidRPr="00FB1904" w:rsidRDefault="00603AE3" w:rsidP="00603AE3">
      <w:pPr>
        <w:rPr>
          <w:lang w:val="en-US"/>
        </w:rPr>
      </w:pPr>
      <w:r w:rsidRPr="00FB1904">
        <w:rPr>
          <w:lang w:val="en-US"/>
        </w:rPr>
        <w:t xml:space="preserve">            &lt;/article&gt;</w:t>
      </w:r>
    </w:p>
    <w:p w14:paraId="5A03973A" w14:textId="77777777" w:rsidR="00603AE3" w:rsidRPr="00FB1904" w:rsidRDefault="00603AE3" w:rsidP="00603AE3">
      <w:pPr>
        <w:rPr>
          <w:lang w:val="en-US"/>
        </w:rPr>
      </w:pPr>
      <w:r w:rsidRPr="00FB1904">
        <w:rPr>
          <w:lang w:val="en-US"/>
        </w:rPr>
        <w:t xml:space="preserve">        &lt;/section&gt;</w:t>
      </w:r>
    </w:p>
    <w:p w14:paraId="56CD6529" w14:textId="77777777" w:rsidR="00603AE3" w:rsidRPr="00FB1904" w:rsidRDefault="00603AE3" w:rsidP="00603AE3">
      <w:pPr>
        <w:rPr>
          <w:lang w:val="en-US"/>
        </w:rPr>
      </w:pPr>
      <w:r w:rsidRPr="00FB1904">
        <w:rPr>
          <w:lang w:val="en-US"/>
        </w:rPr>
        <w:t xml:space="preserve">    &lt;/body&gt;</w:t>
      </w:r>
    </w:p>
    <w:p w14:paraId="20AEAE9D" w14:textId="77777777" w:rsidR="00603AE3" w:rsidRDefault="00603AE3" w:rsidP="00603AE3">
      <w:pPr>
        <w:rPr>
          <w:lang w:val="en-US"/>
        </w:rPr>
      </w:pPr>
      <w:r w:rsidRPr="00FB1904">
        <w:rPr>
          <w:lang w:val="en-US"/>
        </w:rPr>
        <w:t>&lt;/html&gt;</w:t>
      </w:r>
    </w:p>
    <w:p w14:paraId="686D72E8" w14:textId="77777777" w:rsidR="00603AE3" w:rsidRDefault="00603AE3" w:rsidP="00603AE3">
      <w:pPr>
        <w:rPr>
          <w:lang w:val="en-US"/>
        </w:rPr>
      </w:pPr>
    </w:p>
    <w:p w14:paraId="49DE1F1F" w14:textId="77777777" w:rsidR="00603AE3" w:rsidRDefault="00603AE3" w:rsidP="00603AE3">
      <w:pPr>
        <w:rPr>
          <w:lang w:val="en-US"/>
        </w:rPr>
      </w:pPr>
      <w:r w:rsidRPr="00FB1904">
        <w:rPr>
          <w:noProof/>
          <w:lang w:eastAsia="ru-RU"/>
        </w:rPr>
        <w:drawing>
          <wp:inline distT="0" distB="0" distL="0" distR="0" wp14:anchorId="4E8F9683" wp14:editId="758DF707">
            <wp:extent cx="5940425" cy="3421380"/>
            <wp:effectExtent l="0" t="0" r="317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0425" cy="3421380"/>
                    </a:xfrm>
                    <a:prstGeom prst="rect">
                      <a:avLst/>
                    </a:prstGeom>
                  </pic:spPr>
                </pic:pic>
              </a:graphicData>
            </a:graphic>
          </wp:inline>
        </w:drawing>
      </w:r>
    </w:p>
    <w:p w14:paraId="695CD73A" w14:textId="77777777" w:rsidR="00603AE3" w:rsidRDefault="00603AE3" w:rsidP="00603AE3">
      <w:pPr>
        <w:rPr>
          <w:lang w:val="en-US"/>
        </w:rPr>
      </w:pPr>
    </w:p>
    <w:p w14:paraId="29B9CCA6" w14:textId="77777777" w:rsidR="00603AE3" w:rsidRDefault="00603AE3" w:rsidP="00603AE3">
      <w:pPr>
        <w:rPr>
          <w:lang w:val="en-US"/>
        </w:rPr>
      </w:pPr>
    </w:p>
    <w:p w14:paraId="57ECCA74" w14:textId="77777777" w:rsidR="00603AE3" w:rsidRDefault="00603AE3" w:rsidP="00603AE3">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47"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321FAF4A" w14:textId="77777777" w:rsidR="00603AE3" w:rsidRDefault="00603AE3" w:rsidP="00603AE3">
      <w:pPr>
        <w:pStyle w:val="2"/>
      </w:pPr>
      <w:r>
        <w:t>Карточка курса, часть 2 </w:t>
      </w:r>
      <w:r>
        <w:rPr>
          <w:bCs/>
          <w:color w:val="999999"/>
          <w:sz w:val="37"/>
          <w:szCs w:val="37"/>
        </w:rPr>
        <w:t>[25/28]</w:t>
      </w:r>
    </w:p>
    <w:p w14:paraId="049479FC"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добавить вторую карточку. Её код уже есть в разметке.</w:t>
      </w:r>
    </w:p>
    <w:p w14:paraId="4F1872B1"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раскладкой карточек превратим их родительский блок в флекс-контейнер.</w:t>
      </w:r>
    </w:p>
    <w:p w14:paraId="77F4C857"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уже карточки стали одновременно и флекс-элементами, и флекс-контейнерами.</w:t>
      </w:r>
    </w:p>
    <w:p w14:paraId="04B69BDC" w14:textId="77777777" w:rsidR="00603AE3" w:rsidRDefault="00603AE3" w:rsidP="00603AE3">
      <w:r w:rsidRPr="00C67548">
        <w:rPr>
          <w:noProof/>
          <w:lang w:eastAsia="ru-RU"/>
        </w:rPr>
        <w:lastRenderedPageBreak/>
        <w:drawing>
          <wp:inline distT="0" distB="0" distL="0" distR="0" wp14:anchorId="624AC6C5" wp14:editId="69B85DE3">
            <wp:extent cx="5940425" cy="349186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0425" cy="3491865"/>
                    </a:xfrm>
                    <a:prstGeom prst="rect">
                      <a:avLst/>
                    </a:prstGeom>
                  </pic:spPr>
                </pic:pic>
              </a:graphicData>
            </a:graphic>
          </wp:inline>
        </w:drawing>
      </w:r>
    </w:p>
    <w:p w14:paraId="6C85E9E9" w14:textId="77777777" w:rsidR="00603AE3" w:rsidRDefault="00603AE3" w:rsidP="00603AE3">
      <w:pPr>
        <w:pStyle w:val="2"/>
      </w:pPr>
      <w:r>
        <w:t>Карточка курса, часть 3 </w:t>
      </w:r>
      <w:r>
        <w:rPr>
          <w:bCs/>
          <w:color w:val="999999"/>
          <w:sz w:val="37"/>
          <w:szCs w:val="37"/>
        </w:rPr>
        <w:t>[26/28]</w:t>
      </w:r>
    </w:p>
    <w:p w14:paraId="686B892D"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Карточки выстроились в один ряд и теперь их высота одинакова. Это произошло потому, что их родительский элемент — флекс-контейнер с поперечным выравниванием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007A752B"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сделаем так, чтобы кнопки «Пройти курс» выравнивались по нижнему краю карточки. Для этого:</w:t>
      </w:r>
    </w:p>
    <w:p w14:paraId="74EDA2B9" w14:textId="77777777" w:rsidR="00603AE3" w:rsidRDefault="00603AE3" w:rsidP="00603AE3">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блоку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положительный коэффициент растяжения, чтобы он занял всё свободное место в карточке.</w:t>
      </w:r>
    </w:p>
    <w:p w14:paraId="5B888493" w14:textId="77777777" w:rsidR="00603AE3" w:rsidRDefault="00603AE3" w:rsidP="00603AE3">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Превратим блок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в флекс-контейнер с главной осью, направленной сверху вниз.</w:t>
      </w:r>
    </w:p>
    <w:p w14:paraId="1F52DA0A" w14:textId="77777777" w:rsidR="00603AE3" w:rsidRDefault="00603AE3" w:rsidP="00603AE3">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кнопке автоматический отступ сверху, чтобы она прижалась к концу главной оси блока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w:t>
      </w:r>
    </w:p>
    <w:p w14:paraId="488374EB"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на первом шаге мы сделали карточки флекс-контейнерами. Без этого нельзя было бы растянуть вложенные блоки «в высоту» с помощью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629398E"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p>
    <w:p w14:paraId="2691E2CA" w14:textId="77777777" w:rsidR="00603AE3" w:rsidRDefault="00603AE3" w:rsidP="00603AE3">
      <w:r w:rsidRPr="00AA05B7">
        <w:rPr>
          <w:noProof/>
          <w:lang w:eastAsia="ru-RU"/>
        </w:rPr>
        <w:lastRenderedPageBreak/>
        <w:drawing>
          <wp:inline distT="0" distB="0" distL="0" distR="0" wp14:anchorId="60F6C400" wp14:editId="75CA1B79">
            <wp:extent cx="5940425" cy="349440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0425" cy="3494405"/>
                    </a:xfrm>
                    <a:prstGeom prst="rect">
                      <a:avLst/>
                    </a:prstGeom>
                  </pic:spPr>
                </pic:pic>
              </a:graphicData>
            </a:graphic>
          </wp:inline>
        </w:drawing>
      </w:r>
    </w:p>
    <w:p w14:paraId="45B62FEE" w14:textId="77777777" w:rsidR="00603AE3" w:rsidRDefault="00603AE3" w:rsidP="00603AE3">
      <w:pPr>
        <w:pStyle w:val="2"/>
      </w:pPr>
      <w:r>
        <w:t>Много карточек </w:t>
      </w:r>
      <w:r>
        <w:rPr>
          <w:bCs/>
          <w:color w:val="999999"/>
          <w:sz w:val="37"/>
          <w:szCs w:val="37"/>
        </w:rPr>
        <w:t>[27/28]</w:t>
      </w:r>
    </w:p>
    <w:p w14:paraId="7959A169"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мы поработаем с раскладкой карточек.</w:t>
      </w:r>
    </w:p>
    <w:p w14:paraId="7E92452F"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так, чтобы карточки переносились на новую строку, если им не хватает места в контейнере. А если свободное место на строке осталось, то карточки будут его занимать.</w:t>
      </w:r>
    </w:p>
    <w:p w14:paraId="4C7508A5"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было видно, как будут вести себя несколько карточек, мы добавили специальную обёртку с зумом.</w:t>
      </w:r>
    </w:p>
    <w:p w14:paraId="40D9836C" w14:textId="77777777" w:rsidR="00603AE3" w:rsidRDefault="00603AE3" w:rsidP="00603AE3">
      <w:r w:rsidRPr="00A231C1">
        <w:rPr>
          <w:noProof/>
          <w:lang w:eastAsia="ru-RU"/>
        </w:rPr>
        <w:drawing>
          <wp:inline distT="0" distB="0" distL="0" distR="0" wp14:anchorId="658CEB3D" wp14:editId="6A296DC8">
            <wp:extent cx="5940425" cy="3630930"/>
            <wp:effectExtent l="0" t="0" r="3175"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0425" cy="3630930"/>
                    </a:xfrm>
                    <a:prstGeom prst="rect">
                      <a:avLst/>
                    </a:prstGeom>
                  </pic:spPr>
                </pic:pic>
              </a:graphicData>
            </a:graphic>
          </wp:inline>
        </w:drawing>
      </w:r>
    </w:p>
    <w:p w14:paraId="7393AC22" w14:textId="77777777" w:rsidR="00603AE3" w:rsidRDefault="00603AE3" w:rsidP="00603AE3"/>
    <w:p w14:paraId="033F95C2" w14:textId="77777777" w:rsidR="00603AE3" w:rsidRPr="00FB1904" w:rsidRDefault="00603AE3" w:rsidP="00603AE3"/>
    <w:p w14:paraId="57ACE2DB" w14:textId="77777777" w:rsidR="00CA67E3" w:rsidRPr="00CA67E3" w:rsidRDefault="00CA67E3" w:rsidP="00BB496B">
      <w:bookmarkStart w:id="3" w:name="_GoBack"/>
      <w:bookmarkEnd w:id="3"/>
    </w:p>
    <w:sectPr w:rsidR="00CA67E3" w:rsidRPr="00CA67E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2337A2" w14:textId="77777777" w:rsidR="006D2894" w:rsidRDefault="006D2894" w:rsidP="00B4161D">
      <w:r>
        <w:separator/>
      </w:r>
    </w:p>
  </w:endnote>
  <w:endnote w:type="continuationSeparator" w:id="0">
    <w:p w14:paraId="265A95D9" w14:textId="77777777" w:rsidR="006D2894" w:rsidRDefault="006D2894" w:rsidP="00B41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BF1D2F" w14:textId="77777777" w:rsidR="006D2894" w:rsidRDefault="006D2894" w:rsidP="00B4161D">
      <w:r>
        <w:separator/>
      </w:r>
    </w:p>
  </w:footnote>
  <w:footnote w:type="continuationSeparator" w:id="0">
    <w:p w14:paraId="32DBA82C" w14:textId="77777777" w:rsidR="006D2894" w:rsidRDefault="006D2894" w:rsidP="00B4161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118D5"/>
    <w:multiLevelType w:val="multilevel"/>
    <w:tmpl w:val="BC10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EF7909"/>
    <w:multiLevelType w:val="multilevel"/>
    <w:tmpl w:val="42229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12D4B70"/>
    <w:multiLevelType w:val="multilevel"/>
    <w:tmpl w:val="A6046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1BD6039"/>
    <w:multiLevelType w:val="multilevel"/>
    <w:tmpl w:val="7242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2383EE4"/>
    <w:multiLevelType w:val="multilevel"/>
    <w:tmpl w:val="CCE2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294124F"/>
    <w:multiLevelType w:val="multilevel"/>
    <w:tmpl w:val="0E426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3A33023"/>
    <w:multiLevelType w:val="multilevel"/>
    <w:tmpl w:val="FA0E7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3BA2766"/>
    <w:multiLevelType w:val="multilevel"/>
    <w:tmpl w:val="7E6C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4AE3333"/>
    <w:multiLevelType w:val="multilevel"/>
    <w:tmpl w:val="BBC2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5582EB5"/>
    <w:multiLevelType w:val="multilevel"/>
    <w:tmpl w:val="2598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58D30B5"/>
    <w:multiLevelType w:val="multilevel"/>
    <w:tmpl w:val="922AE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5BA537B"/>
    <w:multiLevelType w:val="multilevel"/>
    <w:tmpl w:val="D8B8C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5EE2949"/>
    <w:multiLevelType w:val="multilevel"/>
    <w:tmpl w:val="38CC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7207FB1"/>
    <w:multiLevelType w:val="multilevel"/>
    <w:tmpl w:val="F59A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74E712D"/>
    <w:multiLevelType w:val="multilevel"/>
    <w:tmpl w:val="1EFA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7544CDF"/>
    <w:multiLevelType w:val="multilevel"/>
    <w:tmpl w:val="B64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7E86F35"/>
    <w:multiLevelType w:val="multilevel"/>
    <w:tmpl w:val="098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83F1221"/>
    <w:multiLevelType w:val="multilevel"/>
    <w:tmpl w:val="64E66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88F0B93"/>
    <w:multiLevelType w:val="multilevel"/>
    <w:tmpl w:val="5046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8A1422E"/>
    <w:multiLevelType w:val="multilevel"/>
    <w:tmpl w:val="3182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8C6498B"/>
    <w:multiLevelType w:val="multilevel"/>
    <w:tmpl w:val="59E62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916320C"/>
    <w:multiLevelType w:val="multilevel"/>
    <w:tmpl w:val="54EA0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9511E57"/>
    <w:multiLevelType w:val="multilevel"/>
    <w:tmpl w:val="5C28F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9D4391A"/>
    <w:multiLevelType w:val="multilevel"/>
    <w:tmpl w:val="BEAA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A0B6C41"/>
    <w:multiLevelType w:val="multilevel"/>
    <w:tmpl w:val="79B0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A2D10A5"/>
    <w:multiLevelType w:val="multilevel"/>
    <w:tmpl w:val="9F4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0AD4135F"/>
    <w:multiLevelType w:val="multilevel"/>
    <w:tmpl w:val="CD221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B0573DF"/>
    <w:multiLevelType w:val="multilevel"/>
    <w:tmpl w:val="EC504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0B24272D"/>
    <w:multiLevelType w:val="multilevel"/>
    <w:tmpl w:val="2D14D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0C7E6EE2"/>
    <w:multiLevelType w:val="multilevel"/>
    <w:tmpl w:val="51626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CA548EB"/>
    <w:multiLevelType w:val="multilevel"/>
    <w:tmpl w:val="6C742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0D2B55E7"/>
    <w:multiLevelType w:val="multilevel"/>
    <w:tmpl w:val="A0AC6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0D6B6E87"/>
    <w:multiLevelType w:val="multilevel"/>
    <w:tmpl w:val="DE167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0DBC052E"/>
    <w:multiLevelType w:val="multilevel"/>
    <w:tmpl w:val="E4481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0E9D40FC"/>
    <w:multiLevelType w:val="multilevel"/>
    <w:tmpl w:val="8980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0EAB65BF"/>
    <w:multiLevelType w:val="multilevel"/>
    <w:tmpl w:val="54B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0F921914"/>
    <w:multiLevelType w:val="multilevel"/>
    <w:tmpl w:val="A91A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0FF26152"/>
    <w:multiLevelType w:val="multilevel"/>
    <w:tmpl w:val="B57A8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10722A92"/>
    <w:multiLevelType w:val="multilevel"/>
    <w:tmpl w:val="A6E6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108737AB"/>
    <w:multiLevelType w:val="multilevel"/>
    <w:tmpl w:val="C422E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11B33D6F"/>
    <w:multiLevelType w:val="multilevel"/>
    <w:tmpl w:val="FA4CC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13F667CE"/>
    <w:multiLevelType w:val="multilevel"/>
    <w:tmpl w:val="1D42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46468DC"/>
    <w:multiLevelType w:val="multilevel"/>
    <w:tmpl w:val="293C2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14AE0630"/>
    <w:multiLevelType w:val="multilevel"/>
    <w:tmpl w:val="0EC2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14C31FDE"/>
    <w:multiLevelType w:val="multilevel"/>
    <w:tmpl w:val="7CE0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14F70716"/>
    <w:multiLevelType w:val="multilevel"/>
    <w:tmpl w:val="F176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151338A4"/>
    <w:multiLevelType w:val="multilevel"/>
    <w:tmpl w:val="6502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15685C9F"/>
    <w:multiLevelType w:val="multilevel"/>
    <w:tmpl w:val="1B18B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15CA2A13"/>
    <w:multiLevelType w:val="multilevel"/>
    <w:tmpl w:val="BB347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16207AE6"/>
    <w:multiLevelType w:val="multilevel"/>
    <w:tmpl w:val="418E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166251A8"/>
    <w:multiLevelType w:val="multilevel"/>
    <w:tmpl w:val="C24C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77C22FE"/>
    <w:multiLevelType w:val="multilevel"/>
    <w:tmpl w:val="1FAC6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17D75170"/>
    <w:multiLevelType w:val="multilevel"/>
    <w:tmpl w:val="0E42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97D1204"/>
    <w:multiLevelType w:val="multilevel"/>
    <w:tmpl w:val="9490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198075A5"/>
    <w:multiLevelType w:val="multilevel"/>
    <w:tmpl w:val="29EED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19BC7ABD"/>
    <w:multiLevelType w:val="multilevel"/>
    <w:tmpl w:val="FA84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19E467A0"/>
    <w:multiLevelType w:val="multilevel"/>
    <w:tmpl w:val="666E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1AC644B5"/>
    <w:multiLevelType w:val="multilevel"/>
    <w:tmpl w:val="5264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B097104"/>
    <w:multiLevelType w:val="multilevel"/>
    <w:tmpl w:val="047C7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1BC168DC"/>
    <w:multiLevelType w:val="multilevel"/>
    <w:tmpl w:val="2E96B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1C300B7F"/>
    <w:multiLevelType w:val="multilevel"/>
    <w:tmpl w:val="5C68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1DC66E02"/>
    <w:multiLevelType w:val="multilevel"/>
    <w:tmpl w:val="30F4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1ECA51BD"/>
    <w:multiLevelType w:val="multilevel"/>
    <w:tmpl w:val="1FE4D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1F320350"/>
    <w:multiLevelType w:val="multilevel"/>
    <w:tmpl w:val="7656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20FC1228"/>
    <w:multiLevelType w:val="multilevel"/>
    <w:tmpl w:val="7176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21707A9F"/>
    <w:multiLevelType w:val="multilevel"/>
    <w:tmpl w:val="FE00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22217302"/>
    <w:multiLevelType w:val="multilevel"/>
    <w:tmpl w:val="AF9C7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22432EA4"/>
    <w:multiLevelType w:val="multilevel"/>
    <w:tmpl w:val="27A8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229F63E0"/>
    <w:multiLevelType w:val="multilevel"/>
    <w:tmpl w:val="8F9E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24534BAB"/>
    <w:multiLevelType w:val="multilevel"/>
    <w:tmpl w:val="49A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251E30F8"/>
    <w:multiLevelType w:val="multilevel"/>
    <w:tmpl w:val="A58E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25DB0080"/>
    <w:multiLevelType w:val="multilevel"/>
    <w:tmpl w:val="AC02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2777289D"/>
    <w:multiLevelType w:val="multilevel"/>
    <w:tmpl w:val="7FBA6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29782988"/>
    <w:multiLevelType w:val="multilevel"/>
    <w:tmpl w:val="1A021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2988077A"/>
    <w:multiLevelType w:val="multilevel"/>
    <w:tmpl w:val="1CC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2A135334"/>
    <w:multiLevelType w:val="multilevel"/>
    <w:tmpl w:val="7AC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2A413CF2"/>
    <w:multiLevelType w:val="multilevel"/>
    <w:tmpl w:val="A714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2ADA309C"/>
    <w:multiLevelType w:val="multilevel"/>
    <w:tmpl w:val="35D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2AFA6592"/>
    <w:multiLevelType w:val="multilevel"/>
    <w:tmpl w:val="D602A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2B3378EE"/>
    <w:multiLevelType w:val="multilevel"/>
    <w:tmpl w:val="1EE0F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2B785610"/>
    <w:multiLevelType w:val="multilevel"/>
    <w:tmpl w:val="D6D6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2B867D90"/>
    <w:multiLevelType w:val="multilevel"/>
    <w:tmpl w:val="C2D2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2C5B6501"/>
    <w:multiLevelType w:val="multilevel"/>
    <w:tmpl w:val="6C509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2C742081"/>
    <w:multiLevelType w:val="multilevel"/>
    <w:tmpl w:val="7384F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2CB96A3B"/>
    <w:multiLevelType w:val="multilevel"/>
    <w:tmpl w:val="3C46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2D26575B"/>
    <w:multiLevelType w:val="multilevel"/>
    <w:tmpl w:val="ED3A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2E0D5ECC"/>
    <w:multiLevelType w:val="multilevel"/>
    <w:tmpl w:val="14D0E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2EB22A2E"/>
    <w:multiLevelType w:val="multilevel"/>
    <w:tmpl w:val="AC2E0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2EEE137D"/>
    <w:multiLevelType w:val="multilevel"/>
    <w:tmpl w:val="B928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2F0F06D6"/>
    <w:multiLevelType w:val="multilevel"/>
    <w:tmpl w:val="E9DA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2F800A73"/>
    <w:multiLevelType w:val="multilevel"/>
    <w:tmpl w:val="FD5C4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2F8F49CD"/>
    <w:multiLevelType w:val="multilevel"/>
    <w:tmpl w:val="260E5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2FF34B69"/>
    <w:multiLevelType w:val="multilevel"/>
    <w:tmpl w:val="5FA4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30AE351F"/>
    <w:multiLevelType w:val="multilevel"/>
    <w:tmpl w:val="33AC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319F6DCD"/>
    <w:multiLevelType w:val="multilevel"/>
    <w:tmpl w:val="45B0E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326918FE"/>
    <w:multiLevelType w:val="multilevel"/>
    <w:tmpl w:val="1CC06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32CE3C01"/>
    <w:multiLevelType w:val="multilevel"/>
    <w:tmpl w:val="5EF6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33145687"/>
    <w:multiLevelType w:val="multilevel"/>
    <w:tmpl w:val="8D2A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331560DF"/>
    <w:multiLevelType w:val="multilevel"/>
    <w:tmpl w:val="3AD09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33BC775A"/>
    <w:multiLevelType w:val="multilevel"/>
    <w:tmpl w:val="ED28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33EB7757"/>
    <w:multiLevelType w:val="multilevel"/>
    <w:tmpl w:val="3D6A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344C78B3"/>
    <w:multiLevelType w:val="multilevel"/>
    <w:tmpl w:val="942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34850DFA"/>
    <w:multiLevelType w:val="multilevel"/>
    <w:tmpl w:val="AC64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3573320A"/>
    <w:multiLevelType w:val="multilevel"/>
    <w:tmpl w:val="D1B2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35A10D8C"/>
    <w:multiLevelType w:val="multilevel"/>
    <w:tmpl w:val="DA92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35A821AC"/>
    <w:multiLevelType w:val="multilevel"/>
    <w:tmpl w:val="F51A7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3641180D"/>
    <w:multiLevelType w:val="multilevel"/>
    <w:tmpl w:val="DD78F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36510052"/>
    <w:multiLevelType w:val="multilevel"/>
    <w:tmpl w:val="CA58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36517F92"/>
    <w:multiLevelType w:val="multilevel"/>
    <w:tmpl w:val="B4FE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36CA26C0"/>
    <w:multiLevelType w:val="multilevel"/>
    <w:tmpl w:val="A726F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36F64BF9"/>
    <w:multiLevelType w:val="multilevel"/>
    <w:tmpl w:val="9BCA2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37836413"/>
    <w:multiLevelType w:val="multilevel"/>
    <w:tmpl w:val="F6BE7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38514095"/>
    <w:multiLevelType w:val="multilevel"/>
    <w:tmpl w:val="A598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385D17F5"/>
    <w:multiLevelType w:val="multilevel"/>
    <w:tmpl w:val="826C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39884B9A"/>
    <w:multiLevelType w:val="multilevel"/>
    <w:tmpl w:val="36C0B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39936903"/>
    <w:multiLevelType w:val="multilevel"/>
    <w:tmpl w:val="D59E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39BC3057"/>
    <w:multiLevelType w:val="multilevel"/>
    <w:tmpl w:val="5774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3A225E35"/>
    <w:multiLevelType w:val="multilevel"/>
    <w:tmpl w:val="A9AA7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3AA05CFC"/>
    <w:multiLevelType w:val="multilevel"/>
    <w:tmpl w:val="F34C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3AAD2FD0"/>
    <w:multiLevelType w:val="multilevel"/>
    <w:tmpl w:val="FAA4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3AEE0DF3"/>
    <w:multiLevelType w:val="multilevel"/>
    <w:tmpl w:val="CA0A7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3B015ADF"/>
    <w:multiLevelType w:val="multilevel"/>
    <w:tmpl w:val="B23E7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3C0252B1"/>
    <w:multiLevelType w:val="multilevel"/>
    <w:tmpl w:val="219A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3C7214E6"/>
    <w:multiLevelType w:val="multilevel"/>
    <w:tmpl w:val="E858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3CAD78A6"/>
    <w:multiLevelType w:val="multilevel"/>
    <w:tmpl w:val="B192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3D29216D"/>
    <w:multiLevelType w:val="multilevel"/>
    <w:tmpl w:val="1166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3D912A9F"/>
    <w:multiLevelType w:val="multilevel"/>
    <w:tmpl w:val="C24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3DC01D6A"/>
    <w:multiLevelType w:val="multilevel"/>
    <w:tmpl w:val="2CB8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3E020CEE"/>
    <w:multiLevelType w:val="multilevel"/>
    <w:tmpl w:val="8BC0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3F196031"/>
    <w:multiLevelType w:val="multilevel"/>
    <w:tmpl w:val="FCA2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3FED38D9"/>
    <w:multiLevelType w:val="multilevel"/>
    <w:tmpl w:val="5E46F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40B94BF6"/>
    <w:multiLevelType w:val="multilevel"/>
    <w:tmpl w:val="DBEA4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41116227"/>
    <w:multiLevelType w:val="multilevel"/>
    <w:tmpl w:val="65B2B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41D36CBD"/>
    <w:multiLevelType w:val="multilevel"/>
    <w:tmpl w:val="A6C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41D41EA1"/>
    <w:multiLevelType w:val="multilevel"/>
    <w:tmpl w:val="7E52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421C6134"/>
    <w:multiLevelType w:val="multilevel"/>
    <w:tmpl w:val="8F6A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428110B3"/>
    <w:multiLevelType w:val="multilevel"/>
    <w:tmpl w:val="AF6A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44C03041"/>
    <w:multiLevelType w:val="multilevel"/>
    <w:tmpl w:val="D6E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45B90BBA"/>
    <w:multiLevelType w:val="multilevel"/>
    <w:tmpl w:val="032C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46C25371"/>
    <w:multiLevelType w:val="multilevel"/>
    <w:tmpl w:val="94F4E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46E9251A"/>
    <w:multiLevelType w:val="multilevel"/>
    <w:tmpl w:val="03E6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475416DD"/>
    <w:multiLevelType w:val="multilevel"/>
    <w:tmpl w:val="AD3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49602CAA"/>
    <w:multiLevelType w:val="multilevel"/>
    <w:tmpl w:val="5FDCF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4A0E4EF2"/>
    <w:multiLevelType w:val="multilevel"/>
    <w:tmpl w:val="A66A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4AB66E86"/>
    <w:multiLevelType w:val="multilevel"/>
    <w:tmpl w:val="A69E6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4AE339B8"/>
    <w:multiLevelType w:val="multilevel"/>
    <w:tmpl w:val="095A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4BFA6827"/>
    <w:multiLevelType w:val="multilevel"/>
    <w:tmpl w:val="F6EA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4C7E475E"/>
    <w:multiLevelType w:val="multilevel"/>
    <w:tmpl w:val="2B188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4DC0765C"/>
    <w:multiLevelType w:val="multilevel"/>
    <w:tmpl w:val="FB50F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4E612CEF"/>
    <w:multiLevelType w:val="multilevel"/>
    <w:tmpl w:val="10F2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4EE03EF4"/>
    <w:multiLevelType w:val="multilevel"/>
    <w:tmpl w:val="B62E8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52F971CA"/>
    <w:multiLevelType w:val="multilevel"/>
    <w:tmpl w:val="3136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537F7BF4"/>
    <w:multiLevelType w:val="multilevel"/>
    <w:tmpl w:val="3A1499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539B36E5"/>
    <w:multiLevelType w:val="multilevel"/>
    <w:tmpl w:val="78A6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53A63FBF"/>
    <w:multiLevelType w:val="multilevel"/>
    <w:tmpl w:val="63A4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53BD4AD2"/>
    <w:multiLevelType w:val="multilevel"/>
    <w:tmpl w:val="26D4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53E6721F"/>
    <w:multiLevelType w:val="multilevel"/>
    <w:tmpl w:val="A73C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54993579"/>
    <w:multiLevelType w:val="multilevel"/>
    <w:tmpl w:val="585A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54E527CA"/>
    <w:multiLevelType w:val="multilevel"/>
    <w:tmpl w:val="4990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nsid w:val="55293B32"/>
    <w:multiLevelType w:val="multilevel"/>
    <w:tmpl w:val="6444D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55404609"/>
    <w:multiLevelType w:val="multilevel"/>
    <w:tmpl w:val="FFD0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57971282"/>
    <w:multiLevelType w:val="multilevel"/>
    <w:tmpl w:val="7572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nsid w:val="57DF5262"/>
    <w:multiLevelType w:val="multilevel"/>
    <w:tmpl w:val="5F64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58447BF5"/>
    <w:multiLevelType w:val="multilevel"/>
    <w:tmpl w:val="54407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5A110109"/>
    <w:multiLevelType w:val="multilevel"/>
    <w:tmpl w:val="BEAC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5ABD52B0"/>
    <w:multiLevelType w:val="multilevel"/>
    <w:tmpl w:val="FCD0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5B591D69"/>
    <w:multiLevelType w:val="multilevel"/>
    <w:tmpl w:val="E86E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5B7140FB"/>
    <w:multiLevelType w:val="multilevel"/>
    <w:tmpl w:val="1C68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5BA476F7"/>
    <w:multiLevelType w:val="multilevel"/>
    <w:tmpl w:val="84BCC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5BE94682"/>
    <w:multiLevelType w:val="multilevel"/>
    <w:tmpl w:val="5732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5D461F76"/>
    <w:multiLevelType w:val="multilevel"/>
    <w:tmpl w:val="4C5C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nsid w:val="5DF55CD3"/>
    <w:multiLevelType w:val="multilevel"/>
    <w:tmpl w:val="86247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5E413499"/>
    <w:multiLevelType w:val="multilevel"/>
    <w:tmpl w:val="00EA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5E90741C"/>
    <w:multiLevelType w:val="multilevel"/>
    <w:tmpl w:val="5D72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5FCA1A8B"/>
    <w:multiLevelType w:val="multilevel"/>
    <w:tmpl w:val="E9BA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5FF91E9D"/>
    <w:multiLevelType w:val="multilevel"/>
    <w:tmpl w:val="27BC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602A7371"/>
    <w:multiLevelType w:val="multilevel"/>
    <w:tmpl w:val="2BE8E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60A60559"/>
    <w:multiLevelType w:val="multilevel"/>
    <w:tmpl w:val="CF326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61426186"/>
    <w:multiLevelType w:val="multilevel"/>
    <w:tmpl w:val="45E01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62272DA5"/>
    <w:multiLevelType w:val="multilevel"/>
    <w:tmpl w:val="86AC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63440680"/>
    <w:multiLevelType w:val="multilevel"/>
    <w:tmpl w:val="24E0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634926C9"/>
    <w:multiLevelType w:val="multilevel"/>
    <w:tmpl w:val="387C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641D0006"/>
    <w:multiLevelType w:val="multilevel"/>
    <w:tmpl w:val="4BEE6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nsid w:val="64265A79"/>
    <w:multiLevelType w:val="multilevel"/>
    <w:tmpl w:val="484A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nsid w:val="65C1711F"/>
    <w:multiLevelType w:val="multilevel"/>
    <w:tmpl w:val="E18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nsid w:val="65FB17CF"/>
    <w:multiLevelType w:val="multilevel"/>
    <w:tmpl w:val="24DC9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66535772"/>
    <w:multiLevelType w:val="multilevel"/>
    <w:tmpl w:val="CEA6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6673095E"/>
    <w:multiLevelType w:val="multilevel"/>
    <w:tmpl w:val="0712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68890EAB"/>
    <w:multiLevelType w:val="multilevel"/>
    <w:tmpl w:val="F03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nsid w:val="697E5CE0"/>
    <w:multiLevelType w:val="multilevel"/>
    <w:tmpl w:val="99DC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69AF1F21"/>
    <w:multiLevelType w:val="multilevel"/>
    <w:tmpl w:val="C8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6A867324"/>
    <w:multiLevelType w:val="multilevel"/>
    <w:tmpl w:val="19B80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nsid w:val="6B185640"/>
    <w:multiLevelType w:val="multilevel"/>
    <w:tmpl w:val="1494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6B491F40"/>
    <w:multiLevelType w:val="multilevel"/>
    <w:tmpl w:val="1ACC7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nsid w:val="6B4A53E4"/>
    <w:multiLevelType w:val="multilevel"/>
    <w:tmpl w:val="45146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nsid w:val="6B556FB1"/>
    <w:multiLevelType w:val="multilevel"/>
    <w:tmpl w:val="6FD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6BFB3A5F"/>
    <w:multiLevelType w:val="multilevel"/>
    <w:tmpl w:val="4114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6C0012E7"/>
    <w:multiLevelType w:val="multilevel"/>
    <w:tmpl w:val="C8B8C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nsid w:val="6D437223"/>
    <w:multiLevelType w:val="multilevel"/>
    <w:tmpl w:val="F68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6DBB6965"/>
    <w:multiLevelType w:val="multilevel"/>
    <w:tmpl w:val="360A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6E284320"/>
    <w:multiLevelType w:val="multilevel"/>
    <w:tmpl w:val="EB1C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6E377153"/>
    <w:multiLevelType w:val="multilevel"/>
    <w:tmpl w:val="BBAE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6E5E6993"/>
    <w:multiLevelType w:val="multilevel"/>
    <w:tmpl w:val="1A6A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6EE348CF"/>
    <w:multiLevelType w:val="multilevel"/>
    <w:tmpl w:val="CE20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6F2D4F13"/>
    <w:multiLevelType w:val="multilevel"/>
    <w:tmpl w:val="AABE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nsid w:val="70221712"/>
    <w:multiLevelType w:val="multilevel"/>
    <w:tmpl w:val="A1A2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nsid w:val="70C0509A"/>
    <w:multiLevelType w:val="multilevel"/>
    <w:tmpl w:val="C486E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nsid w:val="70FC3E66"/>
    <w:multiLevelType w:val="multilevel"/>
    <w:tmpl w:val="41BC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nsid w:val="71C3114C"/>
    <w:multiLevelType w:val="multilevel"/>
    <w:tmpl w:val="AABEC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nsid w:val="73513642"/>
    <w:multiLevelType w:val="multilevel"/>
    <w:tmpl w:val="5F56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73891DE4"/>
    <w:multiLevelType w:val="multilevel"/>
    <w:tmpl w:val="E14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74C44B0F"/>
    <w:multiLevelType w:val="multilevel"/>
    <w:tmpl w:val="9E88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75016779"/>
    <w:multiLevelType w:val="multilevel"/>
    <w:tmpl w:val="BB26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755209C1"/>
    <w:multiLevelType w:val="multilevel"/>
    <w:tmpl w:val="C472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76697B3C"/>
    <w:multiLevelType w:val="multilevel"/>
    <w:tmpl w:val="0EB8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767F357B"/>
    <w:multiLevelType w:val="multilevel"/>
    <w:tmpl w:val="F1CCB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nsid w:val="768E763E"/>
    <w:multiLevelType w:val="multilevel"/>
    <w:tmpl w:val="1308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77B07139"/>
    <w:multiLevelType w:val="multilevel"/>
    <w:tmpl w:val="CEE6D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nsid w:val="77E43642"/>
    <w:multiLevelType w:val="multilevel"/>
    <w:tmpl w:val="5D2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nsid w:val="78192FA7"/>
    <w:multiLevelType w:val="multilevel"/>
    <w:tmpl w:val="C12A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nsid w:val="795E5619"/>
    <w:multiLevelType w:val="multilevel"/>
    <w:tmpl w:val="A1B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799A618B"/>
    <w:multiLevelType w:val="multilevel"/>
    <w:tmpl w:val="B6AE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nsid w:val="79A3224E"/>
    <w:multiLevelType w:val="multilevel"/>
    <w:tmpl w:val="94506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nsid w:val="7A1E308A"/>
    <w:multiLevelType w:val="multilevel"/>
    <w:tmpl w:val="BF0EF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nsid w:val="7A544491"/>
    <w:multiLevelType w:val="multilevel"/>
    <w:tmpl w:val="68E4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7A723FE1"/>
    <w:multiLevelType w:val="multilevel"/>
    <w:tmpl w:val="9B50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nsid w:val="7A7F1D01"/>
    <w:multiLevelType w:val="multilevel"/>
    <w:tmpl w:val="E8E2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nsid w:val="7A9B654B"/>
    <w:multiLevelType w:val="multilevel"/>
    <w:tmpl w:val="5CA2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nsid w:val="7ADD32BB"/>
    <w:multiLevelType w:val="multilevel"/>
    <w:tmpl w:val="C58C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7B4E1FB5"/>
    <w:multiLevelType w:val="multilevel"/>
    <w:tmpl w:val="12D8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nsid w:val="7CBF06E0"/>
    <w:multiLevelType w:val="multilevel"/>
    <w:tmpl w:val="DE92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7DA2116D"/>
    <w:multiLevelType w:val="multilevel"/>
    <w:tmpl w:val="67E4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7E583E0B"/>
    <w:multiLevelType w:val="multilevel"/>
    <w:tmpl w:val="D8F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nsid w:val="7E5965CF"/>
    <w:multiLevelType w:val="multilevel"/>
    <w:tmpl w:val="FAA8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nsid w:val="7EA729D7"/>
    <w:multiLevelType w:val="multilevel"/>
    <w:tmpl w:val="B7F4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nsid w:val="7ECF1ABC"/>
    <w:multiLevelType w:val="multilevel"/>
    <w:tmpl w:val="B65C6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nsid w:val="7F234270"/>
    <w:multiLevelType w:val="multilevel"/>
    <w:tmpl w:val="FDBCA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nsid w:val="7F83081E"/>
    <w:multiLevelType w:val="multilevel"/>
    <w:tmpl w:val="4DCC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8"/>
  </w:num>
  <w:num w:numId="2">
    <w:abstractNumId w:val="221"/>
  </w:num>
  <w:num w:numId="3">
    <w:abstractNumId w:val="194"/>
  </w:num>
  <w:num w:numId="4">
    <w:abstractNumId w:val="136"/>
  </w:num>
  <w:num w:numId="5">
    <w:abstractNumId w:val="131"/>
  </w:num>
  <w:num w:numId="6">
    <w:abstractNumId w:val="75"/>
  </w:num>
  <w:num w:numId="7">
    <w:abstractNumId w:val="18"/>
  </w:num>
  <w:num w:numId="8">
    <w:abstractNumId w:val="43"/>
  </w:num>
  <w:num w:numId="9">
    <w:abstractNumId w:val="72"/>
  </w:num>
  <w:num w:numId="10">
    <w:abstractNumId w:val="141"/>
  </w:num>
  <w:num w:numId="11">
    <w:abstractNumId w:val="64"/>
  </w:num>
  <w:num w:numId="12">
    <w:abstractNumId w:val="54"/>
  </w:num>
  <w:num w:numId="13">
    <w:abstractNumId w:val="205"/>
  </w:num>
  <w:num w:numId="14">
    <w:abstractNumId w:val="186"/>
  </w:num>
  <w:num w:numId="15">
    <w:abstractNumId w:val="2"/>
  </w:num>
  <w:num w:numId="16">
    <w:abstractNumId w:val="10"/>
  </w:num>
  <w:num w:numId="17">
    <w:abstractNumId w:val="68"/>
  </w:num>
  <w:num w:numId="18">
    <w:abstractNumId w:val="33"/>
  </w:num>
  <w:num w:numId="19">
    <w:abstractNumId w:val="208"/>
  </w:num>
  <w:num w:numId="20">
    <w:abstractNumId w:val="223"/>
  </w:num>
  <w:num w:numId="21">
    <w:abstractNumId w:val="112"/>
  </w:num>
  <w:num w:numId="22">
    <w:abstractNumId w:val="200"/>
  </w:num>
  <w:num w:numId="23">
    <w:abstractNumId w:val="34"/>
  </w:num>
  <w:num w:numId="24">
    <w:abstractNumId w:val="57"/>
  </w:num>
  <w:num w:numId="25">
    <w:abstractNumId w:val="180"/>
  </w:num>
  <w:num w:numId="26">
    <w:abstractNumId w:val="139"/>
  </w:num>
  <w:num w:numId="27">
    <w:abstractNumId w:val="109"/>
  </w:num>
  <w:num w:numId="28">
    <w:abstractNumId w:val="4"/>
  </w:num>
  <w:num w:numId="29">
    <w:abstractNumId w:val="74"/>
  </w:num>
  <w:num w:numId="30">
    <w:abstractNumId w:val="17"/>
  </w:num>
  <w:num w:numId="31">
    <w:abstractNumId w:val="100"/>
  </w:num>
  <w:num w:numId="32">
    <w:abstractNumId w:val="81"/>
  </w:num>
  <w:num w:numId="33">
    <w:abstractNumId w:val="229"/>
  </w:num>
  <w:num w:numId="34">
    <w:abstractNumId w:val="161"/>
  </w:num>
  <w:num w:numId="35">
    <w:abstractNumId w:val="45"/>
  </w:num>
  <w:num w:numId="36">
    <w:abstractNumId w:val="70"/>
  </w:num>
  <w:num w:numId="37">
    <w:abstractNumId w:val="8"/>
  </w:num>
  <w:num w:numId="38">
    <w:abstractNumId w:val="78"/>
  </w:num>
  <w:num w:numId="39">
    <w:abstractNumId w:val="14"/>
  </w:num>
  <w:num w:numId="40">
    <w:abstractNumId w:val="36"/>
  </w:num>
  <w:num w:numId="41">
    <w:abstractNumId w:val="191"/>
  </w:num>
  <w:num w:numId="42">
    <w:abstractNumId w:val="95"/>
  </w:num>
  <w:num w:numId="43">
    <w:abstractNumId w:val="159"/>
  </w:num>
  <w:num w:numId="44">
    <w:abstractNumId w:val="234"/>
  </w:num>
  <w:num w:numId="45">
    <w:abstractNumId w:val="201"/>
  </w:num>
  <w:num w:numId="46">
    <w:abstractNumId w:val="21"/>
  </w:num>
  <w:num w:numId="47">
    <w:abstractNumId w:val="23"/>
  </w:num>
  <w:num w:numId="48">
    <w:abstractNumId w:val="219"/>
  </w:num>
  <w:num w:numId="49">
    <w:abstractNumId w:val="233"/>
  </w:num>
  <w:num w:numId="50">
    <w:abstractNumId w:val="86"/>
  </w:num>
  <w:num w:numId="51">
    <w:abstractNumId w:val="193"/>
  </w:num>
  <w:num w:numId="52">
    <w:abstractNumId w:val="135"/>
  </w:num>
  <w:num w:numId="53">
    <w:abstractNumId w:val="69"/>
  </w:num>
  <w:num w:numId="54">
    <w:abstractNumId w:val="106"/>
  </w:num>
  <w:num w:numId="55">
    <w:abstractNumId w:val="76"/>
  </w:num>
  <w:num w:numId="56">
    <w:abstractNumId w:val="202"/>
  </w:num>
  <w:num w:numId="57">
    <w:abstractNumId w:val="174"/>
  </w:num>
  <w:num w:numId="58">
    <w:abstractNumId w:val="108"/>
  </w:num>
  <w:num w:numId="59">
    <w:abstractNumId w:val="110"/>
  </w:num>
  <w:num w:numId="60">
    <w:abstractNumId w:val="187"/>
  </w:num>
  <w:num w:numId="61">
    <w:abstractNumId w:val="203"/>
  </w:num>
  <w:num w:numId="62">
    <w:abstractNumId w:val="28"/>
  </w:num>
  <w:num w:numId="63">
    <w:abstractNumId w:val="101"/>
  </w:num>
  <w:num w:numId="64">
    <w:abstractNumId w:val="92"/>
  </w:num>
  <w:num w:numId="65">
    <w:abstractNumId w:val="128"/>
  </w:num>
  <w:num w:numId="66">
    <w:abstractNumId w:val="105"/>
  </w:num>
  <w:num w:numId="67">
    <w:abstractNumId w:val="9"/>
  </w:num>
  <w:num w:numId="68">
    <w:abstractNumId w:val="209"/>
  </w:num>
  <w:num w:numId="69">
    <w:abstractNumId w:val="218"/>
  </w:num>
  <w:num w:numId="70">
    <w:abstractNumId w:val="50"/>
  </w:num>
  <w:num w:numId="71">
    <w:abstractNumId w:val="148"/>
  </w:num>
  <w:num w:numId="72">
    <w:abstractNumId w:val="171"/>
  </w:num>
  <w:num w:numId="73">
    <w:abstractNumId w:val="224"/>
  </w:num>
  <w:num w:numId="74">
    <w:abstractNumId w:val="162"/>
  </w:num>
  <w:num w:numId="75">
    <w:abstractNumId w:val="127"/>
  </w:num>
  <w:num w:numId="76">
    <w:abstractNumId w:val="206"/>
  </w:num>
  <w:num w:numId="77">
    <w:abstractNumId w:val="94"/>
  </w:num>
  <w:num w:numId="78">
    <w:abstractNumId w:val="138"/>
  </w:num>
  <w:num w:numId="79">
    <w:abstractNumId w:val="235"/>
  </w:num>
  <w:num w:numId="80">
    <w:abstractNumId w:val="222"/>
  </w:num>
  <w:num w:numId="81">
    <w:abstractNumId w:val="63"/>
  </w:num>
  <w:num w:numId="82">
    <w:abstractNumId w:val="149"/>
  </w:num>
  <w:num w:numId="83">
    <w:abstractNumId w:val="210"/>
  </w:num>
  <w:num w:numId="84">
    <w:abstractNumId w:val="6"/>
  </w:num>
  <w:num w:numId="85">
    <w:abstractNumId w:val="190"/>
  </w:num>
  <w:num w:numId="86">
    <w:abstractNumId w:val="119"/>
  </w:num>
  <w:num w:numId="87">
    <w:abstractNumId w:val="65"/>
  </w:num>
  <w:num w:numId="88">
    <w:abstractNumId w:val="67"/>
  </w:num>
  <w:num w:numId="89">
    <w:abstractNumId w:val="80"/>
  </w:num>
  <w:num w:numId="90">
    <w:abstractNumId w:val="181"/>
  </w:num>
  <w:num w:numId="91">
    <w:abstractNumId w:val="172"/>
  </w:num>
  <w:num w:numId="92">
    <w:abstractNumId w:val="30"/>
  </w:num>
  <w:num w:numId="93">
    <w:abstractNumId w:val="104"/>
  </w:num>
  <w:num w:numId="94">
    <w:abstractNumId w:val="230"/>
  </w:num>
  <w:num w:numId="95">
    <w:abstractNumId w:val="199"/>
  </w:num>
  <w:num w:numId="96">
    <w:abstractNumId w:val="129"/>
  </w:num>
  <w:num w:numId="97">
    <w:abstractNumId w:val="13"/>
  </w:num>
  <w:num w:numId="98">
    <w:abstractNumId w:val="216"/>
  </w:num>
  <w:num w:numId="99">
    <w:abstractNumId w:val="231"/>
  </w:num>
  <w:num w:numId="100">
    <w:abstractNumId w:val="46"/>
  </w:num>
  <w:num w:numId="101">
    <w:abstractNumId w:val="130"/>
  </w:num>
  <w:num w:numId="102">
    <w:abstractNumId w:val="189"/>
  </w:num>
  <w:num w:numId="103">
    <w:abstractNumId w:val="41"/>
  </w:num>
  <w:num w:numId="104">
    <w:abstractNumId w:val="1"/>
  </w:num>
  <w:num w:numId="105">
    <w:abstractNumId w:val="97"/>
  </w:num>
  <w:num w:numId="106">
    <w:abstractNumId w:val="55"/>
  </w:num>
  <w:num w:numId="107">
    <w:abstractNumId w:val="114"/>
  </w:num>
  <w:num w:numId="108">
    <w:abstractNumId w:val="44"/>
  </w:num>
  <w:num w:numId="109">
    <w:abstractNumId w:val="24"/>
  </w:num>
  <w:num w:numId="110">
    <w:abstractNumId w:val="26"/>
  </w:num>
  <w:num w:numId="111">
    <w:abstractNumId w:val="102"/>
  </w:num>
  <w:num w:numId="112">
    <w:abstractNumId w:val="124"/>
  </w:num>
  <w:num w:numId="113">
    <w:abstractNumId w:val="83"/>
  </w:num>
  <w:num w:numId="114">
    <w:abstractNumId w:val="31"/>
  </w:num>
  <w:num w:numId="115">
    <w:abstractNumId w:val="7"/>
  </w:num>
  <w:num w:numId="116">
    <w:abstractNumId w:val="197"/>
  </w:num>
  <w:num w:numId="117">
    <w:abstractNumId w:val="176"/>
  </w:num>
  <w:num w:numId="118">
    <w:abstractNumId w:val="29"/>
  </w:num>
  <w:num w:numId="119">
    <w:abstractNumId w:val="228"/>
  </w:num>
  <w:num w:numId="120">
    <w:abstractNumId w:val="182"/>
  </w:num>
  <w:num w:numId="121">
    <w:abstractNumId w:val="156"/>
  </w:num>
  <w:num w:numId="122">
    <w:abstractNumId w:val="39"/>
  </w:num>
  <w:num w:numId="123">
    <w:abstractNumId w:val="140"/>
  </w:num>
  <w:num w:numId="124">
    <w:abstractNumId w:val="185"/>
  </w:num>
  <w:num w:numId="125">
    <w:abstractNumId w:val="142"/>
  </w:num>
  <w:num w:numId="126">
    <w:abstractNumId w:val="25"/>
  </w:num>
  <w:num w:numId="127">
    <w:abstractNumId w:val="51"/>
  </w:num>
  <w:num w:numId="128">
    <w:abstractNumId w:val="165"/>
  </w:num>
  <w:num w:numId="129">
    <w:abstractNumId w:val="188"/>
  </w:num>
  <w:num w:numId="130">
    <w:abstractNumId w:val="60"/>
  </w:num>
  <w:num w:numId="131">
    <w:abstractNumId w:val="192"/>
  </w:num>
  <w:num w:numId="132">
    <w:abstractNumId w:val="111"/>
  </w:num>
  <w:num w:numId="133">
    <w:abstractNumId w:val="215"/>
  </w:num>
  <w:num w:numId="134">
    <w:abstractNumId w:val="178"/>
  </w:num>
  <w:num w:numId="135">
    <w:abstractNumId w:val="144"/>
  </w:num>
  <w:num w:numId="136">
    <w:abstractNumId w:val="143"/>
  </w:num>
  <w:num w:numId="137">
    <w:abstractNumId w:val="61"/>
  </w:num>
  <w:num w:numId="138">
    <w:abstractNumId w:val="220"/>
  </w:num>
  <w:num w:numId="139">
    <w:abstractNumId w:val="22"/>
  </w:num>
  <w:num w:numId="140">
    <w:abstractNumId w:val="98"/>
  </w:num>
  <w:num w:numId="141">
    <w:abstractNumId w:val="91"/>
  </w:num>
  <w:num w:numId="142">
    <w:abstractNumId w:val="117"/>
  </w:num>
  <w:num w:numId="143">
    <w:abstractNumId w:val="96"/>
  </w:num>
  <w:num w:numId="144">
    <w:abstractNumId w:val="177"/>
  </w:num>
  <w:num w:numId="145">
    <w:abstractNumId w:val="82"/>
  </w:num>
  <w:num w:numId="146">
    <w:abstractNumId w:val="90"/>
  </w:num>
  <w:num w:numId="147">
    <w:abstractNumId w:val="71"/>
  </w:num>
  <w:num w:numId="148">
    <w:abstractNumId w:val="93"/>
  </w:num>
  <w:num w:numId="149">
    <w:abstractNumId w:val="56"/>
  </w:num>
  <w:num w:numId="150">
    <w:abstractNumId w:val="84"/>
  </w:num>
  <w:num w:numId="151">
    <w:abstractNumId w:val="214"/>
  </w:num>
  <w:num w:numId="152">
    <w:abstractNumId w:val="48"/>
  </w:num>
  <w:num w:numId="153">
    <w:abstractNumId w:val="59"/>
  </w:num>
  <w:num w:numId="154">
    <w:abstractNumId w:val="169"/>
  </w:num>
  <w:num w:numId="155">
    <w:abstractNumId w:val="32"/>
  </w:num>
  <w:num w:numId="156">
    <w:abstractNumId w:val="125"/>
  </w:num>
  <w:num w:numId="157">
    <w:abstractNumId w:val="12"/>
  </w:num>
  <w:num w:numId="158">
    <w:abstractNumId w:val="116"/>
  </w:num>
  <w:num w:numId="159">
    <w:abstractNumId w:val="164"/>
  </w:num>
  <w:num w:numId="160">
    <w:abstractNumId w:val="134"/>
  </w:num>
  <w:num w:numId="161">
    <w:abstractNumId w:val="89"/>
  </w:num>
  <w:num w:numId="162">
    <w:abstractNumId w:val="3"/>
  </w:num>
  <w:num w:numId="163">
    <w:abstractNumId w:val="153"/>
  </w:num>
  <w:num w:numId="164">
    <w:abstractNumId w:val="163"/>
  </w:num>
  <w:num w:numId="165">
    <w:abstractNumId w:val="226"/>
  </w:num>
  <w:num w:numId="166">
    <w:abstractNumId w:val="184"/>
  </w:num>
  <w:num w:numId="167">
    <w:abstractNumId w:val="175"/>
  </w:num>
  <w:num w:numId="168">
    <w:abstractNumId w:val="20"/>
  </w:num>
  <w:num w:numId="169">
    <w:abstractNumId w:val="123"/>
  </w:num>
  <w:num w:numId="170">
    <w:abstractNumId w:val="120"/>
  </w:num>
  <w:num w:numId="171">
    <w:abstractNumId w:val="73"/>
  </w:num>
  <w:num w:numId="172">
    <w:abstractNumId w:val="49"/>
  </w:num>
  <w:num w:numId="173">
    <w:abstractNumId w:val="168"/>
  </w:num>
  <w:num w:numId="174">
    <w:abstractNumId w:val="87"/>
  </w:num>
  <w:num w:numId="175">
    <w:abstractNumId w:val="158"/>
  </w:num>
  <w:num w:numId="176">
    <w:abstractNumId w:val="207"/>
  </w:num>
  <w:num w:numId="177">
    <w:abstractNumId w:val="225"/>
  </w:num>
  <w:num w:numId="178">
    <w:abstractNumId w:val="0"/>
  </w:num>
  <w:num w:numId="179">
    <w:abstractNumId w:val="113"/>
  </w:num>
  <w:num w:numId="180">
    <w:abstractNumId w:val="42"/>
  </w:num>
  <w:num w:numId="181">
    <w:abstractNumId w:val="237"/>
  </w:num>
  <w:num w:numId="182">
    <w:abstractNumId w:val="62"/>
  </w:num>
  <w:num w:numId="183">
    <w:abstractNumId w:val="37"/>
  </w:num>
  <w:num w:numId="184">
    <w:abstractNumId w:val="66"/>
  </w:num>
  <w:num w:numId="185">
    <w:abstractNumId w:val="151"/>
  </w:num>
  <w:num w:numId="186">
    <w:abstractNumId w:val="166"/>
  </w:num>
  <w:num w:numId="187">
    <w:abstractNumId w:val="132"/>
  </w:num>
  <w:num w:numId="188">
    <w:abstractNumId w:val="122"/>
  </w:num>
  <w:num w:numId="189">
    <w:abstractNumId w:val="53"/>
  </w:num>
  <w:num w:numId="190">
    <w:abstractNumId w:val="236"/>
  </w:num>
  <w:num w:numId="191">
    <w:abstractNumId w:val="79"/>
  </w:num>
  <w:num w:numId="192">
    <w:abstractNumId w:val="150"/>
  </w:num>
  <w:num w:numId="193">
    <w:abstractNumId w:val="85"/>
  </w:num>
  <w:num w:numId="194">
    <w:abstractNumId w:val="147"/>
  </w:num>
  <w:num w:numId="195">
    <w:abstractNumId w:val="15"/>
  </w:num>
  <w:num w:numId="196">
    <w:abstractNumId w:val="121"/>
  </w:num>
  <w:num w:numId="197">
    <w:abstractNumId w:val="183"/>
  </w:num>
  <w:num w:numId="198">
    <w:abstractNumId w:val="227"/>
  </w:num>
  <w:num w:numId="199">
    <w:abstractNumId w:val="173"/>
  </w:num>
  <w:num w:numId="200">
    <w:abstractNumId w:val="204"/>
  </w:num>
  <w:num w:numId="201">
    <w:abstractNumId w:val="211"/>
  </w:num>
  <w:num w:numId="202">
    <w:abstractNumId w:val="19"/>
  </w:num>
  <w:num w:numId="203">
    <w:abstractNumId w:val="170"/>
  </w:num>
  <w:num w:numId="204">
    <w:abstractNumId w:val="88"/>
  </w:num>
  <w:num w:numId="205">
    <w:abstractNumId w:val="58"/>
  </w:num>
  <w:num w:numId="206">
    <w:abstractNumId w:val="232"/>
  </w:num>
  <w:num w:numId="207">
    <w:abstractNumId w:val="99"/>
  </w:num>
  <w:num w:numId="208">
    <w:abstractNumId w:val="160"/>
  </w:num>
  <w:num w:numId="209">
    <w:abstractNumId w:val="154"/>
  </w:num>
  <w:num w:numId="210">
    <w:abstractNumId w:val="196"/>
  </w:num>
  <w:num w:numId="211">
    <w:abstractNumId w:val="52"/>
  </w:num>
  <w:num w:numId="212">
    <w:abstractNumId w:val="77"/>
  </w:num>
  <w:num w:numId="213">
    <w:abstractNumId w:val="38"/>
  </w:num>
  <w:num w:numId="214">
    <w:abstractNumId w:val="145"/>
  </w:num>
  <w:num w:numId="215">
    <w:abstractNumId w:val="157"/>
  </w:num>
  <w:num w:numId="216">
    <w:abstractNumId w:val="107"/>
  </w:num>
  <w:num w:numId="217">
    <w:abstractNumId w:val="137"/>
  </w:num>
  <w:num w:numId="218">
    <w:abstractNumId w:val="35"/>
  </w:num>
  <w:num w:numId="219">
    <w:abstractNumId w:val="179"/>
  </w:num>
  <w:num w:numId="220">
    <w:abstractNumId w:val="198"/>
  </w:num>
  <w:num w:numId="221">
    <w:abstractNumId w:val="115"/>
  </w:num>
  <w:num w:numId="222">
    <w:abstractNumId w:val="40"/>
  </w:num>
  <w:num w:numId="223">
    <w:abstractNumId w:val="27"/>
  </w:num>
  <w:num w:numId="224">
    <w:abstractNumId w:val="47"/>
  </w:num>
  <w:num w:numId="225">
    <w:abstractNumId w:val="212"/>
  </w:num>
  <w:num w:numId="226">
    <w:abstractNumId w:val="195"/>
  </w:num>
  <w:num w:numId="227">
    <w:abstractNumId w:val="213"/>
  </w:num>
  <w:num w:numId="228">
    <w:abstractNumId w:val="11"/>
  </w:num>
  <w:num w:numId="229">
    <w:abstractNumId w:val="5"/>
  </w:num>
  <w:num w:numId="230">
    <w:abstractNumId w:val="103"/>
  </w:num>
  <w:num w:numId="231">
    <w:abstractNumId w:val="152"/>
  </w:num>
  <w:num w:numId="232">
    <w:abstractNumId w:val="133"/>
  </w:num>
  <w:num w:numId="233">
    <w:abstractNumId w:val="126"/>
  </w:num>
  <w:num w:numId="234">
    <w:abstractNumId w:val="167"/>
  </w:num>
  <w:num w:numId="235">
    <w:abstractNumId w:val="217"/>
  </w:num>
  <w:num w:numId="236">
    <w:abstractNumId w:val="146"/>
  </w:num>
  <w:num w:numId="237">
    <w:abstractNumId w:val="16"/>
  </w:num>
  <w:num w:numId="238">
    <w:abstractNumId w:val="155"/>
  </w:num>
  <w:numIdMacAtCleanup w:val="2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584A"/>
    <w:rsid w:val="00002B3A"/>
    <w:rsid w:val="00002B93"/>
    <w:rsid w:val="00020F68"/>
    <w:rsid w:val="0002201A"/>
    <w:rsid w:val="00023041"/>
    <w:rsid w:val="000253CE"/>
    <w:rsid w:val="00031B82"/>
    <w:rsid w:val="00045AA4"/>
    <w:rsid w:val="000470C3"/>
    <w:rsid w:val="00065B8C"/>
    <w:rsid w:val="000719E0"/>
    <w:rsid w:val="00073502"/>
    <w:rsid w:val="00082996"/>
    <w:rsid w:val="0008603F"/>
    <w:rsid w:val="00087176"/>
    <w:rsid w:val="00087EC8"/>
    <w:rsid w:val="00092B18"/>
    <w:rsid w:val="00095707"/>
    <w:rsid w:val="000A32DD"/>
    <w:rsid w:val="000C336B"/>
    <w:rsid w:val="000C4480"/>
    <w:rsid w:val="000C4868"/>
    <w:rsid w:val="000C5058"/>
    <w:rsid w:val="000C610D"/>
    <w:rsid w:val="000D1367"/>
    <w:rsid w:val="000D24E7"/>
    <w:rsid w:val="000D2CFA"/>
    <w:rsid w:val="000D4BE0"/>
    <w:rsid w:val="000D64CF"/>
    <w:rsid w:val="000E3DC0"/>
    <w:rsid w:val="000E5020"/>
    <w:rsid w:val="000E606A"/>
    <w:rsid w:val="00102FA7"/>
    <w:rsid w:val="00106647"/>
    <w:rsid w:val="00106AEF"/>
    <w:rsid w:val="00111665"/>
    <w:rsid w:val="0012050F"/>
    <w:rsid w:val="001209E4"/>
    <w:rsid w:val="00122323"/>
    <w:rsid w:val="00131357"/>
    <w:rsid w:val="0013501E"/>
    <w:rsid w:val="00140A37"/>
    <w:rsid w:val="00141DE9"/>
    <w:rsid w:val="0014213A"/>
    <w:rsid w:val="0014481B"/>
    <w:rsid w:val="00144ABC"/>
    <w:rsid w:val="001461BE"/>
    <w:rsid w:val="001462EF"/>
    <w:rsid w:val="0015496E"/>
    <w:rsid w:val="00162702"/>
    <w:rsid w:val="00163E7A"/>
    <w:rsid w:val="00164DB9"/>
    <w:rsid w:val="0016624E"/>
    <w:rsid w:val="00172473"/>
    <w:rsid w:val="00175931"/>
    <w:rsid w:val="0017629C"/>
    <w:rsid w:val="00183821"/>
    <w:rsid w:val="0018385F"/>
    <w:rsid w:val="00186C6D"/>
    <w:rsid w:val="00193B8B"/>
    <w:rsid w:val="00196E5D"/>
    <w:rsid w:val="001A0E2F"/>
    <w:rsid w:val="001A5309"/>
    <w:rsid w:val="001B0C15"/>
    <w:rsid w:val="001C1448"/>
    <w:rsid w:val="001C2AA4"/>
    <w:rsid w:val="001C4915"/>
    <w:rsid w:val="001C77DA"/>
    <w:rsid w:val="001D144E"/>
    <w:rsid w:val="001D6609"/>
    <w:rsid w:val="001D69B0"/>
    <w:rsid w:val="001E5C6E"/>
    <w:rsid w:val="001F1D81"/>
    <w:rsid w:val="001F6B5C"/>
    <w:rsid w:val="001F73A6"/>
    <w:rsid w:val="00201E56"/>
    <w:rsid w:val="00204BF1"/>
    <w:rsid w:val="002050B7"/>
    <w:rsid w:val="00205395"/>
    <w:rsid w:val="00206E6A"/>
    <w:rsid w:val="00214A10"/>
    <w:rsid w:val="002177C0"/>
    <w:rsid w:val="00226A47"/>
    <w:rsid w:val="00231DE3"/>
    <w:rsid w:val="0023576E"/>
    <w:rsid w:val="002443C3"/>
    <w:rsid w:val="002445D3"/>
    <w:rsid w:val="00244F76"/>
    <w:rsid w:val="00250DF7"/>
    <w:rsid w:val="00253B44"/>
    <w:rsid w:val="002557A2"/>
    <w:rsid w:val="00260252"/>
    <w:rsid w:val="002606D0"/>
    <w:rsid w:val="00260B66"/>
    <w:rsid w:val="002618F0"/>
    <w:rsid w:val="00262801"/>
    <w:rsid w:val="00266C5F"/>
    <w:rsid w:val="00270603"/>
    <w:rsid w:val="00274544"/>
    <w:rsid w:val="00274CF3"/>
    <w:rsid w:val="00276B26"/>
    <w:rsid w:val="002805EC"/>
    <w:rsid w:val="002808CB"/>
    <w:rsid w:val="002844AF"/>
    <w:rsid w:val="00285282"/>
    <w:rsid w:val="00285BF9"/>
    <w:rsid w:val="002A5B86"/>
    <w:rsid w:val="002B7735"/>
    <w:rsid w:val="002B7B5D"/>
    <w:rsid w:val="002C6BF2"/>
    <w:rsid w:val="002D0210"/>
    <w:rsid w:val="002D4B69"/>
    <w:rsid w:val="002D6077"/>
    <w:rsid w:val="002E232E"/>
    <w:rsid w:val="002E3215"/>
    <w:rsid w:val="002E5941"/>
    <w:rsid w:val="002F2B3C"/>
    <w:rsid w:val="002F2BF0"/>
    <w:rsid w:val="002F608B"/>
    <w:rsid w:val="002F70FC"/>
    <w:rsid w:val="00302644"/>
    <w:rsid w:val="00305B39"/>
    <w:rsid w:val="003068D5"/>
    <w:rsid w:val="00312EE4"/>
    <w:rsid w:val="00315923"/>
    <w:rsid w:val="0032087D"/>
    <w:rsid w:val="00323996"/>
    <w:rsid w:val="00325328"/>
    <w:rsid w:val="003265E4"/>
    <w:rsid w:val="003333F4"/>
    <w:rsid w:val="003336B3"/>
    <w:rsid w:val="00335DC8"/>
    <w:rsid w:val="0034475D"/>
    <w:rsid w:val="00345843"/>
    <w:rsid w:val="003470A9"/>
    <w:rsid w:val="0035067C"/>
    <w:rsid w:val="0035269D"/>
    <w:rsid w:val="00354A83"/>
    <w:rsid w:val="003553C2"/>
    <w:rsid w:val="00357986"/>
    <w:rsid w:val="00364935"/>
    <w:rsid w:val="00366EDD"/>
    <w:rsid w:val="003732CA"/>
    <w:rsid w:val="00373B3F"/>
    <w:rsid w:val="00374799"/>
    <w:rsid w:val="003807CD"/>
    <w:rsid w:val="00382801"/>
    <w:rsid w:val="00383D02"/>
    <w:rsid w:val="0038757D"/>
    <w:rsid w:val="00390600"/>
    <w:rsid w:val="00394650"/>
    <w:rsid w:val="00394C21"/>
    <w:rsid w:val="00397A51"/>
    <w:rsid w:val="003A0157"/>
    <w:rsid w:val="003A16A9"/>
    <w:rsid w:val="003A4959"/>
    <w:rsid w:val="003B06EE"/>
    <w:rsid w:val="003B340F"/>
    <w:rsid w:val="003B4E8C"/>
    <w:rsid w:val="003B5A6E"/>
    <w:rsid w:val="003B6BD8"/>
    <w:rsid w:val="003B6E29"/>
    <w:rsid w:val="003C5E87"/>
    <w:rsid w:val="003D36D0"/>
    <w:rsid w:val="003D3BB3"/>
    <w:rsid w:val="003D44F5"/>
    <w:rsid w:val="003D512B"/>
    <w:rsid w:val="003D5F4A"/>
    <w:rsid w:val="003D78D0"/>
    <w:rsid w:val="003E0A08"/>
    <w:rsid w:val="003E1B14"/>
    <w:rsid w:val="003E3E9B"/>
    <w:rsid w:val="003E483D"/>
    <w:rsid w:val="003E4EC0"/>
    <w:rsid w:val="003E552B"/>
    <w:rsid w:val="003E5925"/>
    <w:rsid w:val="003E5C63"/>
    <w:rsid w:val="003F50E2"/>
    <w:rsid w:val="004000D5"/>
    <w:rsid w:val="004023F5"/>
    <w:rsid w:val="00402D2D"/>
    <w:rsid w:val="00406E3E"/>
    <w:rsid w:val="00407B98"/>
    <w:rsid w:val="004114C8"/>
    <w:rsid w:val="00415064"/>
    <w:rsid w:val="00422EFA"/>
    <w:rsid w:val="004243F6"/>
    <w:rsid w:val="0042792E"/>
    <w:rsid w:val="00430597"/>
    <w:rsid w:val="004333F2"/>
    <w:rsid w:val="00435EBA"/>
    <w:rsid w:val="00443DAA"/>
    <w:rsid w:val="00444205"/>
    <w:rsid w:val="00446BEB"/>
    <w:rsid w:val="0044745B"/>
    <w:rsid w:val="0045060C"/>
    <w:rsid w:val="00450780"/>
    <w:rsid w:val="004513ED"/>
    <w:rsid w:val="00461804"/>
    <w:rsid w:val="00461B23"/>
    <w:rsid w:val="0046259C"/>
    <w:rsid w:val="004626ED"/>
    <w:rsid w:val="00464B03"/>
    <w:rsid w:val="00481F7E"/>
    <w:rsid w:val="004850C4"/>
    <w:rsid w:val="00485986"/>
    <w:rsid w:val="00486A81"/>
    <w:rsid w:val="00487816"/>
    <w:rsid w:val="0049268E"/>
    <w:rsid w:val="00492A17"/>
    <w:rsid w:val="004931CA"/>
    <w:rsid w:val="004933CE"/>
    <w:rsid w:val="00493D5C"/>
    <w:rsid w:val="004A5BED"/>
    <w:rsid w:val="004A6F4C"/>
    <w:rsid w:val="004B4251"/>
    <w:rsid w:val="004B55B2"/>
    <w:rsid w:val="004B680F"/>
    <w:rsid w:val="004C0116"/>
    <w:rsid w:val="004D105F"/>
    <w:rsid w:val="004D2699"/>
    <w:rsid w:val="004D32B5"/>
    <w:rsid w:val="004D3BBF"/>
    <w:rsid w:val="004E6EA2"/>
    <w:rsid w:val="004E76DA"/>
    <w:rsid w:val="004F342A"/>
    <w:rsid w:val="004F5436"/>
    <w:rsid w:val="004F57CF"/>
    <w:rsid w:val="004F74DD"/>
    <w:rsid w:val="004F7883"/>
    <w:rsid w:val="005061FE"/>
    <w:rsid w:val="00510C45"/>
    <w:rsid w:val="005115A3"/>
    <w:rsid w:val="00513E2B"/>
    <w:rsid w:val="0052309E"/>
    <w:rsid w:val="00523232"/>
    <w:rsid w:val="00526CC7"/>
    <w:rsid w:val="00530559"/>
    <w:rsid w:val="0053056B"/>
    <w:rsid w:val="00531CB0"/>
    <w:rsid w:val="005412ED"/>
    <w:rsid w:val="00542896"/>
    <w:rsid w:val="00557A7D"/>
    <w:rsid w:val="00562559"/>
    <w:rsid w:val="00565355"/>
    <w:rsid w:val="0056649A"/>
    <w:rsid w:val="005665F3"/>
    <w:rsid w:val="00570204"/>
    <w:rsid w:val="005721AE"/>
    <w:rsid w:val="00573436"/>
    <w:rsid w:val="00576B18"/>
    <w:rsid w:val="00581CA6"/>
    <w:rsid w:val="00582E99"/>
    <w:rsid w:val="00583CA6"/>
    <w:rsid w:val="00594539"/>
    <w:rsid w:val="00594C2C"/>
    <w:rsid w:val="00595978"/>
    <w:rsid w:val="005A07C4"/>
    <w:rsid w:val="005A5592"/>
    <w:rsid w:val="005A6B6E"/>
    <w:rsid w:val="005B0F5F"/>
    <w:rsid w:val="005B51D5"/>
    <w:rsid w:val="005C2934"/>
    <w:rsid w:val="005C487C"/>
    <w:rsid w:val="005C5988"/>
    <w:rsid w:val="005D007C"/>
    <w:rsid w:val="005D1404"/>
    <w:rsid w:val="005E0183"/>
    <w:rsid w:val="005E060B"/>
    <w:rsid w:val="005E1151"/>
    <w:rsid w:val="005E316F"/>
    <w:rsid w:val="005E4EF7"/>
    <w:rsid w:val="005F1EC4"/>
    <w:rsid w:val="005F6598"/>
    <w:rsid w:val="006000FA"/>
    <w:rsid w:val="00600878"/>
    <w:rsid w:val="0060375F"/>
    <w:rsid w:val="006038D8"/>
    <w:rsid w:val="00603AE3"/>
    <w:rsid w:val="00614BFE"/>
    <w:rsid w:val="00615737"/>
    <w:rsid w:val="00616B29"/>
    <w:rsid w:val="00620A83"/>
    <w:rsid w:val="00624D27"/>
    <w:rsid w:val="00632831"/>
    <w:rsid w:val="00634812"/>
    <w:rsid w:val="00635508"/>
    <w:rsid w:val="006373D8"/>
    <w:rsid w:val="0064187F"/>
    <w:rsid w:val="00641B11"/>
    <w:rsid w:val="00642024"/>
    <w:rsid w:val="00643AEE"/>
    <w:rsid w:val="00651013"/>
    <w:rsid w:val="006532CD"/>
    <w:rsid w:val="00657F71"/>
    <w:rsid w:val="0066147A"/>
    <w:rsid w:val="006636F8"/>
    <w:rsid w:val="00670F6C"/>
    <w:rsid w:val="00672982"/>
    <w:rsid w:val="0067597E"/>
    <w:rsid w:val="00681FB2"/>
    <w:rsid w:val="00684BBF"/>
    <w:rsid w:val="00692240"/>
    <w:rsid w:val="0069446D"/>
    <w:rsid w:val="00694A43"/>
    <w:rsid w:val="00694D5A"/>
    <w:rsid w:val="00694DAB"/>
    <w:rsid w:val="00697C29"/>
    <w:rsid w:val="00697D51"/>
    <w:rsid w:val="00697E6A"/>
    <w:rsid w:val="006A42AF"/>
    <w:rsid w:val="006A6252"/>
    <w:rsid w:val="006B052E"/>
    <w:rsid w:val="006B1BFF"/>
    <w:rsid w:val="006B2574"/>
    <w:rsid w:val="006C2549"/>
    <w:rsid w:val="006C4E61"/>
    <w:rsid w:val="006C5034"/>
    <w:rsid w:val="006D2894"/>
    <w:rsid w:val="006D5346"/>
    <w:rsid w:val="006D5C60"/>
    <w:rsid w:val="00700331"/>
    <w:rsid w:val="00701FB6"/>
    <w:rsid w:val="00703C45"/>
    <w:rsid w:val="0070431B"/>
    <w:rsid w:val="007200C5"/>
    <w:rsid w:val="00720A75"/>
    <w:rsid w:val="00723B17"/>
    <w:rsid w:val="00725E0F"/>
    <w:rsid w:val="00740A68"/>
    <w:rsid w:val="007470F1"/>
    <w:rsid w:val="00753E3A"/>
    <w:rsid w:val="00757D88"/>
    <w:rsid w:val="00767F8F"/>
    <w:rsid w:val="00787EB2"/>
    <w:rsid w:val="00790B74"/>
    <w:rsid w:val="00794597"/>
    <w:rsid w:val="00795D3E"/>
    <w:rsid w:val="00796112"/>
    <w:rsid w:val="007B0662"/>
    <w:rsid w:val="007B4270"/>
    <w:rsid w:val="007B6112"/>
    <w:rsid w:val="007B64CB"/>
    <w:rsid w:val="007C3BAA"/>
    <w:rsid w:val="007C516C"/>
    <w:rsid w:val="007D3B9B"/>
    <w:rsid w:val="007D3FCF"/>
    <w:rsid w:val="007D606D"/>
    <w:rsid w:val="007D6F7E"/>
    <w:rsid w:val="007E1556"/>
    <w:rsid w:val="007E5F65"/>
    <w:rsid w:val="007E6584"/>
    <w:rsid w:val="007F2765"/>
    <w:rsid w:val="00800907"/>
    <w:rsid w:val="0080247A"/>
    <w:rsid w:val="00806560"/>
    <w:rsid w:val="00815E12"/>
    <w:rsid w:val="00826C35"/>
    <w:rsid w:val="00834AA2"/>
    <w:rsid w:val="00837842"/>
    <w:rsid w:val="008449C0"/>
    <w:rsid w:val="00846CE1"/>
    <w:rsid w:val="0086471C"/>
    <w:rsid w:val="00870C3B"/>
    <w:rsid w:val="00871A7A"/>
    <w:rsid w:val="00872272"/>
    <w:rsid w:val="008821A4"/>
    <w:rsid w:val="00885990"/>
    <w:rsid w:val="008919BC"/>
    <w:rsid w:val="00894952"/>
    <w:rsid w:val="008A3C50"/>
    <w:rsid w:val="008A4667"/>
    <w:rsid w:val="008A4EB2"/>
    <w:rsid w:val="008A6534"/>
    <w:rsid w:val="008B650B"/>
    <w:rsid w:val="008C067E"/>
    <w:rsid w:val="008D3DA6"/>
    <w:rsid w:val="008D71F6"/>
    <w:rsid w:val="008E2504"/>
    <w:rsid w:val="008F4030"/>
    <w:rsid w:val="009010F5"/>
    <w:rsid w:val="00901D82"/>
    <w:rsid w:val="00902044"/>
    <w:rsid w:val="009117E9"/>
    <w:rsid w:val="00912C62"/>
    <w:rsid w:val="00920FE1"/>
    <w:rsid w:val="00921D01"/>
    <w:rsid w:val="00922B8D"/>
    <w:rsid w:val="009379DD"/>
    <w:rsid w:val="00953E75"/>
    <w:rsid w:val="009564DD"/>
    <w:rsid w:val="00964A17"/>
    <w:rsid w:val="00967787"/>
    <w:rsid w:val="0097403D"/>
    <w:rsid w:val="00974095"/>
    <w:rsid w:val="009778CA"/>
    <w:rsid w:val="00981E01"/>
    <w:rsid w:val="00987DF3"/>
    <w:rsid w:val="00993649"/>
    <w:rsid w:val="009938F9"/>
    <w:rsid w:val="00994923"/>
    <w:rsid w:val="009A1C44"/>
    <w:rsid w:val="009A2690"/>
    <w:rsid w:val="009A3769"/>
    <w:rsid w:val="009A567C"/>
    <w:rsid w:val="009B0082"/>
    <w:rsid w:val="009B73D7"/>
    <w:rsid w:val="009B73EA"/>
    <w:rsid w:val="009C2ACF"/>
    <w:rsid w:val="009C3109"/>
    <w:rsid w:val="009C6DEE"/>
    <w:rsid w:val="009D761D"/>
    <w:rsid w:val="009E0D07"/>
    <w:rsid w:val="009E166B"/>
    <w:rsid w:val="009E5B4A"/>
    <w:rsid w:val="009E5D18"/>
    <w:rsid w:val="009E61EE"/>
    <w:rsid w:val="009F2460"/>
    <w:rsid w:val="009F6C7A"/>
    <w:rsid w:val="00A00E7C"/>
    <w:rsid w:val="00A01C88"/>
    <w:rsid w:val="00A049BF"/>
    <w:rsid w:val="00A064EE"/>
    <w:rsid w:val="00A10DF7"/>
    <w:rsid w:val="00A16F83"/>
    <w:rsid w:val="00A17070"/>
    <w:rsid w:val="00A17C5F"/>
    <w:rsid w:val="00A214C6"/>
    <w:rsid w:val="00A246DC"/>
    <w:rsid w:val="00A26D08"/>
    <w:rsid w:val="00A2739E"/>
    <w:rsid w:val="00A3217A"/>
    <w:rsid w:val="00A326BC"/>
    <w:rsid w:val="00A40BDE"/>
    <w:rsid w:val="00A46888"/>
    <w:rsid w:val="00A47962"/>
    <w:rsid w:val="00A53A49"/>
    <w:rsid w:val="00A62AEB"/>
    <w:rsid w:val="00A63206"/>
    <w:rsid w:val="00A63D3B"/>
    <w:rsid w:val="00A66638"/>
    <w:rsid w:val="00A66AAD"/>
    <w:rsid w:val="00A736FA"/>
    <w:rsid w:val="00A74301"/>
    <w:rsid w:val="00A84705"/>
    <w:rsid w:val="00A85095"/>
    <w:rsid w:val="00AA0807"/>
    <w:rsid w:val="00AA642B"/>
    <w:rsid w:val="00AB2DA3"/>
    <w:rsid w:val="00AB4BA2"/>
    <w:rsid w:val="00AB6835"/>
    <w:rsid w:val="00AC1976"/>
    <w:rsid w:val="00AC3EE3"/>
    <w:rsid w:val="00AC4AF2"/>
    <w:rsid w:val="00AD598B"/>
    <w:rsid w:val="00AE0604"/>
    <w:rsid w:val="00AE17BA"/>
    <w:rsid w:val="00AE3345"/>
    <w:rsid w:val="00AE562B"/>
    <w:rsid w:val="00AF071C"/>
    <w:rsid w:val="00AF07E2"/>
    <w:rsid w:val="00AF43FF"/>
    <w:rsid w:val="00AF6955"/>
    <w:rsid w:val="00B04281"/>
    <w:rsid w:val="00B069FD"/>
    <w:rsid w:val="00B06A73"/>
    <w:rsid w:val="00B10FEC"/>
    <w:rsid w:val="00B165F5"/>
    <w:rsid w:val="00B17C70"/>
    <w:rsid w:val="00B21AA0"/>
    <w:rsid w:val="00B2584A"/>
    <w:rsid w:val="00B32FCC"/>
    <w:rsid w:val="00B33F85"/>
    <w:rsid w:val="00B3470F"/>
    <w:rsid w:val="00B3672D"/>
    <w:rsid w:val="00B36DEB"/>
    <w:rsid w:val="00B4161D"/>
    <w:rsid w:val="00B42177"/>
    <w:rsid w:val="00B44585"/>
    <w:rsid w:val="00B46E8E"/>
    <w:rsid w:val="00B55332"/>
    <w:rsid w:val="00B57202"/>
    <w:rsid w:val="00B6203A"/>
    <w:rsid w:val="00B6252A"/>
    <w:rsid w:val="00B71D2D"/>
    <w:rsid w:val="00B74A98"/>
    <w:rsid w:val="00B83D0D"/>
    <w:rsid w:val="00B85CEA"/>
    <w:rsid w:val="00B93079"/>
    <w:rsid w:val="00B933C0"/>
    <w:rsid w:val="00B939B0"/>
    <w:rsid w:val="00BA045C"/>
    <w:rsid w:val="00BA0B4A"/>
    <w:rsid w:val="00BA7EED"/>
    <w:rsid w:val="00BB38EE"/>
    <w:rsid w:val="00BB496B"/>
    <w:rsid w:val="00BB6C48"/>
    <w:rsid w:val="00BB7F77"/>
    <w:rsid w:val="00BC38C1"/>
    <w:rsid w:val="00BC3E1E"/>
    <w:rsid w:val="00BC5CC6"/>
    <w:rsid w:val="00BE31C2"/>
    <w:rsid w:val="00BE567E"/>
    <w:rsid w:val="00BF2240"/>
    <w:rsid w:val="00BF56B7"/>
    <w:rsid w:val="00BF7DBA"/>
    <w:rsid w:val="00C13CEC"/>
    <w:rsid w:val="00C14570"/>
    <w:rsid w:val="00C14676"/>
    <w:rsid w:val="00C15B18"/>
    <w:rsid w:val="00C24183"/>
    <w:rsid w:val="00C32178"/>
    <w:rsid w:val="00C448A3"/>
    <w:rsid w:val="00C44D3B"/>
    <w:rsid w:val="00C45C3C"/>
    <w:rsid w:val="00C46709"/>
    <w:rsid w:val="00C46BA4"/>
    <w:rsid w:val="00C47ED7"/>
    <w:rsid w:val="00C54631"/>
    <w:rsid w:val="00C63C9A"/>
    <w:rsid w:val="00C849A5"/>
    <w:rsid w:val="00C84F72"/>
    <w:rsid w:val="00C84FD5"/>
    <w:rsid w:val="00C91FB7"/>
    <w:rsid w:val="00C94AA1"/>
    <w:rsid w:val="00C9680C"/>
    <w:rsid w:val="00C97769"/>
    <w:rsid w:val="00CA477C"/>
    <w:rsid w:val="00CA67E3"/>
    <w:rsid w:val="00CB0D8B"/>
    <w:rsid w:val="00CB414B"/>
    <w:rsid w:val="00CC1917"/>
    <w:rsid w:val="00CC6BC6"/>
    <w:rsid w:val="00CD5225"/>
    <w:rsid w:val="00CE1A02"/>
    <w:rsid w:val="00CE7D4A"/>
    <w:rsid w:val="00CF2BFA"/>
    <w:rsid w:val="00D028DC"/>
    <w:rsid w:val="00D034B9"/>
    <w:rsid w:val="00D0607F"/>
    <w:rsid w:val="00D12873"/>
    <w:rsid w:val="00D12C8F"/>
    <w:rsid w:val="00D12EB8"/>
    <w:rsid w:val="00D14A68"/>
    <w:rsid w:val="00D23494"/>
    <w:rsid w:val="00D2729B"/>
    <w:rsid w:val="00D3358A"/>
    <w:rsid w:val="00D36996"/>
    <w:rsid w:val="00D401D8"/>
    <w:rsid w:val="00D408FD"/>
    <w:rsid w:val="00D51FD4"/>
    <w:rsid w:val="00D543B2"/>
    <w:rsid w:val="00D546BE"/>
    <w:rsid w:val="00D54D48"/>
    <w:rsid w:val="00D63263"/>
    <w:rsid w:val="00D65F36"/>
    <w:rsid w:val="00D66BBF"/>
    <w:rsid w:val="00D70033"/>
    <w:rsid w:val="00D707AD"/>
    <w:rsid w:val="00D75B6B"/>
    <w:rsid w:val="00D8152F"/>
    <w:rsid w:val="00D8153B"/>
    <w:rsid w:val="00D963CC"/>
    <w:rsid w:val="00DA2321"/>
    <w:rsid w:val="00DB398B"/>
    <w:rsid w:val="00DB5419"/>
    <w:rsid w:val="00DB5D3C"/>
    <w:rsid w:val="00DC218F"/>
    <w:rsid w:val="00DC4D56"/>
    <w:rsid w:val="00DD0B23"/>
    <w:rsid w:val="00DD46C0"/>
    <w:rsid w:val="00DD7968"/>
    <w:rsid w:val="00DE09FF"/>
    <w:rsid w:val="00DE62E4"/>
    <w:rsid w:val="00DE6FC4"/>
    <w:rsid w:val="00DE75A9"/>
    <w:rsid w:val="00E047A4"/>
    <w:rsid w:val="00E0662B"/>
    <w:rsid w:val="00E179DB"/>
    <w:rsid w:val="00E2555B"/>
    <w:rsid w:val="00E309D7"/>
    <w:rsid w:val="00E33716"/>
    <w:rsid w:val="00E40A07"/>
    <w:rsid w:val="00E44E86"/>
    <w:rsid w:val="00E466F7"/>
    <w:rsid w:val="00E4778F"/>
    <w:rsid w:val="00E51C43"/>
    <w:rsid w:val="00E578CE"/>
    <w:rsid w:val="00E608C6"/>
    <w:rsid w:val="00E61453"/>
    <w:rsid w:val="00E63B2C"/>
    <w:rsid w:val="00E65737"/>
    <w:rsid w:val="00E66D9F"/>
    <w:rsid w:val="00E67DDF"/>
    <w:rsid w:val="00E74987"/>
    <w:rsid w:val="00E755F0"/>
    <w:rsid w:val="00E832C4"/>
    <w:rsid w:val="00E85F67"/>
    <w:rsid w:val="00E862C4"/>
    <w:rsid w:val="00E91B4F"/>
    <w:rsid w:val="00E956AC"/>
    <w:rsid w:val="00E972F5"/>
    <w:rsid w:val="00EA1967"/>
    <w:rsid w:val="00EA44E1"/>
    <w:rsid w:val="00EA453F"/>
    <w:rsid w:val="00EA5AAA"/>
    <w:rsid w:val="00EA79A1"/>
    <w:rsid w:val="00EC0957"/>
    <w:rsid w:val="00EC5D9F"/>
    <w:rsid w:val="00ED1B11"/>
    <w:rsid w:val="00EF3AF2"/>
    <w:rsid w:val="00F01009"/>
    <w:rsid w:val="00F035B5"/>
    <w:rsid w:val="00F03AF3"/>
    <w:rsid w:val="00F042EA"/>
    <w:rsid w:val="00F065F8"/>
    <w:rsid w:val="00F16B70"/>
    <w:rsid w:val="00F22DBA"/>
    <w:rsid w:val="00F24CE0"/>
    <w:rsid w:val="00F27759"/>
    <w:rsid w:val="00F340C3"/>
    <w:rsid w:val="00F3492B"/>
    <w:rsid w:val="00F376F2"/>
    <w:rsid w:val="00F40C99"/>
    <w:rsid w:val="00F43733"/>
    <w:rsid w:val="00F43A93"/>
    <w:rsid w:val="00F45CAD"/>
    <w:rsid w:val="00F46BEA"/>
    <w:rsid w:val="00F471BC"/>
    <w:rsid w:val="00F53907"/>
    <w:rsid w:val="00F5626E"/>
    <w:rsid w:val="00F61392"/>
    <w:rsid w:val="00F6171B"/>
    <w:rsid w:val="00F726E9"/>
    <w:rsid w:val="00F72C5D"/>
    <w:rsid w:val="00F72FD6"/>
    <w:rsid w:val="00F74589"/>
    <w:rsid w:val="00F76819"/>
    <w:rsid w:val="00F76D2F"/>
    <w:rsid w:val="00F808BA"/>
    <w:rsid w:val="00F82753"/>
    <w:rsid w:val="00F84334"/>
    <w:rsid w:val="00F8717A"/>
    <w:rsid w:val="00F87F53"/>
    <w:rsid w:val="00F92DA2"/>
    <w:rsid w:val="00F931B5"/>
    <w:rsid w:val="00F94496"/>
    <w:rsid w:val="00F946B2"/>
    <w:rsid w:val="00F95853"/>
    <w:rsid w:val="00FA018B"/>
    <w:rsid w:val="00FA15BC"/>
    <w:rsid w:val="00FA2274"/>
    <w:rsid w:val="00FA2A41"/>
    <w:rsid w:val="00FA621A"/>
    <w:rsid w:val="00FB45B1"/>
    <w:rsid w:val="00FB59EA"/>
    <w:rsid w:val="00FB779C"/>
    <w:rsid w:val="00FD1EAD"/>
    <w:rsid w:val="00FD33CB"/>
    <w:rsid w:val="00FD5204"/>
    <w:rsid w:val="00FD5BB6"/>
    <w:rsid w:val="00FE42A2"/>
    <w:rsid w:val="00FE7952"/>
    <w:rsid w:val="00FF3774"/>
    <w:rsid w:val="00FF4F46"/>
    <w:rsid w:val="00FF54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87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262801"/>
    <w:pPr>
      <w:keepNext/>
      <w:keepLines/>
      <w:spacing w:before="40"/>
      <w:outlineLvl w:val="1"/>
    </w:pPr>
    <w:rPr>
      <w:rFonts w:eastAsiaTheme="majorEastAsia" w:cstheme="majorBidi"/>
      <w:b/>
      <w:sz w:val="40"/>
      <w:szCs w:val="26"/>
    </w:rPr>
  </w:style>
  <w:style w:type="paragraph" w:styleId="3">
    <w:name w:val="heading 3"/>
    <w:basedOn w:val="a"/>
    <w:next w:val="a"/>
    <w:link w:val="30"/>
    <w:uiPriority w:val="9"/>
    <w:unhideWhenUsed/>
    <w:qFormat/>
    <w:rsid w:val="0026280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262801"/>
    <w:rPr>
      <w:rFonts w:ascii="Times New Roman" w:eastAsiaTheme="majorEastAsia" w:hAnsi="Times New Roman" w:cstheme="majorBidi"/>
      <w:b/>
      <w:sz w:val="40"/>
      <w:szCs w:val="26"/>
    </w:rPr>
  </w:style>
  <w:style w:type="character" w:customStyle="1" w:styleId="30">
    <w:name w:val="Заголовок 3 Знак"/>
    <w:basedOn w:val="a0"/>
    <w:link w:val="3"/>
    <w:uiPriority w:val="9"/>
    <w:rsid w:val="00262801"/>
    <w:rPr>
      <w:rFonts w:asciiTheme="majorHAnsi" w:eastAsiaTheme="majorEastAsia" w:hAnsiTheme="majorHAnsi" w:cstheme="majorBidi"/>
      <w:color w:val="1F3763" w:themeColor="accent1" w:themeShade="7F"/>
      <w:sz w:val="24"/>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262801"/>
    <w:pPr>
      <w:keepNext/>
      <w:keepLines/>
      <w:spacing w:before="40"/>
      <w:outlineLvl w:val="1"/>
    </w:pPr>
    <w:rPr>
      <w:rFonts w:eastAsiaTheme="majorEastAsia" w:cstheme="majorBidi"/>
      <w:b/>
      <w:sz w:val="40"/>
      <w:szCs w:val="26"/>
    </w:rPr>
  </w:style>
  <w:style w:type="paragraph" w:styleId="3">
    <w:name w:val="heading 3"/>
    <w:basedOn w:val="a"/>
    <w:next w:val="a"/>
    <w:link w:val="30"/>
    <w:uiPriority w:val="9"/>
    <w:unhideWhenUsed/>
    <w:qFormat/>
    <w:rsid w:val="0026280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262801"/>
    <w:rPr>
      <w:rFonts w:ascii="Times New Roman" w:eastAsiaTheme="majorEastAsia" w:hAnsi="Times New Roman" w:cstheme="majorBidi"/>
      <w:b/>
      <w:sz w:val="40"/>
      <w:szCs w:val="26"/>
    </w:rPr>
  </w:style>
  <w:style w:type="character" w:customStyle="1" w:styleId="30">
    <w:name w:val="Заголовок 3 Знак"/>
    <w:basedOn w:val="a0"/>
    <w:link w:val="3"/>
    <w:uiPriority w:val="9"/>
    <w:rsid w:val="00262801"/>
    <w:rPr>
      <w:rFonts w:asciiTheme="majorHAnsi" w:eastAsiaTheme="majorEastAsia" w:hAnsiTheme="majorHAnsi" w:cstheme="majorBidi"/>
      <w:color w:val="1F3763" w:themeColor="accent1" w:themeShade="7F"/>
      <w:sz w:val="24"/>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33786">
      <w:bodyDiv w:val="1"/>
      <w:marLeft w:val="0"/>
      <w:marRight w:val="0"/>
      <w:marTop w:val="0"/>
      <w:marBottom w:val="0"/>
      <w:divBdr>
        <w:top w:val="none" w:sz="0" w:space="0" w:color="auto"/>
        <w:left w:val="none" w:sz="0" w:space="0" w:color="auto"/>
        <w:bottom w:val="none" w:sz="0" w:space="0" w:color="auto"/>
        <w:right w:val="none" w:sz="0" w:space="0" w:color="auto"/>
      </w:divBdr>
    </w:div>
    <w:div w:id="18285352">
      <w:bodyDiv w:val="1"/>
      <w:marLeft w:val="0"/>
      <w:marRight w:val="0"/>
      <w:marTop w:val="0"/>
      <w:marBottom w:val="0"/>
      <w:divBdr>
        <w:top w:val="none" w:sz="0" w:space="0" w:color="auto"/>
        <w:left w:val="none" w:sz="0" w:space="0" w:color="auto"/>
        <w:bottom w:val="none" w:sz="0" w:space="0" w:color="auto"/>
        <w:right w:val="none" w:sz="0" w:space="0" w:color="auto"/>
      </w:divBdr>
    </w:div>
    <w:div w:id="22020801">
      <w:bodyDiv w:val="1"/>
      <w:marLeft w:val="0"/>
      <w:marRight w:val="0"/>
      <w:marTop w:val="0"/>
      <w:marBottom w:val="0"/>
      <w:divBdr>
        <w:top w:val="none" w:sz="0" w:space="0" w:color="auto"/>
        <w:left w:val="none" w:sz="0" w:space="0" w:color="auto"/>
        <w:bottom w:val="none" w:sz="0" w:space="0" w:color="auto"/>
        <w:right w:val="none" w:sz="0" w:space="0" w:color="auto"/>
      </w:divBdr>
    </w:div>
    <w:div w:id="22094921">
      <w:bodyDiv w:val="1"/>
      <w:marLeft w:val="0"/>
      <w:marRight w:val="0"/>
      <w:marTop w:val="0"/>
      <w:marBottom w:val="0"/>
      <w:divBdr>
        <w:top w:val="none" w:sz="0" w:space="0" w:color="auto"/>
        <w:left w:val="none" w:sz="0" w:space="0" w:color="auto"/>
        <w:bottom w:val="none" w:sz="0" w:space="0" w:color="auto"/>
        <w:right w:val="none" w:sz="0" w:space="0" w:color="auto"/>
      </w:divBdr>
    </w:div>
    <w:div w:id="22904790">
      <w:bodyDiv w:val="1"/>
      <w:marLeft w:val="0"/>
      <w:marRight w:val="0"/>
      <w:marTop w:val="0"/>
      <w:marBottom w:val="0"/>
      <w:divBdr>
        <w:top w:val="none" w:sz="0" w:space="0" w:color="auto"/>
        <w:left w:val="none" w:sz="0" w:space="0" w:color="auto"/>
        <w:bottom w:val="none" w:sz="0" w:space="0" w:color="auto"/>
        <w:right w:val="none" w:sz="0" w:space="0" w:color="auto"/>
      </w:divBdr>
      <w:divsChild>
        <w:div w:id="7466877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6371366">
      <w:bodyDiv w:val="1"/>
      <w:marLeft w:val="0"/>
      <w:marRight w:val="0"/>
      <w:marTop w:val="0"/>
      <w:marBottom w:val="0"/>
      <w:divBdr>
        <w:top w:val="none" w:sz="0" w:space="0" w:color="auto"/>
        <w:left w:val="none" w:sz="0" w:space="0" w:color="auto"/>
        <w:bottom w:val="none" w:sz="0" w:space="0" w:color="auto"/>
        <w:right w:val="none" w:sz="0" w:space="0" w:color="auto"/>
      </w:divBdr>
    </w:div>
    <w:div w:id="31807258">
      <w:bodyDiv w:val="1"/>
      <w:marLeft w:val="0"/>
      <w:marRight w:val="0"/>
      <w:marTop w:val="0"/>
      <w:marBottom w:val="0"/>
      <w:divBdr>
        <w:top w:val="none" w:sz="0" w:space="0" w:color="auto"/>
        <w:left w:val="none" w:sz="0" w:space="0" w:color="auto"/>
        <w:bottom w:val="none" w:sz="0" w:space="0" w:color="auto"/>
        <w:right w:val="none" w:sz="0" w:space="0" w:color="auto"/>
      </w:divBdr>
      <w:divsChild>
        <w:div w:id="92098466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1999773">
      <w:bodyDiv w:val="1"/>
      <w:marLeft w:val="0"/>
      <w:marRight w:val="0"/>
      <w:marTop w:val="0"/>
      <w:marBottom w:val="0"/>
      <w:divBdr>
        <w:top w:val="none" w:sz="0" w:space="0" w:color="auto"/>
        <w:left w:val="none" w:sz="0" w:space="0" w:color="auto"/>
        <w:bottom w:val="none" w:sz="0" w:space="0" w:color="auto"/>
        <w:right w:val="none" w:sz="0" w:space="0" w:color="auto"/>
      </w:divBdr>
      <w:divsChild>
        <w:div w:id="1698892294">
          <w:marLeft w:val="0"/>
          <w:marRight w:val="0"/>
          <w:marTop w:val="0"/>
          <w:marBottom w:val="0"/>
          <w:divBdr>
            <w:top w:val="none" w:sz="0" w:space="0" w:color="auto"/>
            <w:left w:val="none" w:sz="0" w:space="0" w:color="auto"/>
            <w:bottom w:val="none" w:sz="0" w:space="0" w:color="auto"/>
            <w:right w:val="none" w:sz="0" w:space="0" w:color="auto"/>
          </w:divBdr>
        </w:div>
      </w:divsChild>
    </w:div>
    <w:div w:id="33388509">
      <w:bodyDiv w:val="1"/>
      <w:marLeft w:val="0"/>
      <w:marRight w:val="0"/>
      <w:marTop w:val="0"/>
      <w:marBottom w:val="0"/>
      <w:divBdr>
        <w:top w:val="none" w:sz="0" w:space="0" w:color="auto"/>
        <w:left w:val="none" w:sz="0" w:space="0" w:color="auto"/>
        <w:bottom w:val="none" w:sz="0" w:space="0" w:color="auto"/>
        <w:right w:val="none" w:sz="0" w:space="0" w:color="auto"/>
      </w:divBdr>
    </w:div>
    <w:div w:id="33509767">
      <w:bodyDiv w:val="1"/>
      <w:marLeft w:val="0"/>
      <w:marRight w:val="0"/>
      <w:marTop w:val="0"/>
      <w:marBottom w:val="0"/>
      <w:divBdr>
        <w:top w:val="none" w:sz="0" w:space="0" w:color="auto"/>
        <w:left w:val="none" w:sz="0" w:space="0" w:color="auto"/>
        <w:bottom w:val="none" w:sz="0" w:space="0" w:color="auto"/>
        <w:right w:val="none" w:sz="0" w:space="0" w:color="auto"/>
      </w:divBdr>
    </w:div>
    <w:div w:id="34359250">
      <w:bodyDiv w:val="1"/>
      <w:marLeft w:val="0"/>
      <w:marRight w:val="0"/>
      <w:marTop w:val="0"/>
      <w:marBottom w:val="0"/>
      <w:divBdr>
        <w:top w:val="none" w:sz="0" w:space="0" w:color="auto"/>
        <w:left w:val="none" w:sz="0" w:space="0" w:color="auto"/>
        <w:bottom w:val="none" w:sz="0" w:space="0" w:color="auto"/>
        <w:right w:val="none" w:sz="0" w:space="0" w:color="auto"/>
      </w:divBdr>
    </w:div>
    <w:div w:id="35812572">
      <w:bodyDiv w:val="1"/>
      <w:marLeft w:val="0"/>
      <w:marRight w:val="0"/>
      <w:marTop w:val="0"/>
      <w:marBottom w:val="0"/>
      <w:divBdr>
        <w:top w:val="none" w:sz="0" w:space="0" w:color="auto"/>
        <w:left w:val="none" w:sz="0" w:space="0" w:color="auto"/>
        <w:bottom w:val="none" w:sz="0" w:space="0" w:color="auto"/>
        <w:right w:val="none" w:sz="0" w:space="0" w:color="auto"/>
      </w:divBdr>
    </w:div>
    <w:div w:id="39210106">
      <w:bodyDiv w:val="1"/>
      <w:marLeft w:val="0"/>
      <w:marRight w:val="0"/>
      <w:marTop w:val="0"/>
      <w:marBottom w:val="0"/>
      <w:divBdr>
        <w:top w:val="none" w:sz="0" w:space="0" w:color="auto"/>
        <w:left w:val="none" w:sz="0" w:space="0" w:color="auto"/>
        <w:bottom w:val="none" w:sz="0" w:space="0" w:color="auto"/>
        <w:right w:val="none" w:sz="0" w:space="0" w:color="auto"/>
      </w:divBdr>
    </w:div>
    <w:div w:id="46271327">
      <w:bodyDiv w:val="1"/>
      <w:marLeft w:val="0"/>
      <w:marRight w:val="0"/>
      <w:marTop w:val="0"/>
      <w:marBottom w:val="0"/>
      <w:divBdr>
        <w:top w:val="none" w:sz="0" w:space="0" w:color="auto"/>
        <w:left w:val="none" w:sz="0" w:space="0" w:color="auto"/>
        <w:bottom w:val="none" w:sz="0" w:space="0" w:color="auto"/>
        <w:right w:val="none" w:sz="0" w:space="0" w:color="auto"/>
      </w:divBdr>
    </w:div>
    <w:div w:id="46347169">
      <w:bodyDiv w:val="1"/>
      <w:marLeft w:val="0"/>
      <w:marRight w:val="0"/>
      <w:marTop w:val="0"/>
      <w:marBottom w:val="0"/>
      <w:divBdr>
        <w:top w:val="none" w:sz="0" w:space="0" w:color="auto"/>
        <w:left w:val="none" w:sz="0" w:space="0" w:color="auto"/>
        <w:bottom w:val="none" w:sz="0" w:space="0" w:color="auto"/>
        <w:right w:val="none" w:sz="0" w:space="0" w:color="auto"/>
      </w:divBdr>
      <w:divsChild>
        <w:div w:id="1143040284">
          <w:marLeft w:val="0"/>
          <w:marRight w:val="0"/>
          <w:marTop w:val="0"/>
          <w:marBottom w:val="0"/>
          <w:divBdr>
            <w:top w:val="none" w:sz="0" w:space="0" w:color="auto"/>
            <w:left w:val="none" w:sz="0" w:space="0" w:color="auto"/>
            <w:bottom w:val="none" w:sz="0" w:space="0" w:color="auto"/>
            <w:right w:val="none" w:sz="0" w:space="0" w:color="auto"/>
          </w:divBdr>
        </w:div>
      </w:divsChild>
    </w:div>
    <w:div w:id="46685866">
      <w:bodyDiv w:val="1"/>
      <w:marLeft w:val="0"/>
      <w:marRight w:val="0"/>
      <w:marTop w:val="0"/>
      <w:marBottom w:val="0"/>
      <w:divBdr>
        <w:top w:val="none" w:sz="0" w:space="0" w:color="auto"/>
        <w:left w:val="none" w:sz="0" w:space="0" w:color="auto"/>
        <w:bottom w:val="none" w:sz="0" w:space="0" w:color="auto"/>
        <w:right w:val="none" w:sz="0" w:space="0" w:color="auto"/>
      </w:divBdr>
      <w:divsChild>
        <w:div w:id="229728032">
          <w:marLeft w:val="0"/>
          <w:marRight w:val="0"/>
          <w:marTop w:val="0"/>
          <w:marBottom w:val="0"/>
          <w:divBdr>
            <w:top w:val="none" w:sz="0" w:space="0" w:color="auto"/>
            <w:left w:val="none" w:sz="0" w:space="0" w:color="auto"/>
            <w:bottom w:val="none" w:sz="0" w:space="0" w:color="auto"/>
            <w:right w:val="none" w:sz="0" w:space="0" w:color="auto"/>
          </w:divBdr>
        </w:div>
      </w:divsChild>
    </w:div>
    <w:div w:id="49237063">
      <w:bodyDiv w:val="1"/>
      <w:marLeft w:val="0"/>
      <w:marRight w:val="0"/>
      <w:marTop w:val="0"/>
      <w:marBottom w:val="0"/>
      <w:divBdr>
        <w:top w:val="none" w:sz="0" w:space="0" w:color="auto"/>
        <w:left w:val="none" w:sz="0" w:space="0" w:color="auto"/>
        <w:bottom w:val="none" w:sz="0" w:space="0" w:color="auto"/>
        <w:right w:val="none" w:sz="0" w:space="0" w:color="auto"/>
      </w:divBdr>
    </w:div>
    <w:div w:id="52509544">
      <w:bodyDiv w:val="1"/>
      <w:marLeft w:val="0"/>
      <w:marRight w:val="0"/>
      <w:marTop w:val="0"/>
      <w:marBottom w:val="0"/>
      <w:divBdr>
        <w:top w:val="none" w:sz="0" w:space="0" w:color="auto"/>
        <w:left w:val="none" w:sz="0" w:space="0" w:color="auto"/>
        <w:bottom w:val="none" w:sz="0" w:space="0" w:color="auto"/>
        <w:right w:val="none" w:sz="0" w:space="0" w:color="auto"/>
      </w:divBdr>
    </w:div>
    <w:div w:id="55855564">
      <w:bodyDiv w:val="1"/>
      <w:marLeft w:val="0"/>
      <w:marRight w:val="0"/>
      <w:marTop w:val="0"/>
      <w:marBottom w:val="0"/>
      <w:divBdr>
        <w:top w:val="none" w:sz="0" w:space="0" w:color="auto"/>
        <w:left w:val="none" w:sz="0" w:space="0" w:color="auto"/>
        <w:bottom w:val="none" w:sz="0" w:space="0" w:color="auto"/>
        <w:right w:val="none" w:sz="0" w:space="0" w:color="auto"/>
      </w:divBdr>
      <w:divsChild>
        <w:div w:id="908997555">
          <w:marLeft w:val="0"/>
          <w:marRight w:val="0"/>
          <w:marTop w:val="0"/>
          <w:marBottom w:val="0"/>
          <w:divBdr>
            <w:top w:val="none" w:sz="0" w:space="0" w:color="auto"/>
            <w:left w:val="none" w:sz="0" w:space="0" w:color="auto"/>
            <w:bottom w:val="none" w:sz="0" w:space="0" w:color="auto"/>
            <w:right w:val="none" w:sz="0" w:space="0" w:color="auto"/>
          </w:divBdr>
        </w:div>
      </w:divsChild>
    </w:div>
    <w:div w:id="61023290">
      <w:bodyDiv w:val="1"/>
      <w:marLeft w:val="0"/>
      <w:marRight w:val="0"/>
      <w:marTop w:val="0"/>
      <w:marBottom w:val="0"/>
      <w:divBdr>
        <w:top w:val="none" w:sz="0" w:space="0" w:color="auto"/>
        <w:left w:val="none" w:sz="0" w:space="0" w:color="auto"/>
        <w:bottom w:val="none" w:sz="0" w:space="0" w:color="auto"/>
        <w:right w:val="none" w:sz="0" w:space="0" w:color="auto"/>
      </w:divBdr>
    </w:div>
    <w:div w:id="70543717">
      <w:bodyDiv w:val="1"/>
      <w:marLeft w:val="0"/>
      <w:marRight w:val="0"/>
      <w:marTop w:val="0"/>
      <w:marBottom w:val="0"/>
      <w:divBdr>
        <w:top w:val="none" w:sz="0" w:space="0" w:color="auto"/>
        <w:left w:val="none" w:sz="0" w:space="0" w:color="auto"/>
        <w:bottom w:val="none" w:sz="0" w:space="0" w:color="auto"/>
        <w:right w:val="none" w:sz="0" w:space="0" w:color="auto"/>
      </w:divBdr>
    </w:div>
    <w:div w:id="71322784">
      <w:bodyDiv w:val="1"/>
      <w:marLeft w:val="0"/>
      <w:marRight w:val="0"/>
      <w:marTop w:val="0"/>
      <w:marBottom w:val="0"/>
      <w:divBdr>
        <w:top w:val="none" w:sz="0" w:space="0" w:color="auto"/>
        <w:left w:val="none" w:sz="0" w:space="0" w:color="auto"/>
        <w:bottom w:val="none" w:sz="0" w:space="0" w:color="auto"/>
        <w:right w:val="none" w:sz="0" w:space="0" w:color="auto"/>
      </w:divBdr>
    </w:div>
    <w:div w:id="71974037">
      <w:bodyDiv w:val="1"/>
      <w:marLeft w:val="0"/>
      <w:marRight w:val="0"/>
      <w:marTop w:val="0"/>
      <w:marBottom w:val="0"/>
      <w:divBdr>
        <w:top w:val="none" w:sz="0" w:space="0" w:color="auto"/>
        <w:left w:val="none" w:sz="0" w:space="0" w:color="auto"/>
        <w:bottom w:val="none" w:sz="0" w:space="0" w:color="auto"/>
        <w:right w:val="none" w:sz="0" w:space="0" w:color="auto"/>
      </w:divBdr>
      <w:divsChild>
        <w:div w:id="1540387941">
          <w:marLeft w:val="0"/>
          <w:marRight w:val="0"/>
          <w:marTop w:val="0"/>
          <w:marBottom w:val="0"/>
          <w:divBdr>
            <w:top w:val="none" w:sz="0" w:space="0" w:color="auto"/>
            <w:left w:val="none" w:sz="0" w:space="0" w:color="auto"/>
            <w:bottom w:val="none" w:sz="0" w:space="0" w:color="auto"/>
            <w:right w:val="none" w:sz="0" w:space="0" w:color="auto"/>
          </w:divBdr>
        </w:div>
      </w:divsChild>
    </w:div>
    <w:div w:id="72237467">
      <w:bodyDiv w:val="1"/>
      <w:marLeft w:val="0"/>
      <w:marRight w:val="0"/>
      <w:marTop w:val="0"/>
      <w:marBottom w:val="0"/>
      <w:divBdr>
        <w:top w:val="none" w:sz="0" w:space="0" w:color="auto"/>
        <w:left w:val="none" w:sz="0" w:space="0" w:color="auto"/>
        <w:bottom w:val="none" w:sz="0" w:space="0" w:color="auto"/>
        <w:right w:val="none" w:sz="0" w:space="0" w:color="auto"/>
      </w:divBdr>
      <w:divsChild>
        <w:div w:id="1246572607">
          <w:marLeft w:val="0"/>
          <w:marRight w:val="0"/>
          <w:marTop w:val="0"/>
          <w:marBottom w:val="0"/>
          <w:divBdr>
            <w:top w:val="none" w:sz="0" w:space="0" w:color="auto"/>
            <w:left w:val="none" w:sz="0" w:space="0" w:color="auto"/>
            <w:bottom w:val="none" w:sz="0" w:space="0" w:color="auto"/>
            <w:right w:val="none" w:sz="0" w:space="0" w:color="auto"/>
          </w:divBdr>
        </w:div>
      </w:divsChild>
    </w:div>
    <w:div w:id="72312672">
      <w:bodyDiv w:val="1"/>
      <w:marLeft w:val="0"/>
      <w:marRight w:val="0"/>
      <w:marTop w:val="0"/>
      <w:marBottom w:val="0"/>
      <w:divBdr>
        <w:top w:val="none" w:sz="0" w:space="0" w:color="auto"/>
        <w:left w:val="none" w:sz="0" w:space="0" w:color="auto"/>
        <w:bottom w:val="none" w:sz="0" w:space="0" w:color="auto"/>
        <w:right w:val="none" w:sz="0" w:space="0" w:color="auto"/>
      </w:divBdr>
      <w:divsChild>
        <w:div w:id="657539050">
          <w:marLeft w:val="0"/>
          <w:marRight w:val="0"/>
          <w:marTop w:val="0"/>
          <w:marBottom w:val="0"/>
          <w:divBdr>
            <w:top w:val="none" w:sz="0" w:space="0" w:color="auto"/>
            <w:left w:val="none" w:sz="0" w:space="0" w:color="auto"/>
            <w:bottom w:val="none" w:sz="0" w:space="0" w:color="auto"/>
            <w:right w:val="none" w:sz="0" w:space="0" w:color="auto"/>
          </w:divBdr>
          <w:divsChild>
            <w:div w:id="154116548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75637786">
      <w:bodyDiv w:val="1"/>
      <w:marLeft w:val="0"/>
      <w:marRight w:val="0"/>
      <w:marTop w:val="0"/>
      <w:marBottom w:val="0"/>
      <w:divBdr>
        <w:top w:val="none" w:sz="0" w:space="0" w:color="auto"/>
        <w:left w:val="none" w:sz="0" w:space="0" w:color="auto"/>
        <w:bottom w:val="none" w:sz="0" w:space="0" w:color="auto"/>
        <w:right w:val="none" w:sz="0" w:space="0" w:color="auto"/>
      </w:divBdr>
      <w:divsChild>
        <w:div w:id="626660887">
          <w:marLeft w:val="0"/>
          <w:marRight w:val="0"/>
          <w:marTop w:val="0"/>
          <w:marBottom w:val="0"/>
          <w:divBdr>
            <w:top w:val="none" w:sz="0" w:space="0" w:color="auto"/>
            <w:left w:val="none" w:sz="0" w:space="0" w:color="auto"/>
            <w:bottom w:val="none" w:sz="0" w:space="0" w:color="auto"/>
            <w:right w:val="none" w:sz="0" w:space="0" w:color="auto"/>
          </w:divBdr>
        </w:div>
      </w:divsChild>
    </w:div>
    <w:div w:id="75901238">
      <w:bodyDiv w:val="1"/>
      <w:marLeft w:val="0"/>
      <w:marRight w:val="0"/>
      <w:marTop w:val="0"/>
      <w:marBottom w:val="0"/>
      <w:divBdr>
        <w:top w:val="none" w:sz="0" w:space="0" w:color="auto"/>
        <w:left w:val="none" w:sz="0" w:space="0" w:color="auto"/>
        <w:bottom w:val="none" w:sz="0" w:space="0" w:color="auto"/>
        <w:right w:val="none" w:sz="0" w:space="0" w:color="auto"/>
      </w:divBdr>
    </w:div>
    <w:div w:id="76363052">
      <w:bodyDiv w:val="1"/>
      <w:marLeft w:val="0"/>
      <w:marRight w:val="0"/>
      <w:marTop w:val="0"/>
      <w:marBottom w:val="0"/>
      <w:divBdr>
        <w:top w:val="none" w:sz="0" w:space="0" w:color="auto"/>
        <w:left w:val="none" w:sz="0" w:space="0" w:color="auto"/>
        <w:bottom w:val="none" w:sz="0" w:space="0" w:color="auto"/>
        <w:right w:val="none" w:sz="0" w:space="0" w:color="auto"/>
      </w:divBdr>
      <w:divsChild>
        <w:div w:id="2031488458">
          <w:marLeft w:val="0"/>
          <w:marRight w:val="0"/>
          <w:marTop w:val="0"/>
          <w:marBottom w:val="0"/>
          <w:divBdr>
            <w:top w:val="none" w:sz="0" w:space="0" w:color="auto"/>
            <w:left w:val="none" w:sz="0" w:space="0" w:color="auto"/>
            <w:bottom w:val="none" w:sz="0" w:space="0" w:color="auto"/>
            <w:right w:val="none" w:sz="0" w:space="0" w:color="auto"/>
          </w:divBdr>
        </w:div>
      </w:divsChild>
    </w:div>
    <w:div w:id="77404215">
      <w:bodyDiv w:val="1"/>
      <w:marLeft w:val="0"/>
      <w:marRight w:val="0"/>
      <w:marTop w:val="0"/>
      <w:marBottom w:val="0"/>
      <w:divBdr>
        <w:top w:val="none" w:sz="0" w:space="0" w:color="auto"/>
        <w:left w:val="none" w:sz="0" w:space="0" w:color="auto"/>
        <w:bottom w:val="none" w:sz="0" w:space="0" w:color="auto"/>
        <w:right w:val="none" w:sz="0" w:space="0" w:color="auto"/>
      </w:divBdr>
    </w:div>
    <w:div w:id="84348816">
      <w:bodyDiv w:val="1"/>
      <w:marLeft w:val="0"/>
      <w:marRight w:val="0"/>
      <w:marTop w:val="0"/>
      <w:marBottom w:val="0"/>
      <w:divBdr>
        <w:top w:val="none" w:sz="0" w:space="0" w:color="auto"/>
        <w:left w:val="none" w:sz="0" w:space="0" w:color="auto"/>
        <w:bottom w:val="none" w:sz="0" w:space="0" w:color="auto"/>
        <w:right w:val="none" w:sz="0" w:space="0" w:color="auto"/>
      </w:divBdr>
    </w:div>
    <w:div w:id="84498357">
      <w:bodyDiv w:val="1"/>
      <w:marLeft w:val="0"/>
      <w:marRight w:val="0"/>
      <w:marTop w:val="0"/>
      <w:marBottom w:val="0"/>
      <w:divBdr>
        <w:top w:val="none" w:sz="0" w:space="0" w:color="auto"/>
        <w:left w:val="none" w:sz="0" w:space="0" w:color="auto"/>
        <w:bottom w:val="none" w:sz="0" w:space="0" w:color="auto"/>
        <w:right w:val="none" w:sz="0" w:space="0" w:color="auto"/>
      </w:divBdr>
    </w:div>
    <w:div w:id="92938208">
      <w:bodyDiv w:val="1"/>
      <w:marLeft w:val="0"/>
      <w:marRight w:val="0"/>
      <w:marTop w:val="0"/>
      <w:marBottom w:val="0"/>
      <w:divBdr>
        <w:top w:val="none" w:sz="0" w:space="0" w:color="auto"/>
        <w:left w:val="none" w:sz="0" w:space="0" w:color="auto"/>
        <w:bottom w:val="none" w:sz="0" w:space="0" w:color="auto"/>
        <w:right w:val="none" w:sz="0" w:space="0" w:color="auto"/>
      </w:divBdr>
    </w:div>
    <w:div w:id="93333125">
      <w:bodyDiv w:val="1"/>
      <w:marLeft w:val="0"/>
      <w:marRight w:val="0"/>
      <w:marTop w:val="0"/>
      <w:marBottom w:val="0"/>
      <w:divBdr>
        <w:top w:val="none" w:sz="0" w:space="0" w:color="auto"/>
        <w:left w:val="none" w:sz="0" w:space="0" w:color="auto"/>
        <w:bottom w:val="none" w:sz="0" w:space="0" w:color="auto"/>
        <w:right w:val="none" w:sz="0" w:space="0" w:color="auto"/>
      </w:divBdr>
      <w:divsChild>
        <w:div w:id="1459228346">
          <w:marLeft w:val="0"/>
          <w:marRight w:val="0"/>
          <w:marTop w:val="0"/>
          <w:marBottom w:val="0"/>
          <w:divBdr>
            <w:top w:val="none" w:sz="0" w:space="0" w:color="auto"/>
            <w:left w:val="none" w:sz="0" w:space="0" w:color="auto"/>
            <w:bottom w:val="none" w:sz="0" w:space="0" w:color="auto"/>
            <w:right w:val="none" w:sz="0" w:space="0" w:color="auto"/>
          </w:divBdr>
        </w:div>
      </w:divsChild>
    </w:div>
    <w:div w:id="97216299">
      <w:bodyDiv w:val="1"/>
      <w:marLeft w:val="0"/>
      <w:marRight w:val="0"/>
      <w:marTop w:val="0"/>
      <w:marBottom w:val="0"/>
      <w:divBdr>
        <w:top w:val="none" w:sz="0" w:space="0" w:color="auto"/>
        <w:left w:val="none" w:sz="0" w:space="0" w:color="auto"/>
        <w:bottom w:val="none" w:sz="0" w:space="0" w:color="auto"/>
        <w:right w:val="none" w:sz="0" w:space="0" w:color="auto"/>
      </w:divBdr>
    </w:div>
    <w:div w:id="98570769">
      <w:bodyDiv w:val="1"/>
      <w:marLeft w:val="0"/>
      <w:marRight w:val="0"/>
      <w:marTop w:val="0"/>
      <w:marBottom w:val="0"/>
      <w:divBdr>
        <w:top w:val="none" w:sz="0" w:space="0" w:color="auto"/>
        <w:left w:val="none" w:sz="0" w:space="0" w:color="auto"/>
        <w:bottom w:val="none" w:sz="0" w:space="0" w:color="auto"/>
        <w:right w:val="none" w:sz="0" w:space="0" w:color="auto"/>
      </w:divBdr>
      <w:divsChild>
        <w:div w:id="160526134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8745264">
      <w:bodyDiv w:val="1"/>
      <w:marLeft w:val="0"/>
      <w:marRight w:val="0"/>
      <w:marTop w:val="0"/>
      <w:marBottom w:val="0"/>
      <w:divBdr>
        <w:top w:val="none" w:sz="0" w:space="0" w:color="auto"/>
        <w:left w:val="none" w:sz="0" w:space="0" w:color="auto"/>
        <w:bottom w:val="none" w:sz="0" w:space="0" w:color="auto"/>
        <w:right w:val="none" w:sz="0" w:space="0" w:color="auto"/>
      </w:divBdr>
    </w:div>
    <w:div w:id="109321565">
      <w:bodyDiv w:val="1"/>
      <w:marLeft w:val="0"/>
      <w:marRight w:val="0"/>
      <w:marTop w:val="0"/>
      <w:marBottom w:val="0"/>
      <w:divBdr>
        <w:top w:val="none" w:sz="0" w:space="0" w:color="auto"/>
        <w:left w:val="none" w:sz="0" w:space="0" w:color="auto"/>
        <w:bottom w:val="none" w:sz="0" w:space="0" w:color="auto"/>
        <w:right w:val="none" w:sz="0" w:space="0" w:color="auto"/>
      </w:divBdr>
      <w:divsChild>
        <w:div w:id="248543170">
          <w:marLeft w:val="0"/>
          <w:marRight w:val="0"/>
          <w:marTop w:val="0"/>
          <w:marBottom w:val="0"/>
          <w:divBdr>
            <w:top w:val="none" w:sz="0" w:space="0" w:color="auto"/>
            <w:left w:val="none" w:sz="0" w:space="0" w:color="auto"/>
            <w:bottom w:val="none" w:sz="0" w:space="0" w:color="auto"/>
            <w:right w:val="none" w:sz="0" w:space="0" w:color="auto"/>
          </w:divBdr>
        </w:div>
      </w:divsChild>
    </w:div>
    <w:div w:id="109472117">
      <w:bodyDiv w:val="1"/>
      <w:marLeft w:val="0"/>
      <w:marRight w:val="0"/>
      <w:marTop w:val="0"/>
      <w:marBottom w:val="0"/>
      <w:divBdr>
        <w:top w:val="none" w:sz="0" w:space="0" w:color="auto"/>
        <w:left w:val="none" w:sz="0" w:space="0" w:color="auto"/>
        <w:bottom w:val="none" w:sz="0" w:space="0" w:color="auto"/>
        <w:right w:val="none" w:sz="0" w:space="0" w:color="auto"/>
      </w:divBdr>
      <w:divsChild>
        <w:div w:id="1705981526">
          <w:marLeft w:val="0"/>
          <w:marRight w:val="0"/>
          <w:marTop w:val="0"/>
          <w:marBottom w:val="0"/>
          <w:divBdr>
            <w:top w:val="none" w:sz="0" w:space="0" w:color="auto"/>
            <w:left w:val="none" w:sz="0" w:space="0" w:color="auto"/>
            <w:bottom w:val="none" w:sz="0" w:space="0" w:color="auto"/>
            <w:right w:val="none" w:sz="0" w:space="0" w:color="auto"/>
          </w:divBdr>
          <w:divsChild>
            <w:div w:id="198253362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09863404">
      <w:bodyDiv w:val="1"/>
      <w:marLeft w:val="0"/>
      <w:marRight w:val="0"/>
      <w:marTop w:val="0"/>
      <w:marBottom w:val="0"/>
      <w:divBdr>
        <w:top w:val="none" w:sz="0" w:space="0" w:color="auto"/>
        <w:left w:val="none" w:sz="0" w:space="0" w:color="auto"/>
        <w:bottom w:val="none" w:sz="0" w:space="0" w:color="auto"/>
        <w:right w:val="none" w:sz="0" w:space="0" w:color="auto"/>
      </w:divBdr>
    </w:div>
    <w:div w:id="111293851">
      <w:bodyDiv w:val="1"/>
      <w:marLeft w:val="0"/>
      <w:marRight w:val="0"/>
      <w:marTop w:val="0"/>
      <w:marBottom w:val="0"/>
      <w:divBdr>
        <w:top w:val="none" w:sz="0" w:space="0" w:color="auto"/>
        <w:left w:val="none" w:sz="0" w:space="0" w:color="auto"/>
        <w:bottom w:val="none" w:sz="0" w:space="0" w:color="auto"/>
        <w:right w:val="none" w:sz="0" w:space="0" w:color="auto"/>
      </w:divBdr>
      <w:divsChild>
        <w:div w:id="1524902818">
          <w:marLeft w:val="0"/>
          <w:marRight w:val="0"/>
          <w:marTop w:val="0"/>
          <w:marBottom w:val="0"/>
          <w:divBdr>
            <w:top w:val="none" w:sz="0" w:space="0" w:color="auto"/>
            <w:left w:val="none" w:sz="0" w:space="0" w:color="auto"/>
            <w:bottom w:val="none" w:sz="0" w:space="0" w:color="auto"/>
            <w:right w:val="none" w:sz="0" w:space="0" w:color="auto"/>
          </w:divBdr>
        </w:div>
      </w:divsChild>
    </w:div>
    <w:div w:id="113136770">
      <w:bodyDiv w:val="1"/>
      <w:marLeft w:val="0"/>
      <w:marRight w:val="0"/>
      <w:marTop w:val="0"/>
      <w:marBottom w:val="0"/>
      <w:divBdr>
        <w:top w:val="none" w:sz="0" w:space="0" w:color="auto"/>
        <w:left w:val="none" w:sz="0" w:space="0" w:color="auto"/>
        <w:bottom w:val="none" w:sz="0" w:space="0" w:color="auto"/>
        <w:right w:val="none" w:sz="0" w:space="0" w:color="auto"/>
      </w:divBdr>
      <w:divsChild>
        <w:div w:id="79718703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14061087">
      <w:bodyDiv w:val="1"/>
      <w:marLeft w:val="0"/>
      <w:marRight w:val="0"/>
      <w:marTop w:val="0"/>
      <w:marBottom w:val="0"/>
      <w:divBdr>
        <w:top w:val="none" w:sz="0" w:space="0" w:color="auto"/>
        <w:left w:val="none" w:sz="0" w:space="0" w:color="auto"/>
        <w:bottom w:val="none" w:sz="0" w:space="0" w:color="auto"/>
        <w:right w:val="none" w:sz="0" w:space="0" w:color="auto"/>
      </w:divBdr>
      <w:divsChild>
        <w:div w:id="84154436">
          <w:marLeft w:val="0"/>
          <w:marRight w:val="0"/>
          <w:marTop w:val="0"/>
          <w:marBottom w:val="0"/>
          <w:divBdr>
            <w:top w:val="none" w:sz="0" w:space="0" w:color="auto"/>
            <w:left w:val="none" w:sz="0" w:space="0" w:color="auto"/>
            <w:bottom w:val="none" w:sz="0" w:space="0" w:color="auto"/>
            <w:right w:val="none" w:sz="0" w:space="0" w:color="auto"/>
          </w:divBdr>
        </w:div>
      </w:divsChild>
    </w:div>
    <w:div w:id="114830442">
      <w:bodyDiv w:val="1"/>
      <w:marLeft w:val="0"/>
      <w:marRight w:val="0"/>
      <w:marTop w:val="0"/>
      <w:marBottom w:val="0"/>
      <w:divBdr>
        <w:top w:val="none" w:sz="0" w:space="0" w:color="auto"/>
        <w:left w:val="none" w:sz="0" w:space="0" w:color="auto"/>
        <w:bottom w:val="none" w:sz="0" w:space="0" w:color="auto"/>
        <w:right w:val="none" w:sz="0" w:space="0" w:color="auto"/>
      </w:divBdr>
      <w:divsChild>
        <w:div w:id="1089811923">
          <w:marLeft w:val="0"/>
          <w:marRight w:val="0"/>
          <w:marTop w:val="0"/>
          <w:marBottom w:val="120"/>
          <w:divBdr>
            <w:top w:val="none" w:sz="0" w:space="0" w:color="auto"/>
            <w:left w:val="none" w:sz="0" w:space="0" w:color="auto"/>
            <w:bottom w:val="none" w:sz="0" w:space="0" w:color="auto"/>
            <w:right w:val="none" w:sz="0" w:space="0" w:color="auto"/>
          </w:divBdr>
        </w:div>
      </w:divsChild>
    </w:div>
    <w:div w:id="116947673">
      <w:bodyDiv w:val="1"/>
      <w:marLeft w:val="0"/>
      <w:marRight w:val="0"/>
      <w:marTop w:val="0"/>
      <w:marBottom w:val="0"/>
      <w:divBdr>
        <w:top w:val="none" w:sz="0" w:space="0" w:color="auto"/>
        <w:left w:val="none" w:sz="0" w:space="0" w:color="auto"/>
        <w:bottom w:val="none" w:sz="0" w:space="0" w:color="auto"/>
        <w:right w:val="none" w:sz="0" w:space="0" w:color="auto"/>
      </w:divBdr>
    </w:div>
    <w:div w:id="124010515">
      <w:bodyDiv w:val="1"/>
      <w:marLeft w:val="0"/>
      <w:marRight w:val="0"/>
      <w:marTop w:val="0"/>
      <w:marBottom w:val="0"/>
      <w:divBdr>
        <w:top w:val="none" w:sz="0" w:space="0" w:color="auto"/>
        <w:left w:val="none" w:sz="0" w:space="0" w:color="auto"/>
        <w:bottom w:val="none" w:sz="0" w:space="0" w:color="auto"/>
        <w:right w:val="none" w:sz="0" w:space="0" w:color="auto"/>
      </w:divBdr>
    </w:div>
    <w:div w:id="128911369">
      <w:bodyDiv w:val="1"/>
      <w:marLeft w:val="0"/>
      <w:marRight w:val="0"/>
      <w:marTop w:val="0"/>
      <w:marBottom w:val="0"/>
      <w:divBdr>
        <w:top w:val="none" w:sz="0" w:space="0" w:color="auto"/>
        <w:left w:val="none" w:sz="0" w:space="0" w:color="auto"/>
        <w:bottom w:val="none" w:sz="0" w:space="0" w:color="auto"/>
        <w:right w:val="none" w:sz="0" w:space="0" w:color="auto"/>
      </w:divBdr>
    </w:div>
    <w:div w:id="129178602">
      <w:bodyDiv w:val="1"/>
      <w:marLeft w:val="0"/>
      <w:marRight w:val="0"/>
      <w:marTop w:val="0"/>
      <w:marBottom w:val="0"/>
      <w:divBdr>
        <w:top w:val="none" w:sz="0" w:space="0" w:color="auto"/>
        <w:left w:val="none" w:sz="0" w:space="0" w:color="auto"/>
        <w:bottom w:val="none" w:sz="0" w:space="0" w:color="auto"/>
        <w:right w:val="none" w:sz="0" w:space="0" w:color="auto"/>
      </w:divBdr>
    </w:div>
    <w:div w:id="133185809">
      <w:bodyDiv w:val="1"/>
      <w:marLeft w:val="0"/>
      <w:marRight w:val="0"/>
      <w:marTop w:val="0"/>
      <w:marBottom w:val="0"/>
      <w:divBdr>
        <w:top w:val="none" w:sz="0" w:space="0" w:color="auto"/>
        <w:left w:val="none" w:sz="0" w:space="0" w:color="auto"/>
        <w:bottom w:val="none" w:sz="0" w:space="0" w:color="auto"/>
        <w:right w:val="none" w:sz="0" w:space="0" w:color="auto"/>
      </w:divBdr>
    </w:div>
    <w:div w:id="136068226">
      <w:bodyDiv w:val="1"/>
      <w:marLeft w:val="0"/>
      <w:marRight w:val="0"/>
      <w:marTop w:val="0"/>
      <w:marBottom w:val="0"/>
      <w:divBdr>
        <w:top w:val="none" w:sz="0" w:space="0" w:color="auto"/>
        <w:left w:val="none" w:sz="0" w:space="0" w:color="auto"/>
        <w:bottom w:val="none" w:sz="0" w:space="0" w:color="auto"/>
        <w:right w:val="none" w:sz="0" w:space="0" w:color="auto"/>
      </w:divBdr>
    </w:div>
    <w:div w:id="136457722">
      <w:bodyDiv w:val="1"/>
      <w:marLeft w:val="0"/>
      <w:marRight w:val="0"/>
      <w:marTop w:val="0"/>
      <w:marBottom w:val="0"/>
      <w:divBdr>
        <w:top w:val="none" w:sz="0" w:space="0" w:color="auto"/>
        <w:left w:val="none" w:sz="0" w:space="0" w:color="auto"/>
        <w:bottom w:val="none" w:sz="0" w:space="0" w:color="auto"/>
        <w:right w:val="none" w:sz="0" w:space="0" w:color="auto"/>
      </w:divBdr>
    </w:div>
    <w:div w:id="137115073">
      <w:bodyDiv w:val="1"/>
      <w:marLeft w:val="0"/>
      <w:marRight w:val="0"/>
      <w:marTop w:val="0"/>
      <w:marBottom w:val="0"/>
      <w:divBdr>
        <w:top w:val="none" w:sz="0" w:space="0" w:color="auto"/>
        <w:left w:val="none" w:sz="0" w:space="0" w:color="auto"/>
        <w:bottom w:val="none" w:sz="0" w:space="0" w:color="auto"/>
        <w:right w:val="none" w:sz="0" w:space="0" w:color="auto"/>
      </w:divBdr>
      <w:divsChild>
        <w:div w:id="1523399424">
          <w:marLeft w:val="0"/>
          <w:marRight w:val="0"/>
          <w:marTop w:val="0"/>
          <w:marBottom w:val="0"/>
          <w:divBdr>
            <w:top w:val="none" w:sz="0" w:space="0" w:color="auto"/>
            <w:left w:val="none" w:sz="0" w:space="0" w:color="auto"/>
            <w:bottom w:val="none" w:sz="0" w:space="0" w:color="auto"/>
            <w:right w:val="none" w:sz="0" w:space="0" w:color="auto"/>
          </w:divBdr>
        </w:div>
      </w:divsChild>
    </w:div>
    <w:div w:id="137650965">
      <w:bodyDiv w:val="1"/>
      <w:marLeft w:val="0"/>
      <w:marRight w:val="0"/>
      <w:marTop w:val="0"/>
      <w:marBottom w:val="0"/>
      <w:divBdr>
        <w:top w:val="none" w:sz="0" w:space="0" w:color="auto"/>
        <w:left w:val="none" w:sz="0" w:space="0" w:color="auto"/>
        <w:bottom w:val="none" w:sz="0" w:space="0" w:color="auto"/>
        <w:right w:val="none" w:sz="0" w:space="0" w:color="auto"/>
      </w:divBdr>
    </w:div>
    <w:div w:id="137842761">
      <w:bodyDiv w:val="1"/>
      <w:marLeft w:val="0"/>
      <w:marRight w:val="0"/>
      <w:marTop w:val="0"/>
      <w:marBottom w:val="0"/>
      <w:divBdr>
        <w:top w:val="none" w:sz="0" w:space="0" w:color="auto"/>
        <w:left w:val="none" w:sz="0" w:space="0" w:color="auto"/>
        <w:bottom w:val="none" w:sz="0" w:space="0" w:color="auto"/>
        <w:right w:val="none" w:sz="0" w:space="0" w:color="auto"/>
      </w:divBdr>
    </w:div>
    <w:div w:id="139881970">
      <w:bodyDiv w:val="1"/>
      <w:marLeft w:val="0"/>
      <w:marRight w:val="0"/>
      <w:marTop w:val="0"/>
      <w:marBottom w:val="0"/>
      <w:divBdr>
        <w:top w:val="none" w:sz="0" w:space="0" w:color="auto"/>
        <w:left w:val="none" w:sz="0" w:space="0" w:color="auto"/>
        <w:bottom w:val="none" w:sz="0" w:space="0" w:color="auto"/>
        <w:right w:val="none" w:sz="0" w:space="0" w:color="auto"/>
      </w:divBdr>
      <w:divsChild>
        <w:div w:id="1888446251">
          <w:marLeft w:val="0"/>
          <w:marRight w:val="0"/>
          <w:marTop w:val="0"/>
          <w:marBottom w:val="0"/>
          <w:divBdr>
            <w:top w:val="none" w:sz="0" w:space="0" w:color="auto"/>
            <w:left w:val="none" w:sz="0" w:space="0" w:color="auto"/>
            <w:bottom w:val="none" w:sz="0" w:space="0" w:color="auto"/>
            <w:right w:val="none" w:sz="0" w:space="0" w:color="auto"/>
          </w:divBdr>
        </w:div>
      </w:divsChild>
    </w:div>
    <w:div w:id="141623645">
      <w:bodyDiv w:val="1"/>
      <w:marLeft w:val="0"/>
      <w:marRight w:val="0"/>
      <w:marTop w:val="0"/>
      <w:marBottom w:val="0"/>
      <w:divBdr>
        <w:top w:val="none" w:sz="0" w:space="0" w:color="auto"/>
        <w:left w:val="none" w:sz="0" w:space="0" w:color="auto"/>
        <w:bottom w:val="none" w:sz="0" w:space="0" w:color="auto"/>
        <w:right w:val="none" w:sz="0" w:space="0" w:color="auto"/>
      </w:divBdr>
      <w:divsChild>
        <w:div w:id="207424490">
          <w:marLeft w:val="0"/>
          <w:marRight w:val="0"/>
          <w:marTop w:val="0"/>
          <w:marBottom w:val="0"/>
          <w:divBdr>
            <w:top w:val="none" w:sz="0" w:space="0" w:color="auto"/>
            <w:left w:val="none" w:sz="0" w:space="0" w:color="auto"/>
            <w:bottom w:val="none" w:sz="0" w:space="0" w:color="auto"/>
            <w:right w:val="none" w:sz="0" w:space="0" w:color="auto"/>
          </w:divBdr>
        </w:div>
      </w:divsChild>
    </w:div>
    <w:div w:id="147594236">
      <w:bodyDiv w:val="1"/>
      <w:marLeft w:val="0"/>
      <w:marRight w:val="0"/>
      <w:marTop w:val="0"/>
      <w:marBottom w:val="0"/>
      <w:divBdr>
        <w:top w:val="none" w:sz="0" w:space="0" w:color="auto"/>
        <w:left w:val="none" w:sz="0" w:space="0" w:color="auto"/>
        <w:bottom w:val="none" w:sz="0" w:space="0" w:color="auto"/>
        <w:right w:val="none" w:sz="0" w:space="0" w:color="auto"/>
      </w:divBdr>
    </w:div>
    <w:div w:id="149030456">
      <w:bodyDiv w:val="1"/>
      <w:marLeft w:val="0"/>
      <w:marRight w:val="0"/>
      <w:marTop w:val="0"/>
      <w:marBottom w:val="0"/>
      <w:divBdr>
        <w:top w:val="none" w:sz="0" w:space="0" w:color="auto"/>
        <w:left w:val="none" w:sz="0" w:space="0" w:color="auto"/>
        <w:bottom w:val="none" w:sz="0" w:space="0" w:color="auto"/>
        <w:right w:val="none" w:sz="0" w:space="0" w:color="auto"/>
      </w:divBdr>
    </w:div>
    <w:div w:id="150146017">
      <w:bodyDiv w:val="1"/>
      <w:marLeft w:val="0"/>
      <w:marRight w:val="0"/>
      <w:marTop w:val="0"/>
      <w:marBottom w:val="0"/>
      <w:divBdr>
        <w:top w:val="none" w:sz="0" w:space="0" w:color="auto"/>
        <w:left w:val="none" w:sz="0" w:space="0" w:color="auto"/>
        <w:bottom w:val="none" w:sz="0" w:space="0" w:color="auto"/>
        <w:right w:val="none" w:sz="0" w:space="0" w:color="auto"/>
      </w:divBdr>
    </w:div>
    <w:div w:id="150410106">
      <w:bodyDiv w:val="1"/>
      <w:marLeft w:val="0"/>
      <w:marRight w:val="0"/>
      <w:marTop w:val="0"/>
      <w:marBottom w:val="0"/>
      <w:divBdr>
        <w:top w:val="none" w:sz="0" w:space="0" w:color="auto"/>
        <w:left w:val="none" w:sz="0" w:space="0" w:color="auto"/>
        <w:bottom w:val="none" w:sz="0" w:space="0" w:color="auto"/>
        <w:right w:val="none" w:sz="0" w:space="0" w:color="auto"/>
      </w:divBdr>
    </w:div>
    <w:div w:id="153381386">
      <w:bodyDiv w:val="1"/>
      <w:marLeft w:val="0"/>
      <w:marRight w:val="0"/>
      <w:marTop w:val="0"/>
      <w:marBottom w:val="0"/>
      <w:divBdr>
        <w:top w:val="none" w:sz="0" w:space="0" w:color="auto"/>
        <w:left w:val="none" w:sz="0" w:space="0" w:color="auto"/>
        <w:bottom w:val="none" w:sz="0" w:space="0" w:color="auto"/>
        <w:right w:val="none" w:sz="0" w:space="0" w:color="auto"/>
      </w:divBdr>
      <w:divsChild>
        <w:div w:id="1015226157">
          <w:marLeft w:val="0"/>
          <w:marRight w:val="0"/>
          <w:marTop w:val="0"/>
          <w:marBottom w:val="120"/>
          <w:divBdr>
            <w:top w:val="none" w:sz="0" w:space="0" w:color="auto"/>
            <w:left w:val="none" w:sz="0" w:space="0" w:color="auto"/>
            <w:bottom w:val="none" w:sz="0" w:space="0" w:color="auto"/>
            <w:right w:val="none" w:sz="0" w:space="0" w:color="auto"/>
          </w:divBdr>
        </w:div>
      </w:divsChild>
    </w:div>
    <w:div w:id="156194376">
      <w:bodyDiv w:val="1"/>
      <w:marLeft w:val="0"/>
      <w:marRight w:val="0"/>
      <w:marTop w:val="0"/>
      <w:marBottom w:val="0"/>
      <w:divBdr>
        <w:top w:val="none" w:sz="0" w:space="0" w:color="auto"/>
        <w:left w:val="none" w:sz="0" w:space="0" w:color="auto"/>
        <w:bottom w:val="none" w:sz="0" w:space="0" w:color="auto"/>
        <w:right w:val="none" w:sz="0" w:space="0" w:color="auto"/>
      </w:divBdr>
      <w:divsChild>
        <w:div w:id="294677078">
          <w:marLeft w:val="0"/>
          <w:marRight w:val="0"/>
          <w:marTop w:val="0"/>
          <w:marBottom w:val="0"/>
          <w:divBdr>
            <w:top w:val="none" w:sz="0" w:space="0" w:color="auto"/>
            <w:left w:val="none" w:sz="0" w:space="0" w:color="auto"/>
            <w:bottom w:val="none" w:sz="0" w:space="0" w:color="auto"/>
            <w:right w:val="none" w:sz="0" w:space="0" w:color="auto"/>
          </w:divBdr>
        </w:div>
      </w:divsChild>
    </w:div>
    <w:div w:id="158690750">
      <w:bodyDiv w:val="1"/>
      <w:marLeft w:val="0"/>
      <w:marRight w:val="0"/>
      <w:marTop w:val="0"/>
      <w:marBottom w:val="0"/>
      <w:divBdr>
        <w:top w:val="none" w:sz="0" w:space="0" w:color="auto"/>
        <w:left w:val="none" w:sz="0" w:space="0" w:color="auto"/>
        <w:bottom w:val="none" w:sz="0" w:space="0" w:color="auto"/>
        <w:right w:val="none" w:sz="0" w:space="0" w:color="auto"/>
      </w:divBdr>
      <w:divsChild>
        <w:div w:id="2073890620">
          <w:marLeft w:val="0"/>
          <w:marRight w:val="0"/>
          <w:marTop w:val="0"/>
          <w:marBottom w:val="120"/>
          <w:divBdr>
            <w:top w:val="none" w:sz="0" w:space="0" w:color="auto"/>
            <w:left w:val="none" w:sz="0" w:space="0" w:color="auto"/>
            <w:bottom w:val="none" w:sz="0" w:space="0" w:color="auto"/>
            <w:right w:val="none" w:sz="0" w:space="0" w:color="auto"/>
          </w:divBdr>
        </w:div>
      </w:divsChild>
    </w:div>
    <w:div w:id="160319072">
      <w:bodyDiv w:val="1"/>
      <w:marLeft w:val="0"/>
      <w:marRight w:val="0"/>
      <w:marTop w:val="0"/>
      <w:marBottom w:val="0"/>
      <w:divBdr>
        <w:top w:val="none" w:sz="0" w:space="0" w:color="auto"/>
        <w:left w:val="none" w:sz="0" w:space="0" w:color="auto"/>
        <w:bottom w:val="none" w:sz="0" w:space="0" w:color="auto"/>
        <w:right w:val="none" w:sz="0" w:space="0" w:color="auto"/>
      </w:divBdr>
    </w:div>
    <w:div w:id="160656533">
      <w:bodyDiv w:val="1"/>
      <w:marLeft w:val="0"/>
      <w:marRight w:val="0"/>
      <w:marTop w:val="0"/>
      <w:marBottom w:val="0"/>
      <w:divBdr>
        <w:top w:val="none" w:sz="0" w:space="0" w:color="auto"/>
        <w:left w:val="none" w:sz="0" w:space="0" w:color="auto"/>
        <w:bottom w:val="none" w:sz="0" w:space="0" w:color="auto"/>
        <w:right w:val="none" w:sz="0" w:space="0" w:color="auto"/>
      </w:divBdr>
      <w:divsChild>
        <w:div w:id="1284069192">
          <w:marLeft w:val="0"/>
          <w:marRight w:val="0"/>
          <w:marTop w:val="0"/>
          <w:marBottom w:val="0"/>
          <w:divBdr>
            <w:top w:val="none" w:sz="0" w:space="0" w:color="auto"/>
            <w:left w:val="none" w:sz="0" w:space="0" w:color="auto"/>
            <w:bottom w:val="none" w:sz="0" w:space="0" w:color="auto"/>
            <w:right w:val="none" w:sz="0" w:space="0" w:color="auto"/>
          </w:divBdr>
        </w:div>
      </w:divsChild>
    </w:div>
    <w:div w:id="165442648">
      <w:bodyDiv w:val="1"/>
      <w:marLeft w:val="0"/>
      <w:marRight w:val="0"/>
      <w:marTop w:val="0"/>
      <w:marBottom w:val="0"/>
      <w:divBdr>
        <w:top w:val="none" w:sz="0" w:space="0" w:color="auto"/>
        <w:left w:val="none" w:sz="0" w:space="0" w:color="auto"/>
        <w:bottom w:val="none" w:sz="0" w:space="0" w:color="auto"/>
        <w:right w:val="none" w:sz="0" w:space="0" w:color="auto"/>
      </w:divBdr>
    </w:div>
    <w:div w:id="166865642">
      <w:bodyDiv w:val="1"/>
      <w:marLeft w:val="0"/>
      <w:marRight w:val="0"/>
      <w:marTop w:val="0"/>
      <w:marBottom w:val="0"/>
      <w:divBdr>
        <w:top w:val="none" w:sz="0" w:space="0" w:color="auto"/>
        <w:left w:val="none" w:sz="0" w:space="0" w:color="auto"/>
        <w:bottom w:val="none" w:sz="0" w:space="0" w:color="auto"/>
        <w:right w:val="none" w:sz="0" w:space="0" w:color="auto"/>
      </w:divBdr>
    </w:div>
    <w:div w:id="167793488">
      <w:bodyDiv w:val="1"/>
      <w:marLeft w:val="0"/>
      <w:marRight w:val="0"/>
      <w:marTop w:val="0"/>
      <w:marBottom w:val="0"/>
      <w:divBdr>
        <w:top w:val="none" w:sz="0" w:space="0" w:color="auto"/>
        <w:left w:val="none" w:sz="0" w:space="0" w:color="auto"/>
        <w:bottom w:val="none" w:sz="0" w:space="0" w:color="auto"/>
        <w:right w:val="none" w:sz="0" w:space="0" w:color="auto"/>
      </w:divBdr>
      <w:divsChild>
        <w:div w:id="15869628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5657892">
      <w:bodyDiv w:val="1"/>
      <w:marLeft w:val="0"/>
      <w:marRight w:val="0"/>
      <w:marTop w:val="0"/>
      <w:marBottom w:val="0"/>
      <w:divBdr>
        <w:top w:val="none" w:sz="0" w:space="0" w:color="auto"/>
        <w:left w:val="none" w:sz="0" w:space="0" w:color="auto"/>
        <w:bottom w:val="none" w:sz="0" w:space="0" w:color="auto"/>
        <w:right w:val="none" w:sz="0" w:space="0" w:color="auto"/>
      </w:divBdr>
    </w:div>
    <w:div w:id="181937716">
      <w:bodyDiv w:val="1"/>
      <w:marLeft w:val="0"/>
      <w:marRight w:val="0"/>
      <w:marTop w:val="0"/>
      <w:marBottom w:val="0"/>
      <w:divBdr>
        <w:top w:val="none" w:sz="0" w:space="0" w:color="auto"/>
        <w:left w:val="none" w:sz="0" w:space="0" w:color="auto"/>
        <w:bottom w:val="none" w:sz="0" w:space="0" w:color="auto"/>
        <w:right w:val="none" w:sz="0" w:space="0" w:color="auto"/>
      </w:divBdr>
    </w:div>
    <w:div w:id="191695160">
      <w:bodyDiv w:val="1"/>
      <w:marLeft w:val="0"/>
      <w:marRight w:val="0"/>
      <w:marTop w:val="0"/>
      <w:marBottom w:val="0"/>
      <w:divBdr>
        <w:top w:val="none" w:sz="0" w:space="0" w:color="auto"/>
        <w:left w:val="none" w:sz="0" w:space="0" w:color="auto"/>
        <w:bottom w:val="none" w:sz="0" w:space="0" w:color="auto"/>
        <w:right w:val="none" w:sz="0" w:space="0" w:color="auto"/>
      </w:divBdr>
    </w:div>
    <w:div w:id="199129860">
      <w:bodyDiv w:val="1"/>
      <w:marLeft w:val="0"/>
      <w:marRight w:val="0"/>
      <w:marTop w:val="0"/>
      <w:marBottom w:val="0"/>
      <w:divBdr>
        <w:top w:val="none" w:sz="0" w:space="0" w:color="auto"/>
        <w:left w:val="none" w:sz="0" w:space="0" w:color="auto"/>
        <w:bottom w:val="none" w:sz="0" w:space="0" w:color="auto"/>
        <w:right w:val="none" w:sz="0" w:space="0" w:color="auto"/>
      </w:divBdr>
      <w:divsChild>
        <w:div w:id="1226646384">
          <w:marLeft w:val="0"/>
          <w:marRight w:val="0"/>
          <w:marTop w:val="0"/>
          <w:marBottom w:val="0"/>
          <w:divBdr>
            <w:top w:val="none" w:sz="0" w:space="0" w:color="auto"/>
            <w:left w:val="none" w:sz="0" w:space="0" w:color="auto"/>
            <w:bottom w:val="none" w:sz="0" w:space="0" w:color="auto"/>
            <w:right w:val="none" w:sz="0" w:space="0" w:color="auto"/>
          </w:divBdr>
        </w:div>
      </w:divsChild>
    </w:div>
    <w:div w:id="202210801">
      <w:bodyDiv w:val="1"/>
      <w:marLeft w:val="0"/>
      <w:marRight w:val="0"/>
      <w:marTop w:val="0"/>
      <w:marBottom w:val="0"/>
      <w:divBdr>
        <w:top w:val="none" w:sz="0" w:space="0" w:color="auto"/>
        <w:left w:val="none" w:sz="0" w:space="0" w:color="auto"/>
        <w:bottom w:val="none" w:sz="0" w:space="0" w:color="auto"/>
        <w:right w:val="none" w:sz="0" w:space="0" w:color="auto"/>
      </w:divBdr>
    </w:div>
    <w:div w:id="203062256">
      <w:bodyDiv w:val="1"/>
      <w:marLeft w:val="0"/>
      <w:marRight w:val="0"/>
      <w:marTop w:val="0"/>
      <w:marBottom w:val="0"/>
      <w:divBdr>
        <w:top w:val="none" w:sz="0" w:space="0" w:color="auto"/>
        <w:left w:val="none" w:sz="0" w:space="0" w:color="auto"/>
        <w:bottom w:val="none" w:sz="0" w:space="0" w:color="auto"/>
        <w:right w:val="none" w:sz="0" w:space="0" w:color="auto"/>
      </w:divBdr>
    </w:div>
    <w:div w:id="211038064">
      <w:bodyDiv w:val="1"/>
      <w:marLeft w:val="0"/>
      <w:marRight w:val="0"/>
      <w:marTop w:val="0"/>
      <w:marBottom w:val="0"/>
      <w:divBdr>
        <w:top w:val="none" w:sz="0" w:space="0" w:color="auto"/>
        <w:left w:val="none" w:sz="0" w:space="0" w:color="auto"/>
        <w:bottom w:val="none" w:sz="0" w:space="0" w:color="auto"/>
        <w:right w:val="none" w:sz="0" w:space="0" w:color="auto"/>
      </w:divBdr>
    </w:div>
    <w:div w:id="213591115">
      <w:bodyDiv w:val="1"/>
      <w:marLeft w:val="0"/>
      <w:marRight w:val="0"/>
      <w:marTop w:val="0"/>
      <w:marBottom w:val="0"/>
      <w:divBdr>
        <w:top w:val="none" w:sz="0" w:space="0" w:color="auto"/>
        <w:left w:val="none" w:sz="0" w:space="0" w:color="auto"/>
        <w:bottom w:val="none" w:sz="0" w:space="0" w:color="auto"/>
        <w:right w:val="none" w:sz="0" w:space="0" w:color="auto"/>
      </w:divBdr>
    </w:div>
    <w:div w:id="213851323">
      <w:bodyDiv w:val="1"/>
      <w:marLeft w:val="0"/>
      <w:marRight w:val="0"/>
      <w:marTop w:val="0"/>
      <w:marBottom w:val="0"/>
      <w:divBdr>
        <w:top w:val="none" w:sz="0" w:space="0" w:color="auto"/>
        <w:left w:val="none" w:sz="0" w:space="0" w:color="auto"/>
        <w:bottom w:val="none" w:sz="0" w:space="0" w:color="auto"/>
        <w:right w:val="none" w:sz="0" w:space="0" w:color="auto"/>
      </w:divBdr>
    </w:div>
    <w:div w:id="218982474">
      <w:bodyDiv w:val="1"/>
      <w:marLeft w:val="0"/>
      <w:marRight w:val="0"/>
      <w:marTop w:val="0"/>
      <w:marBottom w:val="0"/>
      <w:divBdr>
        <w:top w:val="none" w:sz="0" w:space="0" w:color="auto"/>
        <w:left w:val="none" w:sz="0" w:space="0" w:color="auto"/>
        <w:bottom w:val="none" w:sz="0" w:space="0" w:color="auto"/>
        <w:right w:val="none" w:sz="0" w:space="0" w:color="auto"/>
      </w:divBdr>
      <w:divsChild>
        <w:div w:id="204949686">
          <w:marLeft w:val="0"/>
          <w:marRight w:val="0"/>
          <w:marTop w:val="0"/>
          <w:marBottom w:val="0"/>
          <w:divBdr>
            <w:top w:val="none" w:sz="0" w:space="0" w:color="auto"/>
            <w:left w:val="none" w:sz="0" w:space="0" w:color="auto"/>
            <w:bottom w:val="none" w:sz="0" w:space="0" w:color="auto"/>
            <w:right w:val="none" w:sz="0" w:space="0" w:color="auto"/>
          </w:divBdr>
        </w:div>
      </w:divsChild>
    </w:div>
    <w:div w:id="225800079">
      <w:bodyDiv w:val="1"/>
      <w:marLeft w:val="0"/>
      <w:marRight w:val="0"/>
      <w:marTop w:val="0"/>
      <w:marBottom w:val="0"/>
      <w:divBdr>
        <w:top w:val="none" w:sz="0" w:space="0" w:color="auto"/>
        <w:left w:val="none" w:sz="0" w:space="0" w:color="auto"/>
        <w:bottom w:val="none" w:sz="0" w:space="0" w:color="auto"/>
        <w:right w:val="none" w:sz="0" w:space="0" w:color="auto"/>
      </w:divBdr>
      <w:divsChild>
        <w:div w:id="1653829547">
          <w:marLeft w:val="0"/>
          <w:marRight w:val="0"/>
          <w:marTop w:val="0"/>
          <w:marBottom w:val="120"/>
          <w:divBdr>
            <w:top w:val="none" w:sz="0" w:space="0" w:color="auto"/>
            <w:left w:val="none" w:sz="0" w:space="0" w:color="auto"/>
            <w:bottom w:val="none" w:sz="0" w:space="0" w:color="auto"/>
            <w:right w:val="none" w:sz="0" w:space="0" w:color="auto"/>
          </w:divBdr>
        </w:div>
      </w:divsChild>
    </w:div>
    <w:div w:id="231358218">
      <w:bodyDiv w:val="1"/>
      <w:marLeft w:val="0"/>
      <w:marRight w:val="0"/>
      <w:marTop w:val="0"/>
      <w:marBottom w:val="0"/>
      <w:divBdr>
        <w:top w:val="none" w:sz="0" w:space="0" w:color="auto"/>
        <w:left w:val="none" w:sz="0" w:space="0" w:color="auto"/>
        <w:bottom w:val="none" w:sz="0" w:space="0" w:color="auto"/>
        <w:right w:val="none" w:sz="0" w:space="0" w:color="auto"/>
      </w:divBdr>
      <w:divsChild>
        <w:div w:id="2081323801">
          <w:marLeft w:val="0"/>
          <w:marRight w:val="0"/>
          <w:marTop w:val="0"/>
          <w:marBottom w:val="0"/>
          <w:divBdr>
            <w:top w:val="none" w:sz="0" w:space="0" w:color="auto"/>
            <w:left w:val="none" w:sz="0" w:space="0" w:color="auto"/>
            <w:bottom w:val="none" w:sz="0" w:space="0" w:color="auto"/>
            <w:right w:val="none" w:sz="0" w:space="0" w:color="auto"/>
          </w:divBdr>
        </w:div>
      </w:divsChild>
    </w:div>
    <w:div w:id="234164221">
      <w:bodyDiv w:val="1"/>
      <w:marLeft w:val="0"/>
      <w:marRight w:val="0"/>
      <w:marTop w:val="0"/>
      <w:marBottom w:val="0"/>
      <w:divBdr>
        <w:top w:val="none" w:sz="0" w:space="0" w:color="auto"/>
        <w:left w:val="none" w:sz="0" w:space="0" w:color="auto"/>
        <w:bottom w:val="none" w:sz="0" w:space="0" w:color="auto"/>
        <w:right w:val="none" w:sz="0" w:space="0" w:color="auto"/>
      </w:divBdr>
    </w:div>
    <w:div w:id="235364684">
      <w:bodyDiv w:val="1"/>
      <w:marLeft w:val="0"/>
      <w:marRight w:val="0"/>
      <w:marTop w:val="0"/>
      <w:marBottom w:val="0"/>
      <w:divBdr>
        <w:top w:val="none" w:sz="0" w:space="0" w:color="auto"/>
        <w:left w:val="none" w:sz="0" w:space="0" w:color="auto"/>
        <w:bottom w:val="none" w:sz="0" w:space="0" w:color="auto"/>
        <w:right w:val="none" w:sz="0" w:space="0" w:color="auto"/>
      </w:divBdr>
    </w:div>
    <w:div w:id="237249571">
      <w:bodyDiv w:val="1"/>
      <w:marLeft w:val="0"/>
      <w:marRight w:val="0"/>
      <w:marTop w:val="0"/>
      <w:marBottom w:val="0"/>
      <w:divBdr>
        <w:top w:val="none" w:sz="0" w:space="0" w:color="auto"/>
        <w:left w:val="none" w:sz="0" w:space="0" w:color="auto"/>
        <w:bottom w:val="none" w:sz="0" w:space="0" w:color="auto"/>
        <w:right w:val="none" w:sz="0" w:space="0" w:color="auto"/>
      </w:divBdr>
    </w:div>
    <w:div w:id="237986640">
      <w:bodyDiv w:val="1"/>
      <w:marLeft w:val="0"/>
      <w:marRight w:val="0"/>
      <w:marTop w:val="0"/>
      <w:marBottom w:val="0"/>
      <w:divBdr>
        <w:top w:val="none" w:sz="0" w:space="0" w:color="auto"/>
        <w:left w:val="none" w:sz="0" w:space="0" w:color="auto"/>
        <w:bottom w:val="none" w:sz="0" w:space="0" w:color="auto"/>
        <w:right w:val="none" w:sz="0" w:space="0" w:color="auto"/>
      </w:divBdr>
    </w:div>
    <w:div w:id="239297140">
      <w:bodyDiv w:val="1"/>
      <w:marLeft w:val="0"/>
      <w:marRight w:val="0"/>
      <w:marTop w:val="0"/>
      <w:marBottom w:val="0"/>
      <w:divBdr>
        <w:top w:val="none" w:sz="0" w:space="0" w:color="auto"/>
        <w:left w:val="none" w:sz="0" w:space="0" w:color="auto"/>
        <w:bottom w:val="none" w:sz="0" w:space="0" w:color="auto"/>
        <w:right w:val="none" w:sz="0" w:space="0" w:color="auto"/>
      </w:divBdr>
      <w:divsChild>
        <w:div w:id="1207253590">
          <w:marLeft w:val="0"/>
          <w:marRight w:val="0"/>
          <w:marTop w:val="0"/>
          <w:marBottom w:val="0"/>
          <w:divBdr>
            <w:top w:val="none" w:sz="0" w:space="0" w:color="auto"/>
            <w:left w:val="none" w:sz="0" w:space="0" w:color="auto"/>
            <w:bottom w:val="none" w:sz="0" w:space="0" w:color="auto"/>
            <w:right w:val="none" w:sz="0" w:space="0" w:color="auto"/>
          </w:divBdr>
        </w:div>
      </w:divsChild>
    </w:div>
    <w:div w:id="239758970">
      <w:bodyDiv w:val="1"/>
      <w:marLeft w:val="0"/>
      <w:marRight w:val="0"/>
      <w:marTop w:val="0"/>
      <w:marBottom w:val="0"/>
      <w:divBdr>
        <w:top w:val="none" w:sz="0" w:space="0" w:color="auto"/>
        <w:left w:val="none" w:sz="0" w:space="0" w:color="auto"/>
        <w:bottom w:val="none" w:sz="0" w:space="0" w:color="auto"/>
        <w:right w:val="none" w:sz="0" w:space="0" w:color="auto"/>
      </w:divBdr>
    </w:div>
    <w:div w:id="242378289">
      <w:bodyDiv w:val="1"/>
      <w:marLeft w:val="0"/>
      <w:marRight w:val="0"/>
      <w:marTop w:val="0"/>
      <w:marBottom w:val="0"/>
      <w:divBdr>
        <w:top w:val="none" w:sz="0" w:space="0" w:color="auto"/>
        <w:left w:val="none" w:sz="0" w:space="0" w:color="auto"/>
        <w:bottom w:val="none" w:sz="0" w:space="0" w:color="auto"/>
        <w:right w:val="none" w:sz="0" w:space="0" w:color="auto"/>
      </w:divBdr>
      <w:divsChild>
        <w:div w:id="213340003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48318972">
      <w:bodyDiv w:val="1"/>
      <w:marLeft w:val="0"/>
      <w:marRight w:val="0"/>
      <w:marTop w:val="0"/>
      <w:marBottom w:val="0"/>
      <w:divBdr>
        <w:top w:val="none" w:sz="0" w:space="0" w:color="auto"/>
        <w:left w:val="none" w:sz="0" w:space="0" w:color="auto"/>
        <w:bottom w:val="none" w:sz="0" w:space="0" w:color="auto"/>
        <w:right w:val="none" w:sz="0" w:space="0" w:color="auto"/>
      </w:divBdr>
    </w:div>
    <w:div w:id="249392482">
      <w:bodyDiv w:val="1"/>
      <w:marLeft w:val="0"/>
      <w:marRight w:val="0"/>
      <w:marTop w:val="0"/>
      <w:marBottom w:val="0"/>
      <w:divBdr>
        <w:top w:val="none" w:sz="0" w:space="0" w:color="auto"/>
        <w:left w:val="none" w:sz="0" w:space="0" w:color="auto"/>
        <w:bottom w:val="none" w:sz="0" w:space="0" w:color="auto"/>
        <w:right w:val="none" w:sz="0" w:space="0" w:color="auto"/>
      </w:divBdr>
      <w:divsChild>
        <w:div w:id="993221719">
          <w:marLeft w:val="0"/>
          <w:marRight w:val="0"/>
          <w:marTop w:val="0"/>
          <w:marBottom w:val="120"/>
          <w:divBdr>
            <w:top w:val="none" w:sz="0" w:space="0" w:color="auto"/>
            <w:left w:val="none" w:sz="0" w:space="0" w:color="auto"/>
            <w:bottom w:val="none" w:sz="0" w:space="0" w:color="auto"/>
            <w:right w:val="none" w:sz="0" w:space="0" w:color="auto"/>
          </w:divBdr>
        </w:div>
      </w:divsChild>
    </w:div>
    <w:div w:id="249892242">
      <w:bodyDiv w:val="1"/>
      <w:marLeft w:val="0"/>
      <w:marRight w:val="0"/>
      <w:marTop w:val="0"/>
      <w:marBottom w:val="0"/>
      <w:divBdr>
        <w:top w:val="none" w:sz="0" w:space="0" w:color="auto"/>
        <w:left w:val="none" w:sz="0" w:space="0" w:color="auto"/>
        <w:bottom w:val="none" w:sz="0" w:space="0" w:color="auto"/>
        <w:right w:val="none" w:sz="0" w:space="0" w:color="auto"/>
      </w:divBdr>
    </w:div>
    <w:div w:id="254292469">
      <w:bodyDiv w:val="1"/>
      <w:marLeft w:val="0"/>
      <w:marRight w:val="0"/>
      <w:marTop w:val="0"/>
      <w:marBottom w:val="0"/>
      <w:divBdr>
        <w:top w:val="none" w:sz="0" w:space="0" w:color="auto"/>
        <w:left w:val="none" w:sz="0" w:space="0" w:color="auto"/>
        <w:bottom w:val="none" w:sz="0" w:space="0" w:color="auto"/>
        <w:right w:val="none" w:sz="0" w:space="0" w:color="auto"/>
      </w:divBdr>
    </w:div>
    <w:div w:id="256448807">
      <w:bodyDiv w:val="1"/>
      <w:marLeft w:val="0"/>
      <w:marRight w:val="0"/>
      <w:marTop w:val="0"/>
      <w:marBottom w:val="0"/>
      <w:divBdr>
        <w:top w:val="none" w:sz="0" w:space="0" w:color="auto"/>
        <w:left w:val="none" w:sz="0" w:space="0" w:color="auto"/>
        <w:bottom w:val="none" w:sz="0" w:space="0" w:color="auto"/>
        <w:right w:val="none" w:sz="0" w:space="0" w:color="auto"/>
      </w:divBdr>
      <w:divsChild>
        <w:div w:id="552890359">
          <w:marLeft w:val="0"/>
          <w:marRight w:val="0"/>
          <w:marTop w:val="0"/>
          <w:marBottom w:val="0"/>
          <w:divBdr>
            <w:top w:val="none" w:sz="0" w:space="0" w:color="auto"/>
            <w:left w:val="none" w:sz="0" w:space="0" w:color="auto"/>
            <w:bottom w:val="none" w:sz="0" w:space="0" w:color="auto"/>
            <w:right w:val="none" w:sz="0" w:space="0" w:color="auto"/>
          </w:divBdr>
        </w:div>
      </w:divsChild>
    </w:div>
    <w:div w:id="256906948">
      <w:bodyDiv w:val="1"/>
      <w:marLeft w:val="0"/>
      <w:marRight w:val="0"/>
      <w:marTop w:val="0"/>
      <w:marBottom w:val="0"/>
      <w:divBdr>
        <w:top w:val="none" w:sz="0" w:space="0" w:color="auto"/>
        <w:left w:val="none" w:sz="0" w:space="0" w:color="auto"/>
        <w:bottom w:val="none" w:sz="0" w:space="0" w:color="auto"/>
        <w:right w:val="none" w:sz="0" w:space="0" w:color="auto"/>
      </w:divBdr>
      <w:divsChild>
        <w:div w:id="1227063085">
          <w:marLeft w:val="0"/>
          <w:marRight w:val="0"/>
          <w:marTop w:val="0"/>
          <w:marBottom w:val="0"/>
          <w:divBdr>
            <w:top w:val="none" w:sz="0" w:space="0" w:color="auto"/>
            <w:left w:val="none" w:sz="0" w:space="0" w:color="auto"/>
            <w:bottom w:val="none" w:sz="0" w:space="0" w:color="auto"/>
            <w:right w:val="none" w:sz="0" w:space="0" w:color="auto"/>
          </w:divBdr>
        </w:div>
      </w:divsChild>
    </w:div>
    <w:div w:id="258291152">
      <w:bodyDiv w:val="1"/>
      <w:marLeft w:val="0"/>
      <w:marRight w:val="0"/>
      <w:marTop w:val="0"/>
      <w:marBottom w:val="0"/>
      <w:divBdr>
        <w:top w:val="none" w:sz="0" w:space="0" w:color="auto"/>
        <w:left w:val="none" w:sz="0" w:space="0" w:color="auto"/>
        <w:bottom w:val="none" w:sz="0" w:space="0" w:color="auto"/>
        <w:right w:val="none" w:sz="0" w:space="0" w:color="auto"/>
      </w:divBdr>
    </w:div>
    <w:div w:id="261572679">
      <w:bodyDiv w:val="1"/>
      <w:marLeft w:val="0"/>
      <w:marRight w:val="0"/>
      <w:marTop w:val="0"/>
      <w:marBottom w:val="0"/>
      <w:divBdr>
        <w:top w:val="none" w:sz="0" w:space="0" w:color="auto"/>
        <w:left w:val="none" w:sz="0" w:space="0" w:color="auto"/>
        <w:bottom w:val="none" w:sz="0" w:space="0" w:color="auto"/>
        <w:right w:val="none" w:sz="0" w:space="0" w:color="auto"/>
      </w:divBdr>
    </w:div>
    <w:div w:id="262150637">
      <w:bodyDiv w:val="1"/>
      <w:marLeft w:val="0"/>
      <w:marRight w:val="0"/>
      <w:marTop w:val="0"/>
      <w:marBottom w:val="0"/>
      <w:divBdr>
        <w:top w:val="none" w:sz="0" w:space="0" w:color="auto"/>
        <w:left w:val="none" w:sz="0" w:space="0" w:color="auto"/>
        <w:bottom w:val="none" w:sz="0" w:space="0" w:color="auto"/>
        <w:right w:val="none" w:sz="0" w:space="0" w:color="auto"/>
      </w:divBdr>
      <w:divsChild>
        <w:div w:id="1144851904">
          <w:marLeft w:val="0"/>
          <w:marRight w:val="0"/>
          <w:marTop w:val="0"/>
          <w:marBottom w:val="0"/>
          <w:divBdr>
            <w:top w:val="none" w:sz="0" w:space="0" w:color="auto"/>
            <w:left w:val="none" w:sz="0" w:space="0" w:color="auto"/>
            <w:bottom w:val="none" w:sz="0" w:space="0" w:color="auto"/>
            <w:right w:val="none" w:sz="0" w:space="0" w:color="auto"/>
          </w:divBdr>
        </w:div>
      </w:divsChild>
    </w:div>
    <w:div w:id="262684650">
      <w:bodyDiv w:val="1"/>
      <w:marLeft w:val="0"/>
      <w:marRight w:val="0"/>
      <w:marTop w:val="0"/>
      <w:marBottom w:val="0"/>
      <w:divBdr>
        <w:top w:val="none" w:sz="0" w:space="0" w:color="auto"/>
        <w:left w:val="none" w:sz="0" w:space="0" w:color="auto"/>
        <w:bottom w:val="none" w:sz="0" w:space="0" w:color="auto"/>
        <w:right w:val="none" w:sz="0" w:space="0" w:color="auto"/>
      </w:divBdr>
      <w:divsChild>
        <w:div w:id="976839547">
          <w:marLeft w:val="0"/>
          <w:marRight w:val="0"/>
          <w:marTop w:val="0"/>
          <w:marBottom w:val="0"/>
          <w:divBdr>
            <w:top w:val="none" w:sz="0" w:space="0" w:color="auto"/>
            <w:left w:val="none" w:sz="0" w:space="0" w:color="auto"/>
            <w:bottom w:val="none" w:sz="0" w:space="0" w:color="auto"/>
            <w:right w:val="none" w:sz="0" w:space="0" w:color="auto"/>
          </w:divBdr>
        </w:div>
      </w:divsChild>
    </w:div>
    <w:div w:id="265700840">
      <w:bodyDiv w:val="1"/>
      <w:marLeft w:val="0"/>
      <w:marRight w:val="0"/>
      <w:marTop w:val="0"/>
      <w:marBottom w:val="0"/>
      <w:divBdr>
        <w:top w:val="none" w:sz="0" w:space="0" w:color="auto"/>
        <w:left w:val="none" w:sz="0" w:space="0" w:color="auto"/>
        <w:bottom w:val="none" w:sz="0" w:space="0" w:color="auto"/>
        <w:right w:val="none" w:sz="0" w:space="0" w:color="auto"/>
      </w:divBdr>
      <w:divsChild>
        <w:div w:id="188641372">
          <w:marLeft w:val="0"/>
          <w:marRight w:val="0"/>
          <w:marTop w:val="0"/>
          <w:marBottom w:val="0"/>
          <w:divBdr>
            <w:top w:val="none" w:sz="0" w:space="0" w:color="auto"/>
            <w:left w:val="none" w:sz="0" w:space="0" w:color="auto"/>
            <w:bottom w:val="none" w:sz="0" w:space="0" w:color="auto"/>
            <w:right w:val="none" w:sz="0" w:space="0" w:color="auto"/>
          </w:divBdr>
          <w:divsChild>
            <w:div w:id="76168676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66036698">
      <w:bodyDiv w:val="1"/>
      <w:marLeft w:val="0"/>
      <w:marRight w:val="0"/>
      <w:marTop w:val="0"/>
      <w:marBottom w:val="0"/>
      <w:divBdr>
        <w:top w:val="none" w:sz="0" w:space="0" w:color="auto"/>
        <w:left w:val="none" w:sz="0" w:space="0" w:color="auto"/>
        <w:bottom w:val="none" w:sz="0" w:space="0" w:color="auto"/>
        <w:right w:val="none" w:sz="0" w:space="0" w:color="auto"/>
      </w:divBdr>
    </w:div>
    <w:div w:id="267011861">
      <w:bodyDiv w:val="1"/>
      <w:marLeft w:val="0"/>
      <w:marRight w:val="0"/>
      <w:marTop w:val="0"/>
      <w:marBottom w:val="0"/>
      <w:divBdr>
        <w:top w:val="none" w:sz="0" w:space="0" w:color="auto"/>
        <w:left w:val="none" w:sz="0" w:space="0" w:color="auto"/>
        <w:bottom w:val="none" w:sz="0" w:space="0" w:color="auto"/>
        <w:right w:val="none" w:sz="0" w:space="0" w:color="auto"/>
      </w:divBdr>
    </w:div>
    <w:div w:id="272175853">
      <w:bodyDiv w:val="1"/>
      <w:marLeft w:val="0"/>
      <w:marRight w:val="0"/>
      <w:marTop w:val="0"/>
      <w:marBottom w:val="0"/>
      <w:divBdr>
        <w:top w:val="none" w:sz="0" w:space="0" w:color="auto"/>
        <w:left w:val="none" w:sz="0" w:space="0" w:color="auto"/>
        <w:bottom w:val="none" w:sz="0" w:space="0" w:color="auto"/>
        <w:right w:val="none" w:sz="0" w:space="0" w:color="auto"/>
      </w:divBdr>
    </w:div>
    <w:div w:id="273678441">
      <w:bodyDiv w:val="1"/>
      <w:marLeft w:val="0"/>
      <w:marRight w:val="0"/>
      <w:marTop w:val="0"/>
      <w:marBottom w:val="0"/>
      <w:divBdr>
        <w:top w:val="none" w:sz="0" w:space="0" w:color="auto"/>
        <w:left w:val="none" w:sz="0" w:space="0" w:color="auto"/>
        <w:bottom w:val="none" w:sz="0" w:space="0" w:color="auto"/>
        <w:right w:val="none" w:sz="0" w:space="0" w:color="auto"/>
      </w:divBdr>
      <w:divsChild>
        <w:div w:id="1427456959">
          <w:marLeft w:val="0"/>
          <w:marRight w:val="0"/>
          <w:marTop w:val="0"/>
          <w:marBottom w:val="0"/>
          <w:divBdr>
            <w:top w:val="none" w:sz="0" w:space="0" w:color="auto"/>
            <w:left w:val="none" w:sz="0" w:space="0" w:color="auto"/>
            <w:bottom w:val="none" w:sz="0" w:space="0" w:color="auto"/>
            <w:right w:val="none" w:sz="0" w:space="0" w:color="auto"/>
          </w:divBdr>
        </w:div>
      </w:divsChild>
    </w:div>
    <w:div w:id="275986973">
      <w:bodyDiv w:val="1"/>
      <w:marLeft w:val="0"/>
      <w:marRight w:val="0"/>
      <w:marTop w:val="0"/>
      <w:marBottom w:val="0"/>
      <w:divBdr>
        <w:top w:val="none" w:sz="0" w:space="0" w:color="auto"/>
        <w:left w:val="none" w:sz="0" w:space="0" w:color="auto"/>
        <w:bottom w:val="none" w:sz="0" w:space="0" w:color="auto"/>
        <w:right w:val="none" w:sz="0" w:space="0" w:color="auto"/>
      </w:divBdr>
    </w:div>
    <w:div w:id="276061716">
      <w:bodyDiv w:val="1"/>
      <w:marLeft w:val="0"/>
      <w:marRight w:val="0"/>
      <w:marTop w:val="0"/>
      <w:marBottom w:val="0"/>
      <w:divBdr>
        <w:top w:val="none" w:sz="0" w:space="0" w:color="auto"/>
        <w:left w:val="none" w:sz="0" w:space="0" w:color="auto"/>
        <w:bottom w:val="none" w:sz="0" w:space="0" w:color="auto"/>
        <w:right w:val="none" w:sz="0" w:space="0" w:color="auto"/>
      </w:divBdr>
    </w:div>
    <w:div w:id="276522821">
      <w:bodyDiv w:val="1"/>
      <w:marLeft w:val="0"/>
      <w:marRight w:val="0"/>
      <w:marTop w:val="0"/>
      <w:marBottom w:val="0"/>
      <w:divBdr>
        <w:top w:val="none" w:sz="0" w:space="0" w:color="auto"/>
        <w:left w:val="none" w:sz="0" w:space="0" w:color="auto"/>
        <w:bottom w:val="none" w:sz="0" w:space="0" w:color="auto"/>
        <w:right w:val="none" w:sz="0" w:space="0" w:color="auto"/>
      </w:divBdr>
      <w:divsChild>
        <w:div w:id="418722339">
          <w:marLeft w:val="0"/>
          <w:marRight w:val="0"/>
          <w:marTop w:val="0"/>
          <w:marBottom w:val="0"/>
          <w:divBdr>
            <w:top w:val="none" w:sz="0" w:space="0" w:color="auto"/>
            <w:left w:val="none" w:sz="0" w:space="0" w:color="auto"/>
            <w:bottom w:val="none" w:sz="0" w:space="0" w:color="auto"/>
            <w:right w:val="none" w:sz="0" w:space="0" w:color="auto"/>
          </w:divBdr>
          <w:divsChild>
            <w:div w:id="76808427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77225141">
      <w:bodyDiv w:val="1"/>
      <w:marLeft w:val="0"/>
      <w:marRight w:val="0"/>
      <w:marTop w:val="0"/>
      <w:marBottom w:val="0"/>
      <w:divBdr>
        <w:top w:val="none" w:sz="0" w:space="0" w:color="auto"/>
        <w:left w:val="none" w:sz="0" w:space="0" w:color="auto"/>
        <w:bottom w:val="none" w:sz="0" w:space="0" w:color="auto"/>
        <w:right w:val="none" w:sz="0" w:space="0" w:color="auto"/>
      </w:divBdr>
    </w:div>
    <w:div w:id="280771567">
      <w:bodyDiv w:val="1"/>
      <w:marLeft w:val="0"/>
      <w:marRight w:val="0"/>
      <w:marTop w:val="0"/>
      <w:marBottom w:val="0"/>
      <w:divBdr>
        <w:top w:val="none" w:sz="0" w:space="0" w:color="auto"/>
        <w:left w:val="none" w:sz="0" w:space="0" w:color="auto"/>
        <w:bottom w:val="none" w:sz="0" w:space="0" w:color="auto"/>
        <w:right w:val="none" w:sz="0" w:space="0" w:color="auto"/>
      </w:divBdr>
    </w:div>
    <w:div w:id="280848558">
      <w:bodyDiv w:val="1"/>
      <w:marLeft w:val="0"/>
      <w:marRight w:val="0"/>
      <w:marTop w:val="0"/>
      <w:marBottom w:val="0"/>
      <w:divBdr>
        <w:top w:val="none" w:sz="0" w:space="0" w:color="auto"/>
        <w:left w:val="none" w:sz="0" w:space="0" w:color="auto"/>
        <w:bottom w:val="none" w:sz="0" w:space="0" w:color="auto"/>
        <w:right w:val="none" w:sz="0" w:space="0" w:color="auto"/>
      </w:divBdr>
      <w:divsChild>
        <w:div w:id="44187850">
          <w:marLeft w:val="0"/>
          <w:marRight w:val="0"/>
          <w:marTop w:val="0"/>
          <w:marBottom w:val="0"/>
          <w:divBdr>
            <w:top w:val="none" w:sz="0" w:space="0" w:color="auto"/>
            <w:left w:val="none" w:sz="0" w:space="0" w:color="auto"/>
            <w:bottom w:val="none" w:sz="0" w:space="0" w:color="auto"/>
            <w:right w:val="none" w:sz="0" w:space="0" w:color="auto"/>
          </w:divBdr>
        </w:div>
      </w:divsChild>
    </w:div>
    <w:div w:id="283854308">
      <w:bodyDiv w:val="1"/>
      <w:marLeft w:val="0"/>
      <w:marRight w:val="0"/>
      <w:marTop w:val="0"/>
      <w:marBottom w:val="0"/>
      <w:divBdr>
        <w:top w:val="none" w:sz="0" w:space="0" w:color="auto"/>
        <w:left w:val="none" w:sz="0" w:space="0" w:color="auto"/>
        <w:bottom w:val="none" w:sz="0" w:space="0" w:color="auto"/>
        <w:right w:val="none" w:sz="0" w:space="0" w:color="auto"/>
      </w:divBdr>
    </w:div>
    <w:div w:id="284583788">
      <w:bodyDiv w:val="1"/>
      <w:marLeft w:val="0"/>
      <w:marRight w:val="0"/>
      <w:marTop w:val="0"/>
      <w:marBottom w:val="0"/>
      <w:divBdr>
        <w:top w:val="none" w:sz="0" w:space="0" w:color="auto"/>
        <w:left w:val="none" w:sz="0" w:space="0" w:color="auto"/>
        <w:bottom w:val="none" w:sz="0" w:space="0" w:color="auto"/>
        <w:right w:val="none" w:sz="0" w:space="0" w:color="auto"/>
      </w:divBdr>
      <w:divsChild>
        <w:div w:id="785273709">
          <w:marLeft w:val="0"/>
          <w:marRight w:val="0"/>
          <w:marTop w:val="0"/>
          <w:marBottom w:val="0"/>
          <w:divBdr>
            <w:top w:val="none" w:sz="0" w:space="0" w:color="auto"/>
            <w:left w:val="none" w:sz="0" w:space="0" w:color="auto"/>
            <w:bottom w:val="none" w:sz="0" w:space="0" w:color="auto"/>
            <w:right w:val="none" w:sz="0" w:space="0" w:color="auto"/>
          </w:divBdr>
        </w:div>
      </w:divsChild>
    </w:div>
    <w:div w:id="285700446">
      <w:bodyDiv w:val="1"/>
      <w:marLeft w:val="0"/>
      <w:marRight w:val="0"/>
      <w:marTop w:val="0"/>
      <w:marBottom w:val="0"/>
      <w:divBdr>
        <w:top w:val="none" w:sz="0" w:space="0" w:color="auto"/>
        <w:left w:val="none" w:sz="0" w:space="0" w:color="auto"/>
        <w:bottom w:val="none" w:sz="0" w:space="0" w:color="auto"/>
        <w:right w:val="none" w:sz="0" w:space="0" w:color="auto"/>
      </w:divBdr>
    </w:div>
    <w:div w:id="289940804">
      <w:bodyDiv w:val="1"/>
      <w:marLeft w:val="0"/>
      <w:marRight w:val="0"/>
      <w:marTop w:val="0"/>
      <w:marBottom w:val="0"/>
      <w:divBdr>
        <w:top w:val="none" w:sz="0" w:space="0" w:color="auto"/>
        <w:left w:val="none" w:sz="0" w:space="0" w:color="auto"/>
        <w:bottom w:val="none" w:sz="0" w:space="0" w:color="auto"/>
        <w:right w:val="none" w:sz="0" w:space="0" w:color="auto"/>
      </w:divBdr>
    </w:div>
    <w:div w:id="290870319">
      <w:bodyDiv w:val="1"/>
      <w:marLeft w:val="0"/>
      <w:marRight w:val="0"/>
      <w:marTop w:val="0"/>
      <w:marBottom w:val="0"/>
      <w:divBdr>
        <w:top w:val="none" w:sz="0" w:space="0" w:color="auto"/>
        <w:left w:val="none" w:sz="0" w:space="0" w:color="auto"/>
        <w:bottom w:val="none" w:sz="0" w:space="0" w:color="auto"/>
        <w:right w:val="none" w:sz="0" w:space="0" w:color="auto"/>
      </w:divBdr>
      <w:divsChild>
        <w:div w:id="180439049">
          <w:marLeft w:val="0"/>
          <w:marRight w:val="0"/>
          <w:marTop w:val="0"/>
          <w:marBottom w:val="0"/>
          <w:divBdr>
            <w:top w:val="none" w:sz="0" w:space="0" w:color="auto"/>
            <w:left w:val="none" w:sz="0" w:space="0" w:color="auto"/>
            <w:bottom w:val="none" w:sz="0" w:space="0" w:color="auto"/>
            <w:right w:val="none" w:sz="0" w:space="0" w:color="auto"/>
          </w:divBdr>
        </w:div>
      </w:divsChild>
    </w:div>
    <w:div w:id="292029002">
      <w:bodyDiv w:val="1"/>
      <w:marLeft w:val="0"/>
      <w:marRight w:val="0"/>
      <w:marTop w:val="0"/>
      <w:marBottom w:val="0"/>
      <w:divBdr>
        <w:top w:val="none" w:sz="0" w:space="0" w:color="auto"/>
        <w:left w:val="none" w:sz="0" w:space="0" w:color="auto"/>
        <w:bottom w:val="none" w:sz="0" w:space="0" w:color="auto"/>
        <w:right w:val="none" w:sz="0" w:space="0" w:color="auto"/>
      </w:divBdr>
      <w:divsChild>
        <w:div w:id="375744343">
          <w:marLeft w:val="0"/>
          <w:marRight w:val="0"/>
          <w:marTop w:val="0"/>
          <w:marBottom w:val="0"/>
          <w:divBdr>
            <w:top w:val="none" w:sz="0" w:space="0" w:color="auto"/>
            <w:left w:val="none" w:sz="0" w:space="0" w:color="auto"/>
            <w:bottom w:val="none" w:sz="0" w:space="0" w:color="auto"/>
            <w:right w:val="none" w:sz="0" w:space="0" w:color="auto"/>
          </w:divBdr>
        </w:div>
      </w:divsChild>
    </w:div>
    <w:div w:id="295910300">
      <w:bodyDiv w:val="1"/>
      <w:marLeft w:val="0"/>
      <w:marRight w:val="0"/>
      <w:marTop w:val="0"/>
      <w:marBottom w:val="0"/>
      <w:divBdr>
        <w:top w:val="none" w:sz="0" w:space="0" w:color="auto"/>
        <w:left w:val="none" w:sz="0" w:space="0" w:color="auto"/>
        <w:bottom w:val="none" w:sz="0" w:space="0" w:color="auto"/>
        <w:right w:val="none" w:sz="0" w:space="0" w:color="auto"/>
      </w:divBdr>
      <w:divsChild>
        <w:div w:id="916325727">
          <w:marLeft w:val="0"/>
          <w:marRight w:val="0"/>
          <w:marTop w:val="0"/>
          <w:marBottom w:val="0"/>
          <w:divBdr>
            <w:top w:val="none" w:sz="0" w:space="0" w:color="auto"/>
            <w:left w:val="none" w:sz="0" w:space="0" w:color="auto"/>
            <w:bottom w:val="none" w:sz="0" w:space="0" w:color="auto"/>
            <w:right w:val="none" w:sz="0" w:space="0" w:color="auto"/>
          </w:divBdr>
        </w:div>
      </w:divsChild>
    </w:div>
    <w:div w:id="302546835">
      <w:bodyDiv w:val="1"/>
      <w:marLeft w:val="0"/>
      <w:marRight w:val="0"/>
      <w:marTop w:val="0"/>
      <w:marBottom w:val="0"/>
      <w:divBdr>
        <w:top w:val="none" w:sz="0" w:space="0" w:color="auto"/>
        <w:left w:val="none" w:sz="0" w:space="0" w:color="auto"/>
        <w:bottom w:val="none" w:sz="0" w:space="0" w:color="auto"/>
        <w:right w:val="none" w:sz="0" w:space="0" w:color="auto"/>
      </w:divBdr>
    </w:div>
    <w:div w:id="305361127">
      <w:bodyDiv w:val="1"/>
      <w:marLeft w:val="0"/>
      <w:marRight w:val="0"/>
      <w:marTop w:val="0"/>
      <w:marBottom w:val="0"/>
      <w:divBdr>
        <w:top w:val="none" w:sz="0" w:space="0" w:color="auto"/>
        <w:left w:val="none" w:sz="0" w:space="0" w:color="auto"/>
        <w:bottom w:val="none" w:sz="0" w:space="0" w:color="auto"/>
        <w:right w:val="none" w:sz="0" w:space="0" w:color="auto"/>
      </w:divBdr>
      <w:divsChild>
        <w:div w:id="1819305618">
          <w:marLeft w:val="0"/>
          <w:marRight w:val="0"/>
          <w:marTop w:val="0"/>
          <w:marBottom w:val="0"/>
          <w:divBdr>
            <w:top w:val="none" w:sz="0" w:space="0" w:color="auto"/>
            <w:left w:val="none" w:sz="0" w:space="0" w:color="auto"/>
            <w:bottom w:val="none" w:sz="0" w:space="0" w:color="auto"/>
            <w:right w:val="none" w:sz="0" w:space="0" w:color="auto"/>
          </w:divBdr>
        </w:div>
      </w:divsChild>
    </w:div>
    <w:div w:id="306784665">
      <w:bodyDiv w:val="1"/>
      <w:marLeft w:val="0"/>
      <w:marRight w:val="0"/>
      <w:marTop w:val="0"/>
      <w:marBottom w:val="0"/>
      <w:divBdr>
        <w:top w:val="none" w:sz="0" w:space="0" w:color="auto"/>
        <w:left w:val="none" w:sz="0" w:space="0" w:color="auto"/>
        <w:bottom w:val="none" w:sz="0" w:space="0" w:color="auto"/>
        <w:right w:val="none" w:sz="0" w:space="0" w:color="auto"/>
      </w:divBdr>
    </w:div>
    <w:div w:id="310796129">
      <w:bodyDiv w:val="1"/>
      <w:marLeft w:val="0"/>
      <w:marRight w:val="0"/>
      <w:marTop w:val="0"/>
      <w:marBottom w:val="0"/>
      <w:divBdr>
        <w:top w:val="none" w:sz="0" w:space="0" w:color="auto"/>
        <w:left w:val="none" w:sz="0" w:space="0" w:color="auto"/>
        <w:bottom w:val="none" w:sz="0" w:space="0" w:color="auto"/>
        <w:right w:val="none" w:sz="0" w:space="0" w:color="auto"/>
      </w:divBdr>
      <w:divsChild>
        <w:div w:id="1026177175">
          <w:marLeft w:val="0"/>
          <w:marRight w:val="0"/>
          <w:marTop w:val="0"/>
          <w:marBottom w:val="120"/>
          <w:divBdr>
            <w:top w:val="none" w:sz="0" w:space="0" w:color="auto"/>
            <w:left w:val="none" w:sz="0" w:space="0" w:color="auto"/>
            <w:bottom w:val="none" w:sz="0" w:space="0" w:color="auto"/>
            <w:right w:val="none" w:sz="0" w:space="0" w:color="auto"/>
          </w:divBdr>
        </w:div>
      </w:divsChild>
    </w:div>
    <w:div w:id="313485701">
      <w:bodyDiv w:val="1"/>
      <w:marLeft w:val="0"/>
      <w:marRight w:val="0"/>
      <w:marTop w:val="0"/>
      <w:marBottom w:val="0"/>
      <w:divBdr>
        <w:top w:val="none" w:sz="0" w:space="0" w:color="auto"/>
        <w:left w:val="none" w:sz="0" w:space="0" w:color="auto"/>
        <w:bottom w:val="none" w:sz="0" w:space="0" w:color="auto"/>
        <w:right w:val="none" w:sz="0" w:space="0" w:color="auto"/>
      </w:divBdr>
    </w:div>
    <w:div w:id="317417211">
      <w:bodyDiv w:val="1"/>
      <w:marLeft w:val="0"/>
      <w:marRight w:val="0"/>
      <w:marTop w:val="0"/>
      <w:marBottom w:val="0"/>
      <w:divBdr>
        <w:top w:val="none" w:sz="0" w:space="0" w:color="auto"/>
        <w:left w:val="none" w:sz="0" w:space="0" w:color="auto"/>
        <w:bottom w:val="none" w:sz="0" w:space="0" w:color="auto"/>
        <w:right w:val="none" w:sz="0" w:space="0" w:color="auto"/>
      </w:divBdr>
    </w:div>
    <w:div w:id="318316850">
      <w:bodyDiv w:val="1"/>
      <w:marLeft w:val="0"/>
      <w:marRight w:val="0"/>
      <w:marTop w:val="0"/>
      <w:marBottom w:val="0"/>
      <w:divBdr>
        <w:top w:val="none" w:sz="0" w:space="0" w:color="auto"/>
        <w:left w:val="none" w:sz="0" w:space="0" w:color="auto"/>
        <w:bottom w:val="none" w:sz="0" w:space="0" w:color="auto"/>
        <w:right w:val="none" w:sz="0" w:space="0" w:color="auto"/>
      </w:divBdr>
      <w:divsChild>
        <w:div w:id="143034926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20619990">
      <w:bodyDiv w:val="1"/>
      <w:marLeft w:val="0"/>
      <w:marRight w:val="0"/>
      <w:marTop w:val="0"/>
      <w:marBottom w:val="0"/>
      <w:divBdr>
        <w:top w:val="none" w:sz="0" w:space="0" w:color="auto"/>
        <w:left w:val="none" w:sz="0" w:space="0" w:color="auto"/>
        <w:bottom w:val="none" w:sz="0" w:space="0" w:color="auto"/>
        <w:right w:val="none" w:sz="0" w:space="0" w:color="auto"/>
      </w:divBdr>
    </w:div>
    <w:div w:id="330107434">
      <w:bodyDiv w:val="1"/>
      <w:marLeft w:val="0"/>
      <w:marRight w:val="0"/>
      <w:marTop w:val="0"/>
      <w:marBottom w:val="0"/>
      <w:divBdr>
        <w:top w:val="none" w:sz="0" w:space="0" w:color="auto"/>
        <w:left w:val="none" w:sz="0" w:space="0" w:color="auto"/>
        <w:bottom w:val="none" w:sz="0" w:space="0" w:color="auto"/>
        <w:right w:val="none" w:sz="0" w:space="0" w:color="auto"/>
      </w:divBdr>
    </w:div>
    <w:div w:id="331638976">
      <w:bodyDiv w:val="1"/>
      <w:marLeft w:val="0"/>
      <w:marRight w:val="0"/>
      <w:marTop w:val="0"/>
      <w:marBottom w:val="0"/>
      <w:divBdr>
        <w:top w:val="none" w:sz="0" w:space="0" w:color="auto"/>
        <w:left w:val="none" w:sz="0" w:space="0" w:color="auto"/>
        <w:bottom w:val="none" w:sz="0" w:space="0" w:color="auto"/>
        <w:right w:val="none" w:sz="0" w:space="0" w:color="auto"/>
      </w:divBdr>
    </w:div>
    <w:div w:id="334961249">
      <w:bodyDiv w:val="1"/>
      <w:marLeft w:val="0"/>
      <w:marRight w:val="0"/>
      <w:marTop w:val="0"/>
      <w:marBottom w:val="0"/>
      <w:divBdr>
        <w:top w:val="none" w:sz="0" w:space="0" w:color="auto"/>
        <w:left w:val="none" w:sz="0" w:space="0" w:color="auto"/>
        <w:bottom w:val="none" w:sz="0" w:space="0" w:color="auto"/>
        <w:right w:val="none" w:sz="0" w:space="0" w:color="auto"/>
      </w:divBdr>
      <w:divsChild>
        <w:div w:id="1940212658">
          <w:marLeft w:val="0"/>
          <w:marRight w:val="0"/>
          <w:marTop w:val="0"/>
          <w:marBottom w:val="0"/>
          <w:divBdr>
            <w:top w:val="none" w:sz="0" w:space="0" w:color="auto"/>
            <w:left w:val="none" w:sz="0" w:space="0" w:color="auto"/>
            <w:bottom w:val="none" w:sz="0" w:space="0" w:color="auto"/>
            <w:right w:val="none" w:sz="0" w:space="0" w:color="auto"/>
          </w:divBdr>
        </w:div>
      </w:divsChild>
    </w:div>
    <w:div w:id="338167609">
      <w:bodyDiv w:val="1"/>
      <w:marLeft w:val="0"/>
      <w:marRight w:val="0"/>
      <w:marTop w:val="0"/>
      <w:marBottom w:val="0"/>
      <w:divBdr>
        <w:top w:val="none" w:sz="0" w:space="0" w:color="auto"/>
        <w:left w:val="none" w:sz="0" w:space="0" w:color="auto"/>
        <w:bottom w:val="none" w:sz="0" w:space="0" w:color="auto"/>
        <w:right w:val="none" w:sz="0" w:space="0" w:color="auto"/>
      </w:divBdr>
    </w:div>
    <w:div w:id="338704016">
      <w:bodyDiv w:val="1"/>
      <w:marLeft w:val="0"/>
      <w:marRight w:val="0"/>
      <w:marTop w:val="0"/>
      <w:marBottom w:val="0"/>
      <w:divBdr>
        <w:top w:val="none" w:sz="0" w:space="0" w:color="auto"/>
        <w:left w:val="none" w:sz="0" w:space="0" w:color="auto"/>
        <w:bottom w:val="none" w:sz="0" w:space="0" w:color="auto"/>
        <w:right w:val="none" w:sz="0" w:space="0" w:color="auto"/>
      </w:divBdr>
      <w:divsChild>
        <w:div w:id="1237858515">
          <w:marLeft w:val="0"/>
          <w:marRight w:val="0"/>
          <w:marTop w:val="0"/>
          <w:marBottom w:val="0"/>
          <w:divBdr>
            <w:top w:val="none" w:sz="0" w:space="0" w:color="auto"/>
            <w:left w:val="none" w:sz="0" w:space="0" w:color="auto"/>
            <w:bottom w:val="none" w:sz="0" w:space="0" w:color="auto"/>
            <w:right w:val="none" w:sz="0" w:space="0" w:color="auto"/>
          </w:divBdr>
        </w:div>
      </w:divsChild>
    </w:div>
    <w:div w:id="342821460">
      <w:bodyDiv w:val="1"/>
      <w:marLeft w:val="0"/>
      <w:marRight w:val="0"/>
      <w:marTop w:val="0"/>
      <w:marBottom w:val="0"/>
      <w:divBdr>
        <w:top w:val="none" w:sz="0" w:space="0" w:color="auto"/>
        <w:left w:val="none" w:sz="0" w:space="0" w:color="auto"/>
        <w:bottom w:val="none" w:sz="0" w:space="0" w:color="auto"/>
        <w:right w:val="none" w:sz="0" w:space="0" w:color="auto"/>
      </w:divBdr>
    </w:div>
    <w:div w:id="343097229">
      <w:bodyDiv w:val="1"/>
      <w:marLeft w:val="0"/>
      <w:marRight w:val="0"/>
      <w:marTop w:val="0"/>
      <w:marBottom w:val="0"/>
      <w:divBdr>
        <w:top w:val="none" w:sz="0" w:space="0" w:color="auto"/>
        <w:left w:val="none" w:sz="0" w:space="0" w:color="auto"/>
        <w:bottom w:val="none" w:sz="0" w:space="0" w:color="auto"/>
        <w:right w:val="none" w:sz="0" w:space="0" w:color="auto"/>
      </w:divBdr>
      <w:divsChild>
        <w:div w:id="514727378">
          <w:marLeft w:val="0"/>
          <w:marRight w:val="0"/>
          <w:marTop w:val="0"/>
          <w:marBottom w:val="0"/>
          <w:divBdr>
            <w:top w:val="none" w:sz="0" w:space="0" w:color="auto"/>
            <w:left w:val="none" w:sz="0" w:space="0" w:color="auto"/>
            <w:bottom w:val="none" w:sz="0" w:space="0" w:color="auto"/>
            <w:right w:val="none" w:sz="0" w:space="0" w:color="auto"/>
          </w:divBdr>
        </w:div>
      </w:divsChild>
    </w:div>
    <w:div w:id="344789022">
      <w:bodyDiv w:val="1"/>
      <w:marLeft w:val="0"/>
      <w:marRight w:val="0"/>
      <w:marTop w:val="0"/>
      <w:marBottom w:val="0"/>
      <w:divBdr>
        <w:top w:val="none" w:sz="0" w:space="0" w:color="auto"/>
        <w:left w:val="none" w:sz="0" w:space="0" w:color="auto"/>
        <w:bottom w:val="none" w:sz="0" w:space="0" w:color="auto"/>
        <w:right w:val="none" w:sz="0" w:space="0" w:color="auto"/>
      </w:divBdr>
      <w:divsChild>
        <w:div w:id="1577939606">
          <w:marLeft w:val="0"/>
          <w:marRight w:val="0"/>
          <w:marTop w:val="0"/>
          <w:marBottom w:val="0"/>
          <w:divBdr>
            <w:top w:val="single" w:sz="12" w:space="8" w:color="34495E"/>
            <w:left w:val="single" w:sz="12" w:space="8" w:color="34495E"/>
            <w:bottom w:val="single" w:sz="12" w:space="8" w:color="34495E"/>
            <w:right w:val="single" w:sz="12" w:space="8" w:color="34495E"/>
          </w:divBdr>
        </w:div>
      </w:divsChild>
    </w:div>
    <w:div w:id="345375363">
      <w:bodyDiv w:val="1"/>
      <w:marLeft w:val="0"/>
      <w:marRight w:val="0"/>
      <w:marTop w:val="0"/>
      <w:marBottom w:val="0"/>
      <w:divBdr>
        <w:top w:val="none" w:sz="0" w:space="0" w:color="auto"/>
        <w:left w:val="none" w:sz="0" w:space="0" w:color="auto"/>
        <w:bottom w:val="none" w:sz="0" w:space="0" w:color="auto"/>
        <w:right w:val="none" w:sz="0" w:space="0" w:color="auto"/>
      </w:divBdr>
    </w:div>
    <w:div w:id="351688102">
      <w:bodyDiv w:val="1"/>
      <w:marLeft w:val="0"/>
      <w:marRight w:val="0"/>
      <w:marTop w:val="0"/>
      <w:marBottom w:val="0"/>
      <w:divBdr>
        <w:top w:val="none" w:sz="0" w:space="0" w:color="auto"/>
        <w:left w:val="none" w:sz="0" w:space="0" w:color="auto"/>
        <w:bottom w:val="none" w:sz="0" w:space="0" w:color="auto"/>
        <w:right w:val="none" w:sz="0" w:space="0" w:color="auto"/>
      </w:divBdr>
      <w:divsChild>
        <w:div w:id="1956209047">
          <w:marLeft w:val="0"/>
          <w:marRight w:val="0"/>
          <w:marTop w:val="0"/>
          <w:marBottom w:val="0"/>
          <w:divBdr>
            <w:top w:val="none" w:sz="0" w:space="0" w:color="auto"/>
            <w:left w:val="none" w:sz="0" w:space="0" w:color="auto"/>
            <w:bottom w:val="none" w:sz="0" w:space="0" w:color="auto"/>
            <w:right w:val="none" w:sz="0" w:space="0" w:color="auto"/>
          </w:divBdr>
          <w:divsChild>
            <w:div w:id="184859385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351809885">
      <w:bodyDiv w:val="1"/>
      <w:marLeft w:val="0"/>
      <w:marRight w:val="0"/>
      <w:marTop w:val="0"/>
      <w:marBottom w:val="0"/>
      <w:divBdr>
        <w:top w:val="none" w:sz="0" w:space="0" w:color="auto"/>
        <w:left w:val="none" w:sz="0" w:space="0" w:color="auto"/>
        <w:bottom w:val="none" w:sz="0" w:space="0" w:color="auto"/>
        <w:right w:val="none" w:sz="0" w:space="0" w:color="auto"/>
      </w:divBdr>
    </w:div>
    <w:div w:id="353380864">
      <w:bodyDiv w:val="1"/>
      <w:marLeft w:val="0"/>
      <w:marRight w:val="0"/>
      <w:marTop w:val="0"/>
      <w:marBottom w:val="0"/>
      <w:divBdr>
        <w:top w:val="none" w:sz="0" w:space="0" w:color="auto"/>
        <w:left w:val="none" w:sz="0" w:space="0" w:color="auto"/>
        <w:bottom w:val="none" w:sz="0" w:space="0" w:color="auto"/>
        <w:right w:val="none" w:sz="0" w:space="0" w:color="auto"/>
      </w:divBdr>
    </w:div>
    <w:div w:id="354355916">
      <w:bodyDiv w:val="1"/>
      <w:marLeft w:val="0"/>
      <w:marRight w:val="0"/>
      <w:marTop w:val="0"/>
      <w:marBottom w:val="0"/>
      <w:divBdr>
        <w:top w:val="none" w:sz="0" w:space="0" w:color="auto"/>
        <w:left w:val="none" w:sz="0" w:space="0" w:color="auto"/>
        <w:bottom w:val="none" w:sz="0" w:space="0" w:color="auto"/>
        <w:right w:val="none" w:sz="0" w:space="0" w:color="auto"/>
      </w:divBdr>
    </w:div>
    <w:div w:id="355230936">
      <w:bodyDiv w:val="1"/>
      <w:marLeft w:val="0"/>
      <w:marRight w:val="0"/>
      <w:marTop w:val="0"/>
      <w:marBottom w:val="0"/>
      <w:divBdr>
        <w:top w:val="none" w:sz="0" w:space="0" w:color="auto"/>
        <w:left w:val="none" w:sz="0" w:space="0" w:color="auto"/>
        <w:bottom w:val="none" w:sz="0" w:space="0" w:color="auto"/>
        <w:right w:val="none" w:sz="0" w:space="0" w:color="auto"/>
      </w:divBdr>
    </w:div>
    <w:div w:id="361320975">
      <w:bodyDiv w:val="1"/>
      <w:marLeft w:val="0"/>
      <w:marRight w:val="0"/>
      <w:marTop w:val="0"/>
      <w:marBottom w:val="0"/>
      <w:divBdr>
        <w:top w:val="none" w:sz="0" w:space="0" w:color="auto"/>
        <w:left w:val="none" w:sz="0" w:space="0" w:color="auto"/>
        <w:bottom w:val="none" w:sz="0" w:space="0" w:color="auto"/>
        <w:right w:val="none" w:sz="0" w:space="0" w:color="auto"/>
      </w:divBdr>
    </w:div>
    <w:div w:id="367217375">
      <w:bodyDiv w:val="1"/>
      <w:marLeft w:val="0"/>
      <w:marRight w:val="0"/>
      <w:marTop w:val="0"/>
      <w:marBottom w:val="0"/>
      <w:divBdr>
        <w:top w:val="none" w:sz="0" w:space="0" w:color="auto"/>
        <w:left w:val="none" w:sz="0" w:space="0" w:color="auto"/>
        <w:bottom w:val="none" w:sz="0" w:space="0" w:color="auto"/>
        <w:right w:val="none" w:sz="0" w:space="0" w:color="auto"/>
      </w:divBdr>
    </w:div>
    <w:div w:id="367487114">
      <w:bodyDiv w:val="1"/>
      <w:marLeft w:val="0"/>
      <w:marRight w:val="0"/>
      <w:marTop w:val="0"/>
      <w:marBottom w:val="0"/>
      <w:divBdr>
        <w:top w:val="none" w:sz="0" w:space="0" w:color="auto"/>
        <w:left w:val="none" w:sz="0" w:space="0" w:color="auto"/>
        <w:bottom w:val="none" w:sz="0" w:space="0" w:color="auto"/>
        <w:right w:val="none" w:sz="0" w:space="0" w:color="auto"/>
      </w:divBdr>
    </w:div>
    <w:div w:id="368258310">
      <w:bodyDiv w:val="1"/>
      <w:marLeft w:val="0"/>
      <w:marRight w:val="0"/>
      <w:marTop w:val="0"/>
      <w:marBottom w:val="0"/>
      <w:divBdr>
        <w:top w:val="none" w:sz="0" w:space="0" w:color="auto"/>
        <w:left w:val="none" w:sz="0" w:space="0" w:color="auto"/>
        <w:bottom w:val="none" w:sz="0" w:space="0" w:color="auto"/>
        <w:right w:val="none" w:sz="0" w:space="0" w:color="auto"/>
      </w:divBdr>
      <w:divsChild>
        <w:div w:id="1933735354">
          <w:marLeft w:val="0"/>
          <w:marRight w:val="0"/>
          <w:marTop w:val="0"/>
          <w:marBottom w:val="120"/>
          <w:divBdr>
            <w:top w:val="none" w:sz="0" w:space="0" w:color="auto"/>
            <w:left w:val="none" w:sz="0" w:space="0" w:color="auto"/>
            <w:bottom w:val="none" w:sz="0" w:space="0" w:color="auto"/>
            <w:right w:val="none" w:sz="0" w:space="0" w:color="auto"/>
          </w:divBdr>
        </w:div>
      </w:divsChild>
    </w:div>
    <w:div w:id="371274423">
      <w:bodyDiv w:val="1"/>
      <w:marLeft w:val="0"/>
      <w:marRight w:val="0"/>
      <w:marTop w:val="0"/>
      <w:marBottom w:val="0"/>
      <w:divBdr>
        <w:top w:val="none" w:sz="0" w:space="0" w:color="auto"/>
        <w:left w:val="none" w:sz="0" w:space="0" w:color="auto"/>
        <w:bottom w:val="none" w:sz="0" w:space="0" w:color="auto"/>
        <w:right w:val="none" w:sz="0" w:space="0" w:color="auto"/>
      </w:divBdr>
    </w:div>
    <w:div w:id="377703102">
      <w:bodyDiv w:val="1"/>
      <w:marLeft w:val="0"/>
      <w:marRight w:val="0"/>
      <w:marTop w:val="0"/>
      <w:marBottom w:val="0"/>
      <w:divBdr>
        <w:top w:val="none" w:sz="0" w:space="0" w:color="auto"/>
        <w:left w:val="none" w:sz="0" w:space="0" w:color="auto"/>
        <w:bottom w:val="none" w:sz="0" w:space="0" w:color="auto"/>
        <w:right w:val="none" w:sz="0" w:space="0" w:color="auto"/>
      </w:divBdr>
    </w:div>
    <w:div w:id="379129475">
      <w:bodyDiv w:val="1"/>
      <w:marLeft w:val="0"/>
      <w:marRight w:val="0"/>
      <w:marTop w:val="0"/>
      <w:marBottom w:val="0"/>
      <w:divBdr>
        <w:top w:val="none" w:sz="0" w:space="0" w:color="auto"/>
        <w:left w:val="none" w:sz="0" w:space="0" w:color="auto"/>
        <w:bottom w:val="none" w:sz="0" w:space="0" w:color="auto"/>
        <w:right w:val="none" w:sz="0" w:space="0" w:color="auto"/>
      </w:divBdr>
    </w:div>
    <w:div w:id="379522843">
      <w:bodyDiv w:val="1"/>
      <w:marLeft w:val="0"/>
      <w:marRight w:val="0"/>
      <w:marTop w:val="0"/>
      <w:marBottom w:val="0"/>
      <w:divBdr>
        <w:top w:val="none" w:sz="0" w:space="0" w:color="auto"/>
        <w:left w:val="none" w:sz="0" w:space="0" w:color="auto"/>
        <w:bottom w:val="none" w:sz="0" w:space="0" w:color="auto"/>
        <w:right w:val="none" w:sz="0" w:space="0" w:color="auto"/>
      </w:divBdr>
      <w:divsChild>
        <w:div w:id="599458056">
          <w:marLeft w:val="0"/>
          <w:marRight w:val="0"/>
          <w:marTop w:val="0"/>
          <w:marBottom w:val="0"/>
          <w:divBdr>
            <w:top w:val="none" w:sz="0" w:space="0" w:color="auto"/>
            <w:left w:val="none" w:sz="0" w:space="0" w:color="auto"/>
            <w:bottom w:val="none" w:sz="0" w:space="0" w:color="auto"/>
            <w:right w:val="none" w:sz="0" w:space="0" w:color="auto"/>
          </w:divBdr>
        </w:div>
      </w:divsChild>
    </w:div>
    <w:div w:id="384063112">
      <w:bodyDiv w:val="1"/>
      <w:marLeft w:val="0"/>
      <w:marRight w:val="0"/>
      <w:marTop w:val="0"/>
      <w:marBottom w:val="0"/>
      <w:divBdr>
        <w:top w:val="none" w:sz="0" w:space="0" w:color="auto"/>
        <w:left w:val="none" w:sz="0" w:space="0" w:color="auto"/>
        <w:bottom w:val="none" w:sz="0" w:space="0" w:color="auto"/>
        <w:right w:val="none" w:sz="0" w:space="0" w:color="auto"/>
      </w:divBdr>
    </w:div>
    <w:div w:id="386413442">
      <w:bodyDiv w:val="1"/>
      <w:marLeft w:val="0"/>
      <w:marRight w:val="0"/>
      <w:marTop w:val="0"/>
      <w:marBottom w:val="0"/>
      <w:divBdr>
        <w:top w:val="none" w:sz="0" w:space="0" w:color="auto"/>
        <w:left w:val="none" w:sz="0" w:space="0" w:color="auto"/>
        <w:bottom w:val="none" w:sz="0" w:space="0" w:color="auto"/>
        <w:right w:val="none" w:sz="0" w:space="0" w:color="auto"/>
      </w:divBdr>
    </w:div>
    <w:div w:id="386493997">
      <w:bodyDiv w:val="1"/>
      <w:marLeft w:val="0"/>
      <w:marRight w:val="0"/>
      <w:marTop w:val="0"/>
      <w:marBottom w:val="0"/>
      <w:divBdr>
        <w:top w:val="none" w:sz="0" w:space="0" w:color="auto"/>
        <w:left w:val="none" w:sz="0" w:space="0" w:color="auto"/>
        <w:bottom w:val="none" w:sz="0" w:space="0" w:color="auto"/>
        <w:right w:val="none" w:sz="0" w:space="0" w:color="auto"/>
      </w:divBdr>
    </w:div>
    <w:div w:id="387071236">
      <w:bodyDiv w:val="1"/>
      <w:marLeft w:val="0"/>
      <w:marRight w:val="0"/>
      <w:marTop w:val="0"/>
      <w:marBottom w:val="0"/>
      <w:divBdr>
        <w:top w:val="none" w:sz="0" w:space="0" w:color="auto"/>
        <w:left w:val="none" w:sz="0" w:space="0" w:color="auto"/>
        <w:bottom w:val="none" w:sz="0" w:space="0" w:color="auto"/>
        <w:right w:val="none" w:sz="0" w:space="0" w:color="auto"/>
      </w:divBdr>
      <w:divsChild>
        <w:div w:id="336620622">
          <w:marLeft w:val="0"/>
          <w:marRight w:val="0"/>
          <w:marTop w:val="0"/>
          <w:marBottom w:val="0"/>
          <w:divBdr>
            <w:top w:val="none" w:sz="0" w:space="0" w:color="auto"/>
            <w:left w:val="none" w:sz="0" w:space="0" w:color="auto"/>
            <w:bottom w:val="none" w:sz="0" w:space="0" w:color="auto"/>
            <w:right w:val="none" w:sz="0" w:space="0" w:color="auto"/>
          </w:divBdr>
        </w:div>
      </w:divsChild>
    </w:div>
    <w:div w:id="387845920">
      <w:bodyDiv w:val="1"/>
      <w:marLeft w:val="0"/>
      <w:marRight w:val="0"/>
      <w:marTop w:val="0"/>
      <w:marBottom w:val="0"/>
      <w:divBdr>
        <w:top w:val="none" w:sz="0" w:space="0" w:color="auto"/>
        <w:left w:val="none" w:sz="0" w:space="0" w:color="auto"/>
        <w:bottom w:val="none" w:sz="0" w:space="0" w:color="auto"/>
        <w:right w:val="none" w:sz="0" w:space="0" w:color="auto"/>
      </w:divBdr>
      <w:divsChild>
        <w:div w:id="519391474">
          <w:marLeft w:val="0"/>
          <w:marRight w:val="0"/>
          <w:marTop w:val="0"/>
          <w:marBottom w:val="0"/>
          <w:divBdr>
            <w:top w:val="none" w:sz="0" w:space="0" w:color="auto"/>
            <w:left w:val="none" w:sz="0" w:space="0" w:color="auto"/>
            <w:bottom w:val="none" w:sz="0" w:space="0" w:color="auto"/>
            <w:right w:val="none" w:sz="0" w:space="0" w:color="auto"/>
          </w:divBdr>
        </w:div>
      </w:divsChild>
    </w:div>
    <w:div w:id="393625233">
      <w:bodyDiv w:val="1"/>
      <w:marLeft w:val="0"/>
      <w:marRight w:val="0"/>
      <w:marTop w:val="0"/>
      <w:marBottom w:val="0"/>
      <w:divBdr>
        <w:top w:val="none" w:sz="0" w:space="0" w:color="auto"/>
        <w:left w:val="none" w:sz="0" w:space="0" w:color="auto"/>
        <w:bottom w:val="none" w:sz="0" w:space="0" w:color="auto"/>
        <w:right w:val="none" w:sz="0" w:space="0" w:color="auto"/>
      </w:divBdr>
    </w:div>
    <w:div w:id="403990165">
      <w:bodyDiv w:val="1"/>
      <w:marLeft w:val="0"/>
      <w:marRight w:val="0"/>
      <w:marTop w:val="0"/>
      <w:marBottom w:val="0"/>
      <w:divBdr>
        <w:top w:val="none" w:sz="0" w:space="0" w:color="auto"/>
        <w:left w:val="none" w:sz="0" w:space="0" w:color="auto"/>
        <w:bottom w:val="none" w:sz="0" w:space="0" w:color="auto"/>
        <w:right w:val="none" w:sz="0" w:space="0" w:color="auto"/>
      </w:divBdr>
      <w:divsChild>
        <w:div w:id="1418942070">
          <w:marLeft w:val="0"/>
          <w:marRight w:val="0"/>
          <w:marTop w:val="0"/>
          <w:marBottom w:val="0"/>
          <w:divBdr>
            <w:top w:val="none" w:sz="0" w:space="0" w:color="auto"/>
            <w:left w:val="none" w:sz="0" w:space="0" w:color="auto"/>
            <w:bottom w:val="none" w:sz="0" w:space="0" w:color="auto"/>
            <w:right w:val="none" w:sz="0" w:space="0" w:color="auto"/>
          </w:divBdr>
        </w:div>
      </w:divsChild>
    </w:div>
    <w:div w:id="406345151">
      <w:bodyDiv w:val="1"/>
      <w:marLeft w:val="0"/>
      <w:marRight w:val="0"/>
      <w:marTop w:val="0"/>
      <w:marBottom w:val="0"/>
      <w:divBdr>
        <w:top w:val="none" w:sz="0" w:space="0" w:color="auto"/>
        <w:left w:val="none" w:sz="0" w:space="0" w:color="auto"/>
        <w:bottom w:val="none" w:sz="0" w:space="0" w:color="auto"/>
        <w:right w:val="none" w:sz="0" w:space="0" w:color="auto"/>
      </w:divBdr>
      <w:divsChild>
        <w:div w:id="1109546341">
          <w:marLeft w:val="0"/>
          <w:marRight w:val="0"/>
          <w:marTop w:val="0"/>
          <w:marBottom w:val="0"/>
          <w:divBdr>
            <w:top w:val="none" w:sz="0" w:space="0" w:color="auto"/>
            <w:left w:val="none" w:sz="0" w:space="0" w:color="auto"/>
            <w:bottom w:val="none" w:sz="0" w:space="0" w:color="auto"/>
            <w:right w:val="none" w:sz="0" w:space="0" w:color="auto"/>
          </w:divBdr>
        </w:div>
      </w:divsChild>
    </w:div>
    <w:div w:id="407769088">
      <w:bodyDiv w:val="1"/>
      <w:marLeft w:val="0"/>
      <w:marRight w:val="0"/>
      <w:marTop w:val="0"/>
      <w:marBottom w:val="0"/>
      <w:divBdr>
        <w:top w:val="none" w:sz="0" w:space="0" w:color="auto"/>
        <w:left w:val="none" w:sz="0" w:space="0" w:color="auto"/>
        <w:bottom w:val="none" w:sz="0" w:space="0" w:color="auto"/>
        <w:right w:val="none" w:sz="0" w:space="0" w:color="auto"/>
      </w:divBdr>
    </w:div>
    <w:div w:id="409161556">
      <w:bodyDiv w:val="1"/>
      <w:marLeft w:val="0"/>
      <w:marRight w:val="0"/>
      <w:marTop w:val="0"/>
      <w:marBottom w:val="0"/>
      <w:divBdr>
        <w:top w:val="none" w:sz="0" w:space="0" w:color="auto"/>
        <w:left w:val="none" w:sz="0" w:space="0" w:color="auto"/>
        <w:bottom w:val="none" w:sz="0" w:space="0" w:color="auto"/>
        <w:right w:val="none" w:sz="0" w:space="0" w:color="auto"/>
      </w:divBdr>
    </w:div>
    <w:div w:id="414741299">
      <w:bodyDiv w:val="1"/>
      <w:marLeft w:val="0"/>
      <w:marRight w:val="0"/>
      <w:marTop w:val="0"/>
      <w:marBottom w:val="0"/>
      <w:divBdr>
        <w:top w:val="none" w:sz="0" w:space="0" w:color="auto"/>
        <w:left w:val="none" w:sz="0" w:space="0" w:color="auto"/>
        <w:bottom w:val="none" w:sz="0" w:space="0" w:color="auto"/>
        <w:right w:val="none" w:sz="0" w:space="0" w:color="auto"/>
      </w:divBdr>
    </w:div>
    <w:div w:id="419059793">
      <w:bodyDiv w:val="1"/>
      <w:marLeft w:val="0"/>
      <w:marRight w:val="0"/>
      <w:marTop w:val="0"/>
      <w:marBottom w:val="0"/>
      <w:divBdr>
        <w:top w:val="none" w:sz="0" w:space="0" w:color="auto"/>
        <w:left w:val="none" w:sz="0" w:space="0" w:color="auto"/>
        <w:bottom w:val="none" w:sz="0" w:space="0" w:color="auto"/>
        <w:right w:val="none" w:sz="0" w:space="0" w:color="auto"/>
      </w:divBdr>
    </w:div>
    <w:div w:id="422454350">
      <w:bodyDiv w:val="1"/>
      <w:marLeft w:val="0"/>
      <w:marRight w:val="0"/>
      <w:marTop w:val="0"/>
      <w:marBottom w:val="0"/>
      <w:divBdr>
        <w:top w:val="none" w:sz="0" w:space="0" w:color="auto"/>
        <w:left w:val="none" w:sz="0" w:space="0" w:color="auto"/>
        <w:bottom w:val="none" w:sz="0" w:space="0" w:color="auto"/>
        <w:right w:val="none" w:sz="0" w:space="0" w:color="auto"/>
      </w:divBdr>
    </w:div>
    <w:div w:id="424695970">
      <w:bodyDiv w:val="1"/>
      <w:marLeft w:val="0"/>
      <w:marRight w:val="0"/>
      <w:marTop w:val="0"/>
      <w:marBottom w:val="0"/>
      <w:divBdr>
        <w:top w:val="none" w:sz="0" w:space="0" w:color="auto"/>
        <w:left w:val="none" w:sz="0" w:space="0" w:color="auto"/>
        <w:bottom w:val="none" w:sz="0" w:space="0" w:color="auto"/>
        <w:right w:val="none" w:sz="0" w:space="0" w:color="auto"/>
      </w:divBdr>
      <w:divsChild>
        <w:div w:id="1108895178">
          <w:marLeft w:val="0"/>
          <w:marRight w:val="0"/>
          <w:marTop w:val="0"/>
          <w:marBottom w:val="0"/>
          <w:divBdr>
            <w:top w:val="none" w:sz="0" w:space="0" w:color="auto"/>
            <w:left w:val="none" w:sz="0" w:space="0" w:color="auto"/>
            <w:bottom w:val="none" w:sz="0" w:space="0" w:color="auto"/>
            <w:right w:val="none" w:sz="0" w:space="0" w:color="auto"/>
          </w:divBdr>
        </w:div>
      </w:divsChild>
    </w:div>
    <w:div w:id="424962678">
      <w:bodyDiv w:val="1"/>
      <w:marLeft w:val="0"/>
      <w:marRight w:val="0"/>
      <w:marTop w:val="0"/>
      <w:marBottom w:val="0"/>
      <w:divBdr>
        <w:top w:val="none" w:sz="0" w:space="0" w:color="auto"/>
        <w:left w:val="none" w:sz="0" w:space="0" w:color="auto"/>
        <w:bottom w:val="none" w:sz="0" w:space="0" w:color="auto"/>
        <w:right w:val="none" w:sz="0" w:space="0" w:color="auto"/>
      </w:divBdr>
      <w:divsChild>
        <w:div w:id="1708525969">
          <w:marLeft w:val="0"/>
          <w:marRight w:val="0"/>
          <w:marTop w:val="0"/>
          <w:marBottom w:val="0"/>
          <w:divBdr>
            <w:top w:val="none" w:sz="0" w:space="0" w:color="auto"/>
            <w:left w:val="none" w:sz="0" w:space="0" w:color="auto"/>
            <w:bottom w:val="none" w:sz="0" w:space="0" w:color="auto"/>
            <w:right w:val="none" w:sz="0" w:space="0" w:color="auto"/>
          </w:divBdr>
        </w:div>
        <w:div w:id="465515067">
          <w:marLeft w:val="-225"/>
          <w:marRight w:val="0"/>
          <w:marTop w:val="300"/>
          <w:marBottom w:val="0"/>
          <w:divBdr>
            <w:top w:val="none" w:sz="0" w:space="0" w:color="auto"/>
            <w:left w:val="none" w:sz="0" w:space="0" w:color="auto"/>
            <w:bottom w:val="none" w:sz="0" w:space="0" w:color="auto"/>
            <w:right w:val="none" w:sz="0" w:space="0" w:color="auto"/>
          </w:divBdr>
        </w:div>
      </w:divsChild>
    </w:div>
    <w:div w:id="427194067">
      <w:bodyDiv w:val="1"/>
      <w:marLeft w:val="0"/>
      <w:marRight w:val="0"/>
      <w:marTop w:val="0"/>
      <w:marBottom w:val="0"/>
      <w:divBdr>
        <w:top w:val="none" w:sz="0" w:space="0" w:color="auto"/>
        <w:left w:val="none" w:sz="0" w:space="0" w:color="auto"/>
        <w:bottom w:val="none" w:sz="0" w:space="0" w:color="auto"/>
        <w:right w:val="none" w:sz="0" w:space="0" w:color="auto"/>
      </w:divBdr>
      <w:divsChild>
        <w:div w:id="321013028">
          <w:marLeft w:val="0"/>
          <w:marRight w:val="0"/>
          <w:marTop w:val="0"/>
          <w:marBottom w:val="0"/>
          <w:divBdr>
            <w:top w:val="none" w:sz="0" w:space="0" w:color="auto"/>
            <w:left w:val="none" w:sz="0" w:space="0" w:color="auto"/>
            <w:bottom w:val="none" w:sz="0" w:space="0" w:color="auto"/>
            <w:right w:val="none" w:sz="0" w:space="0" w:color="auto"/>
          </w:divBdr>
          <w:divsChild>
            <w:div w:id="861019055">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31895431">
      <w:bodyDiv w:val="1"/>
      <w:marLeft w:val="0"/>
      <w:marRight w:val="0"/>
      <w:marTop w:val="0"/>
      <w:marBottom w:val="0"/>
      <w:divBdr>
        <w:top w:val="none" w:sz="0" w:space="0" w:color="auto"/>
        <w:left w:val="none" w:sz="0" w:space="0" w:color="auto"/>
        <w:bottom w:val="none" w:sz="0" w:space="0" w:color="auto"/>
        <w:right w:val="none" w:sz="0" w:space="0" w:color="auto"/>
      </w:divBdr>
      <w:divsChild>
        <w:div w:id="1691373451">
          <w:marLeft w:val="0"/>
          <w:marRight w:val="0"/>
          <w:marTop w:val="0"/>
          <w:marBottom w:val="0"/>
          <w:divBdr>
            <w:top w:val="none" w:sz="0" w:space="0" w:color="auto"/>
            <w:left w:val="none" w:sz="0" w:space="0" w:color="auto"/>
            <w:bottom w:val="none" w:sz="0" w:space="0" w:color="auto"/>
            <w:right w:val="none" w:sz="0" w:space="0" w:color="auto"/>
          </w:divBdr>
          <w:divsChild>
            <w:div w:id="3736965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439106867">
      <w:bodyDiv w:val="1"/>
      <w:marLeft w:val="0"/>
      <w:marRight w:val="0"/>
      <w:marTop w:val="0"/>
      <w:marBottom w:val="0"/>
      <w:divBdr>
        <w:top w:val="none" w:sz="0" w:space="0" w:color="auto"/>
        <w:left w:val="none" w:sz="0" w:space="0" w:color="auto"/>
        <w:bottom w:val="none" w:sz="0" w:space="0" w:color="auto"/>
        <w:right w:val="none" w:sz="0" w:space="0" w:color="auto"/>
      </w:divBdr>
    </w:div>
    <w:div w:id="439647625">
      <w:bodyDiv w:val="1"/>
      <w:marLeft w:val="0"/>
      <w:marRight w:val="0"/>
      <w:marTop w:val="0"/>
      <w:marBottom w:val="0"/>
      <w:divBdr>
        <w:top w:val="none" w:sz="0" w:space="0" w:color="auto"/>
        <w:left w:val="none" w:sz="0" w:space="0" w:color="auto"/>
        <w:bottom w:val="none" w:sz="0" w:space="0" w:color="auto"/>
        <w:right w:val="none" w:sz="0" w:space="0" w:color="auto"/>
      </w:divBdr>
    </w:div>
    <w:div w:id="439842447">
      <w:bodyDiv w:val="1"/>
      <w:marLeft w:val="0"/>
      <w:marRight w:val="0"/>
      <w:marTop w:val="0"/>
      <w:marBottom w:val="0"/>
      <w:divBdr>
        <w:top w:val="none" w:sz="0" w:space="0" w:color="auto"/>
        <w:left w:val="none" w:sz="0" w:space="0" w:color="auto"/>
        <w:bottom w:val="none" w:sz="0" w:space="0" w:color="auto"/>
        <w:right w:val="none" w:sz="0" w:space="0" w:color="auto"/>
      </w:divBdr>
      <w:divsChild>
        <w:div w:id="261887835">
          <w:marLeft w:val="0"/>
          <w:marRight w:val="0"/>
          <w:marTop w:val="0"/>
          <w:marBottom w:val="0"/>
          <w:divBdr>
            <w:top w:val="none" w:sz="0" w:space="0" w:color="auto"/>
            <w:left w:val="none" w:sz="0" w:space="0" w:color="auto"/>
            <w:bottom w:val="none" w:sz="0" w:space="0" w:color="auto"/>
            <w:right w:val="none" w:sz="0" w:space="0" w:color="auto"/>
          </w:divBdr>
          <w:divsChild>
            <w:div w:id="91849075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2500608">
      <w:bodyDiv w:val="1"/>
      <w:marLeft w:val="0"/>
      <w:marRight w:val="0"/>
      <w:marTop w:val="0"/>
      <w:marBottom w:val="0"/>
      <w:divBdr>
        <w:top w:val="none" w:sz="0" w:space="0" w:color="auto"/>
        <w:left w:val="none" w:sz="0" w:space="0" w:color="auto"/>
        <w:bottom w:val="none" w:sz="0" w:space="0" w:color="auto"/>
        <w:right w:val="none" w:sz="0" w:space="0" w:color="auto"/>
      </w:divBdr>
    </w:div>
    <w:div w:id="444538733">
      <w:bodyDiv w:val="1"/>
      <w:marLeft w:val="0"/>
      <w:marRight w:val="0"/>
      <w:marTop w:val="0"/>
      <w:marBottom w:val="0"/>
      <w:divBdr>
        <w:top w:val="none" w:sz="0" w:space="0" w:color="auto"/>
        <w:left w:val="none" w:sz="0" w:space="0" w:color="auto"/>
        <w:bottom w:val="none" w:sz="0" w:space="0" w:color="auto"/>
        <w:right w:val="none" w:sz="0" w:space="0" w:color="auto"/>
      </w:divBdr>
      <w:divsChild>
        <w:div w:id="1932931746">
          <w:marLeft w:val="0"/>
          <w:marRight w:val="0"/>
          <w:marTop w:val="0"/>
          <w:marBottom w:val="0"/>
          <w:divBdr>
            <w:top w:val="none" w:sz="0" w:space="0" w:color="auto"/>
            <w:left w:val="none" w:sz="0" w:space="0" w:color="auto"/>
            <w:bottom w:val="none" w:sz="0" w:space="0" w:color="auto"/>
            <w:right w:val="none" w:sz="0" w:space="0" w:color="auto"/>
          </w:divBdr>
        </w:div>
      </w:divsChild>
    </w:div>
    <w:div w:id="446197977">
      <w:bodyDiv w:val="1"/>
      <w:marLeft w:val="0"/>
      <w:marRight w:val="0"/>
      <w:marTop w:val="0"/>
      <w:marBottom w:val="0"/>
      <w:divBdr>
        <w:top w:val="none" w:sz="0" w:space="0" w:color="auto"/>
        <w:left w:val="none" w:sz="0" w:space="0" w:color="auto"/>
        <w:bottom w:val="none" w:sz="0" w:space="0" w:color="auto"/>
        <w:right w:val="none" w:sz="0" w:space="0" w:color="auto"/>
      </w:divBdr>
    </w:div>
    <w:div w:id="451019074">
      <w:bodyDiv w:val="1"/>
      <w:marLeft w:val="0"/>
      <w:marRight w:val="0"/>
      <w:marTop w:val="0"/>
      <w:marBottom w:val="0"/>
      <w:divBdr>
        <w:top w:val="none" w:sz="0" w:space="0" w:color="auto"/>
        <w:left w:val="none" w:sz="0" w:space="0" w:color="auto"/>
        <w:bottom w:val="none" w:sz="0" w:space="0" w:color="auto"/>
        <w:right w:val="none" w:sz="0" w:space="0" w:color="auto"/>
      </w:divBdr>
      <w:divsChild>
        <w:div w:id="1582565367">
          <w:marLeft w:val="0"/>
          <w:marRight w:val="0"/>
          <w:marTop w:val="0"/>
          <w:marBottom w:val="0"/>
          <w:divBdr>
            <w:top w:val="none" w:sz="0" w:space="0" w:color="auto"/>
            <w:left w:val="none" w:sz="0" w:space="0" w:color="auto"/>
            <w:bottom w:val="none" w:sz="0" w:space="0" w:color="auto"/>
            <w:right w:val="none" w:sz="0" w:space="0" w:color="auto"/>
          </w:divBdr>
        </w:div>
      </w:divsChild>
    </w:div>
    <w:div w:id="453526671">
      <w:bodyDiv w:val="1"/>
      <w:marLeft w:val="0"/>
      <w:marRight w:val="0"/>
      <w:marTop w:val="0"/>
      <w:marBottom w:val="0"/>
      <w:divBdr>
        <w:top w:val="none" w:sz="0" w:space="0" w:color="auto"/>
        <w:left w:val="none" w:sz="0" w:space="0" w:color="auto"/>
        <w:bottom w:val="none" w:sz="0" w:space="0" w:color="auto"/>
        <w:right w:val="none" w:sz="0" w:space="0" w:color="auto"/>
      </w:divBdr>
    </w:div>
    <w:div w:id="454720978">
      <w:bodyDiv w:val="1"/>
      <w:marLeft w:val="0"/>
      <w:marRight w:val="0"/>
      <w:marTop w:val="0"/>
      <w:marBottom w:val="0"/>
      <w:divBdr>
        <w:top w:val="none" w:sz="0" w:space="0" w:color="auto"/>
        <w:left w:val="none" w:sz="0" w:space="0" w:color="auto"/>
        <w:bottom w:val="none" w:sz="0" w:space="0" w:color="auto"/>
        <w:right w:val="none" w:sz="0" w:space="0" w:color="auto"/>
      </w:divBdr>
      <w:divsChild>
        <w:div w:id="742530427">
          <w:marLeft w:val="0"/>
          <w:marRight w:val="0"/>
          <w:marTop w:val="0"/>
          <w:marBottom w:val="120"/>
          <w:divBdr>
            <w:top w:val="none" w:sz="0" w:space="0" w:color="auto"/>
            <w:left w:val="none" w:sz="0" w:space="0" w:color="auto"/>
            <w:bottom w:val="none" w:sz="0" w:space="0" w:color="auto"/>
            <w:right w:val="none" w:sz="0" w:space="0" w:color="auto"/>
          </w:divBdr>
        </w:div>
      </w:divsChild>
    </w:div>
    <w:div w:id="455412886">
      <w:bodyDiv w:val="1"/>
      <w:marLeft w:val="0"/>
      <w:marRight w:val="0"/>
      <w:marTop w:val="0"/>
      <w:marBottom w:val="0"/>
      <w:divBdr>
        <w:top w:val="none" w:sz="0" w:space="0" w:color="auto"/>
        <w:left w:val="none" w:sz="0" w:space="0" w:color="auto"/>
        <w:bottom w:val="none" w:sz="0" w:space="0" w:color="auto"/>
        <w:right w:val="none" w:sz="0" w:space="0" w:color="auto"/>
      </w:divBdr>
    </w:div>
    <w:div w:id="458884910">
      <w:bodyDiv w:val="1"/>
      <w:marLeft w:val="0"/>
      <w:marRight w:val="0"/>
      <w:marTop w:val="0"/>
      <w:marBottom w:val="0"/>
      <w:divBdr>
        <w:top w:val="none" w:sz="0" w:space="0" w:color="auto"/>
        <w:left w:val="none" w:sz="0" w:space="0" w:color="auto"/>
        <w:bottom w:val="none" w:sz="0" w:space="0" w:color="auto"/>
        <w:right w:val="none" w:sz="0" w:space="0" w:color="auto"/>
      </w:divBdr>
    </w:div>
    <w:div w:id="460923486">
      <w:bodyDiv w:val="1"/>
      <w:marLeft w:val="0"/>
      <w:marRight w:val="0"/>
      <w:marTop w:val="0"/>
      <w:marBottom w:val="0"/>
      <w:divBdr>
        <w:top w:val="none" w:sz="0" w:space="0" w:color="auto"/>
        <w:left w:val="none" w:sz="0" w:space="0" w:color="auto"/>
        <w:bottom w:val="none" w:sz="0" w:space="0" w:color="auto"/>
        <w:right w:val="none" w:sz="0" w:space="0" w:color="auto"/>
      </w:divBdr>
      <w:divsChild>
        <w:div w:id="149948808">
          <w:marLeft w:val="0"/>
          <w:marRight w:val="0"/>
          <w:marTop w:val="0"/>
          <w:marBottom w:val="0"/>
          <w:divBdr>
            <w:top w:val="none" w:sz="0" w:space="0" w:color="auto"/>
            <w:left w:val="none" w:sz="0" w:space="0" w:color="auto"/>
            <w:bottom w:val="none" w:sz="0" w:space="0" w:color="auto"/>
            <w:right w:val="none" w:sz="0" w:space="0" w:color="auto"/>
          </w:divBdr>
        </w:div>
      </w:divsChild>
    </w:div>
    <w:div w:id="462233651">
      <w:bodyDiv w:val="1"/>
      <w:marLeft w:val="0"/>
      <w:marRight w:val="0"/>
      <w:marTop w:val="0"/>
      <w:marBottom w:val="0"/>
      <w:divBdr>
        <w:top w:val="none" w:sz="0" w:space="0" w:color="auto"/>
        <w:left w:val="none" w:sz="0" w:space="0" w:color="auto"/>
        <w:bottom w:val="none" w:sz="0" w:space="0" w:color="auto"/>
        <w:right w:val="none" w:sz="0" w:space="0" w:color="auto"/>
      </w:divBdr>
    </w:div>
    <w:div w:id="466431428">
      <w:bodyDiv w:val="1"/>
      <w:marLeft w:val="0"/>
      <w:marRight w:val="0"/>
      <w:marTop w:val="0"/>
      <w:marBottom w:val="0"/>
      <w:divBdr>
        <w:top w:val="none" w:sz="0" w:space="0" w:color="auto"/>
        <w:left w:val="none" w:sz="0" w:space="0" w:color="auto"/>
        <w:bottom w:val="none" w:sz="0" w:space="0" w:color="auto"/>
        <w:right w:val="none" w:sz="0" w:space="0" w:color="auto"/>
      </w:divBdr>
      <w:divsChild>
        <w:div w:id="638532573">
          <w:marLeft w:val="0"/>
          <w:marRight w:val="0"/>
          <w:marTop w:val="0"/>
          <w:marBottom w:val="0"/>
          <w:divBdr>
            <w:top w:val="none" w:sz="0" w:space="0" w:color="auto"/>
            <w:left w:val="none" w:sz="0" w:space="0" w:color="auto"/>
            <w:bottom w:val="none" w:sz="0" w:space="0" w:color="auto"/>
            <w:right w:val="none" w:sz="0" w:space="0" w:color="auto"/>
          </w:divBdr>
        </w:div>
      </w:divsChild>
    </w:div>
    <w:div w:id="466971056">
      <w:bodyDiv w:val="1"/>
      <w:marLeft w:val="0"/>
      <w:marRight w:val="0"/>
      <w:marTop w:val="0"/>
      <w:marBottom w:val="0"/>
      <w:divBdr>
        <w:top w:val="none" w:sz="0" w:space="0" w:color="auto"/>
        <w:left w:val="none" w:sz="0" w:space="0" w:color="auto"/>
        <w:bottom w:val="none" w:sz="0" w:space="0" w:color="auto"/>
        <w:right w:val="none" w:sz="0" w:space="0" w:color="auto"/>
      </w:divBdr>
    </w:div>
    <w:div w:id="471757941">
      <w:bodyDiv w:val="1"/>
      <w:marLeft w:val="0"/>
      <w:marRight w:val="0"/>
      <w:marTop w:val="0"/>
      <w:marBottom w:val="0"/>
      <w:divBdr>
        <w:top w:val="none" w:sz="0" w:space="0" w:color="auto"/>
        <w:left w:val="none" w:sz="0" w:space="0" w:color="auto"/>
        <w:bottom w:val="none" w:sz="0" w:space="0" w:color="auto"/>
        <w:right w:val="none" w:sz="0" w:space="0" w:color="auto"/>
      </w:divBdr>
      <w:divsChild>
        <w:div w:id="1173379629">
          <w:marLeft w:val="0"/>
          <w:marRight w:val="0"/>
          <w:marTop w:val="0"/>
          <w:marBottom w:val="120"/>
          <w:divBdr>
            <w:top w:val="none" w:sz="0" w:space="0" w:color="auto"/>
            <w:left w:val="none" w:sz="0" w:space="0" w:color="auto"/>
            <w:bottom w:val="none" w:sz="0" w:space="0" w:color="auto"/>
            <w:right w:val="none" w:sz="0" w:space="0" w:color="auto"/>
          </w:divBdr>
        </w:div>
      </w:divsChild>
    </w:div>
    <w:div w:id="474299634">
      <w:bodyDiv w:val="1"/>
      <w:marLeft w:val="0"/>
      <w:marRight w:val="0"/>
      <w:marTop w:val="0"/>
      <w:marBottom w:val="0"/>
      <w:divBdr>
        <w:top w:val="none" w:sz="0" w:space="0" w:color="auto"/>
        <w:left w:val="none" w:sz="0" w:space="0" w:color="auto"/>
        <w:bottom w:val="none" w:sz="0" w:space="0" w:color="auto"/>
        <w:right w:val="none" w:sz="0" w:space="0" w:color="auto"/>
      </w:divBdr>
    </w:div>
    <w:div w:id="475144557">
      <w:bodyDiv w:val="1"/>
      <w:marLeft w:val="0"/>
      <w:marRight w:val="0"/>
      <w:marTop w:val="0"/>
      <w:marBottom w:val="0"/>
      <w:divBdr>
        <w:top w:val="none" w:sz="0" w:space="0" w:color="auto"/>
        <w:left w:val="none" w:sz="0" w:space="0" w:color="auto"/>
        <w:bottom w:val="none" w:sz="0" w:space="0" w:color="auto"/>
        <w:right w:val="none" w:sz="0" w:space="0" w:color="auto"/>
      </w:divBdr>
    </w:div>
    <w:div w:id="478617959">
      <w:bodyDiv w:val="1"/>
      <w:marLeft w:val="0"/>
      <w:marRight w:val="0"/>
      <w:marTop w:val="0"/>
      <w:marBottom w:val="0"/>
      <w:divBdr>
        <w:top w:val="none" w:sz="0" w:space="0" w:color="auto"/>
        <w:left w:val="none" w:sz="0" w:space="0" w:color="auto"/>
        <w:bottom w:val="none" w:sz="0" w:space="0" w:color="auto"/>
        <w:right w:val="none" w:sz="0" w:space="0" w:color="auto"/>
      </w:divBdr>
    </w:div>
    <w:div w:id="481434108">
      <w:bodyDiv w:val="1"/>
      <w:marLeft w:val="0"/>
      <w:marRight w:val="0"/>
      <w:marTop w:val="0"/>
      <w:marBottom w:val="0"/>
      <w:divBdr>
        <w:top w:val="none" w:sz="0" w:space="0" w:color="auto"/>
        <w:left w:val="none" w:sz="0" w:space="0" w:color="auto"/>
        <w:bottom w:val="none" w:sz="0" w:space="0" w:color="auto"/>
        <w:right w:val="none" w:sz="0" w:space="0" w:color="auto"/>
      </w:divBdr>
      <w:divsChild>
        <w:div w:id="141192748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86215911">
      <w:bodyDiv w:val="1"/>
      <w:marLeft w:val="0"/>
      <w:marRight w:val="0"/>
      <w:marTop w:val="0"/>
      <w:marBottom w:val="0"/>
      <w:divBdr>
        <w:top w:val="none" w:sz="0" w:space="0" w:color="auto"/>
        <w:left w:val="none" w:sz="0" w:space="0" w:color="auto"/>
        <w:bottom w:val="none" w:sz="0" w:space="0" w:color="auto"/>
        <w:right w:val="none" w:sz="0" w:space="0" w:color="auto"/>
      </w:divBdr>
    </w:div>
    <w:div w:id="488257520">
      <w:bodyDiv w:val="1"/>
      <w:marLeft w:val="0"/>
      <w:marRight w:val="0"/>
      <w:marTop w:val="0"/>
      <w:marBottom w:val="0"/>
      <w:divBdr>
        <w:top w:val="none" w:sz="0" w:space="0" w:color="auto"/>
        <w:left w:val="none" w:sz="0" w:space="0" w:color="auto"/>
        <w:bottom w:val="none" w:sz="0" w:space="0" w:color="auto"/>
        <w:right w:val="none" w:sz="0" w:space="0" w:color="auto"/>
      </w:divBdr>
    </w:div>
    <w:div w:id="490757595">
      <w:bodyDiv w:val="1"/>
      <w:marLeft w:val="0"/>
      <w:marRight w:val="0"/>
      <w:marTop w:val="0"/>
      <w:marBottom w:val="0"/>
      <w:divBdr>
        <w:top w:val="none" w:sz="0" w:space="0" w:color="auto"/>
        <w:left w:val="none" w:sz="0" w:space="0" w:color="auto"/>
        <w:bottom w:val="none" w:sz="0" w:space="0" w:color="auto"/>
        <w:right w:val="none" w:sz="0" w:space="0" w:color="auto"/>
      </w:divBdr>
    </w:div>
    <w:div w:id="490831194">
      <w:bodyDiv w:val="1"/>
      <w:marLeft w:val="0"/>
      <w:marRight w:val="0"/>
      <w:marTop w:val="0"/>
      <w:marBottom w:val="0"/>
      <w:divBdr>
        <w:top w:val="none" w:sz="0" w:space="0" w:color="auto"/>
        <w:left w:val="none" w:sz="0" w:space="0" w:color="auto"/>
        <w:bottom w:val="none" w:sz="0" w:space="0" w:color="auto"/>
        <w:right w:val="none" w:sz="0" w:space="0" w:color="auto"/>
      </w:divBdr>
      <w:divsChild>
        <w:div w:id="105731378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3182981">
      <w:bodyDiv w:val="1"/>
      <w:marLeft w:val="0"/>
      <w:marRight w:val="0"/>
      <w:marTop w:val="0"/>
      <w:marBottom w:val="0"/>
      <w:divBdr>
        <w:top w:val="none" w:sz="0" w:space="0" w:color="auto"/>
        <w:left w:val="none" w:sz="0" w:space="0" w:color="auto"/>
        <w:bottom w:val="none" w:sz="0" w:space="0" w:color="auto"/>
        <w:right w:val="none" w:sz="0" w:space="0" w:color="auto"/>
      </w:divBdr>
      <w:divsChild>
        <w:div w:id="24557959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5341351">
      <w:bodyDiv w:val="1"/>
      <w:marLeft w:val="0"/>
      <w:marRight w:val="0"/>
      <w:marTop w:val="0"/>
      <w:marBottom w:val="0"/>
      <w:divBdr>
        <w:top w:val="none" w:sz="0" w:space="0" w:color="auto"/>
        <w:left w:val="none" w:sz="0" w:space="0" w:color="auto"/>
        <w:bottom w:val="none" w:sz="0" w:space="0" w:color="auto"/>
        <w:right w:val="none" w:sz="0" w:space="0" w:color="auto"/>
      </w:divBdr>
    </w:div>
    <w:div w:id="497161577">
      <w:bodyDiv w:val="1"/>
      <w:marLeft w:val="0"/>
      <w:marRight w:val="0"/>
      <w:marTop w:val="0"/>
      <w:marBottom w:val="0"/>
      <w:divBdr>
        <w:top w:val="none" w:sz="0" w:space="0" w:color="auto"/>
        <w:left w:val="none" w:sz="0" w:space="0" w:color="auto"/>
        <w:bottom w:val="none" w:sz="0" w:space="0" w:color="auto"/>
        <w:right w:val="none" w:sz="0" w:space="0" w:color="auto"/>
      </w:divBdr>
    </w:div>
    <w:div w:id="498929024">
      <w:bodyDiv w:val="1"/>
      <w:marLeft w:val="0"/>
      <w:marRight w:val="0"/>
      <w:marTop w:val="0"/>
      <w:marBottom w:val="0"/>
      <w:divBdr>
        <w:top w:val="none" w:sz="0" w:space="0" w:color="auto"/>
        <w:left w:val="none" w:sz="0" w:space="0" w:color="auto"/>
        <w:bottom w:val="none" w:sz="0" w:space="0" w:color="auto"/>
        <w:right w:val="none" w:sz="0" w:space="0" w:color="auto"/>
      </w:divBdr>
    </w:div>
    <w:div w:id="500002426">
      <w:bodyDiv w:val="1"/>
      <w:marLeft w:val="0"/>
      <w:marRight w:val="0"/>
      <w:marTop w:val="0"/>
      <w:marBottom w:val="0"/>
      <w:divBdr>
        <w:top w:val="none" w:sz="0" w:space="0" w:color="auto"/>
        <w:left w:val="none" w:sz="0" w:space="0" w:color="auto"/>
        <w:bottom w:val="none" w:sz="0" w:space="0" w:color="auto"/>
        <w:right w:val="none" w:sz="0" w:space="0" w:color="auto"/>
      </w:divBdr>
    </w:div>
    <w:div w:id="503282698">
      <w:bodyDiv w:val="1"/>
      <w:marLeft w:val="0"/>
      <w:marRight w:val="0"/>
      <w:marTop w:val="0"/>
      <w:marBottom w:val="0"/>
      <w:divBdr>
        <w:top w:val="none" w:sz="0" w:space="0" w:color="auto"/>
        <w:left w:val="none" w:sz="0" w:space="0" w:color="auto"/>
        <w:bottom w:val="none" w:sz="0" w:space="0" w:color="auto"/>
        <w:right w:val="none" w:sz="0" w:space="0" w:color="auto"/>
      </w:divBdr>
      <w:divsChild>
        <w:div w:id="1304432979">
          <w:marLeft w:val="0"/>
          <w:marRight w:val="0"/>
          <w:marTop w:val="0"/>
          <w:marBottom w:val="0"/>
          <w:divBdr>
            <w:top w:val="none" w:sz="0" w:space="0" w:color="auto"/>
            <w:left w:val="none" w:sz="0" w:space="0" w:color="auto"/>
            <w:bottom w:val="none" w:sz="0" w:space="0" w:color="auto"/>
            <w:right w:val="none" w:sz="0" w:space="0" w:color="auto"/>
          </w:divBdr>
          <w:divsChild>
            <w:div w:id="1978754027">
              <w:marLeft w:val="0"/>
              <w:marRight w:val="0"/>
              <w:marTop w:val="0"/>
              <w:marBottom w:val="0"/>
              <w:divBdr>
                <w:top w:val="none" w:sz="0" w:space="0" w:color="auto"/>
                <w:left w:val="none" w:sz="0" w:space="0" w:color="auto"/>
                <w:bottom w:val="none" w:sz="0" w:space="0" w:color="auto"/>
                <w:right w:val="none" w:sz="0" w:space="0" w:color="auto"/>
              </w:divBdr>
            </w:div>
            <w:div w:id="14244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6987">
      <w:bodyDiv w:val="1"/>
      <w:marLeft w:val="0"/>
      <w:marRight w:val="0"/>
      <w:marTop w:val="0"/>
      <w:marBottom w:val="0"/>
      <w:divBdr>
        <w:top w:val="none" w:sz="0" w:space="0" w:color="auto"/>
        <w:left w:val="none" w:sz="0" w:space="0" w:color="auto"/>
        <w:bottom w:val="none" w:sz="0" w:space="0" w:color="auto"/>
        <w:right w:val="none" w:sz="0" w:space="0" w:color="auto"/>
      </w:divBdr>
    </w:div>
    <w:div w:id="510222599">
      <w:bodyDiv w:val="1"/>
      <w:marLeft w:val="0"/>
      <w:marRight w:val="0"/>
      <w:marTop w:val="0"/>
      <w:marBottom w:val="0"/>
      <w:divBdr>
        <w:top w:val="none" w:sz="0" w:space="0" w:color="auto"/>
        <w:left w:val="none" w:sz="0" w:space="0" w:color="auto"/>
        <w:bottom w:val="none" w:sz="0" w:space="0" w:color="auto"/>
        <w:right w:val="none" w:sz="0" w:space="0" w:color="auto"/>
      </w:divBdr>
    </w:div>
    <w:div w:id="510291913">
      <w:bodyDiv w:val="1"/>
      <w:marLeft w:val="0"/>
      <w:marRight w:val="0"/>
      <w:marTop w:val="0"/>
      <w:marBottom w:val="0"/>
      <w:divBdr>
        <w:top w:val="none" w:sz="0" w:space="0" w:color="auto"/>
        <w:left w:val="none" w:sz="0" w:space="0" w:color="auto"/>
        <w:bottom w:val="none" w:sz="0" w:space="0" w:color="auto"/>
        <w:right w:val="none" w:sz="0" w:space="0" w:color="auto"/>
      </w:divBdr>
    </w:div>
    <w:div w:id="511722371">
      <w:bodyDiv w:val="1"/>
      <w:marLeft w:val="0"/>
      <w:marRight w:val="0"/>
      <w:marTop w:val="0"/>
      <w:marBottom w:val="0"/>
      <w:divBdr>
        <w:top w:val="none" w:sz="0" w:space="0" w:color="auto"/>
        <w:left w:val="none" w:sz="0" w:space="0" w:color="auto"/>
        <w:bottom w:val="none" w:sz="0" w:space="0" w:color="auto"/>
        <w:right w:val="none" w:sz="0" w:space="0" w:color="auto"/>
      </w:divBdr>
    </w:div>
    <w:div w:id="512302626">
      <w:bodyDiv w:val="1"/>
      <w:marLeft w:val="0"/>
      <w:marRight w:val="0"/>
      <w:marTop w:val="0"/>
      <w:marBottom w:val="0"/>
      <w:divBdr>
        <w:top w:val="none" w:sz="0" w:space="0" w:color="auto"/>
        <w:left w:val="none" w:sz="0" w:space="0" w:color="auto"/>
        <w:bottom w:val="none" w:sz="0" w:space="0" w:color="auto"/>
        <w:right w:val="none" w:sz="0" w:space="0" w:color="auto"/>
      </w:divBdr>
    </w:div>
    <w:div w:id="516846317">
      <w:bodyDiv w:val="1"/>
      <w:marLeft w:val="0"/>
      <w:marRight w:val="0"/>
      <w:marTop w:val="0"/>
      <w:marBottom w:val="0"/>
      <w:divBdr>
        <w:top w:val="none" w:sz="0" w:space="0" w:color="auto"/>
        <w:left w:val="none" w:sz="0" w:space="0" w:color="auto"/>
        <w:bottom w:val="none" w:sz="0" w:space="0" w:color="auto"/>
        <w:right w:val="none" w:sz="0" w:space="0" w:color="auto"/>
      </w:divBdr>
    </w:div>
    <w:div w:id="518159805">
      <w:bodyDiv w:val="1"/>
      <w:marLeft w:val="0"/>
      <w:marRight w:val="0"/>
      <w:marTop w:val="0"/>
      <w:marBottom w:val="0"/>
      <w:divBdr>
        <w:top w:val="none" w:sz="0" w:space="0" w:color="auto"/>
        <w:left w:val="none" w:sz="0" w:space="0" w:color="auto"/>
        <w:bottom w:val="none" w:sz="0" w:space="0" w:color="auto"/>
        <w:right w:val="none" w:sz="0" w:space="0" w:color="auto"/>
      </w:divBdr>
    </w:div>
    <w:div w:id="522402820">
      <w:bodyDiv w:val="1"/>
      <w:marLeft w:val="0"/>
      <w:marRight w:val="0"/>
      <w:marTop w:val="0"/>
      <w:marBottom w:val="0"/>
      <w:divBdr>
        <w:top w:val="none" w:sz="0" w:space="0" w:color="auto"/>
        <w:left w:val="none" w:sz="0" w:space="0" w:color="auto"/>
        <w:bottom w:val="none" w:sz="0" w:space="0" w:color="auto"/>
        <w:right w:val="none" w:sz="0" w:space="0" w:color="auto"/>
      </w:divBdr>
      <w:divsChild>
        <w:div w:id="1781027176">
          <w:marLeft w:val="0"/>
          <w:marRight w:val="0"/>
          <w:marTop w:val="0"/>
          <w:marBottom w:val="0"/>
          <w:divBdr>
            <w:top w:val="none" w:sz="0" w:space="0" w:color="auto"/>
            <w:left w:val="none" w:sz="0" w:space="0" w:color="auto"/>
            <w:bottom w:val="none" w:sz="0" w:space="0" w:color="auto"/>
            <w:right w:val="none" w:sz="0" w:space="0" w:color="auto"/>
          </w:divBdr>
        </w:div>
      </w:divsChild>
    </w:div>
    <w:div w:id="524562449">
      <w:bodyDiv w:val="1"/>
      <w:marLeft w:val="0"/>
      <w:marRight w:val="0"/>
      <w:marTop w:val="0"/>
      <w:marBottom w:val="0"/>
      <w:divBdr>
        <w:top w:val="none" w:sz="0" w:space="0" w:color="auto"/>
        <w:left w:val="none" w:sz="0" w:space="0" w:color="auto"/>
        <w:bottom w:val="none" w:sz="0" w:space="0" w:color="auto"/>
        <w:right w:val="none" w:sz="0" w:space="0" w:color="auto"/>
      </w:divBdr>
    </w:div>
    <w:div w:id="528372156">
      <w:bodyDiv w:val="1"/>
      <w:marLeft w:val="0"/>
      <w:marRight w:val="0"/>
      <w:marTop w:val="0"/>
      <w:marBottom w:val="0"/>
      <w:divBdr>
        <w:top w:val="none" w:sz="0" w:space="0" w:color="auto"/>
        <w:left w:val="none" w:sz="0" w:space="0" w:color="auto"/>
        <w:bottom w:val="none" w:sz="0" w:space="0" w:color="auto"/>
        <w:right w:val="none" w:sz="0" w:space="0" w:color="auto"/>
      </w:divBdr>
    </w:div>
    <w:div w:id="533202275">
      <w:bodyDiv w:val="1"/>
      <w:marLeft w:val="0"/>
      <w:marRight w:val="0"/>
      <w:marTop w:val="0"/>
      <w:marBottom w:val="0"/>
      <w:divBdr>
        <w:top w:val="none" w:sz="0" w:space="0" w:color="auto"/>
        <w:left w:val="none" w:sz="0" w:space="0" w:color="auto"/>
        <w:bottom w:val="none" w:sz="0" w:space="0" w:color="auto"/>
        <w:right w:val="none" w:sz="0" w:space="0" w:color="auto"/>
      </w:divBdr>
    </w:div>
    <w:div w:id="537013987">
      <w:bodyDiv w:val="1"/>
      <w:marLeft w:val="0"/>
      <w:marRight w:val="0"/>
      <w:marTop w:val="0"/>
      <w:marBottom w:val="0"/>
      <w:divBdr>
        <w:top w:val="none" w:sz="0" w:space="0" w:color="auto"/>
        <w:left w:val="none" w:sz="0" w:space="0" w:color="auto"/>
        <w:bottom w:val="none" w:sz="0" w:space="0" w:color="auto"/>
        <w:right w:val="none" w:sz="0" w:space="0" w:color="auto"/>
      </w:divBdr>
    </w:div>
    <w:div w:id="537207707">
      <w:bodyDiv w:val="1"/>
      <w:marLeft w:val="0"/>
      <w:marRight w:val="0"/>
      <w:marTop w:val="0"/>
      <w:marBottom w:val="0"/>
      <w:divBdr>
        <w:top w:val="none" w:sz="0" w:space="0" w:color="auto"/>
        <w:left w:val="none" w:sz="0" w:space="0" w:color="auto"/>
        <w:bottom w:val="none" w:sz="0" w:space="0" w:color="auto"/>
        <w:right w:val="none" w:sz="0" w:space="0" w:color="auto"/>
      </w:divBdr>
    </w:div>
    <w:div w:id="545139645">
      <w:bodyDiv w:val="1"/>
      <w:marLeft w:val="0"/>
      <w:marRight w:val="0"/>
      <w:marTop w:val="0"/>
      <w:marBottom w:val="0"/>
      <w:divBdr>
        <w:top w:val="none" w:sz="0" w:space="0" w:color="auto"/>
        <w:left w:val="none" w:sz="0" w:space="0" w:color="auto"/>
        <w:bottom w:val="none" w:sz="0" w:space="0" w:color="auto"/>
        <w:right w:val="none" w:sz="0" w:space="0" w:color="auto"/>
      </w:divBdr>
      <w:divsChild>
        <w:div w:id="1096368180">
          <w:marLeft w:val="0"/>
          <w:marRight w:val="0"/>
          <w:marTop w:val="0"/>
          <w:marBottom w:val="0"/>
          <w:divBdr>
            <w:top w:val="none" w:sz="0" w:space="0" w:color="auto"/>
            <w:left w:val="none" w:sz="0" w:space="0" w:color="auto"/>
            <w:bottom w:val="none" w:sz="0" w:space="0" w:color="auto"/>
            <w:right w:val="none" w:sz="0" w:space="0" w:color="auto"/>
          </w:divBdr>
        </w:div>
      </w:divsChild>
    </w:div>
    <w:div w:id="545608251">
      <w:bodyDiv w:val="1"/>
      <w:marLeft w:val="0"/>
      <w:marRight w:val="0"/>
      <w:marTop w:val="0"/>
      <w:marBottom w:val="0"/>
      <w:divBdr>
        <w:top w:val="none" w:sz="0" w:space="0" w:color="auto"/>
        <w:left w:val="none" w:sz="0" w:space="0" w:color="auto"/>
        <w:bottom w:val="none" w:sz="0" w:space="0" w:color="auto"/>
        <w:right w:val="none" w:sz="0" w:space="0" w:color="auto"/>
      </w:divBdr>
      <w:divsChild>
        <w:div w:id="465464782">
          <w:marLeft w:val="0"/>
          <w:marRight w:val="0"/>
          <w:marTop w:val="0"/>
          <w:marBottom w:val="0"/>
          <w:divBdr>
            <w:top w:val="none" w:sz="0" w:space="0" w:color="auto"/>
            <w:left w:val="none" w:sz="0" w:space="0" w:color="auto"/>
            <w:bottom w:val="none" w:sz="0" w:space="0" w:color="auto"/>
            <w:right w:val="none" w:sz="0" w:space="0" w:color="auto"/>
          </w:divBdr>
        </w:div>
      </w:divsChild>
    </w:div>
    <w:div w:id="553472205">
      <w:bodyDiv w:val="1"/>
      <w:marLeft w:val="0"/>
      <w:marRight w:val="0"/>
      <w:marTop w:val="0"/>
      <w:marBottom w:val="0"/>
      <w:divBdr>
        <w:top w:val="none" w:sz="0" w:space="0" w:color="auto"/>
        <w:left w:val="none" w:sz="0" w:space="0" w:color="auto"/>
        <w:bottom w:val="none" w:sz="0" w:space="0" w:color="auto"/>
        <w:right w:val="none" w:sz="0" w:space="0" w:color="auto"/>
      </w:divBdr>
      <w:divsChild>
        <w:div w:id="547112759">
          <w:marLeft w:val="0"/>
          <w:marRight w:val="0"/>
          <w:marTop w:val="0"/>
          <w:marBottom w:val="0"/>
          <w:divBdr>
            <w:top w:val="none" w:sz="0" w:space="0" w:color="auto"/>
            <w:left w:val="none" w:sz="0" w:space="0" w:color="auto"/>
            <w:bottom w:val="none" w:sz="0" w:space="0" w:color="auto"/>
            <w:right w:val="none" w:sz="0" w:space="0" w:color="auto"/>
          </w:divBdr>
        </w:div>
      </w:divsChild>
    </w:div>
    <w:div w:id="554203169">
      <w:bodyDiv w:val="1"/>
      <w:marLeft w:val="0"/>
      <w:marRight w:val="0"/>
      <w:marTop w:val="0"/>
      <w:marBottom w:val="0"/>
      <w:divBdr>
        <w:top w:val="none" w:sz="0" w:space="0" w:color="auto"/>
        <w:left w:val="none" w:sz="0" w:space="0" w:color="auto"/>
        <w:bottom w:val="none" w:sz="0" w:space="0" w:color="auto"/>
        <w:right w:val="none" w:sz="0" w:space="0" w:color="auto"/>
      </w:divBdr>
      <w:divsChild>
        <w:div w:id="2111271871">
          <w:marLeft w:val="0"/>
          <w:marRight w:val="0"/>
          <w:marTop w:val="0"/>
          <w:marBottom w:val="0"/>
          <w:divBdr>
            <w:top w:val="none" w:sz="0" w:space="0" w:color="auto"/>
            <w:left w:val="none" w:sz="0" w:space="0" w:color="auto"/>
            <w:bottom w:val="none" w:sz="0" w:space="0" w:color="auto"/>
            <w:right w:val="none" w:sz="0" w:space="0" w:color="auto"/>
          </w:divBdr>
        </w:div>
      </w:divsChild>
    </w:div>
    <w:div w:id="559874530">
      <w:bodyDiv w:val="1"/>
      <w:marLeft w:val="0"/>
      <w:marRight w:val="0"/>
      <w:marTop w:val="0"/>
      <w:marBottom w:val="0"/>
      <w:divBdr>
        <w:top w:val="none" w:sz="0" w:space="0" w:color="auto"/>
        <w:left w:val="none" w:sz="0" w:space="0" w:color="auto"/>
        <w:bottom w:val="none" w:sz="0" w:space="0" w:color="auto"/>
        <w:right w:val="none" w:sz="0" w:space="0" w:color="auto"/>
      </w:divBdr>
    </w:div>
    <w:div w:id="560865402">
      <w:bodyDiv w:val="1"/>
      <w:marLeft w:val="0"/>
      <w:marRight w:val="0"/>
      <w:marTop w:val="0"/>
      <w:marBottom w:val="0"/>
      <w:divBdr>
        <w:top w:val="none" w:sz="0" w:space="0" w:color="auto"/>
        <w:left w:val="none" w:sz="0" w:space="0" w:color="auto"/>
        <w:bottom w:val="none" w:sz="0" w:space="0" w:color="auto"/>
        <w:right w:val="none" w:sz="0" w:space="0" w:color="auto"/>
      </w:divBdr>
      <w:divsChild>
        <w:div w:id="118961223">
          <w:marLeft w:val="0"/>
          <w:marRight w:val="0"/>
          <w:marTop w:val="0"/>
          <w:marBottom w:val="0"/>
          <w:divBdr>
            <w:top w:val="none" w:sz="0" w:space="0" w:color="auto"/>
            <w:left w:val="none" w:sz="0" w:space="0" w:color="auto"/>
            <w:bottom w:val="none" w:sz="0" w:space="0" w:color="auto"/>
            <w:right w:val="none" w:sz="0" w:space="0" w:color="auto"/>
          </w:divBdr>
          <w:divsChild>
            <w:div w:id="146434314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561454075">
      <w:bodyDiv w:val="1"/>
      <w:marLeft w:val="0"/>
      <w:marRight w:val="0"/>
      <w:marTop w:val="0"/>
      <w:marBottom w:val="0"/>
      <w:divBdr>
        <w:top w:val="none" w:sz="0" w:space="0" w:color="auto"/>
        <w:left w:val="none" w:sz="0" w:space="0" w:color="auto"/>
        <w:bottom w:val="none" w:sz="0" w:space="0" w:color="auto"/>
        <w:right w:val="none" w:sz="0" w:space="0" w:color="auto"/>
      </w:divBdr>
      <w:divsChild>
        <w:div w:id="1794861181">
          <w:marLeft w:val="0"/>
          <w:marRight w:val="0"/>
          <w:marTop w:val="0"/>
          <w:marBottom w:val="0"/>
          <w:divBdr>
            <w:top w:val="none" w:sz="0" w:space="0" w:color="auto"/>
            <w:left w:val="none" w:sz="0" w:space="0" w:color="auto"/>
            <w:bottom w:val="none" w:sz="0" w:space="0" w:color="auto"/>
            <w:right w:val="none" w:sz="0" w:space="0" w:color="auto"/>
          </w:divBdr>
          <w:divsChild>
            <w:div w:id="987904801">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567149799">
      <w:bodyDiv w:val="1"/>
      <w:marLeft w:val="0"/>
      <w:marRight w:val="0"/>
      <w:marTop w:val="0"/>
      <w:marBottom w:val="0"/>
      <w:divBdr>
        <w:top w:val="none" w:sz="0" w:space="0" w:color="auto"/>
        <w:left w:val="none" w:sz="0" w:space="0" w:color="auto"/>
        <w:bottom w:val="none" w:sz="0" w:space="0" w:color="auto"/>
        <w:right w:val="none" w:sz="0" w:space="0" w:color="auto"/>
      </w:divBdr>
    </w:div>
    <w:div w:id="569077087">
      <w:bodyDiv w:val="1"/>
      <w:marLeft w:val="0"/>
      <w:marRight w:val="0"/>
      <w:marTop w:val="0"/>
      <w:marBottom w:val="0"/>
      <w:divBdr>
        <w:top w:val="none" w:sz="0" w:space="0" w:color="auto"/>
        <w:left w:val="none" w:sz="0" w:space="0" w:color="auto"/>
        <w:bottom w:val="none" w:sz="0" w:space="0" w:color="auto"/>
        <w:right w:val="none" w:sz="0" w:space="0" w:color="auto"/>
      </w:divBdr>
      <w:divsChild>
        <w:div w:id="900017846">
          <w:marLeft w:val="0"/>
          <w:marRight w:val="0"/>
          <w:marTop w:val="0"/>
          <w:marBottom w:val="0"/>
          <w:divBdr>
            <w:top w:val="none" w:sz="0" w:space="0" w:color="auto"/>
            <w:left w:val="none" w:sz="0" w:space="0" w:color="auto"/>
            <w:bottom w:val="none" w:sz="0" w:space="0" w:color="auto"/>
            <w:right w:val="none" w:sz="0" w:space="0" w:color="auto"/>
          </w:divBdr>
        </w:div>
      </w:divsChild>
    </w:div>
    <w:div w:id="570584721">
      <w:bodyDiv w:val="1"/>
      <w:marLeft w:val="0"/>
      <w:marRight w:val="0"/>
      <w:marTop w:val="0"/>
      <w:marBottom w:val="0"/>
      <w:divBdr>
        <w:top w:val="none" w:sz="0" w:space="0" w:color="auto"/>
        <w:left w:val="none" w:sz="0" w:space="0" w:color="auto"/>
        <w:bottom w:val="none" w:sz="0" w:space="0" w:color="auto"/>
        <w:right w:val="none" w:sz="0" w:space="0" w:color="auto"/>
      </w:divBdr>
    </w:div>
    <w:div w:id="572353734">
      <w:bodyDiv w:val="1"/>
      <w:marLeft w:val="0"/>
      <w:marRight w:val="0"/>
      <w:marTop w:val="0"/>
      <w:marBottom w:val="0"/>
      <w:divBdr>
        <w:top w:val="none" w:sz="0" w:space="0" w:color="auto"/>
        <w:left w:val="none" w:sz="0" w:space="0" w:color="auto"/>
        <w:bottom w:val="none" w:sz="0" w:space="0" w:color="auto"/>
        <w:right w:val="none" w:sz="0" w:space="0" w:color="auto"/>
      </w:divBdr>
    </w:div>
    <w:div w:id="576332076">
      <w:bodyDiv w:val="1"/>
      <w:marLeft w:val="0"/>
      <w:marRight w:val="0"/>
      <w:marTop w:val="0"/>
      <w:marBottom w:val="0"/>
      <w:divBdr>
        <w:top w:val="none" w:sz="0" w:space="0" w:color="auto"/>
        <w:left w:val="none" w:sz="0" w:space="0" w:color="auto"/>
        <w:bottom w:val="none" w:sz="0" w:space="0" w:color="auto"/>
        <w:right w:val="none" w:sz="0" w:space="0" w:color="auto"/>
      </w:divBdr>
    </w:div>
    <w:div w:id="576671290">
      <w:bodyDiv w:val="1"/>
      <w:marLeft w:val="0"/>
      <w:marRight w:val="0"/>
      <w:marTop w:val="0"/>
      <w:marBottom w:val="0"/>
      <w:divBdr>
        <w:top w:val="none" w:sz="0" w:space="0" w:color="auto"/>
        <w:left w:val="none" w:sz="0" w:space="0" w:color="auto"/>
        <w:bottom w:val="none" w:sz="0" w:space="0" w:color="auto"/>
        <w:right w:val="none" w:sz="0" w:space="0" w:color="auto"/>
      </w:divBdr>
      <w:divsChild>
        <w:div w:id="1318024">
          <w:marLeft w:val="0"/>
          <w:marRight w:val="0"/>
          <w:marTop w:val="0"/>
          <w:marBottom w:val="0"/>
          <w:divBdr>
            <w:top w:val="none" w:sz="0" w:space="0" w:color="auto"/>
            <w:left w:val="none" w:sz="0" w:space="0" w:color="auto"/>
            <w:bottom w:val="none" w:sz="0" w:space="0" w:color="auto"/>
            <w:right w:val="none" w:sz="0" w:space="0" w:color="auto"/>
          </w:divBdr>
        </w:div>
      </w:divsChild>
    </w:div>
    <w:div w:id="576793526">
      <w:bodyDiv w:val="1"/>
      <w:marLeft w:val="0"/>
      <w:marRight w:val="0"/>
      <w:marTop w:val="0"/>
      <w:marBottom w:val="0"/>
      <w:divBdr>
        <w:top w:val="none" w:sz="0" w:space="0" w:color="auto"/>
        <w:left w:val="none" w:sz="0" w:space="0" w:color="auto"/>
        <w:bottom w:val="none" w:sz="0" w:space="0" w:color="auto"/>
        <w:right w:val="none" w:sz="0" w:space="0" w:color="auto"/>
      </w:divBdr>
      <w:divsChild>
        <w:div w:id="301935096">
          <w:marLeft w:val="0"/>
          <w:marRight w:val="0"/>
          <w:marTop w:val="0"/>
          <w:marBottom w:val="0"/>
          <w:divBdr>
            <w:top w:val="none" w:sz="0" w:space="0" w:color="auto"/>
            <w:left w:val="none" w:sz="0" w:space="0" w:color="auto"/>
            <w:bottom w:val="none" w:sz="0" w:space="0" w:color="auto"/>
            <w:right w:val="none" w:sz="0" w:space="0" w:color="auto"/>
          </w:divBdr>
        </w:div>
      </w:divsChild>
    </w:div>
    <w:div w:id="578949183">
      <w:bodyDiv w:val="1"/>
      <w:marLeft w:val="0"/>
      <w:marRight w:val="0"/>
      <w:marTop w:val="0"/>
      <w:marBottom w:val="0"/>
      <w:divBdr>
        <w:top w:val="none" w:sz="0" w:space="0" w:color="auto"/>
        <w:left w:val="none" w:sz="0" w:space="0" w:color="auto"/>
        <w:bottom w:val="none" w:sz="0" w:space="0" w:color="auto"/>
        <w:right w:val="none" w:sz="0" w:space="0" w:color="auto"/>
      </w:divBdr>
    </w:div>
    <w:div w:id="580145000">
      <w:bodyDiv w:val="1"/>
      <w:marLeft w:val="0"/>
      <w:marRight w:val="0"/>
      <w:marTop w:val="0"/>
      <w:marBottom w:val="0"/>
      <w:divBdr>
        <w:top w:val="none" w:sz="0" w:space="0" w:color="auto"/>
        <w:left w:val="none" w:sz="0" w:space="0" w:color="auto"/>
        <w:bottom w:val="none" w:sz="0" w:space="0" w:color="auto"/>
        <w:right w:val="none" w:sz="0" w:space="0" w:color="auto"/>
      </w:divBdr>
      <w:divsChild>
        <w:div w:id="2064789908">
          <w:marLeft w:val="0"/>
          <w:marRight w:val="0"/>
          <w:marTop w:val="0"/>
          <w:marBottom w:val="0"/>
          <w:divBdr>
            <w:top w:val="none" w:sz="0" w:space="0" w:color="auto"/>
            <w:left w:val="none" w:sz="0" w:space="0" w:color="auto"/>
            <w:bottom w:val="none" w:sz="0" w:space="0" w:color="auto"/>
            <w:right w:val="none" w:sz="0" w:space="0" w:color="auto"/>
          </w:divBdr>
        </w:div>
      </w:divsChild>
    </w:div>
    <w:div w:id="581573262">
      <w:bodyDiv w:val="1"/>
      <w:marLeft w:val="0"/>
      <w:marRight w:val="0"/>
      <w:marTop w:val="0"/>
      <w:marBottom w:val="0"/>
      <w:divBdr>
        <w:top w:val="none" w:sz="0" w:space="0" w:color="auto"/>
        <w:left w:val="none" w:sz="0" w:space="0" w:color="auto"/>
        <w:bottom w:val="none" w:sz="0" w:space="0" w:color="auto"/>
        <w:right w:val="none" w:sz="0" w:space="0" w:color="auto"/>
      </w:divBdr>
      <w:divsChild>
        <w:div w:id="1713188301">
          <w:marLeft w:val="0"/>
          <w:marRight w:val="0"/>
          <w:marTop w:val="0"/>
          <w:marBottom w:val="0"/>
          <w:divBdr>
            <w:top w:val="none" w:sz="0" w:space="0" w:color="auto"/>
            <w:left w:val="none" w:sz="0" w:space="0" w:color="auto"/>
            <w:bottom w:val="none" w:sz="0" w:space="0" w:color="auto"/>
            <w:right w:val="none" w:sz="0" w:space="0" w:color="auto"/>
          </w:divBdr>
        </w:div>
      </w:divsChild>
    </w:div>
    <w:div w:id="581721285">
      <w:bodyDiv w:val="1"/>
      <w:marLeft w:val="0"/>
      <w:marRight w:val="0"/>
      <w:marTop w:val="0"/>
      <w:marBottom w:val="0"/>
      <w:divBdr>
        <w:top w:val="none" w:sz="0" w:space="0" w:color="auto"/>
        <w:left w:val="none" w:sz="0" w:space="0" w:color="auto"/>
        <w:bottom w:val="none" w:sz="0" w:space="0" w:color="auto"/>
        <w:right w:val="none" w:sz="0" w:space="0" w:color="auto"/>
      </w:divBdr>
    </w:div>
    <w:div w:id="583999434">
      <w:bodyDiv w:val="1"/>
      <w:marLeft w:val="0"/>
      <w:marRight w:val="0"/>
      <w:marTop w:val="0"/>
      <w:marBottom w:val="0"/>
      <w:divBdr>
        <w:top w:val="none" w:sz="0" w:space="0" w:color="auto"/>
        <w:left w:val="none" w:sz="0" w:space="0" w:color="auto"/>
        <w:bottom w:val="none" w:sz="0" w:space="0" w:color="auto"/>
        <w:right w:val="none" w:sz="0" w:space="0" w:color="auto"/>
      </w:divBdr>
    </w:div>
    <w:div w:id="588586764">
      <w:bodyDiv w:val="1"/>
      <w:marLeft w:val="0"/>
      <w:marRight w:val="0"/>
      <w:marTop w:val="0"/>
      <w:marBottom w:val="0"/>
      <w:divBdr>
        <w:top w:val="none" w:sz="0" w:space="0" w:color="auto"/>
        <w:left w:val="none" w:sz="0" w:space="0" w:color="auto"/>
        <w:bottom w:val="none" w:sz="0" w:space="0" w:color="auto"/>
        <w:right w:val="none" w:sz="0" w:space="0" w:color="auto"/>
      </w:divBdr>
    </w:div>
    <w:div w:id="589238899">
      <w:bodyDiv w:val="1"/>
      <w:marLeft w:val="0"/>
      <w:marRight w:val="0"/>
      <w:marTop w:val="0"/>
      <w:marBottom w:val="0"/>
      <w:divBdr>
        <w:top w:val="none" w:sz="0" w:space="0" w:color="auto"/>
        <w:left w:val="none" w:sz="0" w:space="0" w:color="auto"/>
        <w:bottom w:val="none" w:sz="0" w:space="0" w:color="auto"/>
        <w:right w:val="none" w:sz="0" w:space="0" w:color="auto"/>
      </w:divBdr>
    </w:div>
    <w:div w:id="591357127">
      <w:bodyDiv w:val="1"/>
      <w:marLeft w:val="0"/>
      <w:marRight w:val="0"/>
      <w:marTop w:val="0"/>
      <w:marBottom w:val="0"/>
      <w:divBdr>
        <w:top w:val="none" w:sz="0" w:space="0" w:color="auto"/>
        <w:left w:val="none" w:sz="0" w:space="0" w:color="auto"/>
        <w:bottom w:val="none" w:sz="0" w:space="0" w:color="auto"/>
        <w:right w:val="none" w:sz="0" w:space="0" w:color="auto"/>
      </w:divBdr>
    </w:div>
    <w:div w:id="597904169">
      <w:bodyDiv w:val="1"/>
      <w:marLeft w:val="0"/>
      <w:marRight w:val="0"/>
      <w:marTop w:val="0"/>
      <w:marBottom w:val="0"/>
      <w:divBdr>
        <w:top w:val="none" w:sz="0" w:space="0" w:color="auto"/>
        <w:left w:val="none" w:sz="0" w:space="0" w:color="auto"/>
        <w:bottom w:val="none" w:sz="0" w:space="0" w:color="auto"/>
        <w:right w:val="none" w:sz="0" w:space="0" w:color="auto"/>
      </w:divBdr>
      <w:divsChild>
        <w:div w:id="732237682">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598680966">
      <w:bodyDiv w:val="1"/>
      <w:marLeft w:val="0"/>
      <w:marRight w:val="0"/>
      <w:marTop w:val="0"/>
      <w:marBottom w:val="0"/>
      <w:divBdr>
        <w:top w:val="none" w:sz="0" w:space="0" w:color="auto"/>
        <w:left w:val="none" w:sz="0" w:space="0" w:color="auto"/>
        <w:bottom w:val="none" w:sz="0" w:space="0" w:color="auto"/>
        <w:right w:val="none" w:sz="0" w:space="0" w:color="auto"/>
      </w:divBdr>
    </w:div>
    <w:div w:id="599870456">
      <w:bodyDiv w:val="1"/>
      <w:marLeft w:val="0"/>
      <w:marRight w:val="0"/>
      <w:marTop w:val="0"/>
      <w:marBottom w:val="0"/>
      <w:divBdr>
        <w:top w:val="none" w:sz="0" w:space="0" w:color="auto"/>
        <w:left w:val="none" w:sz="0" w:space="0" w:color="auto"/>
        <w:bottom w:val="none" w:sz="0" w:space="0" w:color="auto"/>
        <w:right w:val="none" w:sz="0" w:space="0" w:color="auto"/>
      </w:divBdr>
    </w:div>
    <w:div w:id="600064534">
      <w:bodyDiv w:val="1"/>
      <w:marLeft w:val="0"/>
      <w:marRight w:val="0"/>
      <w:marTop w:val="0"/>
      <w:marBottom w:val="0"/>
      <w:divBdr>
        <w:top w:val="none" w:sz="0" w:space="0" w:color="auto"/>
        <w:left w:val="none" w:sz="0" w:space="0" w:color="auto"/>
        <w:bottom w:val="none" w:sz="0" w:space="0" w:color="auto"/>
        <w:right w:val="none" w:sz="0" w:space="0" w:color="auto"/>
      </w:divBdr>
      <w:divsChild>
        <w:div w:id="343671926">
          <w:marLeft w:val="0"/>
          <w:marRight w:val="0"/>
          <w:marTop w:val="0"/>
          <w:marBottom w:val="0"/>
          <w:divBdr>
            <w:top w:val="none" w:sz="0" w:space="0" w:color="auto"/>
            <w:left w:val="none" w:sz="0" w:space="0" w:color="auto"/>
            <w:bottom w:val="none" w:sz="0" w:space="0" w:color="auto"/>
            <w:right w:val="none" w:sz="0" w:space="0" w:color="auto"/>
          </w:divBdr>
          <w:divsChild>
            <w:div w:id="85791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603461613">
      <w:bodyDiv w:val="1"/>
      <w:marLeft w:val="0"/>
      <w:marRight w:val="0"/>
      <w:marTop w:val="0"/>
      <w:marBottom w:val="0"/>
      <w:divBdr>
        <w:top w:val="none" w:sz="0" w:space="0" w:color="auto"/>
        <w:left w:val="none" w:sz="0" w:space="0" w:color="auto"/>
        <w:bottom w:val="none" w:sz="0" w:space="0" w:color="auto"/>
        <w:right w:val="none" w:sz="0" w:space="0" w:color="auto"/>
      </w:divBdr>
    </w:div>
    <w:div w:id="603658880">
      <w:bodyDiv w:val="1"/>
      <w:marLeft w:val="0"/>
      <w:marRight w:val="0"/>
      <w:marTop w:val="0"/>
      <w:marBottom w:val="0"/>
      <w:divBdr>
        <w:top w:val="none" w:sz="0" w:space="0" w:color="auto"/>
        <w:left w:val="none" w:sz="0" w:space="0" w:color="auto"/>
        <w:bottom w:val="none" w:sz="0" w:space="0" w:color="auto"/>
        <w:right w:val="none" w:sz="0" w:space="0" w:color="auto"/>
      </w:divBdr>
    </w:div>
    <w:div w:id="614677686">
      <w:bodyDiv w:val="1"/>
      <w:marLeft w:val="0"/>
      <w:marRight w:val="0"/>
      <w:marTop w:val="0"/>
      <w:marBottom w:val="0"/>
      <w:divBdr>
        <w:top w:val="none" w:sz="0" w:space="0" w:color="auto"/>
        <w:left w:val="none" w:sz="0" w:space="0" w:color="auto"/>
        <w:bottom w:val="none" w:sz="0" w:space="0" w:color="auto"/>
        <w:right w:val="none" w:sz="0" w:space="0" w:color="auto"/>
      </w:divBdr>
      <w:divsChild>
        <w:div w:id="393701821">
          <w:marLeft w:val="0"/>
          <w:marRight w:val="0"/>
          <w:marTop w:val="0"/>
          <w:marBottom w:val="0"/>
          <w:divBdr>
            <w:top w:val="none" w:sz="0" w:space="0" w:color="auto"/>
            <w:left w:val="none" w:sz="0" w:space="0" w:color="auto"/>
            <w:bottom w:val="none" w:sz="0" w:space="0" w:color="auto"/>
            <w:right w:val="none" w:sz="0" w:space="0" w:color="auto"/>
          </w:divBdr>
          <w:divsChild>
            <w:div w:id="1924875099">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23999554">
      <w:bodyDiv w:val="1"/>
      <w:marLeft w:val="0"/>
      <w:marRight w:val="0"/>
      <w:marTop w:val="0"/>
      <w:marBottom w:val="0"/>
      <w:divBdr>
        <w:top w:val="none" w:sz="0" w:space="0" w:color="auto"/>
        <w:left w:val="none" w:sz="0" w:space="0" w:color="auto"/>
        <w:bottom w:val="none" w:sz="0" w:space="0" w:color="auto"/>
        <w:right w:val="none" w:sz="0" w:space="0" w:color="auto"/>
      </w:divBdr>
      <w:divsChild>
        <w:div w:id="1054233702">
          <w:marLeft w:val="0"/>
          <w:marRight w:val="0"/>
          <w:marTop w:val="0"/>
          <w:marBottom w:val="120"/>
          <w:divBdr>
            <w:top w:val="none" w:sz="0" w:space="0" w:color="auto"/>
            <w:left w:val="none" w:sz="0" w:space="0" w:color="auto"/>
            <w:bottom w:val="none" w:sz="0" w:space="0" w:color="auto"/>
            <w:right w:val="none" w:sz="0" w:space="0" w:color="auto"/>
          </w:divBdr>
        </w:div>
      </w:divsChild>
    </w:div>
    <w:div w:id="626011220">
      <w:bodyDiv w:val="1"/>
      <w:marLeft w:val="0"/>
      <w:marRight w:val="0"/>
      <w:marTop w:val="0"/>
      <w:marBottom w:val="0"/>
      <w:divBdr>
        <w:top w:val="none" w:sz="0" w:space="0" w:color="auto"/>
        <w:left w:val="none" w:sz="0" w:space="0" w:color="auto"/>
        <w:bottom w:val="none" w:sz="0" w:space="0" w:color="auto"/>
        <w:right w:val="none" w:sz="0" w:space="0" w:color="auto"/>
      </w:divBdr>
    </w:div>
    <w:div w:id="629550656">
      <w:bodyDiv w:val="1"/>
      <w:marLeft w:val="0"/>
      <w:marRight w:val="0"/>
      <w:marTop w:val="0"/>
      <w:marBottom w:val="0"/>
      <w:divBdr>
        <w:top w:val="none" w:sz="0" w:space="0" w:color="auto"/>
        <w:left w:val="none" w:sz="0" w:space="0" w:color="auto"/>
        <w:bottom w:val="none" w:sz="0" w:space="0" w:color="auto"/>
        <w:right w:val="none" w:sz="0" w:space="0" w:color="auto"/>
      </w:divBdr>
      <w:divsChild>
        <w:div w:id="2106727784">
          <w:marLeft w:val="0"/>
          <w:marRight w:val="0"/>
          <w:marTop w:val="0"/>
          <w:marBottom w:val="0"/>
          <w:divBdr>
            <w:top w:val="none" w:sz="0" w:space="0" w:color="auto"/>
            <w:left w:val="none" w:sz="0" w:space="0" w:color="auto"/>
            <w:bottom w:val="none" w:sz="0" w:space="0" w:color="auto"/>
            <w:right w:val="none" w:sz="0" w:space="0" w:color="auto"/>
          </w:divBdr>
        </w:div>
      </w:divsChild>
    </w:div>
    <w:div w:id="629677016">
      <w:bodyDiv w:val="1"/>
      <w:marLeft w:val="0"/>
      <w:marRight w:val="0"/>
      <w:marTop w:val="0"/>
      <w:marBottom w:val="0"/>
      <w:divBdr>
        <w:top w:val="none" w:sz="0" w:space="0" w:color="auto"/>
        <w:left w:val="none" w:sz="0" w:space="0" w:color="auto"/>
        <w:bottom w:val="none" w:sz="0" w:space="0" w:color="auto"/>
        <w:right w:val="none" w:sz="0" w:space="0" w:color="auto"/>
      </w:divBdr>
    </w:div>
    <w:div w:id="633874385">
      <w:bodyDiv w:val="1"/>
      <w:marLeft w:val="0"/>
      <w:marRight w:val="0"/>
      <w:marTop w:val="0"/>
      <w:marBottom w:val="0"/>
      <w:divBdr>
        <w:top w:val="none" w:sz="0" w:space="0" w:color="auto"/>
        <w:left w:val="none" w:sz="0" w:space="0" w:color="auto"/>
        <w:bottom w:val="none" w:sz="0" w:space="0" w:color="auto"/>
        <w:right w:val="none" w:sz="0" w:space="0" w:color="auto"/>
      </w:divBdr>
    </w:div>
    <w:div w:id="638655070">
      <w:bodyDiv w:val="1"/>
      <w:marLeft w:val="0"/>
      <w:marRight w:val="0"/>
      <w:marTop w:val="0"/>
      <w:marBottom w:val="0"/>
      <w:divBdr>
        <w:top w:val="none" w:sz="0" w:space="0" w:color="auto"/>
        <w:left w:val="none" w:sz="0" w:space="0" w:color="auto"/>
        <w:bottom w:val="none" w:sz="0" w:space="0" w:color="auto"/>
        <w:right w:val="none" w:sz="0" w:space="0" w:color="auto"/>
      </w:divBdr>
    </w:div>
    <w:div w:id="639113336">
      <w:bodyDiv w:val="1"/>
      <w:marLeft w:val="0"/>
      <w:marRight w:val="0"/>
      <w:marTop w:val="0"/>
      <w:marBottom w:val="0"/>
      <w:divBdr>
        <w:top w:val="none" w:sz="0" w:space="0" w:color="auto"/>
        <w:left w:val="none" w:sz="0" w:space="0" w:color="auto"/>
        <w:bottom w:val="none" w:sz="0" w:space="0" w:color="auto"/>
        <w:right w:val="none" w:sz="0" w:space="0" w:color="auto"/>
      </w:divBdr>
      <w:divsChild>
        <w:div w:id="1425347299">
          <w:marLeft w:val="0"/>
          <w:marRight w:val="0"/>
          <w:marTop w:val="0"/>
          <w:marBottom w:val="0"/>
          <w:divBdr>
            <w:top w:val="none" w:sz="0" w:space="0" w:color="auto"/>
            <w:left w:val="none" w:sz="0" w:space="0" w:color="auto"/>
            <w:bottom w:val="none" w:sz="0" w:space="0" w:color="auto"/>
            <w:right w:val="none" w:sz="0" w:space="0" w:color="auto"/>
          </w:divBdr>
        </w:div>
      </w:divsChild>
    </w:div>
    <w:div w:id="644049081">
      <w:bodyDiv w:val="1"/>
      <w:marLeft w:val="0"/>
      <w:marRight w:val="0"/>
      <w:marTop w:val="0"/>
      <w:marBottom w:val="0"/>
      <w:divBdr>
        <w:top w:val="none" w:sz="0" w:space="0" w:color="auto"/>
        <w:left w:val="none" w:sz="0" w:space="0" w:color="auto"/>
        <w:bottom w:val="none" w:sz="0" w:space="0" w:color="auto"/>
        <w:right w:val="none" w:sz="0" w:space="0" w:color="auto"/>
      </w:divBdr>
      <w:divsChild>
        <w:div w:id="1805653611">
          <w:marLeft w:val="0"/>
          <w:marRight w:val="0"/>
          <w:marTop w:val="0"/>
          <w:marBottom w:val="0"/>
          <w:divBdr>
            <w:top w:val="none" w:sz="0" w:space="0" w:color="auto"/>
            <w:left w:val="none" w:sz="0" w:space="0" w:color="auto"/>
            <w:bottom w:val="none" w:sz="0" w:space="0" w:color="auto"/>
            <w:right w:val="none" w:sz="0" w:space="0" w:color="auto"/>
          </w:divBdr>
        </w:div>
      </w:divsChild>
    </w:div>
    <w:div w:id="644506722">
      <w:bodyDiv w:val="1"/>
      <w:marLeft w:val="0"/>
      <w:marRight w:val="0"/>
      <w:marTop w:val="0"/>
      <w:marBottom w:val="0"/>
      <w:divBdr>
        <w:top w:val="none" w:sz="0" w:space="0" w:color="auto"/>
        <w:left w:val="none" w:sz="0" w:space="0" w:color="auto"/>
        <w:bottom w:val="none" w:sz="0" w:space="0" w:color="auto"/>
        <w:right w:val="none" w:sz="0" w:space="0" w:color="auto"/>
      </w:divBdr>
    </w:div>
    <w:div w:id="647904267">
      <w:bodyDiv w:val="1"/>
      <w:marLeft w:val="0"/>
      <w:marRight w:val="0"/>
      <w:marTop w:val="0"/>
      <w:marBottom w:val="0"/>
      <w:divBdr>
        <w:top w:val="none" w:sz="0" w:space="0" w:color="auto"/>
        <w:left w:val="none" w:sz="0" w:space="0" w:color="auto"/>
        <w:bottom w:val="none" w:sz="0" w:space="0" w:color="auto"/>
        <w:right w:val="none" w:sz="0" w:space="0" w:color="auto"/>
      </w:divBdr>
    </w:div>
    <w:div w:id="648290772">
      <w:bodyDiv w:val="1"/>
      <w:marLeft w:val="0"/>
      <w:marRight w:val="0"/>
      <w:marTop w:val="0"/>
      <w:marBottom w:val="0"/>
      <w:divBdr>
        <w:top w:val="none" w:sz="0" w:space="0" w:color="auto"/>
        <w:left w:val="none" w:sz="0" w:space="0" w:color="auto"/>
        <w:bottom w:val="none" w:sz="0" w:space="0" w:color="auto"/>
        <w:right w:val="none" w:sz="0" w:space="0" w:color="auto"/>
      </w:divBdr>
    </w:div>
    <w:div w:id="653072646">
      <w:bodyDiv w:val="1"/>
      <w:marLeft w:val="0"/>
      <w:marRight w:val="0"/>
      <w:marTop w:val="0"/>
      <w:marBottom w:val="0"/>
      <w:divBdr>
        <w:top w:val="none" w:sz="0" w:space="0" w:color="auto"/>
        <w:left w:val="none" w:sz="0" w:space="0" w:color="auto"/>
        <w:bottom w:val="none" w:sz="0" w:space="0" w:color="auto"/>
        <w:right w:val="none" w:sz="0" w:space="0" w:color="auto"/>
      </w:divBdr>
      <w:divsChild>
        <w:div w:id="1043602051">
          <w:marLeft w:val="0"/>
          <w:marRight w:val="0"/>
          <w:marTop w:val="0"/>
          <w:marBottom w:val="0"/>
          <w:divBdr>
            <w:top w:val="none" w:sz="0" w:space="0" w:color="auto"/>
            <w:left w:val="none" w:sz="0" w:space="0" w:color="auto"/>
            <w:bottom w:val="none" w:sz="0" w:space="0" w:color="auto"/>
            <w:right w:val="none" w:sz="0" w:space="0" w:color="auto"/>
          </w:divBdr>
          <w:divsChild>
            <w:div w:id="156521243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56613710">
      <w:bodyDiv w:val="1"/>
      <w:marLeft w:val="0"/>
      <w:marRight w:val="0"/>
      <w:marTop w:val="0"/>
      <w:marBottom w:val="0"/>
      <w:divBdr>
        <w:top w:val="none" w:sz="0" w:space="0" w:color="auto"/>
        <w:left w:val="none" w:sz="0" w:space="0" w:color="auto"/>
        <w:bottom w:val="none" w:sz="0" w:space="0" w:color="auto"/>
        <w:right w:val="none" w:sz="0" w:space="0" w:color="auto"/>
      </w:divBdr>
    </w:div>
    <w:div w:id="659239980">
      <w:bodyDiv w:val="1"/>
      <w:marLeft w:val="0"/>
      <w:marRight w:val="0"/>
      <w:marTop w:val="0"/>
      <w:marBottom w:val="0"/>
      <w:divBdr>
        <w:top w:val="none" w:sz="0" w:space="0" w:color="auto"/>
        <w:left w:val="none" w:sz="0" w:space="0" w:color="auto"/>
        <w:bottom w:val="none" w:sz="0" w:space="0" w:color="auto"/>
        <w:right w:val="none" w:sz="0" w:space="0" w:color="auto"/>
      </w:divBdr>
    </w:div>
    <w:div w:id="662242641">
      <w:bodyDiv w:val="1"/>
      <w:marLeft w:val="0"/>
      <w:marRight w:val="0"/>
      <w:marTop w:val="0"/>
      <w:marBottom w:val="0"/>
      <w:divBdr>
        <w:top w:val="none" w:sz="0" w:space="0" w:color="auto"/>
        <w:left w:val="none" w:sz="0" w:space="0" w:color="auto"/>
        <w:bottom w:val="none" w:sz="0" w:space="0" w:color="auto"/>
        <w:right w:val="none" w:sz="0" w:space="0" w:color="auto"/>
      </w:divBdr>
    </w:div>
    <w:div w:id="662394165">
      <w:bodyDiv w:val="1"/>
      <w:marLeft w:val="0"/>
      <w:marRight w:val="0"/>
      <w:marTop w:val="0"/>
      <w:marBottom w:val="0"/>
      <w:divBdr>
        <w:top w:val="none" w:sz="0" w:space="0" w:color="auto"/>
        <w:left w:val="none" w:sz="0" w:space="0" w:color="auto"/>
        <w:bottom w:val="none" w:sz="0" w:space="0" w:color="auto"/>
        <w:right w:val="none" w:sz="0" w:space="0" w:color="auto"/>
      </w:divBdr>
    </w:div>
    <w:div w:id="662584287">
      <w:bodyDiv w:val="1"/>
      <w:marLeft w:val="0"/>
      <w:marRight w:val="0"/>
      <w:marTop w:val="0"/>
      <w:marBottom w:val="0"/>
      <w:divBdr>
        <w:top w:val="none" w:sz="0" w:space="0" w:color="auto"/>
        <w:left w:val="none" w:sz="0" w:space="0" w:color="auto"/>
        <w:bottom w:val="none" w:sz="0" w:space="0" w:color="auto"/>
        <w:right w:val="none" w:sz="0" w:space="0" w:color="auto"/>
      </w:divBdr>
      <w:divsChild>
        <w:div w:id="1689479046">
          <w:marLeft w:val="0"/>
          <w:marRight w:val="0"/>
          <w:marTop w:val="0"/>
          <w:marBottom w:val="0"/>
          <w:divBdr>
            <w:top w:val="none" w:sz="0" w:space="0" w:color="auto"/>
            <w:left w:val="none" w:sz="0" w:space="0" w:color="auto"/>
            <w:bottom w:val="none" w:sz="0" w:space="0" w:color="auto"/>
            <w:right w:val="none" w:sz="0" w:space="0" w:color="auto"/>
          </w:divBdr>
        </w:div>
      </w:divsChild>
    </w:div>
    <w:div w:id="668096297">
      <w:bodyDiv w:val="1"/>
      <w:marLeft w:val="0"/>
      <w:marRight w:val="0"/>
      <w:marTop w:val="0"/>
      <w:marBottom w:val="0"/>
      <w:divBdr>
        <w:top w:val="none" w:sz="0" w:space="0" w:color="auto"/>
        <w:left w:val="none" w:sz="0" w:space="0" w:color="auto"/>
        <w:bottom w:val="none" w:sz="0" w:space="0" w:color="auto"/>
        <w:right w:val="none" w:sz="0" w:space="0" w:color="auto"/>
      </w:divBdr>
    </w:div>
    <w:div w:id="670765717">
      <w:bodyDiv w:val="1"/>
      <w:marLeft w:val="0"/>
      <w:marRight w:val="0"/>
      <w:marTop w:val="0"/>
      <w:marBottom w:val="0"/>
      <w:divBdr>
        <w:top w:val="none" w:sz="0" w:space="0" w:color="auto"/>
        <w:left w:val="none" w:sz="0" w:space="0" w:color="auto"/>
        <w:bottom w:val="none" w:sz="0" w:space="0" w:color="auto"/>
        <w:right w:val="none" w:sz="0" w:space="0" w:color="auto"/>
      </w:divBdr>
    </w:div>
    <w:div w:id="676348652">
      <w:bodyDiv w:val="1"/>
      <w:marLeft w:val="0"/>
      <w:marRight w:val="0"/>
      <w:marTop w:val="0"/>
      <w:marBottom w:val="0"/>
      <w:divBdr>
        <w:top w:val="none" w:sz="0" w:space="0" w:color="auto"/>
        <w:left w:val="none" w:sz="0" w:space="0" w:color="auto"/>
        <w:bottom w:val="none" w:sz="0" w:space="0" w:color="auto"/>
        <w:right w:val="none" w:sz="0" w:space="0" w:color="auto"/>
      </w:divBdr>
    </w:div>
    <w:div w:id="676618213">
      <w:bodyDiv w:val="1"/>
      <w:marLeft w:val="0"/>
      <w:marRight w:val="0"/>
      <w:marTop w:val="0"/>
      <w:marBottom w:val="0"/>
      <w:divBdr>
        <w:top w:val="none" w:sz="0" w:space="0" w:color="auto"/>
        <w:left w:val="none" w:sz="0" w:space="0" w:color="auto"/>
        <w:bottom w:val="none" w:sz="0" w:space="0" w:color="auto"/>
        <w:right w:val="none" w:sz="0" w:space="0" w:color="auto"/>
      </w:divBdr>
    </w:div>
    <w:div w:id="684596979">
      <w:bodyDiv w:val="1"/>
      <w:marLeft w:val="0"/>
      <w:marRight w:val="0"/>
      <w:marTop w:val="0"/>
      <w:marBottom w:val="0"/>
      <w:divBdr>
        <w:top w:val="none" w:sz="0" w:space="0" w:color="auto"/>
        <w:left w:val="none" w:sz="0" w:space="0" w:color="auto"/>
        <w:bottom w:val="none" w:sz="0" w:space="0" w:color="auto"/>
        <w:right w:val="none" w:sz="0" w:space="0" w:color="auto"/>
      </w:divBdr>
      <w:divsChild>
        <w:div w:id="874728861">
          <w:marLeft w:val="0"/>
          <w:marRight w:val="0"/>
          <w:marTop w:val="0"/>
          <w:marBottom w:val="0"/>
          <w:divBdr>
            <w:top w:val="none" w:sz="0" w:space="0" w:color="auto"/>
            <w:left w:val="none" w:sz="0" w:space="0" w:color="auto"/>
            <w:bottom w:val="none" w:sz="0" w:space="0" w:color="auto"/>
            <w:right w:val="none" w:sz="0" w:space="0" w:color="auto"/>
          </w:divBdr>
        </w:div>
      </w:divsChild>
    </w:div>
    <w:div w:id="684600161">
      <w:bodyDiv w:val="1"/>
      <w:marLeft w:val="0"/>
      <w:marRight w:val="0"/>
      <w:marTop w:val="0"/>
      <w:marBottom w:val="0"/>
      <w:divBdr>
        <w:top w:val="none" w:sz="0" w:space="0" w:color="auto"/>
        <w:left w:val="none" w:sz="0" w:space="0" w:color="auto"/>
        <w:bottom w:val="none" w:sz="0" w:space="0" w:color="auto"/>
        <w:right w:val="none" w:sz="0" w:space="0" w:color="auto"/>
      </w:divBdr>
    </w:div>
    <w:div w:id="685255110">
      <w:bodyDiv w:val="1"/>
      <w:marLeft w:val="0"/>
      <w:marRight w:val="0"/>
      <w:marTop w:val="0"/>
      <w:marBottom w:val="0"/>
      <w:divBdr>
        <w:top w:val="none" w:sz="0" w:space="0" w:color="auto"/>
        <w:left w:val="none" w:sz="0" w:space="0" w:color="auto"/>
        <w:bottom w:val="none" w:sz="0" w:space="0" w:color="auto"/>
        <w:right w:val="none" w:sz="0" w:space="0" w:color="auto"/>
      </w:divBdr>
    </w:div>
    <w:div w:id="688483042">
      <w:bodyDiv w:val="1"/>
      <w:marLeft w:val="0"/>
      <w:marRight w:val="0"/>
      <w:marTop w:val="0"/>
      <w:marBottom w:val="0"/>
      <w:divBdr>
        <w:top w:val="none" w:sz="0" w:space="0" w:color="auto"/>
        <w:left w:val="none" w:sz="0" w:space="0" w:color="auto"/>
        <w:bottom w:val="none" w:sz="0" w:space="0" w:color="auto"/>
        <w:right w:val="none" w:sz="0" w:space="0" w:color="auto"/>
      </w:divBdr>
    </w:div>
    <w:div w:id="689450072">
      <w:bodyDiv w:val="1"/>
      <w:marLeft w:val="0"/>
      <w:marRight w:val="0"/>
      <w:marTop w:val="0"/>
      <w:marBottom w:val="0"/>
      <w:divBdr>
        <w:top w:val="none" w:sz="0" w:space="0" w:color="auto"/>
        <w:left w:val="none" w:sz="0" w:space="0" w:color="auto"/>
        <w:bottom w:val="none" w:sz="0" w:space="0" w:color="auto"/>
        <w:right w:val="none" w:sz="0" w:space="0" w:color="auto"/>
      </w:divBdr>
    </w:div>
    <w:div w:id="690381209">
      <w:bodyDiv w:val="1"/>
      <w:marLeft w:val="0"/>
      <w:marRight w:val="0"/>
      <w:marTop w:val="0"/>
      <w:marBottom w:val="0"/>
      <w:divBdr>
        <w:top w:val="none" w:sz="0" w:space="0" w:color="auto"/>
        <w:left w:val="none" w:sz="0" w:space="0" w:color="auto"/>
        <w:bottom w:val="none" w:sz="0" w:space="0" w:color="auto"/>
        <w:right w:val="none" w:sz="0" w:space="0" w:color="auto"/>
      </w:divBdr>
      <w:divsChild>
        <w:div w:id="621376204">
          <w:marLeft w:val="0"/>
          <w:marRight w:val="0"/>
          <w:marTop w:val="0"/>
          <w:marBottom w:val="0"/>
          <w:divBdr>
            <w:top w:val="none" w:sz="0" w:space="0" w:color="auto"/>
            <w:left w:val="none" w:sz="0" w:space="0" w:color="auto"/>
            <w:bottom w:val="none" w:sz="0" w:space="0" w:color="auto"/>
            <w:right w:val="none" w:sz="0" w:space="0" w:color="auto"/>
          </w:divBdr>
        </w:div>
      </w:divsChild>
    </w:div>
    <w:div w:id="691223307">
      <w:bodyDiv w:val="1"/>
      <w:marLeft w:val="0"/>
      <w:marRight w:val="0"/>
      <w:marTop w:val="0"/>
      <w:marBottom w:val="0"/>
      <w:divBdr>
        <w:top w:val="none" w:sz="0" w:space="0" w:color="auto"/>
        <w:left w:val="none" w:sz="0" w:space="0" w:color="auto"/>
        <w:bottom w:val="none" w:sz="0" w:space="0" w:color="auto"/>
        <w:right w:val="none" w:sz="0" w:space="0" w:color="auto"/>
      </w:divBdr>
    </w:div>
    <w:div w:id="692456494">
      <w:bodyDiv w:val="1"/>
      <w:marLeft w:val="0"/>
      <w:marRight w:val="0"/>
      <w:marTop w:val="0"/>
      <w:marBottom w:val="0"/>
      <w:divBdr>
        <w:top w:val="none" w:sz="0" w:space="0" w:color="auto"/>
        <w:left w:val="none" w:sz="0" w:space="0" w:color="auto"/>
        <w:bottom w:val="none" w:sz="0" w:space="0" w:color="auto"/>
        <w:right w:val="none" w:sz="0" w:space="0" w:color="auto"/>
      </w:divBdr>
    </w:div>
    <w:div w:id="693308425">
      <w:bodyDiv w:val="1"/>
      <w:marLeft w:val="0"/>
      <w:marRight w:val="0"/>
      <w:marTop w:val="0"/>
      <w:marBottom w:val="0"/>
      <w:divBdr>
        <w:top w:val="none" w:sz="0" w:space="0" w:color="auto"/>
        <w:left w:val="none" w:sz="0" w:space="0" w:color="auto"/>
        <w:bottom w:val="none" w:sz="0" w:space="0" w:color="auto"/>
        <w:right w:val="none" w:sz="0" w:space="0" w:color="auto"/>
      </w:divBdr>
    </w:div>
    <w:div w:id="695424618">
      <w:bodyDiv w:val="1"/>
      <w:marLeft w:val="0"/>
      <w:marRight w:val="0"/>
      <w:marTop w:val="0"/>
      <w:marBottom w:val="0"/>
      <w:divBdr>
        <w:top w:val="none" w:sz="0" w:space="0" w:color="auto"/>
        <w:left w:val="none" w:sz="0" w:space="0" w:color="auto"/>
        <w:bottom w:val="none" w:sz="0" w:space="0" w:color="auto"/>
        <w:right w:val="none" w:sz="0" w:space="0" w:color="auto"/>
      </w:divBdr>
    </w:div>
    <w:div w:id="698429935">
      <w:bodyDiv w:val="1"/>
      <w:marLeft w:val="0"/>
      <w:marRight w:val="0"/>
      <w:marTop w:val="0"/>
      <w:marBottom w:val="0"/>
      <w:divBdr>
        <w:top w:val="none" w:sz="0" w:space="0" w:color="auto"/>
        <w:left w:val="none" w:sz="0" w:space="0" w:color="auto"/>
        <w:bottom w:val="none" w:sz="0" w:space="0" w:color="auto"/>
        <w:right w:val="none" w:sz="0" w:space="0" w:color="auto"/>
      </w:divBdr>
      <w:divsChild>
        <w:div w:id="642931256">
          <w:marLeft w:val="0"/>
          <w:marRight w:val="0"/>
          <w:marTop w:val="0"/>
          <w:marBottom w:val="0"/>
          <w:divBdr>
            <w:top w:val="none" w:sz="0" w:space="0" w:color="auto"/>
            <w:left w:val="none" w:sz="0" w:space="0" w:color="auto"/>
            <w:bottom w:val="none" w:sz="0" w:space="0" w:color="auto"/>
            <w:right w:val="none" w:sz="0" w:space="0" w:color="auto"/>
          </w:divBdr>
        </w:div>
      </w:divsChild>
    </w:div>
    <w:div w:id="699084119">
      <w:bodyDiv w:val="1"/>
      <w:marLeft w:val="0"/>
      <w:marRight w:val="0"/>
      <w:marTop w:val="0"/>
      <w:marBottom w:val="0"/>
      <w:divBdr>
        <w:top w:val="none" w:sz="0" w:space="0" w:color="auto"/>
        <w:left w:val="none" w:sz="0" w:space="0" w:color="auto"/>
        <w:bottom w:val="none" w:sz="0" w:space="0" w:color="auto"/>
        <w:right w:val="none" w:sz="0" w:space="0" w:color="auto"/>
      </w:divBdr>
      <w:divsChild>
        <w:div w:id="19179370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04018517">
      <w:bodyDiv w:val="1"/>
      <w:marLeft w:val="0"/>
      <w:marRight w:val="0"/>
      <w:marTop w:val="0"/>
      <w:marBottom w:val="0"/>
      <w:divBdr>
        <w:top w:val="none" w:sz="0" w:space="0" w:color="auto"/>
        <w:left w:val="none" w:sz="0" w:space="0" w:color="auto"/>
        <w:bottom w:val="none" w:sz="0" w:space="0" w:color="auto"/>
        <w:right w:val="none" w:sz="0" w:space="0" w:color="auto"/>
      </w:divBdr>
    </w:div>
    <w:div w:id="709181803">
      <w:bodyDiv w:val="1"/>
      <w:marLeft w:val="0"/>
      <w:marRight w:val="0"/>
      <w:marTop w:val="0"/>
      <w:marBottom w:val="0"/>
      <w:divBdr>
        <w:top w:val="none" w:sz="0" w:space="0" w:color="auto"/>
        <w:left w:val="none" w:sz="0" w:space="0" w:color="auto"/>
        <w:bottom w:val="none" w:sz="0" w:space="0" w:color="auto"/>
        <w:right w:val="none" w:sz="0" w:space="0" w:color="auto"/>
      </w:divBdr>
    </w:div>
    <w:div w:id="715274019">
      <w:bodyDiv w:val="1"/>
      <w:marLeft w:val="0"/>
      <w:marRight w:val="0"/>
      <w:marTop w:val="0"/>
      <w:marBottom w:val="0"/>
      <w:divBdr>
        <w:top w:val="none" w:sz="0" w:space="0" w:color="auto"/>
        <w:left w:val="none" w:sz="0" w:space="0" w:color="auto"/>
        <w:bottom w:val="none" w:sz="0" w:space="0" w:color="auto"/>
        <w:right w:val="none" w:sz="0" w:space="0" w:color="auto"/>
      </w:divBdr>
    </w:div>
    <w:div w:id="717241700">
      <w:bodyDiv w:val="1"/>
      <w:marLeft w:val="0"/>
      <w:marRight w:val="0"/>
      <w:marTop w:val="0"/>
      <w:marBottom w:val="0"/>
      <w:divBdr>
        <w:top w:val="none" w:sz="0" w:space="0" w:color="auto"/>
        <w:left w:val="none" w:sz="0" w:space="0" w:color="auto"/>
        <w:bottom w:val="none" w:sz="0" w:space="0" w:color="auto"/>
        <w:right w:val="none" w:sz="0" w:space="0" w:color="auto"/>
      </w:divBdr>
    </w:div>
    <w:div w:id="717704107">
      <w:bodyDiv w:val="1"/>
      <w:marLeft w:val="0"/>
      <w:marRight w:val="0"/>
      <w:marTop w:val="0"/>
      <w:marBottom w:val="0"/>
      <w:divBdr>
        <w:top w:val="none" w:sz="0" w:space="0" w:color="auto"/>
        <w:left w:val="none" w:sz="0" w:space="0" w:color="auto"/>
        <w:bottom w:val="none" w:sz="0" w:space="0" w:color="auto"/>
        <w:right w:val="none" w:sz="0" w:space="0" w:color="auto"/>
      </w:divBdr>
    </w:div>
    <w:div w:id="720593831">
      <w:bodyDiv w:val="1"/>
      <w:marLeft w:val="0"/>
      <w:marRight w:val="0"/>
      <w:marTop w:val="0"/>
      <w:marBottom w:val="0"/>
      <w:divBdr>
        <w:top w:val="none" w:sz="0" w:space="0" w:color="auto"/>
        <w:left w:val="none" w:sz="0" w:space="0" w:color="auto"/>
        <w:bottom w:val="none" w:sz="0" w:space="0" w:color="auto"/>
        <w:right w:val="none" w:sz="0" w:space="0" w:color="auto"/>
      </w:divBdr>
      <w:divsChild>
        <w:div w:id="853688012">
          <w:marLeft w:val="0"/>
          <w:marRight w:val="0"/>
          <w:marTop w:val="0"/>
          <w:marBottom w:val="120"/>
          <w:divBdr>
            <w:top w:val="none" w:sz="0" w:space="0" w:color="auto"/>
            <w:left w:val="none" w:sz="0" w:space="0" w:color="auto"/>
            <w:bottom w:val="none" w:sz="0" w:space="0" w:color="auto"/>
            <w:right w:val="none" w:sz="0" w:space="0" w:color="auto"/>
          </w:divBdr>
        </w:div>
      </w:divsChild>
    </w:div>
    <w:div w:id="722942528">
      <w:bodyDiv w:val="1"/>
      <w:marLeft w:val="0"/>
      <w:marRight w:val="0"/>
      <w:marTop w:val="0"/>
      <w:marBottom w:val="0"/>
      <w:divBdr>
        <w:top w:val="none" w:sz="0" w:space="0" w:color="auto"/>
        <w:left w:val="none" w:sz="0" w:space="0" w:color="auto"/>
        <w:bottom w:val="none" w:sz="0" w:space="0" w:color="auto"/>
        <w:right w:val="none" w:sz="0" w:space="0" w:color="auto"/>
      </w:divBdr>
      <w:divsChild>
        <w:div w:id="2075932977">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24917439">
      <w:bodyDiv w:val="1"/>
      <w:marLeft w:val="0"/>
      <w:marRight w:val="0"/>
      <w:marTop w:val="0"/>
      <w:marBottom w:val="0"/>
      <w:divBdr>
        <w:top w:val="none" w:sz="0" w:space="0" w:color="auto"/>
        <w:left w:val="none" w:sz="0" w:space="0" w:color="auto"/>
        <w:bottom w:val="none" w:sz="0" w:space="0" w:color="auto"/>
        <w:right w:val="none" w:sz="0" w:space="0" w:color="auto"/>
      </w:divBdr>
    </w:div>
    <w:div w:id="726222940">
      <w:bodyDiv w:val="1"/>
      <w:marLeft w:val="0"/>
      <w:marRight w:val="0"/>
      <w:marTop w:val="0"/>
      <w:marBottom w:val="0"/>
      <w:divBdr>
        <w:top w:val="none" w:sz="0" w:space="0" w:color="auto"/>
        <w:left w:val="none" w:sz="0" w:space="0" w:color="auto"/>
        <w:bottom w:val="none" w:sz="0" w:space="0" w:color="auto"/>
        <w:right w:val="none" w:sz="0" w:space="0" w:color="auto"/>
      </w:divBdr>
      <w:divsChild>
        <w:div w:id="2018144989">
          <w:marLeft w:val="0"/>
          <w:marRight w:val="0"/>
          <w:marTop w:val="0"/>
          <w:marBottom w:val="0"/>
          <w:divBdr>
            <w:top w:val="none" w:sz="0" w:space="0" w:color="auto"/>
            <w:left w:val="none" w:sz="0" w:space="0" w:color="auto"/>
            <w:bottom w:val="none" w:sz="0" w:space="0" w:color="auto"/>
            <w:right w:val="none" w:sz="0" w:space="0" w:color="auto"/>
          </w:divBdr>
        </w:div>
      </w:divsChild>
    </w:div>
    <w:div w:id="726228093">
      <w:bodyDiv w:val="1"/>
      <w:marLeft w:val="0"/>
      <w:marRight w:val="0"/>
      <w:marTop w:val="0"/>
      <w:marBottom w:val="0"/>
      <w:divBdr>
        <w:top w:val="none" w:sz="0" w:space="0" w:color="auto"/>
        <w:left w:val="none" w:sz="0" w:space="0" w:color="auto"/>
        <w:bottom w:val="none" w:sz="0" w:space="0" w:color="auto"/>
        <w:right w:val="none" w:sz="0" w:space="0" w:color="auto"/>
      </w:divBdr>
      <w:divsChild>
        <w:div w:id="604918704">
          <w:marLeft w:val="0"/>
          <w:marRight w:val="0"/>
          <w:marTop w:val="0"/>
          <w:marBottom w:val="0"/>
          <w:divBdr>
            <w:top w:val="none" w:sz="0" w:space="0" w:color="auto"/>
            <w:left w:val="none" w:sz="0" w:space="0" w:color="auto"/>
            <w:bottom w:val="none" w:sz="0" w:space="0" w:color="auto"/>
            <w:right w:val="none" w:sz="0" w:space="0" w:color="auto"/>
          </w:divBdr>
        </w:div>
      </w:divsChild>
    </w:div>
    <w:div w:id="728039426">
      <w:bodyDiv w:val="1"/>
      <w:marLeft w:val="0"/>
      <w:marRight w:val="0"/>
      <w:marTop w:val="0"/>
      <w:marBottom w:val="0"/>
      <w:divBdr>
        <w:top w:val="none" w:sz="0" w:space="0" w:color="auto"/>
        <w:left w:val="none" w:sz="0" w:space="0" w:color="auto"/>
        <w:bottom w:val="none" w:sz="0" w:space="0" w:color="auto"/>
        <w:right w:val="none" w:sz="0" w:space="0" w:color="auto"/>
      </w:divBdr>
    </w:div>
    <w:div w:id="729113661">
      <w:bodyDiv w:val="1"/>
      <w:marLeft w:val="0"/>
      <w:marRight w:val="0"/>
      <w:marTop w:val="0"/>
      <w:marBottom w:val="0"/>
      <w:divBdr>
        <w:top w:val="none" w:sz="0" w:space="0" w:color="auto"/>
        <w:left w:val="none" w:sz="0" w:space="0" w:color="auto"/>
        <w:bottom w:val="none" w:sz="0" w:space="0" w:color="auto"/>
        <w:right w:val="none" w:sz="0" w:space="0" w:color="auto"/>
      </w:divBdr>
      <w:divsChild>
        <w:div w:id="1733230920">
          <w:marLeft w:val="0"/>
          <w:marRight w:val="0"/>
          <w:marTop w:val="0"/>
          <w:marBottom w:val="0"/>
          <w:divBdr>
            <w:top w:val="none" w:sz="0" w:space="0" w:color="auto"/>
            <w:left w:val="none" w:sz="0" w:space="0" w:color="auto"/>
            <w:bottom w:val="none" w:sz="0" w:space="0" w:color="auto"/>
            <w:right w:val="none" w:sz="0" w:space="0" w:color="auto"/>
          </w:divBdr>
        </w:div>
      </w:divsChild>
    </w:div>
    <w:div w:id="730924614">
      <w:bodyDiv w:val="1"/>
      <w:marLeft w:val="0"/>
      <w:marRight w:val="0"/>
      <w:marTop w:val="0"/>
      <w:marBottom w:val="0"/>
      <w:divBdr>
        <w:top w:val="none" w:sz="0" w:space="0" w:color="auto"/>
        <w:left w:val="none" w:sz="0" w:space="0" w:color="auto"/>
        <w:bottom w:val="none" w:sz="0" w:space="0" w:color="auto"/>
        <w:right w:val="none" w:sz="0" w:space="0" w:color="auto"/>
      </w:divBdr>
    </w:div>
    <w:div w:id="732393777">
      <w:bodyDiv w:val="1"/>
      <w:marLeft w:val="0"/>
      <w:marRight w:val="0"/>
      <w:marTop w:val="0"/>
      <w:marBottom w:val="0"/>
      <w:divBdr>
        <w:top w:val="none" w:sz="0" w:space="0" w:color="auto"/>
        <w:left w:val="none" w:sz="0" w:space="0" w:color="auto"/>
        <w:bottom w:val="none" w:sz="0" w:space="0" w:color="auto"/>
        <w:right w:val="none" w:sz="0" w:space="0" w:color="auto"/>
      </w:divBdr>
      <w:divsChild>
        <w:div w:id="1456756742">
          <w:blockQuote w:val="1"/>
          <w:marLeft w:val="0"/>
          <w:marRight w:val="0"/>
          <w:marTop w:val="0"/>
          <w:marBottom w:val="270"/>
          <w:divBdr>
            <w:top w:val="none" w:sz="0" w:space="0" w:color="auto"/>
            <w:left w:val="single" w:sz="36" w:space="11" w:color="EEEEEE"/>
            <w:bottom w:val="none" w:sz="0" w:space="0" w:color="auto"/>
            <w:right w:val="none" w:sz="0" w:space="0" w:color="auto"/>
          </w:divBdr>
        </w:div>
        <w:div w:id="2054037827">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 w:id="737290193">
      <w:bodyDiv w:val="1"/>
      <w:marLeft w:val="0"/>
      <w:marRight w:val="0"/>
      <w:marTop w:val="0"/>
      <w:marBottom w:val="0"/>
      <w:divBdr>
        <w:top w:val="none" w:sz="0" w:space="0" w:color="auto"/>
        <w:left w:val="none" w:sz="0" w:space="0" w:color="auto"/>
        <w:bottom w:val="none" w:sz="0" w:space="0" w:color="auto"/>
        <w:right w:val="none" w:sz="0" w:space="0" w:color="auto"/>
      </w:divBdr>
    </w:div>
    <w:div w:id="743375589">
      <w:bodyDiv w:val="1"/>
      <w:marLeft w:val="0"/>
      <w:marRight w:val="0"/>
      <w:marTop w:val="0"/>
      <w:marBottom w:val="0"/>
      <w:divBdr>
        <w:top w:val="none" w:sz="0" w:space="0" w:color="auto"/>
        <w:left w:val="none" w:sz="0" w:space="0" w:color="auto"/>
        <w:bottom w:val="none" w:sz="0" w:space="0" w:color="auto"/>
        <w:right w:val="none" w:sz="0" w:space="0" w:color="auto"/>
      </w:divBdr>
    </w:div>
    <w:div w:id="748577505">
      <w:bodyDiv w:val="1"/>
      <w:marLeft w:val="0"/>
      <w:marRight w:val="0"/>
      <w:marTop w:val="0"/>
      <w:marBottom w:val="0"/>
      <w:divBdr>
        <w:top w:val="none" w:sz="0" w:space="0" w:color="auto"/>
        <w:left w:val="none" w:sz="0" w:space="0" w:color="auto"/>
        <w:bottom w:val="none" w:sz="0" w:space="0" w:color="auto"/>
        <w:right w:val="none" w:sz="0" w:space="0" w:color="auto"/>
      </w:divBdr>
    </w:div>
    <w:div w:id="749471186">
      <w:bodyDiv w:val="1"/>
      <w:marLeft w:val="0"/>
      <w:marRight w:val="0"/>
      <w:marTop w:val="0"/>
      <w:marBottom w:val="0"/>
      <w:divBdr>
        <w:top w:val="none" w:sz="0" w:space="0" w:color="auto"/>
        <w:left w:val="none" w:sz="0" w:space="0" w:color="auto"/>
        <w:bottom w:val="none" w:sz="0" w:space="0" w:color="auto"/>
        <w:right w:val="none" w:sz="0" w:space="0" w:color="auto"/>
      </w:divBdr>
      <w:divsChild>
        <w:div w:id="1564214123">
          <w:marLeft w:val="0"/>
          <w:marRight w:val="0"/>
          <w:marTop w:val="0"/>
          <w:marBottom w:val="0"/>
          <w:divBdr>
            <w:top w:val="none" w:sz="0" w:space="0" w:color="auto"/>
            <w:left w:val="none" w:sz="0" w:space="0" w:color="auto"/>
            <w:bottom w:val="none" w:sz="0" w:space="0" w:color="auto"/>
            <w:right w:val="none" w:sz="0" w:space="0" w:color="auto"/>
          </w:divBdr>
        </w:div>
      </w:divsChild>
    </w:div>
    <w:div w:id="762803450">
      <w:bodyDiv w:val="1"/>
      <w:marLeft w:val="0"/>
      <w:marRight w:val="0"/>
      <w:marTop w:val="0"/>
      <w:marBottom w:val="0"/>
      <w:divBdr>
        <w:top w:val="none" w:sz="0" w:space="0" w:color="auto"/>
        <w:left w:val="none" w:sz="0" w:space="0" w:color="auto"/>
        <w:bottom w:val="none" w:sz="0" w:space="0" w:color="auto"/>
        <w:right w:val="none" w:sz="0" w:space="0" w:color="auto"/>
      </w:divBdr>
      <w:divsChild>
        <w:div w:id="507139646">
          <w:marLeft w:val="0"/>
          <w:marRight w:val="0"/>
          <w:marTop w:val="0"/>
          <w:marBottom w:val="0"/>
          <w:divBdr>
            <w:top w:val="none" w:sz="0" w:space="0" w:color="auto"/>
            <w:left w:val="none" w:sz="0" w:space="0" w:color="auto"/>
            <w:bottom w:val="none" w:sz="0" w:space="0" w:color="auto"/>
            <w:right w:val="none" w:sz="0" w:space="0" w:color="auto"/>
          </w:divBdr>
        </w:div>
      </w:divsChild>
    </w:div>
    <w:div w:id="764421163">
      <w:bodyDiv w:val="1"/>
      <w:marLeft w:val="0"/>
      <w:marRight w:val="0"/>
      <w:marTop w:val="0"/>
      <w:marBottom w:val="0"/>
      <w:divBdr>
        <w:top w:val="none" w:sz="0" w:space="0" w:color="auto"/>
        <w:left w:val="none" w:sz="0" w:space="0" w:color="auto"/>
        <w:bottom w:val="none" w:sz="0" w:space="0" w:color="auto"/>
        <w:right w:val="none" w:sz="0" w:space="0" w:color="auto"/>
      </w:divBdr>
    </w:div>
    <w:div w:id="767579619">
      <w:bodyDiv w:val="1"/>
      <w:marLeft w:val="0"/>
      <w:marRight w:val="0"/>
      <w:marTop w:val="0"/>
      <w:marBottom w:val="0"/>
      <w:divBdr>
        <w:top w:val="none" w:sz="0" w:space="0" w:color="auto"/>
        <w:left w:val="none" w:sz="0" w:space="0" w:color="auto"/>
        <w:bottom w:val="none" w:sz="0" w:space="0" w:color="auto"/>
        <w:right w:val="none" w:sz="0" w:space="0" w:color="auto"/>
      </w:divBdr>
      <w:divsChild>
        <w:div w:id="1581867593">
          <w:marLeft w:val="0"/>
          <w:marRight w:val="0"/>
          <w:marTop w:val="0"/>
          <w:marBottom w:val="0"/>
          <w:divBdr>
            <w:top w:val="none" w:sz="0" w:space="0" w:color="auto"/>
            <w:left w:val="none" w:sz="0" w:space="0" w:color="auto"/>
            <w:bottom w:val="none" w:sz="0" w:space="0" w:color="auto"/>
            <w:right w:val="none" w:sz="0" w:space="0" w:color="auto"/>
          </w:divBdr>
        </w:div>
      </w:divsChild>
    </w:div>
    <w:div w:id="770735635">
      <w:bodyDiv w:val="1"/>
      <w:marLeft w:val="0"/>
      <w:marRight w:val="0"/>
      <w:marTop w:val="0"/>
      <w:marBottom w:val="0"/>
      <w:divBdr>
        <w:top w:val="none" w:sz="0" w:space="0" w:color="auto"/>
        <w:left w:val="none" w:sz="0" w:space="0" w:color="auto"/>
        <w:bottom w:val="none" w:sz="0" w:space="0" w:color="auto"/>
        <w:right w:val="none" w:sz="0" w:space="0" w:color="auto"/>
      </w:divBdr>
    </w:div>
    <w:div w:id="776097015">
      <w:bodyDiv w:val="1"/>
      <w:marLeft w:val="0"/>
      <w:marRight w:val="0"/>
      <w:marTop w:val="0"/>
      <w:marBottom w:val="0"/>
      <w:divBdr>
        <w:top w:val="none" w:sz="0" w:space="0" w:color="auto"/>
        <w:left w:val="none" w:sz="0" w:space="0" w:color="auto"/>
        <w:bottom w:val="none" w:sz="0" w:space="0" w:color="auto"/>
        <w:right w:val="none" w:sz="0" w:space="0" w:color="auto"/>
      </w:divBdr>
    </w:div>
    <w:div w:id="776874017">
      <w:bodyDiv w:val="1"/>
      <w:marLeft w:val="0"/>
      <w:marRight w:val="0"/>
      <w:marTop w:val="0"/>
      <w:marBottom w:val="0"/>
      <w:divBdr>
        <w:top w:val="none" w:sz="0" w:space="0" w:color="auto"/>
        <w:left w:val="none" w:sz="0" w:space="0" w:color="auto"/>
        <w:bottom w:val="none" w:sz="0" w:space="0" w:color="auto"/>
        <w:right w:val="none" w:sz="0" w:space="0" w:color="auto"/>
      </w:divBdr>
      <w:divsChild>
        <w:div w:id="34768456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79839925">
      <w:bodyDiv w:val="1"/>
      <w:marLeft w:val="0"/>
      <w:marRight w:val="0"/>
      <w:marTop w:val="0"/>
      <w:marBottom w:val="0"/>
      <w:divBdr>
        <w:top w:val="none" w:sz="0" w:space="0" w:color="auto"/>
        <w:left w:val="none" w:sz="0" w:space="0" w:color="auto"/>
        <w:bottom w:val="none" w:sz="0" w:space="0" w:color="auto"/>
        <w:right w:val="none" w:sz="0" w:space="0" w:color="auto"/>
      </w:divBdr>
    </w:div>
    <w:div w:id="782187496">
      <w:bodyDiv w:val="1"/>
      <w:marLeft w:val="0"/>
      <w:marRight w:val="0"/>
      <w:marTop w:val="0"/>
      <w:marBottom w:val="0"/>
      <w:divBdr>
        <w:top w:val="none" w:sz="0" w:space="0" w:color="auto"/>
        <w:left w:val="none" w:sz="0" w:space="0" w:color="auto"/>
        <w:bottom w:val="none" w:sz="0" w:space="0" w:color="auto"/>
        <w:right w:val="none" w:sz="0" w:space="0" w:color="auto"/>
      </w:divBdr>
      <w:divsChild>
        <w:div w:id="45229470">
          <w:marLeft w:val="0"/>
          <w:marRight w:val="0"/>
          <w:marTop w:val="0"/>
          <w:marBottom w:val="0"/>
          <w:divBdr>
            <w:top w:val="none" w:sz="0" w:space="0" w:color="auto"/>
            <w:left w:val="none" w:sz="0" w:space="0" w:color="auto"/>
            <w:bottom w:val="none" w:sz="0" w:space="0" w:color="auto"/>
            <w:right w:val="none" w:sz="0" w:space="0" w:color="auto"/>
          </w:divBdr>
        </w:div>
      </w:divsChild>
    </w:div>
    <w:div w:id="785394960">
      <w:bodyDiv w:val="1"/>
      <w:marLeft w:val="0"/>
      <w:marRight w:val="0"/>
      <w:marTop w:val="0"/>
      <w:marBottom w:val="0"/>
      <w:divBdr>
        <w:top w:val="none" w:sz="0" w:space="0" w:color="auto"/>
        <w:left w:val="none" w:sz="0" w:space="0" w:color="auto"/>
        <w:bottom w:val="none" w:sz="0" w:space="0" w:color="auto"/>
        <w:right w:val="none" w:sz="0" w:space="0" w:color="auto"/>
      </w:divBdr>
    </w:div>
    <w:div w:id="792481708">
      <w:bodyDiv w:val="1"/>
      <w:marLeft w:val="0"/>
      <w:marRight w:val="0"/>
      <w:marTop w:val="0"/>
      <w:marBottom w:val="0"/>
      <w:divBdr>
        <w:top w:val="none" w:sz="0" w:space="0" w:color="auto"/>
        <w:left w:val="none" w:sz="0" w:space="0" w:color="auto"/>
        <w:bottom w:val="none" w:sz="0" w:space="0" w:color="auto"/>
        <w:right w:val="none" w:sz="0" w:space="0" w:color="auto"/>
      </w:divBdr>
    </w:div>
    <w:div w:id="799543081">
      <w:bodyDiv w:val="1"/>
      <w:marLeft w:val="0"/>
      <w:marRight w:val="0"/>
      <w:marTop w:val="0"/>
      <w:marBottom w:val="0"/>
      <w:divBdr>
        <w:top w:val="none" w:sz="0" w:space="0" w:color="auto"/>
        <w:left w:val="none" w:sz="0" w:space="0" w:color="auto"/>
        <w:bottom w:val="none" w:sz="0" w:space="0" w:color="auto"/>
        <w:right w:val="none" w:sz="0" w:space="0" w:color="auto"/>
      </w:divBdr>
    </w:div>
    <w:div w:id="800457558">
      <w:bodyDiv w:val="1"/>
      <w:marLeft w:val="0"/>
      <w:marRight w:val="0"/>
      <w:marTop w:val="0"/>
      <w:marBottom w:val="0"/>
      <w:divBdr>
        <w:top w:val="none" w:sz="0" w:space="0" w:color="auto"/>
        <w:left w:val="none" w:sz="0" w:space="0" w:color="auto"/>
        <w:bottom w:val="none" w:sz="0" w:space="0" w:color="auto"/>
        <w:right w:val="none" w:sz="0" w:space="0" w:color="auto"/>
      </w:divBdr>
      <w:divsChild>
        <w:div w:id="121388432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3280640">
      <w:bodyDiv w:val="1"/>
      <w:marLeft w:val="0"/>
      <w:marRight w:val="0"/>
      <w:marTop w:val="0"/>
      <w:marBottom w:val="0"/>
      <w:divBdr>
        <w:top w:val="none" w:sz="0" w:space="0" w:color="auto"/>
        <w:left w:val="none" w:sz="0" w:space="0" w:color="auto"/>
        <w:bottom w:val="none" w:sz="0" w:space="0" w:color="auto"/>
        <w:right w:val="none" w:sz="0" w:space="0" w:color="auto"/>
      </w:divBdr>
      <w:divsChild>
        <w:div w:id="1736581263">
          <w:marLeft w:val="0"/>
          <w:marRight w:val="0"/>
          <w:marTop w:val="0"/>
          <w:marBottom w:val="0"/>
          <w:divBdr>
            <w:top w:val="none" w:sz="0" w:space="0" w:color="auto"/>
            <w:left w:val="none" w:sz="0" w:space="0" w:color="auto"/>
            <w:bottom w:val="none" w:sz="0" w:space="0" w:color="auto"/>
            <w:right w:val="none" w:sz="0" w:space="0" w:color="auto"/>
          </w:divBdr>
        </w:div>
      </w:divsChild>
    </w:div>
    <w:div w:id="807477660">
      <w:bodyDiv w:val="1"/>
      <w:marLeft w:val="0"/>
      <w:marRight w:val="0"/>
      <w:marTop w:val="0"/>
      <w:marBottom w:val="0"/>
      <w:divBdr>
        <w:top w:val="none" w:sz="0" w:space="0" w:color="auto"/>
        <w:left w:val="none" w:sz="0" w:space="0" w:color="auto"/>
        <w:bottom w:val="none" w:sz="0" w:space="0" w:color="auto"/>
        <w:right w:val="none" w:sz="0" w:space="0" w:color="auto"/>
      </w:divBdr>
      <w:divsChild>
        <w:div w:id="73180659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11748304">
      <w:bodyDiv w:val="1"/>
      <w:marLeft w:val="0"/>
      <w:marRight w:val="0"/>
      <w:marTop w:val="0"/>
      <w:marBottom w:val="0"/>
      <w:divBdr>
        <w:top w:val="none" w:sz="0" w:space="0" w:color="auto"/>
        <w:left w:val="none" w:sz="0" w:space="0" w:color="auto"/>
        <w:bottom w:val="none" w:sz="0" w:space="0" w:color="auto"/>
        <w:right w:val="none" w:sz="0" w:space="0" w:color="auto"/>
      </w:divBdr>
    </w:div>
    <w:div w:id="816995667">
      <w:bodyDiv w:val="1"/>
      <w:marLeft w:val="0"/>
      <w:marRight w:val="0"/>
      <w:marTop w:val="0"/>
      <w:marBottom w:val="0"/>
      <w:divBdr>
        <w:top w:val="none" w:sz="0" w:space="0" w:color="auto"/>
        <w:left w:val="none" w:sz="0" w:space="0" w:color="auto"/>
        <w:bottom w:val="none" w:sz="0" w:space="0" w:color="auto"/>
        <w:right w:val="none" w:sz="0" w:space="0" w:color="auto"/>
      </w:divBdr>
    </w:div>
    <w:div w:id="816998790">
      <w:bodyDiv w:val="1"/>
      <w:marLeft w:val="0"/>
      <w:marRight w:val="0"/>
      <w:marTop w:val="0"/>
      <w:marBottom w:val="0"/>
      <w:divBdr>
        <w:top w:val="none" w:sz="0" w:space="0" w:color="auto"/>
        <w:left w:val="none" w:sz="0" w:space="0" w:color="auto"/>
        <w:bottom w:val="none" w:sz="0" w:space="0" w:color="auto"/>
        <w:right w:val="none" w:sz="0" w:space="0" w:color="auto"/>
      </w:divBdr>
    </w:div>
    <w:div w:id="824006507">
      <w:bodyDiv w:val="1"/>
      <w:marLeft w:val="0"/>
      <w:marRight w:val="0"/>
      <w:marTop w:val="0"/>
      <w:marBottom w:val="0"/>
      <w:divBdr>
        <w:top w:val="none" w:sz="0" w:space="0" w:color="auto"/>
        <w:left w:val="none" w:sz="0" w:space="0" w:color="auto"/>
        <w:bottom w:val="none" w:sz="0" w:space="0" w:color="auto"/>
        <w:right w:val="none" w:sz="0" w:space="0" w:color="auto"/>
      </w:divBdr>
    </w:div>
    <w:div w:id="826824580">
      <w:bodyDiv w:val="1"/>
      <w:marLeft w:val="0"/>
      <w:marRight w:val="0"/>
      <w:marTop w:val="0"/>
      <w:marBottom w:val="0"/>
      <w:divBdr>
        <w:top w:val="none" w:sz="0" w:space="0" w:color="auto"/>
        <w:left w:val="none" w:sz="0" w:space="0" w:color="auto"/>
        <w:bottom w:val="none" w:sz="0" w:space="0" w:color="auto"/>
        <w:right w:val="none" w:sz="0" w:space="0" w:color="auto"/>
      </w:divBdr>
      <w:divsChild>
        <w:div w:id="969555957">
          <w:marLeft w:val="0"/>
          <w:marRight w:val="0"/>
          <w:marTop w:val="0"/>
          <w:marBottom w:val="0"/>
          <w:divBdr>
            <w:top w:val="none" w:sz="0" w:space="0" w:color="auto"/>
            <w:left w:val="none" w:sz="0" w:space="0" w:color="auto"/>
            <w:bottom w:val="none" w:sz="0" w:space="0" w:color="auto"/>
            <w:right w:val="none" w:sz="0" w:space="0" w:color="auto"/>
          </w:divBdr>
          <w:divsChild>
            <w:div w:id="151696654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827094080">
      <w:bodyDiv w:val="1"/>
      <w:marLeft w:val="0"/>
      <w:marRight w:val="0"/>
      <w:marTop w:val="0"/>
      <w:marBottom w:val="0"/>
      <w:divBdr>
        <w:top w:val="none" w:sz="0" w:space="0" w:color="auto"/>
        <w:left w:val="none" w:sz="0" w:space="0" w:color="auto"/>
        <w:bottom w:val="none" w:sz="0" w:space="0" w:color="auto"/>
        <w:right w:val="none" w:sz="0" w:space="0" w:color="auto"/>
      </w:divBdr>
      <w:divsChild>
        <w:div w:id="716395277">
          <w:marLeft w:val="0"/>
          <w:marRight w:val="0"/>
          <w:marTop w:val="0"/>
          <w:marBottom w:val="0"/>
          <w:divBdr>
            <w:top w:val="none" w:sz="0" w:space="0" w:color="auto"/>
            <w:left w:val="none" w:sz="0" w:space="0" w:color="auto"/>
            <w:bottom w:val="none" w:sz="0" w:space="0" w:color="auto"/>
            <w:right w:val="none" w:sz="0" w:space="0" w:color="auto"/>
          </w:divBdr>
        </w:div>
      </w:divsChild>
    </w:div>
    <w:div w:id="827481359">
      <w:bodyDiv w:val="1"/>
      <w:marLeft w:val="0"/>
      <w:marRight w:val="0"/>
      <w:marTop w:val="0"/>
      <w:marBottom w:val="0"/>
      <w:divBdr>
        <w:top w:val="none" w:sz="0" w:space="0" w:color="auto"/>
        <w:left w:val="none" w:sz="0" w:space="0" w:color="auto"/>
        <w:bottom w:val="none" w:sz="0" w:space="0" w:color="auto"/>
        <w:right w:val="none" w:sz="0" w:space="0" w:color="auto"/>
      </w:divBdr>
    </w:div>
    <w:div w:id="829711184">
      <w:bodyDiv w:val="1"/>
      <w:marLeft w:val="0"/>
      <w:marRight w:val="0"/>
      <w:marTop w:val="0"/>
      <w:marBottom w:val="0"/>
      <w:divBdr>
        <w:top w:val="none" w:sz="0" w:space="0" w:color="auto"/>
        <w:left w:val="none" w:sz="0" w:space="0" w:color="auto"/>
        <w:bottom w:val="none" w:sz="0" w:space="0" w:color="auto"/>
        <w:right w:val="none" w:sz="0" w:space="0" w:color="auto"/>
      </w:divBdr>
    </w:div>
    <w:div w:id="833111671">
      <w:bodyDiv w:val="1"/>
      <w:marLeft w:val="0"/>
      <w:marRight w:val="0"/>
      <w:marTop w:val="0"/>
      <w:marBottom w:val="0"/>
      <w:divBdr>
        <w:top w:val="none" w:sz="0" w:space="0" w:color="auto"/>
        <w:left w:val="none" w:sz="0" w:space="0" w:color="auto"/>
        <w:bottom w:val="none" w:sz="0" w:space="0" w:color="auto"/>
        <w:right w:val="none" w:sz="0" w:space="0" w:color="auto"/>
      </w:divBdr>
      <w:divsChild>
        <w:div w:id="1109619811">
          <w:marLeft w:val="0"/>
          <w:marRight w:val="0"/>
          <w:marTop w:val="0"/>
          <w:marBottom w:val="0"/>
          <w:divBdr>
            <w:top w:val="none" w:sz="0" w:space="0" w:color="auto"/>
            <w:left w:val="none" w:sz="0" w:space="0" w:color="auto"/>
            <w:bottom w:val="none" w:sz="0" w:space="0" w:color="auto"/>
            <w:right w:val="none" w:sz="0" w:space="0" w:color="auto"/>
          </w:divBdr>
        </w:div>
      </w:divsChild>
    </w:div>
    <w:div w:id="834954434">
      <w:bodyDiv w:val="1"/>
      <w:marLeft w:val="0"/>
      <w:marRight w:val="0"/>
      <w:marTop w:val="0"/>
      <w:marBottom w:val="0"/>
      <w:divBdr>
        <w:top w:val="none" w:sz="0" w:space="0" w:color="auto"/>
        <w:left w:val="none" w:sz="0" w:space="0" w:color="auto"/>
        <w:bottom w:val="none" w:sz="0" w:space="0" w:color="auto"/>
        <w:right w:val="none" w:sz="0" w:space="0" w:color="auto"/>
      </w:divBdr>
      <w:divsChild>
        <w:div w:id="1040742690">
          <w:marLeft w:val="0"/>
          <w:marRight w:val="0"/>
          <w:marTop w:val="0"/>
          <w:marBottom w:val="0"/>
          <w:divBdr>
            <w:top w:val="none" w:sz="0" w:space="0" w:color="auto"/>
            <w:left w:val="none" w:sz="0" w:space="0" w:color="auto"/>
            <w:bottom w:val="none" w:sz="0" w:space="0" w:color="auto"/>
            <w:right w:val="none" w:sz="0" w:space="0" w:color="auto"/>
          </w:divBdr>
        </w:div>
      </w:divsChild>
    </w:div>
    <w:div w:id="835997664">
      <w:bodyDiv w:val="1"/>
      <w:marLeft w:val="0"/>
      <w:marRight w:val="0"/>
      <w:marTop w:val="0"/>
      <w:marBottom w:val="0"/>
      <w:divBdr>
        <w:top w:val="none" w:sz="0" w:space="0" w:color="auto"/>
        <w:left w:val="none" w:sz="0" w:space="0" w:color="auto"/>
        <w:bottom w:val="none" w:sz="0" w:space="0" w:color="auto"/>
        <w:right w:val="none" w:sz="0" w:space="0" w:color="auto"/>
      </w:divBdr>
    </w:div>
    <w:div w:id="844132367">
      <w:bodyDiv w:val="1"/>
      <w:marLeft w:val="0"/>
      <w:marRight w:val="0"/>
      <w:marTop w:val="0"/>
      <w:marBottom w:val="0"/>
      <w:divBdr>
        <w:top w:val="none" w:sz="0" w:space="0" w:color="auto"/>
        <w:left w:val="none" w:sz="0" w:space="0" w:color="auto"/>
        <w:bottom w:val="none" w:sz="0" w:space="0" w:color="auto"/>
        <w:right w:val="none" w:sz="0" w:space="0" w:color="auto"/>
      </w:divBdr>
      <w:divsChild>
        <w:div w:id="739180789">
          <w:marLeft w:val="0"/>
          <w:marRight w:val="0"/>
          <w:marTop w:val="0"/>
          <w:marBottom w:val="0"/>
          <w:divBdr>
            <w:top w:val="none" w:sz="0" w:space="0" w:color="auto"/>
            <w:left w:val="none" w:sz="0" w:space="0" w:color="auto"/>
            <w:bottom w:val="none" w:sz="0" w:space="0" w:color="auto"/>
            <w:right w:val="none" w:sz="0" w:space="0" w:color="auto"/>
          </w:divBdr>
        </w:div>
      </w:divsChild>
    </w:div>
    <w:div w:id="847519397">
      <w:bodyDiv w:val="1"/>
      <w:marLeft w:val="0"/>
      <w:marRight w:val="0"/>
      <w:marTop w:val="0"/>
      <w:marBottom w:val="0"/>
      <w:divBdr>
        <w:top w:val="none" w:sz="0" w:space="0" w:color="auto"/>
        <w:left w:val="none" w:sz="0" w:space="0" w:color="auto"/>
        <w:bottom w:val="none" w:sz="0" w:space="0" w:color="auto"/>
        <w:right w:val="none" w:sz="0" w:space="0" w:color="auto"/>
      </w:divBdr>
    </w:div>
    <w:div w:id="851382871">
      <w:bodyDiv w:val="1"/>
      <w:marLeft w:val="0"/>
      <w:marRight w:val="0"/>
      <w:marTop w:val="0"/>
      <w:marBottom w:val="0"/>
      <w:divBdr>
        <w:top w:val="none" w:sz="0" w:space="0" w:color="auto"/>
        <w:left w:val="none" w:sz="0" w:space="0" w:color="auto"/>
        <w:bottom w:val="none" w:sz="0" w:space="0" w:color="auto"/>
        <w:right w:val="none" w:sz="0" w:space="0" w:color="auto"/>
      </w:divBdr>
    </w:div>
    <w:div w:id="859733302">
      <w:bodyDiv w:val="1"/>
      <w:marLeft w:val="0"/>
      <w:marRight w:val="0"/>
      <w:marTop w:val="0"/>
      <w:marBottom w:val="0"/>
      <w:divBdr>
        <w:top w:val="none" w:sz="0" w:space="0" w:color="auto"/>
        <w:left w:val="none" w:sz="0" w:space="0" w:color="auto"/>
        <w:bottom w:val="none" w:sz="0" w:space="0" w:color="auto"/>
        <w:right w:val="none" w:sz="0" w:space="0" w:color="auto"/>
      </w:divBdr>
    </w:div>
    <w:div w:id="865024215">
      <w:bodyDiv w:val="1"/>
      <w:marLeft w:val="0"/>
      <w:marRight w:val="0"/>
      <w:marTop w:val="0"/>
      <w:marBottom w:val="0"/>
      <w:divBdr>
        <w:top w:val="none" w:sz="0" w:space="0" w:color="auto"/>
        <w:left w:val="none" w:sz="0" w:space="0" w:color="auto"/>
        <w:bottom w:val="none" w:sz="0" w:space="0" w:color="auto"/>
        <w:right w:val="none" w:sz="0" w:space="0" w:color="auto"/>
      </w:divBdr>
    </w:div>
    <w:div w:id="867329805">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3">
          <w:marLeft w:val="0"/>
          <w:marRight w:val="0"/>
          <w:marTop w:val="0"/>
          <w:marBottom w:val="0"/>
          <w:divBdr>
            <w:top w:val="none" w:sz="0" w:space="0" w:color="auto"/>
            <w:left w:val="single" w:sz="6" w:space="0" w:color="D5D5D5"/>
            <w:bottom w:val="single" w:sz="6" w:space="0" w:color="D5D5D5"/>
            <w:right w:val="single" w:sz="6" w:space="0" w:color="D5D5D5"/>
          </w:divBdr>
          <w:divsChild>
            <w:div w:id="1771585907">
              <w:marLeft w:val="0"/>
              <w:marRight w:val="0"/>
              <w:marTop w:val="0"/>
              <w:marBottom w:val="0"/>
              <w:divBdr>
                <w:top w:val="none" w:sz="0" w:space="0" w:color="auto"/>
                <w:left w:val="none" w:sz="0" w:space="0" w:color="auto"/>
                <w:bottom w:val="none" w:sz="0" w:space="0" w:color="auto"/>
                <w:right w:val="none" w:sz="0" w:space="0" w:color="auto"/>
              </w:divBdr>
              <w:divsChild>
                <w:div w:id="1860316840">
                  <w:marLeft w:val="0"/>
                  <w:marRight w:val="0"/>
                  <w:marTop w:val="0"/>
                  <w:marBottom w:val="0"/>
                  <w:divBdr>
                    <w:top w:val="none" w:sz="0" w:space="0" w:color="auto"/>
                    <w:left w:val="none" w:sz="0" w:space="0" w:color="auto"/>
                    <w:bottom w:val="none" w:sz="0" w:space="0" w:color="auto"/>
                    <w:right w:val="none" w:sz="0" w:space="0" w:color="auto"/>
                  </w:divBdr>
                </w:div>
                <w:div w:id="9573350">
                  <w:marLeft w:val="0"/>
                  <w:marRight w:val="0"/>
                  <w:marTop w:val="0"/>
                  <w:marBottom w:val="0"/>
                  <w:divBdr>
                    <w:top w:val="single" w:sz="6" w:space="11" w:color="D5D5D5"/>
                    <w:left w:val="none" w:sz="0" w:space="11" w:color="D5D5D5"/>
                    <w:bottom w:val="none" w:sz="0" w:space="11" w:color="D5D5D5"/>
                    <w:right w:val="none" w:sz="0" w:space="11" w:color="D5D5D5"/>
                  </w:divBdr>
                </w:div>
              </w:divsChild>
            </w:div>
          </w:divsChild>
        </w:div>
        <w:div w:id="868881838">
          <w:marLeft w:val="0"/>
          <w:marRight w:val="0"/>
          <w:marTop w:val="0"/>
          <w:marBottom w:val="0"/>
          <w:divBdr>
            <w:top w:val="none" w:sz="0" w:space="0" w:color="D5D5D5"/>
            <w:left w:val="none" w:sz="0" w:space="0" w:color="D5D5D5"/>
            <w:bottom w:val="single" w:sz="6" w:space="0" w:color="D5D5D5"/>
            <w:right w:val="single" w:sz="6" w:space="0" w:color="D5D5D5"/>
          </w:divBdr>
        </w:div>
      </w:divsChild>
    </w:div>
    <w:div w:id="867909967">
      <w:bodyDiv w:val="1"/>
      <w:marLeft w:val="0"/>
      <w:marRight w:val="0"/>
      <w:marTop w:val="0"/>
      <w:marBottom w:val="0"/>
      <w:divBdr>
        <w:top w:val="none" w:sz="0" w:space="0" w:color="auto"/>
        <w:left w:val="none" w:sz="0" w:space="0" w:color="auto"/>
        <w:bottom w:val="none" w:sz="0" w:space="0" w:color="auto"/>
        <w:right w:val="none" w:sz="0" w:space="0" w:color="auto"/>
      </w:divBdr>
    </w:div>
    <w:div w:id="869298405">
      <w:bodyDiv w:val="1"/>
      <w:marLeft w:val="0"/>
      <w:marRight w:val="0"/>
      <w:marTop w:val="0"/>
      <w:marBottom w:val="0"/>
      <w:divBdr>
        <w:top w:val="none" w:sz="0" w:space="0" w:color="auto"/>
        <w:left w:val="none" w:sz="0" w:space="0" w:color="auto"/>
        <w:bottom w:val="none" w:sz="0" w:space="0" w:color="auto"/>
        <w:right w:val="none" w:sz="0" w:space="0" w:color="auto"/>
      </w:divBdr>
      <w:divsChild>
        <w:div w:id="570653189">
          <w:marLeft w:val="0"/>
          <w:marRight w:val="0"/>
          <w:marTop w:val="0"/>
          <w:marBottom w:val="0"/>
          <w:divBdr>
            <w:top w:val="none" w:sz="0" w:space="0" w:color="auto"/>
            <w:left w:val="none" w:sz="0" w:space="0" w:color="auto"/>
            <w:bottom w:val="none" w:sz="0" w:space="0" w:color="auto"/>
            <w:right w:val="none" w:sz="0" w:space="0" w:color="auto"/>
          </w:divBdr>
        </w:div>
      </w:divsChild>
    </w:div>
    <w:div w:id="869998392">
      <w:bodyDiv w:val="1"/>
      <w:marLeft w:val="0"/>
      <w:marRight w:val="0"/>
      <w:marTop w:val="0"/>
      <w:marBottom w:val="0"/>
      <w:divBdr>
        <w:top w:val="none" w:sz="0" w:space="0" w:color="auto"/>
        <w:left w:val="none" w:sz="0" w:space="0" w:color="auto"/>
        <w:bottom w:val="none" w:sz="0" w:space="0" w:color="auto"/>
        <w:right w:val="none" w:sz="0" w:space="0" w:color="auto"/>
      </w:divBdr>
    </w:div>
    <w:div w:id="871646016">
      <w:bodyDiv w:val="1"/>
      <w:marLeft w:val="0"/>
      <w:marRight w:val="0"/>
      <w:marTop w:val="0"/>
      <w:marBottom w:val="0"/>
      <w:divBdr>
        <w:top w:val="none" w:sz="0" w:space="0" w:color="auto"/>
        <w:left w:val="none" w:sz="0" w:space="0" w:color="auto"/>
        <w:bottom w:val="none" w:sz="0" w:space="0" w:color="auto"/>
        <w:right w:val="none" w:sz="0" w:space="0" w:color="auto"/>
      </w:divBdr>
      <w:divsChild>
        <w:div w:id="30247200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75391079">
      <w:bodyDiv w:val="1"/>
      <w:marLeft w:val="0"/>
      <w:marRight w:val="0"/>
      <w:marTop w:val="0"/>
      <w:marBottom w:val="0"/>
      <w:divBdr>
        <w:top w:val="none" w:sz="0" w:space="0" w:color="auto"/>
        <w:left w:val="none" w:sz="0" w:space="0" w:color="auto"/>
        <w:bottom w:val="none" w:sz="0" w:space="0" w:color="auto"/>
        <w:right w:val="none" w:sz="0" w:space="0" w:color="auto"/>
      </w:divBdr>
    </w:div>
    <w:div w:id="876628539">
      <w:bodyDiv w:val="1"/>
      <w:marLeft w:val="0"/>
      <w:marRight w:val="0"/>
      <w:marTop w:val="0"/>
      <w:marBottom w:val="0"/>
      <w:divBdr>
        <w:top w:val="none" w:sz="0" w:space="0" w:color="auto"/>
        <w:left w:val="none" w:sz="0" w:space="0" w:color="auto"/>
        <w:bottom w:val="none" w:sz="0" w:space="0" w:color="auto"/>
        <w:right w:val="none" w:sz="0" w:space="0" w:color="auto"/>
      </w:divBdr>
    </w:div>
    <w:div w:id="877545174">
      <w:bodyDiv w:val="1"/>
      <w:marLeft w:val="0"/>
      <w:marRight w:val="0"/>
      <w:marTop w:val="0"/>
      <w:marBottom w:val="0"/>
      <w:divBdr>
        <w:top w:val="none" w:sz="0" w:space="0" w:color="auto"/>
        <w:left w:val="none" w:sz="0" w:space="0" w:color="auto"/>
        <w:bottom w:val="none" w:sz="0" w:space="0" w:color="auto"/>
        <w:right w:val="none" w:sz="0" w:space="0" w:color="auto"/>
      </w:divBdr>
      <w:divsChild>
        <w:div w:id="1572689003">
          <w:marLeft w:val="0"/>
          <w:marRight w:val="0"/>
          <w:marTop w:val="0"/>
          <w:marBottom w:val="0"/>
          <w:divBdr>
            <w:top w:val="none" w:sz="0" w:space="0" w:color="auto"/>
            <w:left w:val="none" w:sz="0" w:space="0" w:color="auto"/>
            <w:bottom w:val="none" w:sz="0" w:space="0" w:color="auto"/>
            <w:right w:val="none" w:sz="0" w:space="0" w:color="auto"/>
          </w:divBdr>
        </w:div>
      </w:divsChild>
    </w:div>
    <w:div w:id="878398247">
      <w:bodyDiv w:val="1"/>
      <w:marLeft w:val="0"/>
      <w:marRight w:val="0"/>
      <w:marTop w:val="0"/>
      <w:marBottom w:val="0"/>
      <w:divBdr>
        <w:top w:val="none" w:sz="0" w:space="0" w:color="auto"/>
        <w:left w:val="none" w:sz="0" w:space="0" w:color="auto"/>
        <w:bottom w:val="none" w:sz="0" w:space="0" w:color="auto"/>
        <w:right w:val="none" w:sz="0" w:space="0" w:color="auto"/>
      </w:divBdr>
    </w:div>
    <w:div w:id="878737010">
      <w:bodyDiv w:val="1"/>
      <w:marLeft w:val="0"/>
      <w:marRight w:val="0"/>
      <w:marTop w:val="0"/>
      <w:marBottom w:val="0"/>
      <w:divBdr>
        <w:top w:val="none" w:sz="0" w:space="0" w:color="auto"/>
        <w:left w:val="none" w:sz="0" w:space="0" w:color="auto"/>
        <w:bottom w:val="none" w:sz="0" w:space="0" w:color="auto"/>
        <w:right w:val="none" w:sz="0" w:space="0" w:color="auto"/>
      </w:divBdr>
    </w:div>
    <w:div w:id="880941732">
      <w:bodyDiv w:val="1"/>
      <w:marLeft w:val="0"/>
      <w:marRight w:val="0"/>
      <w:marTop w:val="0"/>
      <w:marBottom w:val="0"/>
      <w:divBdr>
        <w:top w:val="none" w:sz="0" w:space="0" w:color="auto"/>
        <w:left w:val="none" w:sz="0" w:space="0" w:color="auto"/>
        <w:bottom w:val="none" w:sz="0" w:space="0" w:color="auto"/>
        <w:right w:val="none" w:sz="0" w:space="0" w:color="auto"/>
      </w:divBdr>
    </w:div>
    <w:div w:id="888149361">
      <w:bodyDiv w:val="1"/>
      <w:marLeft w:val="0"/>
      <w:marRight w:val="0"/>
      <w:marTop w:val="0"/>
      <w:marBottom w:val="0"/>
      <w:divBdr>
        <w:top w:val="none" w:sz="0" w:space="0" w:color="auto"/>
        <w:left w:val="none" w:sz="0" w:space="0" w:color="auto"/>
        <w:bottom w:val="none" w:sz="0" w:space="0" w:color="auto"/>
        <w:right w:val="none" w:sz="0" w:space="0" w:color="auto"/>
      </w:divBdr>
    </w:div>
    <w:div w:id="890338574">
      <w:bodyDiv w:val="1"/>
      <w:marLeft w:val="0"/>
      <w:marRight w:val="0"/>
      <w:marTop w:val="0"/>
      <w:marBottom w:val="0"/>
      <w:divBdr>
        <w:top w:val="none" w:sz="0" w:space="0" w:color="auto"/>
        <w:left w:val="none" w:sz="0" w:space="0" w:color="auto"/>
        <w:bottom w:val="none" w:sz="0" w:space="0" w:color="auto"/>
        <w:right w:val="none" w:sz="0" w:space="0" w:color="auto"/>
      </w:divBdr>
      <w:divsChild>
        <w:div w:id="2102949284">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898591808">
      <w:bodyDiv w:val="1"/>
      <w:marLeft w:val="0"/>
      <w:marRight w:val="0"/>
      <w:marTop w:val="0"/>
      <w:marBottom w:val="0"/>
      <w:divBdr>
        <w:top w:val="none" w:sz="0" w:space="0" w:color="auto"/>
        <w:left w:val="none" w:sz="0" w:space="0" w:color="auto"/>
        <w:bottom w:val="none" w:sz="0" w:space="0" w:color="auto"/>
        <w:right w:val="none" w:sz="0" w:space="0" w:color="auto"/>
      </w:divBdr>
    </w:div>
    <w:div w:id="901063412">
      <w:bodyDiv w:val="1"/>
      <w:marLeft w:val="0"/>
      <w:marRight w:val="0"/>
      <w:marTop w:val="0"/>
      <w:marBottom w:val="0"/>
      <w:divBdr>
        <w:top w:val="none" w:sz="0" w:space="0" w:color="auto"/>
        <w:left w:val="none" w:sz="0" w:space="0" w:color="auto"/>
        <w:bottom w:val="none" w:sz="0" w:space="0" w:color="auto"/>
        <w:right w:val="none" w:sz="0" w:space="0" w:color="auto"/>
      </w:divBdr>
      <w:divsChild>
        <w:div w:id="711002671">
          <w:marLeft w:val="0"/>
          <w:marRight w:val="0"/>
          <w:marTop w:val="0"/>
          <w:marBottom w:val="0"/>
          <w:divBdr>
            <w:top w:val="none" w:sz="0" w:space="0" w:color="auto"/>
            <w:left w:val="none" w:sz="0" w:space="0" w:color="auto"/>
            <w:bottom w:val="none" w:sz="0" w:space="0" w:color="auto"/>
            <w:right w:val="none" w:sz="0" w:space="0" w:color="auto"/>
          </w:divBdr>
          <w:divsChild>
            <w:div w:id="1467428548">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902716672">
      <w:bodyDiv w:val="1"/>
      <w:marLeft w:val="0"/>
      <w:marRight w:val="0"/>
      <w:marTop w:val="0"/>
      <w:marBottom w:val="0"/>
      <w:divBdr>
        <w:top w:val="none" w:sz="0" w:space="0" w:color="auto"/>
        <w:left w:val="none" w:sz="0" w:space="0" w:color="auto"/>
        <w:bottom w:val="none" w:sz="0" w:space="0" w:color="auto"/>
        <w:right w:val="none" w:sz="0" w:space="0" w:color="auto"/>
      </w:divBdr>
      <w:divsChild>
        <w:div w:id="1893496581">
          <w:marLeft w:val="0"/>
          <w:marRight w:val="0"/>
          <w:marTop w:val="0"/>
          <w:marBottom w:val="0"/>
          <w:divBdr>
            <w:top w:val="none" w:sz="0" w:space="0" w:color="auto"/>
            <w:left w:val="none" w:sz="0" w:space="0" w:color="auto"/>
            <w:bottom w:val="none" w:sz="0" w:space="0" w:color="auto"/>
            <w:right w:val="none" w:sz="0" w:space="0" w:color="auto"/>
          </w:divBdr>
        </w:div>
      </w:divsChild>
    </w:div>
    <w:div w:id="903299664">
      <w:bodyDiv w:val="1"/>
      <w:marLeft w:val="0"/>
      <w:marRight w:val="0"/>
      <w:marTop w:val="0"/>
      <w:marBottom w:val="0"/>
      <w:divBdr>
        <w:top w:val="none" w:sz="0" w:space="0" w:color="auto"/>
        <w:left w:val="none" w:sz="0" w:space="0" w:color="auto"/>
        <w:bottom w:val="none" w:sz="0" w:space="0" w:color="auto"/>
        <w:right w:val="none" w:sz="0" w:space="0" w:color="auto"/>
      </w:divBdr>
    </w:div>
    <w:div w:id="906960749">
      <w:bodyDiv w:val="1"/>
      <w:marLeft w:val="0"/>
      <w:marRight w:val="0"/>
      <w:marTop w:val="0"/>
      <w:marBottom w:val="0"/>
      <w:divBdr>
        <w:top w:val="none" w:sz="0" w:space="0" w:color="auto"/>
        <w:left w:val="none" w:sz="0" w:space="0" w:color="auto"/>
        <w:bottom w:val="none" w:sz="0" w:space="0" w:color="auto"/>
        <w:right w:val="none" w:sz="0" w:space="0" w:color="auto"/>
      </w:divBdr>
    </w:div>
    <w:div w:id="907110210">
      <w:bodyDiv w:val="1"/>
      <w:marLeft w:val="0"/>
      <w:marRight w:val="0"/>
      <w:marTop w:val="0"/>
      <w:marBottom w:val="0"/>
      <w:divBdr>
        <w:top w:val="none" w:sz="0" w:space="0" w:color="auto"/>
        <w:left w:val="none" w:sz="0" w:space="0" w:color="auto"/>
        <w:bottom w:val="none" w:sz="0" w:space="0" w:color="auto"/>
        <w:right w:val="none" w:sz="0" w:space="0" w:color="auto"/>
      </w:divBdr>
    </w:div>
    <w:div w:id="908423052">
      <w:bodyDiv w:val="1"/>
      <w:marLeft w:val="0"/>
      <w:marRight w:val="0"/>
      <w:marTop w:val="0"/>
      <w:marBottom w:val="0"/>
      <w:divBdr>
        <w:top w:val="none" w:sz="0" w:space="0" w:color="auto"/>
        <w:left w:val="none" w:sz="0" w:space="0" w:color="auto"/>
        <w:bottom w:val="none" w:sz="0" w:space="0" w:color="auto"/>
        <w:right w:val="none" w:sz="0" w:space="0" w:color="auto"/>
      </w:divBdr>
    </w:div>
    <w:div w:id="911042626">
      <w:bodyDiv w:val="1"/>
      <w:marLeft w:val="0"/>
      <w:marRight w:val="0"/>
      <w:marTop w:val="0"/>
      <w:marBottom w:val="0"/>
      <w:divBdr>
        <w:top w:val="none" w:sz="0" w:space="0" w:color="auto"/>
        <w:left w:val="none" w:sz="0" w:space="0" w:color="auto"/>
        <w:bottom w:val="none" w:sz="0" w:space="0" w:color="auto"/>
        <w:right w:val="none" w:sz="0" w:space="0" w:color="auto"/>
      </w:divBdr>
      <w:divsChild>
        <w:div w:id="333385760">
          <w:marLeft w:val="0"/>
          <w:marRight w:val="0"/>
          <w:marTop w:val="0"/>
          <w:marBottom w:val="0"/>
          <w:divBdr>
            <w:top w:val="none" w:sz="0" w:space="0" w:color="auto"/>
            <w:left w:val="none" w:sz="0" w:space="0" w:color="auto"/>
            <w:bottom w:val="none" w:sz="0" w:space="0" w:color="auto"/>
            <w:right w:val="none" w:sz="0" w:space="0" w:color="auto"/>
          </w:divBdr>
          <w:divsChild>
            <w:div w:id="102251001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912131084">
      <w:bodyDiv w:val="1"/>
      <w:marLeft w:val="0"/>
      <w:marRight w:val="0"/>
      <w:marTop w:val="0"/>
      <w:marBottom w:val="0"/>
      <w:divBdr>
        <w:top w:val="none" w:sz="0" w:space="0" w:color="auto"/>
        <w:left w:val="none" w:sz="0" w:space="0" w:color="auto"/>
        <w:bottom w:val="none" w:sz="0" w:space="0" w:color="auto"/>
        <w:right w:val="none" w:sz="0" w:space="0" w:color="auto"/>
      </w:divBdr>
      <w:divsChild>
        <w:div w:id="1182280298">
          <w:marLeft w:val="0"/>
          <w:marRight w:val="0"/>
          <w:marTop w:val="0"/>
          <w:marBottom w:val="0"/>
          <w:divBdr>
            <w:top w:val="none" w:sz="0" w:space="0" w:color="auto"/>
            <w:left w:val="none" w:sz="0" w:space="0" w:color="auto"/>
            <w:bottom w:val="none" w:sz="0" w:space="0" w:color="auto"/>
            <w:right w:val="none" w:sz="0" w:space="0" w:color="auto"/>
          </w:divBdr>
        </w:div>
      </w:divsChild>
    </w:div>
    <w:div w:id="915357712">
      <w:bodyDiv w:val="1"/>
      <w:marLeft w:val="0"/>
      <w:marRight w:val="0"/>
      <w:marTop w:val="0"/>
      <w:marBottom w:val="0"/>
      <w:divBdr>
        <w:top w:val="none" w:sz="0" w:space="0" w:color="auto"/>
        <w:left w:val="none" w:sz="0" w:space="0" w:color="auto"/>
        <w:bottom w:val="none" w:sz="0" w:space="0" w:color="auto"/>
        <w:right w:val="none" w:sz="0" w:space="0" w:color="auto"/>
      </w:divBdr>
    </w:div>
    <w:div w:id="915358052">
      <w:bodyDiv w:val="1"/>
      <w:marLeft w:val="0"/>
      <w:marRight w:val="0"/>
      <w:marTop w:val="0"/>
      <w:marBottom w:val="0"/>
      <w:divBdr>
        <w:top w:val="none" w:sz="0" w:space="0" w:color="auto"/>
        <w:left w:val="none" w:sz="0" w:space="0" w:color="auto"/>
        <w:bottom w:val="none" w:sz="0" w:space="0" w:color="auto"/>
        <w:right w:val="none" w:sz="0" w:space="0" w:color="auto"/>
      </w:divBdr>
      <w:divsChild>
        <w:div w:id="576020982">
          <w:marLeft w:val="0"/>
          <w:marRight w:val="0"/>
          <w:marTop w:val="0"/>
          <w:marBottom w:val="0"/>
          <w:divBdr>
            <w:top w:val="none" w:sz="0" w:space="0" w:color="auto"/>
            <w:left w:val="none" w:sz="0" w:space="0" w:color="auto"/>
            <w:bottom w:val="none" w:sz="0" w:space="0" w:color="auto"/>
            <w:right w:val="none" w:sz="0" w:space="0" w:color="auto"/>
          </w:divBdr>
        </w:div>
      </w:divsChild>
    </w:div>
    <w:div w:id="919557985">
      <w:bodyDiv w:val="1"/>
      <w:marLeft w:val="0"/>
      <w:marRight w:val="0"/>
      <w:marTop w:val="0"/>
      <w:marBottom w:val="0"/>
      <w:divBdr>
        <w:top w:val="none" w:sz="0" w:space="0" w:color="auto"/>
        <w:left w:val="none" w:sz="0" w:space="0" w:color="auto"/>
        <w:bottom w:val="none" w:sz="0" w:space="0" w:color="auto"/>
        <w:right w:val="none" w:sz="0" w:space="0" w:color="auto"/>
      </w:divBdr>
    </w:div>
    <w:div w:id="919565030">
      <w:bodyDiv w:val="1"/>
      <w:marLeft w:val="0"/>
      <w:marRight w:val="0"/>
      <w:marTop w:val="0"/>
      <w:marBottom w:val="0"/>
      <w:divBdr>
        <w:top w:val="none" w:sz="0" w:space="0" w:color="auto"/>
        <w:left w:val="none" w:sz="0" w:space="0" w:color="auto"/>
        <w:bottom w:val="none" w:sz="0" w:space="0" w:color="auto"/>
        <w:right w:val="none" w:sz="0" w:space="0" w:color="auto"/>
      </w:divBdr>
    </w:div>
    <w:div w:id="920531601">
      <w:bodyDiv w:val="1"/>
      <w:marLeft w:val="0"/>
      <w:marRight w:val="0"/>
      <w:marTop w:val="0"/>
      <w:marBottom w:val="0"/>
      <w:divBdr>
        <w:top w:val="none" w:sz="0" w:space="0" w:color="auto"/>
        <w:left w:val="none" w:sz="0" w:space="0" w:color="auto"/>
        <w:bottom w:val="none" w:sz="0" w:space="0" w:color="auto"/>
        <w:right w:val="none" w:sz="0" w:space="0" w:color="auto"/>
      </w:divBdr>
    </w:div>
    <w:div w:id="922101748">
      <w:bodyDiv w:val="1"/>
      <w:marLeft w:val="0"/>
      <w:marRight w:val="0"/>
      <w:marTop w:val="0"/>
      <w:marBottom w:val="0"/>
      <w:divBdr>
        <w:top w:val="none" w:sz="0" w:space="0" w:color="auto"/>
        <w:left w:val="none" w:sz="0" w:space="0" w:color="auto"/>
        <w:bottom w:val="none" w:sz="0" w:space="0" w:color="auto"/>
        <w:right w:val="none" w:sz="0" w:space="0" w:color="auto"/>
      </w:divBdr>
    </w:div>
    <w:div w:id="926615016">
      <w:bodyDiv w:val="1"/>
      <w:marLeft w:val="0"/>
      <w:marRight w:val="0"/>
      <w:marTop w:val="0"/>
      <w:marBottom w:val="0"/>
      <w:divBdr>
        <w:top w:val="none" w:sz="0" w:space="0" w:color="auto"/>
        <w:left w:val="none" w:sz="0" w:space="0" w:color="auto"/>
        <w:bottom w:val="none" w:sz="0" w:space="0" w:color="auto"/>
        <w:right w:val="none" w:sz="0" w:space="0" w:color="auto"/>
      </w:divBdr>
      <w:divsChild>
        <w:div w:id="1141264264">
          <w:marLeft w:val="0"/>
          <w:marRight w:val="0"/>
          <w:marTop w:val="0"/>
          <w:marBottom w:val="120"/>
          <w:divBdr>
            <w:top w:val="none" w:sz="0" w:space="0" w:color="auto"/>
            <w:left w:val="none" w:sz="0" w:space="0" w:color="auto"/>
            <w:bottom w:val="none" w:sz="0" w:space="0" w:color="auto"/>
            <w:right w:val="none" w:sz="0" w:space="0" w:color="auto"/>
          </w:divBdr>
        </w:div>
      </w:divsChild>
    </w:div>
    <w:div w:id="928395102">
      <w:bodyDiv w:val="1"/>
      <w:marLeft w:val="0"/>
      <w:marRight w:val="0"/>
      <w:marTop w:val="0"/>
      <w:marBottom w:val="0"/>
      <w:divBdr>
        <w:top w:val="none" w:sz="0" w:space="0" w:color="auto"/>
        <w:left w:val="none" w:sz="0" w:space="0" w:color="auto"/>
        <w:bottom w:val="none" w:sz="0" w:space="0" w:color="auto"/>
        <w:right w:val="none" w:sz="0" w:space="0" w:color="auto"/>
      </w:divBdr>
    </w:div>
    <w:div w:id="931207293">
      <w:bodyDiv w:val="1"/>
      <w:marLeft w:val="0"/>
      <w:marRight w:val="0"/>
      <w:marTop w:val="0"/>
      <w:marBottom w:val="0"/>
      <w:divBdr>
        <w:top w:val="none" w:sz="0" w:space="0" w:color="auto"/>
        <w:left w:val="none" w:sz="0" w:space="0" w:color="auto"/>
        <w:bottom w:val="none" w:sz="0" w:space="0" w:color="auto"/>
        <w:right w:val="none" w:sz="0" w:space="0" w:color="auto"/>
      </w:divBdr>
    </w:div>
    <w:div w:id="932133094">
      <w:bodyDiv w:val="1"/>
      <w:marLeft w:val="0"/>
      <w:marRight w:val="0"/>
      <w:marTop w:val="0"/>
      <w:marBottom w:val="0"/>
      <w:divBdr>
        <w:top w:val="none" w:sz="0" w:space="0" w:color="auto"/>
        <w:left w:val="none" w:sz="0" w:space="0" w:color="auto"/>
        <w:bottom w:val="none" w:sz="0" w:space="0" w:color="auto"/>
        <w:right w:val="none" w:sz="0" w:space="0" w:color="auto"/>
      </w:divBdr>
    </w:div>
    <w:div w:id="935870911">
      <w:bodyDiv w:val="1"/>
      <w:marLeft w:val="0"/>
      <w:marRight w:val="0"/>
      <w:marTop w:val="0"/>
      <w:marBottom w:val="0"/>
      <w:divBdr>
        <w:top w:val="none" w:sz="0" w:space="0" w:color="auto"/>
        <w:left w:val="none" w:sz="0" w:space="0" w:color="auto"/>
        <w:bottom w:val="none" w:sz="0" w:space="0" w:color="auto"/>
        <w:right w:val="none" w:sz="0" w:space="0" w:color="auto"/>
      </w:divBdr>
      <w:divsChild>
        <w:div w:id="610405949">
          <w:marLeft w:val="0"/>
          <w:marRight w:val="0"/>
          <w:marTop w:val="0"/>
          <w:marBottom w:val="0"/>
          <w:divBdr>
            <w:top w:val="none" w:sz="0" w:space="0" w:color="auto"/>
            <w:left w:val="none" w:sz="0" w:space="0" w:color="auto"/>
            <w:bottom w:val="none" w:sz="0" w:space="0" w:color="auto"/>
            <w:right w:val="none" w:sz="0" w:space="0" w:color="auto"/>
          </w:divBdr>
        </w:div>
      </w:divsChild>
    </w:div>
    <w:div w:id="937373005">
      <w:bodyDiv w:val="1"/>
      <w:marLeft w:val="0"/>
      <w:marRight w:val="0"/>
      <w:marTop w:val="0"/>
      <w:marBottom w:val="0"/>
      <w:divBdr>
        <w:top w:val="none" w:sz="0" w:space="0" w:color="auto"/>
        <w:left w:val="none" w:sz="0" w:space="0" w:color="auto"/>
        <w:bottom w:val="none" w:sz="0" w:space="0" w:color="auto"/>
        <w:right w:val="none" w:sz="0" w:space="0" w:color="auto"/>
      </w:divBdr>
    </w:div>
    <w:div w:id="939147364">
      <w:bodyDiv w:val="1"/>
      <w:marLeft w:val="0"/>
      <w:marRight w:val="0"/>
      <w:marTop w:val="0"/>
      <w:marBottom w:val="0"/>
      <w:divBdr>
        <w:top w:val="none" w:sz="0" w:space="0" w:color="auto"/>
        <w:left w:val="none" w:sz="0" w:space="0" w:color="auto"/>
        <w:bottom w:val="none" w:sz="0" w:space="0" w:color="auto"/>
        <w:right w:val="none" w:sz="0" w:space="0" w:color="auto"/>
      </w:divBdr>
    </w:div>
    <w:div w:id="939725488">
      <w:bodyDiv w:val="1"/>
      <w:marLeft w:val="0"/>
      <w:marRight w:val="0"/>
      <w:marTop w:val="0"/>
      <w:marBottom w:val="0"/>
      <w:divBdr>
        <w:top w:val="none" w:sz="0" w:space="0" w:color="auto"/>
        <w:left w:val="none" w:sz="0" w:space="0" w:color="auto"/>
        <w:bottom w:val="none" w:sz="0" w:space="0" w:color="auto"/>
        <w:right w:val="none" w:sz="0" w:space="0" w:color="auto"/>
      </w:divBdr>
    </w:div>
    <w:div w:id="941258514">
      <w:bodyDiv w:val="1"/>
      <w:marLeft w:val="0"/>
      <w:marRight w:val="0"/>
      <w:marTop w:val="0"/>
      <w:marBottom w:val="0"/>
      <w:divBdr>
        <w:top w:val="none" w:sz="0" w:space="0" w:color="auto"/>
        <w:left w:val="none" w:sz="0" w:space="0" w:color="auto"/>
        <w:bottom w:val="none" w:sz="0" w:space="0" w:color="auto"/>
        <w:right w:val="none" w:sz="0" w:space="0" w:color="auto"/>
      </w:divBdr>
    </w:div>
    <w:div w:id="942154914">
      <w:bodyDiv w:val="1"/>
      <w:marLeft w:val="0"/>
      <w:marRight w:val="0"/>
      <w:marTop w:val="0"/>
      <w:marBottom w:val="0"/>
      <w:divBdr>
        <w:top w:val="none" w:sz="0" w:space="0" w:color="auto"/>
        <w:left w:val="none" w:sz="0" w:space="0" w:color="auto"/>
        <w:bottom w:val="none" w:sz="0" w:space="0" w:color="auto"/>
        <w:right w:val="none" w:sz="0" w:space="0" w:color="auto"/>
      </w:divBdr>
    </w:div>
    <w:div w:id="944120702">
      <w:bodyDiv w:val="1"/>
      <w:marLeft w:val="0"/>
      <w:marRight w:val="0"/>
      <w:marTop w:val="0"/>
      <w:marBottom w:val="0"/>
      <w:divBdr>
        <w:top w:val="none" w:sz="0" w:space="0" w:color="auto"/>
        <w:left w:val="none" w:sz="0" w:space="0" w:color="auto"/>
        <w:bottom w:val="none" w:sz="0" w:space="0" w:color="auto"/>
        <w:right w:val="none" w:sz="0" w:space="0" w:color="auto"/>
      </w:divBdr>
    </w:div>
    <w:div w:id="944266847">
      <w:bodyDiv w:val="1"/>
      <w:marLeft w:val="0"/>
      <w:marRight w:val="0"/>
      <w:marTop w:val="0"/>
      <w:marBottom w:val="0"/>
      <w:divBdr>
        <w:top w:val="none" w:sz="0" w:space="0" w:color="auto"/>
        <w:left w:val="none" w:sz="0" w:space="0" w:color="auto"/>
        <w:bottom w:val="none" w:sz="0" w:space="0" w:color="auto"/>
        <w:right w:val="none" w:sz="0" w:space="0" w:color="auto"/>
      </w:divBdr>
    </w:div>
    <w:div w:id="946734514">
      <w:bodyDiv w:val="1"/>
      <w:marLeft w:val="0"/>
      <w:marRight w:val="0"/>
      <w:marTop w:val="0"/>
      <w:marBottom w:val="0"/>
      <w:divBdr>
        <w:top w:val="none" w:sz="0" w:space="0" w:color="auto"/>
        <w:left w:val="none" w:sz="0" w:space="0" w:color="auto"/>
        <w:bottom w:val="none" w:sz="0" w:space="0" w:color="auto"/>
        <w:right w:val="none" w:sz="0" w:space="0" w:color="auto"/>
      </w:divBdr>
    </w:div>
    <w:div w:id="947548680">
      <w:bodyDiv w:val="1"/>
      <w:marLeft w:val="0"/>
      <w:marRight w:val="0"/>
      <w:marTop w:val="0"/>
      <w:marBottom w:val="0"/>
      <w:divBdr>
        <w:top w:val="none" w:sz="0" w:space="0" w:color="auto"/>
        <w:left w:val="none" w:sz="0" w:space="0" w:color="auto"/>
        <w:bottom w:val="none" w:sz="0" w:space="0" w:color="auto"/>
        <w:right w:val="none" w:sz="0" w:space="0" w:color="auto"/>
      </w:divBdr>
    </w:div>
    <w:div w:id="950551115">
      <w:bodyDiv w:val="1"/>
      <w:marLeft w:val="0"/>
      <w:marRight w:val="0"/>
      <w:marTop w:val="0"/>
      <w:marBottom w:val="0"/>
      <w:divBdr>
        <w:top w:val="none" w:sz="0" w:space="0" w:color="auto"/>
        <w:left w:val="none" w:sz="0" w:space="0" w:color="auto"/>
        <w:bottom w:val="none" w:sz="0" w:space="0" w:color="auto"/>
        <w:right w:val="none" w:sz="0" w:space="0" w:color="auto"/>
      </w:divBdr>
    </w:div>
    <w:div w:id="956525952">
      <w:bodyDiv w:val="1"/>
      <w:marLeft w:val="0"/>
      <w:marRight w:val="0"/>
      <w:marTop w:val="0"/>
      <w:marBottom w:val="0"/>
      <w:divBdr>
        <w:top w:val="none" w:sz="0" w:space="0" w:color="auto"/>
        <w:left w:val="none" w:sz="0" w:space="0" w:color="auto"/>
        <w:bottom w:val="none" w:sz="0" w:space="0" w:color="auto"/>
        <w:right w:val="none" w:sz="0" w:space="0" w:color="auto"/>
      </w:divBdr>
    </w:div>
    <w:div w:id="958410992">
      <w:bodyDiv w:val="1"/>
      <w:marLeft w:val="0"/>
      <w:marRight w:val="0"/>
      <w:marTop w:val="0"/>
      <w:marBottom w:val="0"/>
      <w:divBdr>
        <w:top w:val="none" w:sz="0" w:space="0" w:color="auto"/>
        <w:left w:val="none" w:sz="0" w:space="0" w:color="auto"/>
        <w:bottom w:val="none" w:sz="0" w:space="0" w:color="auto"/>
        <w:right w:val="none" w:sz="0" w:space="0" w:color="auto"/>
      </w:divBdr>
      <w:divsChild>
        <w:div w:id="1373723145">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965233168">
      <w:bodyDiv w:val="1"/>
      <w:marLeft w:val="0"/>
      <w:marRight w:val="0"/>
      <w:marTop w:val="0"/>
      <w:marBottom w:val="0"/>
      <w:divBdr>
        <w:top w:val="none" w:sz="0" w:space="0" w:color="auto"/>
        <w:left w:val="none" w:sz="0" w:space="0" w:color="auto"/>
        <w:bottom w:val="none" w:sz="0" w:space="0" w:color="auto"/>
        <w:right w:val="none" w:sz="0" w:space="0" w:color="auto"/>
      </w:divBdr>
    </w:div>
    <w:div w:id="965235278">
      <w:bodyDiv w:val="1"/>
      <w:marLeft w:val="0"/>
      <w:marRight w:val="0"/>
      <w:marTop w:val="0"/>
      <w:marBottom w:val="0"/>
      <w:divBdr>
        <w:top w:val="none" w:sz="0" w:space="0" w:color="auto"/>
        <w:left w:val="none" w:sz="0" w:space="0" w:color="auto"/>
        <w:bottom w:val="none" w:sz="0" w:space="0" w:color="auto"/>
        <w:right w:val="none" w:sz="0" w:space="0" w:color="auto"/>
      </w:divBdr>
      <w:divsChild>
        <w:div w:id="1826045968">
          <w:marLeft w:val="0"/>
          <w:marRight w:val="0"/>
          <w:marTop w:val="0"/>
          <w:marBottom w:val="0"/>
          <w:divBdr>
            <w:top w:val="none" w:sz="0" w:space="0" w:color="auto"/>
            <w:left w:val="none" w:sz="0" w:space="0" w:color="auto"/>
            <w:bottom w:val="none" w:sz="0" w:space="0" w:color="auto"/>
            <w:right w:val="none" w:sz="0" w:space="0" w:color="auto"/>
          </w:divBdr>
        </w:div>
      </w:divsChild>
    </w:div>
    <w:div w:id="965357816">
      <w:bodyDiv w:val="1"/>
      <w:marLeft w:val="0"/>
      <w:marRight w:val="0"/>
      <w:marTop w:val="0"/>
      <w:marBottom w:val="0"/>
      <w:divBdr>
        <w:top w:val="none" w:sz="0" w:space="0" w:color="auto"/>
        <w:left w:val="none" w:sz="0" w:space="0" w:color="auto"/>
        <w:bottom w:val="none" w:sz="0" w:space="0" w:color="auto"/>
        <w:right w:val="none" w:sz="0" w:space="0" w:color="auto"/>
      </w:divBdr>
      <w:divsChild>
        <w:div w:id="1830899002">
          <w:marLeft w:val="0"/>
          <w:marRight w:val="0"/>
          <w:marTop w:val="0"/>
          <w:marBottom w:val="0"/>
          <w:divBdr>
            <w:top w:val="none" w:sz="0" w:space="0" w:color="auto"/>
            <w:left w:val="none" w:sz="0" w:space="0" w:color="auto"/>
            <w:bottom w:val="none" w:sz="0" w:space="0" w:color="auto"/>
            <w:right w:val="none" w:sz="0" w:space="0" w:color="auto"/>
          </w:divBdr>
        </w:div>
      </w:divsChild>
    </w:div>
    <w:div w:id="965500804">
      <w:bodyDiv w:val="1"/>
      <w:marLeft w:val="0"/>
      <w:marRight w:val="0"/>
      <w:marTop w:val="0"/>
      <w:marBottom w:val="0"/>
      <w:divBdr>
        <w:top w:val="none" w:sz="0" w:space="0" w:color="auto"/>
        <w:left w:val="none" w:sz="0" w:space="0" w:color="auto"/>
        <w:bottom w:val="none" w:sz="0" w:space="0" w:color="auto"/>
        <w:right w:val="none" w:sz="0" w:space="0" w:color="auto"/>
      </w:divBdr>
      <w:divsChild>
        <w:div w:id="1893153437">
          <w:marLeft w:val="0"/>
          <w:marRight w:val="0"/>
          <w:marTop w:val="0"/>
          <w:marBottom w:val="0"/>
          <w:divBdr>
            <w:top w:val="none" w:sz="0" w:space="0" w:color="auto"/>
            <w:left w:val="none" w:sz="0" w:space="0" w:color="auto"/>
            <w:bottom w:val="none" w:sz="0" w:space="0" w:color="auto"/>
            <w:right w:val="none" w:sz="0" w:space="0" w:color="auto"/>
          </w:divBdr>
        </w:div>
      </w:divsChild>
    </w:div>
    <w:div w:id="966274539">
      <w:bodyDiv w:val="1"/>
      <w:marLeft w:val="0"/>
      <w:marRight w:val="0"/>
      <w:marTop w:val="0"/>
      <w:marBottom w:val="0"/>
      <w:divBdr>
        <w:top w:val="none" w:sz="0" w:space="0" w:color="auto"/>
        <w:left w:val="none" w:sz="0" w:space="0" w:color="auto"/>
        <w:bottom w:val="none" w:sz="0" w:space="0" w:color="auto"/>
        <w:right w:val="none" w:sz="0" w:space="0" w:color="auto"/>
      </w:divBdr>
    </w:div>
    <w:div w:id="967056181">
      <w:bodyDiv w:val="1"/>
      <w:marLeft w:val="0"/>
      <w:marRight w:val="0"/>
      <w:marTop w:val="0"/>
      <w:marBottom w:val="0"/>
      <w:divBdr>
        <w:top w:val="none" w:sz="0" w:space="0" w:color="auto"/>
        <w:left w:val="none" w:sz="0" w:space="0" w:color="auto"/>
        <w:bottom w:val="none" w:sz="0" w:space="0" w:color="auto"/>
        <w:right w:val="none" w:sz="0" w:space="0" w:color="auto"/>
      </w:divBdr>
      <w:divsChild>
        <w:div w:id="993220869">
          <w:marLeft w:val="0"/>
          <w:marRight w:val="0"/>
          <w:marTop w:val="0"/>
          <w:marBottom w:val="0"/>
          <w:divBdr>
            <w:top w:val="none" w:sz="0" w:space="0" w:color="auto"/>
            <w:left w:val="none" w:sz="0" w:space="0" w:color="auto"/>
            <w:bottom w:val="none" w:sz="0" w:space="0" w:color="auto"/>
            <w:right w:val="none" w:sz="0" w:space="0" w:color="auto"/>
          </w:divBdr>
        </w:div>
      </w:divsChild>
    </w:div>
    <w:div w:id="969627669">
      <w:bodyDiv w:val="1"/>
      <w:marLeft w:val="0"/>
      <w:marRight w:val="0"/>
      <w:marTop w:val="0"/>
      <w:marBottom w:val="0"/>
      <w:divBdr>
        <w:top w:val="none" w:sz="0" w:space="0" w:color="auto"/>
        <w:left w:val="none" w:sz="0" w:space="0" w:color="auto"/>
        <w:bottom w:val="none" w:sz="0" w:space="0" w:color="auto"/>
        <w:right w:val="none" w:sz="0" w:space="0" w:color="auto"/>
      </w:divBdr>
      <w:divsChild>
        <w:div w:id="1070732928">
          <w:marLeft w:val="0"/>
          <w:marRight w:val="0"/>
          <w:marTop w:val="0"/>
          <w:marBottom w:val="0"/>
          <w:divBdr>
            <w:top w:val="none" w:sz="0" w:space="0" w:color="auto"/>
            <w:left w:val="none" w:sz="0" w:space="0" w:color="auto"/>
            <w:bottom w:val="none" w:sz="0" w:space="0" w:color="auto"/>
            <w:right w:val="none" w:sz="0" w:space="0" w:color="auto"/>
          </w:divBdr>
        </w:div>
      </w:divsChild>
    </w:div>
    <w:div w:id="974288776">
      <w:bodyDiv w:val="1"/>
      <w:marLeft w:val="0"/>
      <w:marRight w:val="0"/>
      <w:marTop w:val="0"/>
      <w:marBottom w:val="0"/>
      <w:divBdr>
        <w:top w:val="none" w:sz="0" w:space="0" w:color="auto"/>
        <w:left w:val="none" w:sz="0" w:space="0" w:color="auto"/>
        <w:bottom w:val="none" w:sz="0" w:space="0" w:color="auto"/>
        <w:right w:val="none" w:sz="0" w:space="0" w:color="auto"/>
      </w:divBdr>
    </w:div>
    <w:div w:id="978460652">
      <w:bodyDiv w:val="1"/>
      <w:marLeft w:val="0"/>
      <w:marRight w:val="0"/>
      <w:marTop w:val="0"/>
      <w:marBottom w:val="0"/>
      <w:divBdr>
        <w:top w:val="none" w:sz="0" w:space="0" w:color="auto"/>
        <w:left w:val="none" w:sz="0" w:space="0" w:color="auto"/>
        <w:bottom w:val="none" w:sz="0" w:space="0" w:color="auto"/>
        <w:right w:val="none" w:sz="0" w:space="0" w:color="auto"/>
      </w:divBdr>
      <w:divsChild>
        <w:div w:id="1748917403">
          <w:marLeft w:val="0"/>
          <w:marRight w:val="0"/>
          <w:marTop w:val="0"/>
          <w:marBottom w:val="120"/>
          <w:divBdr>
            <w:top w:val="none" w:sz="0" w:space="0" w:color="auto"/>
            <w:left w:val="none" w:sz="0" w:space="0" w:color="auto"/>
            <w:bottom w:val="none" w:sz="0" w:space="0" w:color="auto"/>
            <w:right w:val="none" w:sz="0" w:space="0" w:color="auto"/>
          </w:divBdr>
        </w:div>
      </w:divsChild>
    </w:div>
    <w:div w:id="981472113">
      <w:bodyDiv w:val="1"/>
      <w:marLeft w:val="0"/>
      <w:marRight w:val="0"/>
      <w:marTop w:val="0"/>
      <w:marBottom w:val="0"/>
      <w:divBdr>
        <w:top w:val="none" w:sz="0" w:space="0" w:color="auto"/>
        <w:left w:val="none" w:sz="0" w:space="0" w:color="auto"/>
        <w:bottom w:val="none" w:sz="0" w:space="0" w:color="auto"/>
        <w:right w:val="none" w:sz="0" w:space="0" w:color="auto"/>
      </w:divBdr>
    </w:div>
    <w:div w:id="982805722">
      <w:bodyDiv w:val="1"/>
      <w:marLeft w:val="0"/>
      <w:marRight w:val="0"/>
      <w:marTop w:val="0"/>
      <w:marBottom w:val="0"/>
      <w:divBdr>
        <w:top w:val="none" w:sz="0" w:space="0" w:color="auto"/>
        <w:left w:val="none" w:sz="0" w:space="0" w:color="auto"/>
        <w:bottom w:val="none" w:sz="0" w:space="0" w:color="auto"/>
        <w:right w:val="none" w:sz="0" w:space="0" w:color="auto"/>
      </w:divBdr>
      <w:divsChild>
        <w:div w:id="1918008994">
          <w:marLeft w:val="0"/>
          <w:marRight w:val="0"/>
          <w:marTop w:val="0"/>
          <w:marBottom w:val="0"/>
          <w:divBdr>
            <w:top w:val="none" w:sz="0" w:space="0" w:color="auto"/>
            <w:left w:val="none" w:sz="0" w:space="0" w:color="auto"/>
            <w:bottom w:val="none" w:sz="0" w:space="0" w:color="auto"/>
            <w:right w:val="none" w:sz="0" w:space="0" w:color="auto"/>
          </w:divBdr>
        </w:div>
      </w:divsChild>
    </w:div>
    <w:div w:id="983774700">
      <w:bodyDiv w:val="1"/>
      <w:marLeft w:val="0"/>
      <w:marRight w:val="0"/>
      <w:marTop w:val="0"/>
      <w:marBottom w:val="0"/>
      <w:divBdr>
        <w:top w:val="none" w:sz="0" w:space="0" w:color="auto"/>
        <w:left w:val="none" w:sz="0" w:space="0" w:color="auto"/>
        <w:bottom w:val="none" w:sz="0" w:space="0" w:color="auto"/>
        <w:right w:val="none" w:sz="0" w:space="0" w:color="auto"/>
      </w:divBdr>
    </w:div>
    <w:div w:id="984043988">
      <w:bodyDiv w:val="1"/>
      <w:marLeft w:val="0"/>
      <w:marRight w:val="0"/>
      <w:marTop w:val="0"/>
      <w:marBottom w:val="0"/>
      <w:divBdr>
        <w:top w:val="none" w:sz="0" w:space="0" w:color="auto"/>
        <w:left w:val="none" w:sz="0" w:space="0" w:color="auto"/>
        <w:bottom w:val="none" w:sz="0" w:space="0" w:color="auto"/>
        <w:right w:val="none" w:sz="0" w:space="0" w:color="auto"/>
      </w:divBdr>
      <w:divsChild>
        <w:div w:id="229391349">
          <w:marLeft w:val="0"/>
          <w:marRight w:val="0"/>
          <w:marTop w:val="0"/>
          <w:marBottom w:val="0"/>
          <w:divBdr>
            <w:top w:val="none" w:sz="0" w:space="0" w:color="auto"/>
            <w:left w:val="none" w:sz="0" w:space="0" w:color="auto"/>
            <w:bottom w:val="none" w:sz="0" w:space="0" w:color="auto"/>
            <w:right w:val="none" w:sz="0" w:space="0" w:color="auto"/>
          </w:divBdr>
        </w:div>
      </w:divsChild>
    </w:div>
    <w:div w:id="985477405">
      <w:bodyDiv w:val="1"/>
      <w:marLeft w:val="0"/>
      <w:marRight w:val="0"/>
      <w:marTop w:val="0"/>
      <w:marBottom w:val="0"/>
      <w:divBdr>
        <w:top w:val="none" w:sz="0" w:space="0" w:color="auto"/>
        <w:left w:val="none" w:sz="0" w:space="0" w:color="auto"/>
        <w:bottom w:val="none" w:sz="0" w:space="0" w:color="auto"/>
        <w:right w:val="none" w:sz="0" w:space="0" w:color="auto"/>
      </w:divBdr>
      <w:divsChild>
        <w:div w:id="879318587">
          <w:marLeft w:val="0"/>
          <w:marRight w:val="0"/>
          <w:marTop w:val="0"/>
          <w:marBottom w:val="0"/>
          <w:divBdr>
            <w:top w:val="none" w:sz="0" w:space="0" w:color="auto"/>
            <w:left w:val="none" w:sz="0" w:space="0" w:color="auto"/>
            <w:bottom w:val="none" w:sz="0" w:space="0" w:color="auto"/>
            <w:right w:val="none" w:sz="0" w:space="0" w:color="auto"/>
          </w:divBdr>
        </w:div>
      </w:divsChild>
    </w:div>
    <w:div w:id="989794882">
      <w:bodyDiv w:val="1"/>
      <w:marLeft w:val="0"/>
      <w:marRight w:val="0"/>
      <w:marTop w:val="0"/>
      <w:marBottom w:val="0"/>
      <w:divBdr>
        <w:top w:val="none" w:sz="0" w:space="0" w:color="auto"/>
        <w:left w:val="none" w:sz="0" w:space="0" w:color="auto"/>
        <w:bottom w:val="none" w:sz="0" w:space="0" w:color="auto"/>
        <w:right w:val="none" w:sz="0" w:space="0" w:color="auto"/>
      </w:divBdr>
    </w:div>
    <w:div w:id="990477884">
      <w:bodyDiv w:val="1"/>
      <w:marLeft w:val="0"/>
      <w:marRight w:val="0"/>
      <w:marTop w:val="0"/>
      <w:marBottom w:val="0"/>
      <w:divBdr>
        <w:top w:val="none" w:sz="0" w:space="0" w:color="auto"/>
        <w:left w:val="none" w:sz="0" w:space="0" w:color="auto"/>
        <w:bottom w:val="none" w:sz="0" w:space="0" w:color="auto"/>
        <w:right w:val="none" w:sz="0" w:space="0" w:color="auto"/>
      </w:divBdr>
    </w:div>
    <w:div w:id="990669038">
      <w:bodyDiv w:val="1"/>
      <w:marLeft w:val="0"/>
      <w:marRight w:val="0"/>
      <w:marTop w:val="0"/>
      <w:marBottom w:val="0"/>
      <w:divBdr>
        <w:top w:val="none" w:sz="0" w:space="0" w:color="auto"/>
        <w:left w:val="none" w:sz="0" w:space="0" w:color="auto"/>
        <w:bottom w:val="none" w:sz="0" w:space="0" w:color="auto"/>
        <w:right w:val="none" w:sz="0" w:space="0" w:color="auto"/>
      </w:divBdr>
    </w:div>
    <w:div w:id="990907315">
      <w:bodyDiv w:val="1"/>
      <w:marLeft w:val="0"/>
      <w:marRight w:val="0"/>
      <w:marTop w:val="0"/>
      <w:marBottom w:val="0"/>
      <w:divBdr>
        <w:top w:val="none" w:sz="0" w:space="0" w:color="auto"/>
        <w:left w:val="none" w:sz="0" w:space="0" w:color="auto"/>
        <w:bottom w:val="none" w:sz="0" w:space="0" w:color="auto"/>
        <w:right w:val="none" w:sz="0" w:space="0" w:color="auto"/>
      </w:divBdr>
      <w:divsChild>
        <w:div w:id="11608898">
          <w:marLeft w:val="0"/>
          <w:marRight w:val="0"/>
          <w:marTop w:val="0"/>
          <w:marBottom w:val="0"/>
          <w:divBdr>
            <w:top w:val="none" w:sz="0" w:space="0" w:color="auto"/>
            <w:left w:val="none" w:sz="0" w:space="0" w:color="auto"/>
            <w:bottom w:val="none" w:sz="0" w:space="0" w:color="auto"/>
            <w:right w:val="none" w:sz="0" w:space="0" w:color="auto"/>
          </w:divBdr>
        </w:div>
      </w:divsChild>
    </w:div>
    <w:div w:id="991446929">
      <w:bodyDiv w:val="1"/>
      <w:marLeft w:val="0"/>
      <w:marRight w:val="0"/>
      <w:marTop w:val="0"/>
      <w:marBottom w:val="0"/>
      <w:divBdr>
        <w:top w:val="none" w:sz="0" w:space="0" w:color="auto"/>
        <w:left w:val="none" w:sz="0" w:space="0" w:color="auto"/>
        <w:bottom w:val="none" w:sz="0" w:space="0" w:color="auto"/>
        <w:right w:val="none" w:sz="0" w:space="0" w:color="auto"/>
      </w:divBdr>
    </w:div>
    <w:div w:id="992835723">
      <w:bodyDiv w:val="1"/>
      <w:marLeft w:val="0"/>
      <w:marRight w:val="0"/>
      <w:marTop w:val="0"/>
      <w:marBottom w:val="0"/>
      <w:divBdr>
        <w:top w:val="none" w:sz="0" w:space="0" w:color="auto"/>
        <w:left w:val="none" w:sz="0" w:space="0" w:color="auto"/>
        <w:bottom w:val="none" w:sz="0" w:space="0" w:color="auto"/>
        <w:right w:val="none" w:sz="0" w:space="0" w:color="auto"/>
      </w:divBdr>
    </w:div>
    <w:div w:id="1005790544">
      <w:bodyDiv w:val="1"/>
      <w:marLeft w:val="0"/>
      <w:marRight w:val="0"/>
      <w:marTop w:val="0"/>
      <w:marBottom w:val="0"/>
      <w:divBdr>
        <w:top w:val="none" w:sz="0" w:space="0" w:color="auto"/>
        <w:left w:val="none" w:sz="0" w:space="0" w:color="auto"/>
        <w:bottom w:val="none" w:sz="0" w:space="0" w:color="auto"/>
        <w:right w:val="none" w:sz="0" w:space="0" w:color="auto"/>
      </w:divBdr>
    </w:div>
    <w:div w:id="1007946288">
      <w:bodyDiv w:val="1"/>
      <w:marLeft w:val="0"/>
      <w:marRight w:val="0"/>
      <w:marTop w:val="0"/>
      <w:marBottom w:val="0"/>
      <w:divBdr>
        <w:top w:val="none" w:sz="0" w:space="0" w:color="auto"/>
        <w:left w:val="none" w:sz="0" w:space="0" w:color="auto"/>
        <w:bottom w:val="none" w:sz="0" w:space="0" w:color="auto"/>
        <w:right w:val="none" w:sz="0" w:space="0" w:color="auto"/>
      </w:divBdr>
    </w:div>
    <w:div w:id="1010106412">
      <w:bodyDiv w:val="1"/>
      <w:marLeft w:val="0"/>
      <w:marRight w:val="0"/>
      <w:marTop w:val="0"/>
      <w:marBottom w:val="0"/>
      <w:divBdr>
        <w:top w:val="none" w:sz="0" w:space="0" w:color="auto"/>
        <w:left w:val="none" w:sz="0" w:space="0" w:color="auto"/>
        <w:bottom w:val="none" w:sz="0" w:space="0" w:color="auto"/>
        <w:right w:val="none" w:sz="0" w:space="0" w:color="auto"/>
      </w:divBdr>
      <w:divsChild>
        <w:div w:id="1820003050">
          <w:marLeft w:val="0"/>
          <w:marRight w:val="0"/>
          <w:marTop w:val="0"/>
          <w:marBottom w:val="0"/>
          <w:divBdr>
            <w:top w:val="none" w:sz="0" w:space="0" w:color="auto"/>
            <w:left w:val="none" w:sz="0" w:space="0" w:color="auto"/>
            <w:bottom w:val="none" w:sz="0" w:space="0" w:color="auto"/>
            <w:right w:val="none" w:sz="0" w:space="0" w:color="auto"/>
          </w:divBdr>
        </w:div>
      </w:divsChild>
    </w:div>
    <w:div w:id="1014577157">
      <w:bodyDiv w:val="1"/>
      <w:marLeft w:val="0"/>
      <w:marRight w:val="0"/>
      <w:marTop w:val="0"/>
      <w:marBottom w:val="0"/>
      <w:divBdr>
        <w:top w:val="none" w:sz="0" w:space="0" w:color="auto"/>
        <w:left w:val="none" w:sz="0" w:space="0" w:color="auto"/>
        <w:bottom w:val="none" w:sz="0" w:space="0" w:color="auto"/>
        <w:right w:val="none" w:sz="0" w:space="0" w:color="auto"/>
      </w:divBdr>
    </w:div>
    <w:div w:id="1015032203">
      <w:bodyDiv w:val="1"/>
      <w:marLeft w:val="0"/>
      <w:marRight w:val="0"/>
      <w:marTop w:val="0"/>
      <w:marBottom w:val="0"/>
      <w:divBdr>
        <w:top w:val="none" w:sz="0" w:space="0" w:color="auto"/>
        <w:left w:val="none" w:sz="0" w:space="0" w:color="auto"/>
        <w:bottom w:val="none" w:sz="0" w:space="0" w:color="auto"/>
        <w:right w:val="none" w:sz="0" w:space="0" w:color="auto"/>
      </w:divBdr>
    </w:div>
    <w:div w:id="1015813425">
      <w:bodyDiv w:val="1"/>
      <w:marLeft w:val="0"/>
      <w:marRight w:val="0"/>
      <w:marTop w:val="0"/>
      <w:marBottom w:val="0"/>
      <w:divBdr>
        <w:top w:val="none" w:sz="0" w:space="0" w:color="auto"/>
        <w:left w:val="none" w:sz="0" w:space="0" w:color="auto"/>
        <w:bottom w:val="none" w:sz="0" w:space="0" w:color="auto"/>
        <w:right w:val="none" w:sz="0" w:space="0" w:color="auto"/>
      </w:divBdr>
      <w:divsChild>
        <w:div w:id="1010983324">
          <w:marLeft w:val="0"/>
          <w:marRight w:val="0"/>
          <w:marTop w:val="0"/>
          <w:marBottom w:val="0"/>
          <w:divBdr>
            <w:top w:val="none" w:sz="0" w:space="0" w:color="auto"/>
            <w:left w:val="none" w:sz="0" w:space="0" w:color="auto"/>
            <w:bottom w:val="none" w:sz="0" w:space="0" w:color="auto"/>
            <w:right w:val="none" w:sz="0" w:space="0" w:color="auto"/>
          </w:divBdr>
        </w:div>
      </w:divsChild>
    </w:div>
    <w:div w:id="1019232950">
      <w:bodyDiv w:val="1"/>
      <w:marLeft w:val="0"/>
      <w:marRight w:val="0"/>
      <w:marTop w:val="0"/>
      <w:marBottom w:val="0"/>
      <w:divBdr>
        <w:top w:val="none" w:sz="0" w:space="0" w:color="auto"/>
        <w:left w:val="none" w:sz="0" w:space="0" w:color="auto"/>
        <w:bottom w:val="none" w:sz="0" w:space="0" w:color="auto"/>
        <w:right w:val="none" w:sz="0" w:space="0" w:color="auto"/>
      </w:divBdr>
      <w:divsChild>
        <w:div w:id="245652905">
          <w:marLeft w:val="0"/>
          <w:marRight w:val="0"/>
          <w:marTop w:val="0"/>
          <w:marBottom w:val="0"/>
          <w:divBdr>
            <w:top w:val="none" w:sz="0" w:space="0" w:color="auto"/>
            <w:left w:val="none" w:sz="0" w:space="0" w:color="auto"/>
            <w:bottom w:val="none" w:sz="0" w:space="0" w:color="auto"/>
            <w:right w:val="none" w:sz="0" w:space="0" w:color="auto"/>
          </w:divBdr>
        </w:div>
      </w:divsChild>
    </w:div>
    <w:div w:id="1020619349">
      <w:bodyDiv w:val="1"/>
      <w:marLeft w:val="0"/>
      <w:marRight w:val="0"/>
      <w:marTop w:val="0"/>
      <w:marBottom w:val="0"/>
      <w:divBdr>
        <w:top w:val="none" w:sz="0" w:space="0" w:color="auto"/>
        <w:left w:val="none" w:sz="0" w:space="0" w:color="auto"/>
        <w:bottom w:val="none" w:sz="0" w:space="0" w:color="auto"/>
        <w:right w:val="none" w:sz="0" w:space="0" w:color="auto"/>
      </w:divBdr>
      <w:divsChild>
        <w:div w:id="522018214">
          <w:marLeft w:val="0"/>
          <w:marRight w:val="0"/>
          <w:marTop w:val="0"/>
          <w:marBottom w:val="0"/>
          <w:divBdr>
            <w:top w:val="none" w:sz="0" w:space="0" w:color="auto"/>
            <w:left w:val="none" w:sz="0" w:space="0" w:color="auto"/>
            <w:bottom w:val="none" w:sz="0" w:space="0" w:color="auto"/>
            <w:right w:val="none" w:sz="0" w:space="0" w:color="auto"/>
          </w:divBdr>
          <w:divsChild>
            <w:div w:id="1860119493">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022585675">
      <w:bodyDiv w:val="1"/>
      <w:marLeft w:val="0"/>
      <w:marRight w:val="0"/>
      <w:marTop w:val="0"/>
      <w:marBottom w:val="0"/>
      <w:divBdr>
        <w:top w:val="none" w:sz="0" w:space="0" w:color="auto"/>
        <w:left w:val="none" w:sz="0" w:space="0" w:color="auto"/>
        <w:bottom w:val="none" w:sz="0" w:space="0" w:color="auto"/>
        <w:right w:val="none" w:sz="0" w:space="0" w:color="auto"/>
      </w:divBdr>
    </w:div>
    <w:div w:id="1022629444">
      <w:bodyDiv w:val="1"/>
      <w:marLeft w:val="0"/>
      <w:marRight w:val="0"/>
      <w:marTop w:val="0"/>
      <w:marBottom w:val="0"/>
      <w:divBdr>
        <w:top w:val="none" w:sz="0" w:space="0" w:color="auto"/>
        <w:left w:val="none" w:sz="0" w:space="0" w:color="auto"/>
        <w:bottom w:val="none" w:sz="0" w:space="0" w:color="auto"/>
        <w:right w:val="none" w:sz="0" w:space="0" w:color="auto"/>
      </w:divBdr>
    </w:div>
    <w:div w:id="1025594779">
      <w:bodyDiv w:val="1"/>
      <w:marLeft w:val="0"/>
      <w:marRight w:val="0"/>
      <w:marTop w:val="0"/>
      <w:marBottom w:val="0"/>
      <w:divBdr>
        <w:top w:val="none" w:sz="0" w:space="0" w:color="auto"/>
        <w:left w:val="none" w:sz="0" w:space="0" w:color="auto"/>
        <w:bottom w:val="none" w:sz="0" w:space="0" w:color="auto"/>
        <w:right w:val="none" w:sz="0" w:space="0" w:color="auto"/>
      </w:divBdr>
      <w:divsChild>
        <w:div w:id="1920091452">
          <w:marLeft w:val="0"/>
          <w:marRight w:val="0"/>
          <w:marTop w:val="0"/>
          <w:marBottom w:val="0"/>
          <w:divBdr>
            <w:top w:val="none" w:sz="0" w:space="0" w:color="auto"/>
            <w:left w:val="none" w:sz="0" w:space="0" w:color="auto"/>
            <w:bottom w:val="none" w:sz="0" w:space="0" w:color="auto"/>
            <w:right w:val="none" w:sz="0" w:space="0" w:color="auto"/>
          </w:divBdr>
        </w:div>
      </w:divsChild>
    </w:div>
    <w:div w:id="1028678239">
      <w:bodyDiv w:val="1"/>
      <w:marLeft w:val="0"/>
      <w:marRight w:val="0"/>
      <w:marTop w:val="0"/>
      <w:marBottom w:val="0"/>
      <w:divBdr>
        <w:top w:val="none" w:sz="0" w:space="0" w:color="auto"/>
        <w:left w:val="none" w:sz="0" w:space="0" w:color="auto"/>
        <w:bottom w:val="none" w:sz="0" w:space="0" w:color="auto"/>
        <w:right w:val="none" w:sz="0" w:space="0" w:color="auto"/>
      </w:divBdr>
    </w:div>
    <w:div w:id="1031611951">
      <w:bodyDiv w:val="1"/>
      <w:marLeft w:val="0"/>
      <w:marRight w:val="0"/>
      <w:marTop w:val="0"/>
      <w:marBottom w:val="0"/>
      <w:divBdr>
        <w:top w:val="none" w:sz="0" w:space="0" w:color="auto"/>
        <w:left w:val="none" w:sz="0" w:space="0" w:color="auto"/>
        <w:bottom w:val="none" w:sz="0" w:space="0" w:color="auto"/>
        <w:right w:val="none" w:sz="0" w:space="0" w:color="auto"/>
      </w:divBdr>
      <w:divsChild>
        <w:div w:id="150143030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50032202">
      <w:bodyDiv w:val="1"/>
      <w:marLeft w:val="0"/>
      <w:marRight w:val="0"/>
      <w:marTop w:val="0"/>
      <w:marBottom w:val="0"/>
      <w:divBdr>
        <w:top w:val="none" w:sz="0" w:space="0" w:color="auto"/>
        <w:left w:val="none" w:sz="0" w:space="0" w:color="auto"/>
        <w:bottom w:val="none" w:sz="0" w:space="0" w:color="auto"/>
        <w:right w:val="none" w:sz="0" w:space="0" w:color="auto"/>
      </w:divBdr>
      <w:divsChild>
        <w:div w:id="121581686">
          <w:marLeft w:val="0"/>
          <w:marRight w:val="0"/>
          <w:marTop w:val="0"/>
          <w:marBottom w:val="0"/>
          <w:divBdr>
            <w:top w:val="none" w:sz="0" w:space="0" w:color="auto"/>
            <w:left w:val="none" w:sz="0" w:space="0" w:color="auto"/>
            <w:bottom w:val="none" w:sz="0" w:space="0" w:color="auto"/>
            <w:right w:val="none" w:sz="0" w:space="0" w:color="auto"/>
          </w:divBdr>
        </w:div>
      </w:divsChild>
    </w:div>
    <w:div w:id="1050032498">
      <w:bodyDiv w:val="1"/>
      <w:marLeft w:val="0"/>
      <w:marRight w:val="0"/>
      <w:marTop w:val="0"/>
      <w:marBottom w:val="0"/>
      <w:divBdr>
        <w:top w:val="none" w:sz="0" w:space="0" w:color="auto"/>
        <w:left w:val="none" w:sz="0" w:space="0" w:color="auto"/>
        <w:bottom w:val="none" w:sz="0" w:space="0" w:color="auto"/>
        <w:right w:val="none" w:sz="0" w:space="0" w:color="auto"/>
      </w:divBdr>
      <w:divsChild>
        <w:div w:id="267935449">
          <w:marLeft w:val="0"/>
          <w:marRight w:val="0"/>
          <w:marTop w:val="0"/>
          <w:marBottom w:val="0"/>
          <w:divBdr>
            <w:top w:val="none" w:sz="0" w:space="0" w:color="auto"/>
            <w:left w:val="none" w:sz="0" w:space="0" w:color="auto"/>
            <w:bottom w:val="none" w:sz="0" w:space="0" w:color="auto"/>
            <w:right w:val="none" w:sz="0" w:space="0" w:color="auto"/>
          </w:divBdr>
        </w:div>
      </w:divsChild>
    </w:div>
    <w:div w:id="1051810964">
      <w:bodyDiv w:val="1"/>
      <w:marLeft w:val="0"/>
      <w:marRight w:val="0"/>
      <w:marTop w:val="0"/>
      <w:marBottom w:val="0"/>
      <w:divBdr>
        <w:top w:val="none" w:sz="0" w:space="0" w:color="auto"/>
        <w:left w:val="none" w:sz="0" w:space="0" w:color="auto"/>
        <w:bottom w:val="none" w:sz="0" w:space="0" w:color="auto"/>
        <w:right w:val="none" w:sz="0" w:space="0" w:color="auto"/>
      </w:divBdr>
    </w:div>
    <w:div w:id="1055275179">
      <w:bodyDiv w:val="1"/>
      <w:marLeft w:val="0"/>
      <w:marRight w:val="0"/>
      <w:marTop w:val="0"/>
      <w:marBottom w:val="0"/>
      <w:divBdr>
        <w:top w:val="none" w:sz="0" w:space="0" w:color="auto"/>
        <w:left w:val="none" w:sz="0" w:space="0" w:color="auto"/>
        <w:bottom w:val="none" w:sz="0" w:space="0" w:color="auto"/>
        <w:right w:val="none" w:sz="0" w:space="0" w:color="auto"/>
      </w:divBdr>
    </w:div>
    <w:div w:id="1061557819">
      <w:bodyDiv w:val="1"/>
      <w:marLeft w:val="0"/>
      <w:marRight w:val="0"/>
      <w:marTop w:val="0"/>
      <w:marBottom w:val="0"/>
      <w:divBdr>
        <w:top w:val="none" w:sz="0" w:space="0" w:color="auto"/>
        <w:left w:val="none" w:sz="0" w:space="0" w:color="auto"/>
        <w:bottom w:val="none" w:sz="0" w:space="0" w:color="auto"/>
        <w:right w:val="none" w:sz="0" w:space="0" w:color="auto"/>
      </w:divBdr>
      <w:divsChild>
        <w:div w:id="1762414255">
          <w:marLeft w:val="0"/>
          <w:marRight w:val="0"/>
          <w:marTop w:val="0"/>
          <w:marBottom w:val="0"/>
          <w:divBdr>
            <w:top w:val="none" w:sz="0" w:space="0" w:color="auto"/>
            <w:left w:val="none" w:sz="0" w:space="0" w:color="auto"/>
            <w:bottom w:val="none" w:sz="0" w:space="0" w:color="auto"/>
            <w:right w:val="none" w:sz="0" w:space="0" w:color="auto"/>
          </w:divBdr>
        </w:div>
      </w:divsChild>
    </w:div>
    <w:div w:id="1063482305">
      <w:bodyDiv w:val="1"/>
      <w:marLeft w:val="0"/>
      <w:marRight w:val="0"/>
      <w:marTop w:val="0"/>
      <w:marBottom w:val="0"/>
      <w:divBdr>
        <w:top w:val="none" w:sz="0" w:space="0" w:color="auto"/>
        <w:left w:val="none" w:sz="0" w:space="0" w:color="auto"/>
        <w:bottom w:val="none" w:sz="0" w:space="0" w:color="auto"/>
        <w:right w:val="none" w:sz="0" w:space="0" w:color="auto"/>
      </w:divBdr>
      <w:divsChild>
        <w:div w:id="615795542">
          <w:marLeft w:val="0"/>
          <w:marRight w:val="0"/>
          <w:marTop w:val="0"/>
          <w:marBottom w:val="0"/>
          <w:divBdr>
            <w:top w:val="none" w:sz="0" w:space="0" w:color="auto"/>
            <w:left w:val="none" w:sz="0" w:space="0" w:color="auto"/>
            <w:bottom w:val="none" w:sz="0" w:space="0" w:color="auto"/>
            <w:right w:val="none" w:sz="0" w:space="0" w:color="auto"/>
          </w:divBdr>
        </w:div>
      </w:divsChild>
    </w:div>
    <w:div w:id="1064450000">
      <w:bodyDiv w:val="1"/>
      <w:marLeft w:val="0"/>
      <w:marRight w:val="0"/>
      <w:marTop w:val="0"/>
      <w:marBottom w:val="0"/>
      <w:divBdr>
        <w:top w:val="none" w:sz="0" w:space="0" w:color="auto"/>
        <w:left w:val="none" w:sz="0" w:space="0" w:color="auto"/>
        <w:bottom w:val="none" w:sz="0" w:space="0" w:color="auto"/>
        <w:right w:val="none" w:sz="0" w:space="0" w:color="auto"/>
      </w:divBdr>
      <w:divsChild>
        <w:div w:id="1162500948">
          <w:marLeft w:val="0"/>
          <w:marRight w:val="0"/>
          <w:marTop w:val="0"/>
          <w:marBottom w:val="0"/>
          <w:divBdr>
            <w:top w:val="none" w:sz="0" w:space="0" w:color="auto"/>
            <w:left w:val="none" w:sz="0" w:space="0" w:color="auto"/>
            <w:bottom w:val="none" w:sz="0" w:space="0" w:color="auto"/>
            <w:right w:val="none" w:sz="0" w:space="0" w:color="auto"/>
          </w:divBdr>
        </w:div>
      </w:divsChild>
    </w:div>
    <w:div w:id="1066807343">
      <w:bodyDiv w:val="1"/>
      <w:marLeft w:val="0"/>
      <w:marRight w:val="0"/>
      <w:marTop w:val="0"/>
      <w:marBottom w:val="0"/>
      <w:divBdr>
        <w:top w:val="none" w:sz="0" w:space="0" w:color="auto"/>
        <w:left w:val="none" w:sz="0" w:space="0" w:color="auto"/>
        <w:bottom w:val="none" w:sz="0" w:space="0" w:color="auto"/>
        <w:right w:val="none" w:sz="0" w:space="0" w:color="auto"/>
      </w:divBdr>
      <w:divsChild>
        <w:div w:id="1411388235">
          <w:marLeft w:val="0"/>
          <w:marRight w:val="0"/>
          <w:marTop w:val="0"/>
          <w:marBottom w:val="120"/>
          <w:divBdr>
            <w:top w:val="none" w:sz="0" w:space="0" w:color="auto"/>
            <w:left w:val="none" w:sz="0" w:space="0" w:color="auto"/>
            <w:bottom w:val="none" w:sz="0" w:space="0" w:color="auto"/>
            <w:right w:val="none" w:sz="0" w:space="0" w:color="auto"/>
          </w:divBdr>
        </w:div>
      </w:divsChild>
    </w:div>
    <w:div w:id="1073090164">
      <w:bodyDiv w:val="1"/>
      <w:marLeft w:val="0"/>
      <w:marRight w:val="0"/>
      <w:marTop w:val="0"/>
      <w:marBottom w:val="0"/>
      <w:divBdr>
        <w:top w:val="none" w:sz="0" w:space="0" w:color="auto"/>
        <w:left w:val="none" w:sz="0" w:space="0" w:color="auto"/>
        <w:bottom w:val="none" w:sz="0" w:space="0" w:color="auto"/>
        <w:right w:val="none" w:sz="0" w:space="0" w:color="auto"/>
      </w:divBdr>
      <w:divsChild>
        <w:div w:id="1583905959">
          <w:marLeft w:val="0"/>
          <w:marRight w:val="0"/>
          <w:marTop w:val="0"/>
          <w:marBottom w:val="0"/>
          <w:divBdr>
            <w:top w:val="none" w:sz="0" w:space="0" w:color="auto"/>
            <w:left w:val="none" w:sz="0" w:space="0" w:color="auto"/>
            <w:bottom w:val="none" w:sz="0" w:space="0" w:color="auto"/>
            <w:right w:val="none" w:sz="0" w:space="0" w:color="auto"/>
          </w:divBdr>
        </w:div>
      </w:divsChild>
    </w:div>
    <w:div w:id="1074007249">
      <w:bodyDiv w:val="1"/>
      <w:marLeft w:val="0"/>
      <w:marRight w:val="0"/>
      <w:marTop w:val="0"/>
      <w:marBottom w:val="0"/>
      <w:divBdr>
        <w:top w:val="none" w:sz="0" w:space="0" w:color="auto"/>
        <w:left w:val="none" w:sz="0" w:space="0" w:color="auto"/>
        <w:bottom w:val="none" w:sz="0" w:space="0" w:color="auto"/>
        <w:right w:val="none" w:sz="0" w:space="0" w:color="auto"/>
      </w:divBdr>
    </w:div>
    <w:div w:id="1076250005">
      <w:bodyDiv w:val="1"/>
      <w:marLeft w:val="0"/>
      <w:marRight w:val="0"/>
      <w:marTop w:val="0"/>
      <w:marBottom w:val="0"/>
      <w:divBdr>
        <w:top w:val="none" w:sz="0" w:space="0" w:color="auto"/>
        <w:left w:val="none" w:sz="0" w:space="0" w:color="auto"/>
        <w:bottom w:val="none" w:sz="0" w:space="0" w:color="auto"/>
        <w:right w:val="none" w:sz="0" w:space="0" w:color="auto"/>
      </w:divBdr>
      <w:divsChild>
        <w:div w:id="1827938751">
          <w:marLeft w:val="0"/>
          <w:marRight w:val="0"/>
          <w:marTop w:val="0"/>
          <w:marBottom w:val="0"/>
          <w:divBdr>
            <w:top w:val="none" w:sz="0" w:space="0" w:color="auto"/>
            <w:left w:val="none" w:sz="0" w:space="0" w:color="auto"/>
            <w:bottom w:val="none" w:sz="0" w:space="0" w:color="auto"/>
            <w:right w:val="none" w:sz="0" w:space="0" w:color="auto"/>
          </w:divBdr>
        </w:div>
      </w:divsChild>
    </w:div>
    <w:div w:id="1079208121">
      <w:bodyDiv w:val="1"/>
      <w:marLeft w:val="0"/>
      <w:marRight w:val="0"/>
      <w:marTop w:val="0"/>
      <w:marBottom w:val="0"/>
      <w:divBdr>
        <w:top w:val="none" w:sz="0" w:space="0" w:color="auto"/>
        <w:left w:val="none" w:sz="0" w:space="0" w:color="auto"/>
        <w:bottom w:val="none" w:sz="0" w:space="0" w:color="auto"/>
        <w:right w:val="none" w:sz="0" w:space="0" w:color="auto"/>
      </w:divBdr>
    </w:div>
    <w:div w:id="1086923242">
      <w:bodyDiv w:val="1"/>
      <w:marLeft w:val="0"/>
      <w:marRight w:val="0"/>
      <w:marTop w:val="0"/>
      <w:marBottom w:val="0"/>
      <w:divBdr>
        <w:top w:val="none" w:sz="0" w:space="0" w:color="auto"/>
        <w:left w:val="none" w:sz="0" w:space="0" w:color="auto"/>
        <w:bottom w:val="none" w:sz="0" w:space="0" w:color="auto"/>
        <w:right w:val="none" w:sz="0" w:space="0" w:color="auto"/>
      </w:divBdr>
      <w:divsChild>
        <w:div w:id="45181954">
          <w:marLeft w:val="0"/>
          <w:marRight w:val="0"/>
          <w:marTop w:val="0"/>
          <w:marBottom w:val="120"/>
          <w:divBdr>
            <w:top w:val="none" w:sz="0" w:space="0" w:color="auto"/>
            <w:left w:val="none" w:sz="0" w:space="0" w:color="auto"/>
            <w:bottom w:val="none" w:sz="0" w:space="0" w:color="auto"/>
            <w:right w:val="none" w:sz="0" w:space="0" w:color="auto"/>
          </w:divBdr>
        </w:div>
      </w:divsChild>
    </w:div>
    <w:div w:id="1092504737">
      <w:bodyDiv w:val="1"/>
      <w:marLeft w:val="0"/>
      <w:marRight w:val="0"/>
      <w:marTop w:val="0"/>
      <w:marBottom w:val="0"/>
      <w:divBdr>
        <w:top w:val="none" w:sz="0" w:space="0" w:color="auto"/>
        <w:left w:val="none" w:sz="0" w:space="0" w:color="auto"/>
        <w:bottom w:val="none" w:sz="0" w:space="0" w:color="auto"/>
        <w:right w:val="none" w:sz="0" w:space="0" w:color="auto"/>
      </w:divBdr>
    </w:div>
    <w:div w:id="1096024721">
      <w:bodyDiv w:val="1"/>
      <w:marLeft w:val="0"/>
      <w:marRight w:val="0"/>
      <w:marTop w:val="0"/>
      <w:marBottom w:val="0"/>
      <w:divBdr>
        <w:top w:val="none" w:sz="0" w:space="0" w:color="auto"/>
        <w:left w:val="none" w:sz="0" w:space="0" w:color="auto"/>
        <w:bottom w:val="none" w:sz="0" w:space="0" w:color="auto"/>
        <w:right w:val="none" w:sz="0" w:space="0" w:color="auto"/>
      </w:divBdr>
    </w:div>
    <w:div w:id="1101755757">
      <w:bodyDiv w:val="1"/>
      <w:marLeft w:val="0"/>
      <w:marRight w:val="0"/>
      <w:marTop w:val="0"/>
      <w:marBottom w:val="0"/>
      <w:divBdr>
        <w:top w:val="none" w:sz="0" w:space="0" w:color="auto"/>
        <w:left w:val="none" w:sz="0" w:space="0" w:color="auto"/>
        <w:bottom w:val="none" w:sz="0" w:space="0" w:color="auto"/>
        <w:right w:val="none" w:sz="0" w:space="0" w:color="auto"/>
      </w:divBdr>
    </w:div>
    <w:div w:id="1102146409">
      <w:bodyDiv w:val="1"/>
      <w:marLeft w:val="0"/>
      <w:marRight w:val="0"/>
      <w:marTop w:val="0"/>
      <w:marBottom w:val="0"/>
      <w:divBdr>
        <w:top w:val="none" w:sz="0" w:space="0" w:color="auto"/>
        <w:left w:val="none" w:sz="0" w:space="0" w:color="auto"/>
        <w:bottom w:val="none" w:sz="0" w:space="0" w:color="auto"/>
        <w:right w:val="none" w:sz="0" w:space="0" w:color="auto"/>
      </w:divBdr>
    </w:div>
    <w:div w:id="1102844250">
      <w:bodyDiv w:val="1"/>
      <w:marLeft w:val="0"/>
      <w:marRight w:val="0"/>
      <w:marTop w:val="0"/>
      <w:marBottom w:val="0"/>
      <w:divBdr>
        <w:top w:val="none" w:sz="0" w:space="0" w:color="auto"/>
        <w:left w:val="none" w:sz="0" w:space="0" w:color="auto"/>
        <w:bottom w:val="none" w:sz="0" w:space="0" w:color="auto"/>
        <w:right w:val="none" w:sz="0" w:space="0" w:color="auto"/>
      </w:divBdr>
      <w:divsChild>
        <w:div w:id="388498304">
          <w:marLeft w:val="0"/>
          <w:marRight w:val="0"/>
          <w:marTop w:val="0"/>
          <w:marBottom w:val="0"/>
          <w:divBdr>
            <w:top w:val="none" w:sz="0" w:space="0" w:color="auto"/>
            <w:left w:val="none" w:sz="0" w:space="0" w:color="auto"/>
            <w:bottom w:val="none" w:sz="0" w:space="0" w:color="auto"/>
            <w:right w:val="none" w:sz="0" w:space="0" w:color="auto"/>
          </w:divBdr>
        </w:div>
      </w:divsChild>
    </w:div>
    <w:div w:id="1103723611">
      <w:bodyDiv w:val="1"/>
      <w:marLeft w:val="0"/>
      <w:marRight w:val="0"/>
      <w:marTop w:val="0"/>
      <w:marBottom w:val="0"/>
      <w:divBdr>
        <w:top w:val="none" w:sz="0" w:space="0" w:color="auto"/>
        <w:left w:val="none" w:sz="0" w:space="0" w:color="auto"/>
        <w:bottom w:val="none" w:sz="0" w:space="0" w:color="auto"/>
        <w:right w:val="none" w:sz="0" w:space="0" w:color="auto"/>
      </w:divBdr>
    </w:div>
    <w:div w:id="1110245937">
      <w:bodyDiv w:val="1"/>
      <w:marLeft w:val="0"/>
      <w:marRight w:val="0"/>
      <w:marTop w:val="0"/>
      <w:marBottom w:val="0"/>
      <w:divBdr>
        <w:top w:val="none" w:sz="0" w:space="0" w:color="auto"/>
        <w:left w:val="none" w:sz="0" w:space="0" w:color="auto"/>
        <w:bottom w:val="none" w:sz="0" w:space="0" w:color="auto"/>
        <w:right w:val="none" w:sz="0" w:space="0" w:color="auto"/>
      </w:divBdr>
    </w:div>
    <w:div w:id="1113088411">
      <w:bodyDiv w:val="1"/>
      <w:marLeft w:val="0"/>
      <w:marRight w:val="0"/>
      <w:marTop w:val="0"/>
      <w:marBottom w:val="0"/>
      <w:divBdr>
        <w:top w:val="none" w:sz="0" w:space="0" w:color="auto"/>
        <w:left w:val="none" w:sz="0" w:space="0" w:color="auto"/>
        <w:bottom w:val="none" w:sz="0" w:space="0" w:color="auto"/>
        <w:right w:val="none" w:sz="0" w:space="0" w:color="auto"/>
      </w:divBdr>
    </w:div>
    <w:div w:id="1115905776">
      <w:bodyDiv w:val="1"/>
      <w:marLeft w:val="0"/>
      <w:marRight w:val="0"/>
      <w:marTop w:val="0"/>
      <w:marBottom w:val="0"/>
      <w:divBdr>
        <w:top w:val="none" w:sz="0" w:space="0" w:color="auto"/>
        <w:left w:val="none" w:sz="0" w:space="0" w:color="auto"/>
        <w:bottom w:val="none" w:sz="0" w:space="0" w:color="auto"/>
        <w:right w:val="none" w:sz="0" w:space="0" w:color="auto"/>
      </w:divBdr>
    </w:div>
    <w:div w:id="1124425342">
      <w:bodyDiv w:val="1"/>
      <w:marLeft w:val="0"/>
      <w:marRight w:val="0"/>
      <w:marTop w:val="0"/>
      <w:marBottom w:val="0"/>
      <w:divBdr>
        <w:top w:val="none" w:sz="0" w:space="0" w:color="auto"/>
        <w:left w:val="none" w:sz="0" w:space="0" w:color="auto"/>
        <w:bottom w:val="none" w:sz="0" w:space="0" w:color="auto"/>
        <w:right w:val="none" w:sz="0" w:space="0" w:color="auto"/>
      </w:divBdr>
      <w:divsChild>
        <w:div w:id="1134524806">
          <w:marLeft w:val="0"/>
          <w:marRight w:val="0"/>
          <w:marTop w:val="0"/>
          <w:marBottom w:val="120"/>
          <w:divBdr>
            <w:top w:val="none" w:sz="0" w:space="0" w:color="auto"/>
            <w:left w:val="none" w:sz="0" w:space="0" w:color="auto"/>
            <w:bottom w:val="none" w:sz="0" w:space="0" w:color="auto"/>
            <w:right w:val="none" w:sz="0" w:space="0" w:color="auto"/>
          </w:divBdr>
        </w:div>
      </w:divsChild>
    </w:div>
    <w:div w:id="1129322425">
      <w:bodyDiv w:val="1"/>
      <w:marLeft w:val="0"/>
      <w:marRight w:val="0"/>
      <w:marTop w:val="0"/>
      <w:marBottom w:val="0"/>
      <w:divBdr>
        <w:top w:val="none" w:sz="0" w:space="0" w:color="auto"/>
        <w:left w:val="none" w:sz="0" w:space="0" w:color="auto"/>
        <w:bottom w:val="none" w:sz="0" w:space="0" w:color="auto"/>
        <w:right w:val="none" w:sz="0" w:space="0" w:color="auto"/>
      </w:divBdr>
    </w:div>
    <w:div w:id="1131050480">
      <w:bodyDiv w:val="1"/>
      <w:marLeft w:val="0"/>
      <w:marRight w:val="0"/>
      <w:marTop w:val="0"/>
      <w:marBottom w:val="0"/>
      <w:divBdr>
        <w:top w:val="none" w:sz="0" w:space="0" w:color="auto"/>
        <w:left w:val="none" w:sz="0" w:space="0" w:color="auto"/>
        <w:bottom w:val="none" w:sz="0" w:space="0" w:color="auto"/>
        <w:right w:val="none" w:sz="0" w:space="0" w:color="auto"/>
      </w:divBdr>
      <w:divsChild>
        <w:div w:id="105316550">
          <w:marLeft w:val="0"/>
          <w:marRight w:val="0"/>
          <w:marTop w:val="0"/>
          <w:marBottom w:val="0"/>
          <w:divBdr>
            <w:top w:val="none" w:sz="0" w:space="0" w:color="auto"/>
            <w:left w:val="none" w:sz="0" w:space="0" w:color="auto"/>
            <w:bottom w:val="none" w:sz="0" w:space="0" w:color="auto"/>
            <w:right w:val="none" w:sz="0" w:space="0" w:color="auto"/>
          </w:divBdr>
        </w:div>
      </w:divsChild>
    </w:div>
    <w:div w:id="1131745740">
      <w:bodyDiv w:val="1"/>
      <w:marLeft w:val="0"/>
      <w:marRight w:val="0"/>
      <w:marTop w:val="0"/>
      <w:marBottom w:val="0"/>
      <w:divBdr>
        <w:top w:val="none" w:sz="0" w:space="0" w:color="auto"/>
        <w:left w:val="none" w:sz="0" w:space="0" w:color="auto"/>
        <w:bottom w:val="none" w:sz="0" w:space="0" w:color="auto"/>
        <w:right w:val="none" w:sz="0" w:space="0" w:color="auto"/>
      </w:divBdr>
      <w:divsChild>
        <w:div w:id="311644341">
          <w:marLeft w:val="0"/>
          <w:marRight w:val="0"/>
          <w:marTop w:val="0"/>
          <w:marBottom w:val="0"/>
          <w:divBdr>
            <w:top w:val="none" w:sz="0" w:space="0" w:color="auto"/>
            <w:left w:val="none" w:sz="0" w:space="0" w:color="auto"/>
            <w:bottom w:val="none" w:sz="0" w:space="0" w:color="auto"/>
            <w:right w:val="none" w:sz="0" w:space="0" w:color="auto"/>
          </w:divBdr>
        </w:div>
      </w:divsChild>
    </w:div>
    <w:div w:id="1138373731">
      <w:bodyDiv w:val="1"/>
      <w:marLeft w:val="0"/>
      <w:marRight w:val="0"/>
      <w:marTop w:val="0"/>
      <w:marBottom w:val="0"/>
      <w:divBdr>
        <w:top w:val="none" w:sz="0" w:space="0" w:color="auto"/>
        <w:left w:val="none" w:sz="0" w:space="0" w:color="auto"/>
        <w:bottom w:val="none" w:sz="0" w:space="0" w:color="auto"/>
        <w:right w:val="none" w:sz="0" w:space="0" w:color="auto"/>
      </w:divBdr>
    </w:div>
    <w:div w:id="1141925173">
      <w:bodyDiv w:val="1"/>
      <w:marLeft w:val="0"/>
      <w:marRight w:val="0"/>
      <w:marTop w:val="0"/>
      <w:marBottom w:val="0"/>
      <w:divBdr>
        <w:top w:val="none" w:sz="0" w:space="0" w:color="auto"/>
        <w:left w:val="none" w:sz="0" w:space="0" w:color="auto"/>
        <w:bottom w:val="none" w:sz="0" w:space="0" w:color="auto"/>
        <w:right w:val="none" w:sz="0" w:space="0" w:color="auto"/>
      </w:divBdr>
      <w:divsChild>
        <w:div w:id="764812318">
          <w:marLeft w:val="0"/>
          <w:marRight w:val="0"/>
          <w:marTop w:val="0"/>
          <w:marBottom w:val="0"/>
          <w:divBdr>
            <w:top w:val="none" w:sz="0" w:space="0" w:color="auto"/>
            <w:left w:val="none" w:sz="0" w:space="0" w:color="auto"/>
            <w:bottom w:val="none" w:sz="0" w:space="0" w:color="auto"/>
            <w:right w:val="none" w:sz="0" w:space="0" w:color="auto"/>
          </w:divBdr>
          <w:divsChild>
            <w:div w:id="110253069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146511120">
      <w:bodyDiv w:val="1"/>
      <w:marLeft w:val="0"/>
      <w:marRight w:val="0"/>
      <w:marTop w:val="0"/>
      <w:marBottom w:val="0"/>
      <w:divBdr>
        <w:top w:val="none" w:sz="0" w:space="0" w:color="auto"/>
        <w:left w:val="none" w:sz="0" w:space="0" w:color="auto"/>
        <w:bottom w:val="none" w:sz="0" w:space="0" w:color="auto"/>
        <w:right w:val="none" w:sz="0" w:space="0" w:color="auto"/>
      </w:divBdr>
      <w:divsChild>
        <w:div w:id="1379471623">
          <w:marLeft w:val="0"/>
          <w:marRight w:val="0"/>
          <w:marTop w:val="0"/>
          <w:marBottom w:val="0"/>
          <w:divBdr>
            <w:top w:val="none" w:sz="0" w:space="0" w:color="auto"/>
            <w:left w:val="none" w:sz="0" w:space="0" w:color="auto"/>
            <w:bottom w:val="none" w:sz="0" w:space="0" w:color="auto"/>
            <w:right w:val="none" w:sz="0" w:space="0" w:color="auto"/>
          </w:divBdr>
          <w:divsChild>
            <w:div w:id="578369192">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150441851">
      <w:bodyDiv w:val="1"/>
      <w:marLeft w:val="0"/>
      <w:marRight w:val="0"/>
      <w:marTop w:val="0"/>
      <w:marBottom w:val="0"/>
      <w:divBdr>
        <w:top w:val="none" w:sz="0" w:space="0" w:color="auto"/>
        <w:left w:val="none" w:sz="0" w:space="0" w:color="auto"/>
        <w:bottom w:val="none" w:sz="0" w:space="0" w:color="auto"/>
        <w:right w:val="none" w:sz="0" w:space="0" w:color="auto"/>
      </w:divBdr>
      <w:divsChild>
        <w:div w:id="310182544">
          <w:marLeft w:val="0"/>
          <w:marRight w:val="0"/>
          <w:marTop w:val="0"/>
          <w:marBottom w:val="0"/>
          <w:divBdr>
            <w:top w:val="none" w:sz="0" w:space="0" w:color="auto"/>
            <w:left w:val="none" w:sz="0" w:space="0" w:color="auto"/>
            <w:bottom w:val="none" w:sz="0" w:space="0" w:color="auto"/>
            <w:right w:val="none" w:sz="0" w:space="0" w:color="auto"/>
          </w:divBdr>
        </w:div>
      </w:divsChild>
    </w:div>
    <w:div w:id="1159273011">
      <w:bodyDiv w:val="1"/>
      <w:marLeft w:val="0"/>
      <w:marRight w:val="0"/>
      <w:marTop w:val="0"/>
      <w:marBottom w:val="0"/>
      <w:divBdr>
        <w:top w:val="none" w:sz="0" w:space="0" w:color="auto"/>
        <w:left w:val="none" w:sz="0" w:space="0" w:color="auto"/>
        <w:bottom w:val="none" w:sz="0" w:space="0" w:color="auto"/>
        <w:right w:val="none" w:sz="0" w:space="0" w:color="auto"/>
      </w:divBdr>
      <w:divsChild>
        <w:div w:id="1026105158">
          <w:marLeft w:val="0"/>
          <w:marRight w:val="0"/>
          <w:marTop w:val="0"/>
          <w:marBottom w:val="0"/>
          <w:divBdr>
            <w:top w:val="none" w:sz="0" w:space="0" w:color="auto"/>
            <w:left w:val="none" w:sz="0" w:space="0" w:color="auto"/>
            <w:bottom w:val="none" w:sz="0" w:space="0" w:color="auto"/>
            <w:right w:val="none" w:sz="0" w:space="0" w:color="auto"/>
          </w:divBdr>
        </w:div>
      </w:divsChild>
    </w:div>
    <w:div w:id="1177580944">
      <w:bodyDiv w:val="1"/>
      <w:marLeft w:val="0"/>
      <w:marRight w:val="0"/>
      <w:marTop w:val="0"/>
      <w:marBottom w:val="0"/>
      <w:divBdr>
        <w:top w:val="none" w:sz="0" w:space="0" w:color="auto"/>
        <w:left w:val="none" w:sz="0" w:space="0" w:color="auto"/>
        <w:bottom w:val="none" w:sz="0" w:space="0" w:color="auto"/>
        <w:right w:val="none" w:sz="0" w:space="0" w:color="auto"/>
      </w:divBdr>
    </w:div>
    <w:div w:id="1190408757">
      <w:bodyDiv w:val="1"/>
      <w:marLeft w:val="0"/>
      <w:marRight w:val="0"/>
      <w:marTop w:val="0"/>
      <w:marBottom w:val="0"/>
      <w:divBdr>
        <w:top w:val="none" w:sz="0" w:space="0" w:color="auto"/>
        <w:left w:val="none" w:sz="0" w:space="0" w:color="auto"/>
        <w:bottom w:val="none" w:sz="0" w:space="0" w:color="auto"/>
        <w:right w:val="none" w:sz="0" w:space="0" w:color="auto"/>
      </w:divBdr>
      <w:divsChild>
        <w:div w:id="1544751490">
          <w:marLeft w:val="0"/>
          <w:marRight w:val="0"/>
          <w:marTop w:val="0"/>
          <w:marBottom w:val="0"/>
          <w:divBdr>
            <w:top w:val="none" w:sz="0" w:space="0" w:color="auto"/>
            <w:left w:val="none" w:sz="0" w:space="0" w:color="auto"/>
            <w:bottom w:val="none" w:sz="0" w:space="0" w:color="auto"/>
            <w:right w:val="none" w:sz="0" w:space="0" w:color="auto"/>
          </w:divBdr>
        </w:div>
      </w:divsChild>
    </w:div>
    <w:div w:id="1191063626">
      <w:bodyDiv w:val="1"/>
      <w:marLeft w:val="0"/>
      <w:marRight w:val="0"/>
      <w:marTop w:val="0"/>
      <w:marBottom w:val="0"/>
      <w:divBdr>
        <w:top w:val="none" w:sz="0" w:space="0" w:color="auto"/>
        <w:left w:val="none" w:sz="0" w:space="0" w:color="auto"/>
        <w:bottom w:val="none" w:sz="0" w:space="0" w:color="auto"/>
        <w:right w:val="none" w:sz="0" w:space="0" w:color="auto"/>
      </w:divBdr>
      <w:divsChild>
        <w:div w:id="1421680804">
          <w:marLeft w:val="0"/>
          <w:marRight w:val="0"/>
          <w:marTop w:val="0"/>
          <w:marBottom w:val="0"/>
          <w:divBdr>
            <w:top w:val="none" w:sz="0" w:space="0" w:color="auto"/>
            <w:left w:val="none" w:sz="0" w:space="0" w:color="auto"/>
            <w:bottom w:val="none" w:sz="0" w:space="0" w:color="auto"/>
            <w:right w:val="none" w:sz="0" w:space="0" w:color="auto"/>
          </w:divBdr>
        </w:div>
      </w:divsChild>
    </w:div>
    <w:div w:id="1196042292">
      <w:bodyDiv w:val="1"/>
      <w:marLeft w:val="0"/>
      <w:marRight w:val="0"/>
      <w:marTop w:val="0"/>
      <w:marBottom w:val="0"/>
      <w:divBdr>
        <w:top w:val="none" w:sz="0" w:space="0" w:color="auto"/>
        <w:left w:val="none" w:sz="0" w:space="0" w:color="auto"/>
        <w:bottom w:val="none" w:sz="0" w:space="0" w:color="auto"/>
        <w:right w:val="none" w:sz="0" w:space="0" w:color="auto"/>
      </w:divBdr>
    </w:div>
    <w:div w:id="1203592233">
      <w:bodyDiv w:val="1"/>
      <w:marLeft w:val="0"/>
      <w:marRight w:val="0"/>
      <w:marTop w:val="0"/>
      <w:marBottom w:val="0"/>
      <w:divBdr>
        <w:top w:val="none" w:sz="0" w:space="0" w:color="auto"/>
        <w:left w:val="none" w:sz="0" w:space="0" w:color="auto"/>
        <w:bottom w:val="none" w:sz="0" w:space="0" w:color="auto"/>
        <w:right w:val="none" w:sz="0" w:space="0" w:color="auto"/>
      </w:divBdr>
    </w:div>
    <w:div w:id="1203784364">
      <w:bodyDiv w:val="1"/>
      <w:marLeft w:val="0"/>
      <w:marRight w:val="0"/>
      <w:marTop w:val="0"/>
      <w:marBottom w:val="0"/>
      <w:divBdr>
        <w:top w:val="none" w:sz="0" w:space="0" w:color="auto"/>
        <w:left w:val="none" w:sz="0" w:space="0" w:color="auto"/>
        <w:bottom w:val="none" w:sz="0" w:space="0" w:color="auto"/>
        <w:right w:val="none" w:sz="0" w:space="0" w:color="auto"/>
      </w:divBdr>
    </w:div>
    <w:div w:id="1204515086">
      <w:bodyDiv w:val="1"/>
      <w:marLeft w:val="0"/>
      <w:marRight w:val="0"/>
      <w:marTop w:val="0"/>
      <w:marBottom w:val="0"/>
      <w:divBdr>
        <w:top w:val="none" w:sz="0" w:space="0" w:color="auto"/>
        <w:left w:val="none" w:sz="0" w:space="0" w:color="auto"/>
        <w:bottom w:val="none" w:sz="0" w:space="0" w:color="auto"/>
        <w:right w:val="none" w:sz="0" w:space="0" w:color="auto"/>
      </w:divBdr>
      <w:divsChild>
        <w:div w:id="713772119">
          <w:marLeft w:val="0"/>
          <w:marRight w:val="0"/>
          <w:marTop w:val="0"/>
          <w:marBottom w:val="0"/>
          <w:divBdr>
            <w:top w:val="none" w:sz="0" w:space="0" w:color="auto"/>
            <w:left w:val="none" w:sz="0" w:space="0" w:color="auto"/>
            <w:bottom w:val="none" w:sz="0" w:space="0" w:color="auto"/>
            <w:right w:val="none" w:sz="0" w:space="0" w:color="auto"/>
          </w:divBdr>
        </w:div>
      </w:divsChild>
    </w:div>
    <w:div w:id="1204948353">
      <w:bodyDiv w:val="1"/>
      <w:marLeft w:val="0"/>
      <w:marRight w:val="0"/>
      <w:marTop w:val="0"/>
      <w:marBottom w:val="0"/>
      <w:divBdr>
        <w:top w:val="none" w:sz="0" w:space="0" w:color="auto"/>
        <w:left w:val="none" w:sz="0" w:space="0" w:color="auto"/>
        <w:bottom w:val="none" w:sz="0" w:space="0" w:color="auto"/>
        <w:right w:val="none" w:sz="0" w:space="0" w:color="auto"/>
      </w:divBdr>
    </w:div>
    <w:div w:id="1209028010">
      <w:bodyDiv w:val="1"/>
      <w:marLeft w:val="0"/>
      <w:marRight w:val="0"/>
      <w:marTop w:val="0"/>
      <w:marBottom w:val="0"/>
      <w:divBdr>
        <w:top w:val="none" w:sz="0" w:space="0" w:color="auto"/>
        <w:left w:val="none" w:sz="0" w:space="0" w:color="auto"/>
        <w:bottom w:val="none" w:sz="0" w:space="0" w:color="auto"/>
        <w:right w:val="none" w:sz="0" w:space="0" w:color="auto"/>
      </w:divBdr>
    </w:div>
    <w:div w:id="1209487305">
      <w:bodyDiv w:val="1"/>
      <w:marLeft w:val="0"/>
      <w:marRight w:val="0"/>
      <w:marTop w:val="0"/>
      <w:marBottom w:val="0"/>
      <w:divBdr>
        <w:top w:val="none" w:sz="0" w:space="0" w:color="auto"/>
        <w:left w:val="none" w:sz="0" w:space="0" w:color="auto"/>
        <w:bottom w:val="none" w:sz="0" w:space="0" w:color="auto"/>
        <w:right w:val="none" w:sz="0" w:space="0" w:color="auto"/>
      </w:divBdr>
    </w:div>
    <w:div w:id="1213615806">
      <w:bodyDiv w:val="1"/>
      <w:marLeft w:val="0"/>
      <w:marRight w:val="0"/>
      <w:marTop w:val="0"/>
      <w:marBottom w:val="0"/>
      <w:divBdr>
        <w:top w:val="none" w:sz="0" w:space="0" w:color="auto"/>
        <w:left w:val="none" w:sz="0" w:space="0" w:color="auto"/>
        <w:bottom w:val="none" w:sz="0" w:space="0" w:color="auto"/>
        <w:right w:val="none" w:sz="0" w:space="0" w:color="auto"/>
      </w:divBdr>
      <w:divsChild>
        <w:div w:id="764347741">
          <w:marLeft w:val="0"/>
          <w:marRight w:val="0"/>
          <w:marTop w:val="0"/>
          <w:marBottom w:val="0"/>
          <w:divBdr>
            <w:top w:val="none" w:sz="0" w:space="0" w:color="auto"/>
            <w:left w:val="none" w:sz="0" w:space="0" w:color="auto"/>
            <w:bottom w:val="none" w:sz="0" w:space="0" w:color="auto"/>
            <w:right w:val="none" w:sz="0" w:space="0" w:color="auto"/>
          </w:divBdr>
        </w:div>
      </w:divsChild>
    </w:div>
    <w:div w:id="1216699083">
      <w:bodyDiv w:val="1"/>
      <w:marLeft w:val="0"/>
      <w:marRight w:val="0"/>
      <w:marTop w:val="0"/>
      <w:marBottom w:val="0"/>
      <w:divBdr>
        <w:top w:val="none" w:sz="0" w:space="0" w:color="auto"/>
        <w:left w:val="none" w:sz="0" w:space="0" w:color="auto"/>
        <w:bottom w:val="none" w:sz="0" w:space="0" w:color="auto"/>
        <w:right w:val="none" w:sz="0" w:space="0" w:color="auto"/>
      </w:divBdr>
      <w:divsChild>
        <w:div w:id="845941422">
          <w:marLeft w:val="0"/>
          <w:marRight w:val="0"/>
          <w:marTop w:val="0"/>
          <w:marBottom w:val="120"/>
          <w:divBdr>
            <w:top w:val="none" w:sz="0" w:space="0" w:color="auto"/>
            <w:left w:val="none" w:sz="0" w:space="0" w:color="auto"/>
            <w:bottom w:val="none" w:sz="0" w:space="0" w:color="auto"/>
            <w:right w:val="none" w:sz="0" w:space="0" w:color="auto"/>
          </w:divBdr>
        </w:div>
      </w:divsChild>
    </w:div>
    <w:div w:id="1219243737">
      <w:bodyDiv w:val="1"/>
      <w:marLeft w:val="0"/>
      <w:marRight w:val="0"/>
      <w:marTop w:val="0"/>
      <w:marBottom w:val="0"/>
      <w:divBdr>
        <w:top w:val="none" w:sz="0" w:space="0" w:color="auto"/>
        <w:left w:val="none" w:sz="0" w:space="0" w:color="auto"/>
        <w:bottom w:val="none" w:sz="0" w:space="0" w:color="auto"/>
        <w:right w:val="none" w:sz="0" w:space="0" w:color="auto"/>
      </w:divBdr>
    </w:div>
    <w:div w:id="1223560825">
      <w:bodyDiv w:val="1"/>
      <w:marLeft w:val="0"/>
      <w:marRight w:val="0"/>
      <w:marTop w:val="0"/>
      <w:marBottom w:val="0"/>
      <w:divBdr>
        <w:top w:val="none" w:sz="0" w:space="0" w:color="auto"/>
        <w:left w:val="none" w:sz="0" w:space="0" w:color="auto"/>
        <w:bottom w:val="none" w:sz="0" w:space="0" w:color="auto"/>
        <w:right w:val="none" w:sz="0" w:space="0" w:color="auto"/>
      </w:divBdr>
      <w:divsChild>
        <w:div w:id="1141583070">
          <w:marLeft w:val="0"/>
          <w:marRight w:val="0"/>
          <w:marTop w:val="0"/>
          <w:marBottom w:val="0"/>
          <w:divBdr>
            <w:top w:val="none" w:sz="0" w:space="0" w:color="auto"/>
            <w:left w:val="none" w:sz="0" w:space="0" w:color="auto"/>
            <w:bottom w:val="none" w:sz="0" w:space="0" w:color="auto"/>
            <w:right w:val="none" w:sz="0" w:space="0" w:color="auto"/>
          </w:divBdr>
        </w:div>
      </w:divsChild>
    </w:div>
    <w:div w:id="1225676465">
      <w:bodyDiv w:val="1"/>
      <w:marLeft w:val="0"/>
      <w:marRight w:val="0"/>
      <w:marTop w:val="0"/>
      <w:marBottom w:val="0"/>
      <w:divBdr>
        <w:top w:val="none" w:sz="0" w:space="0" w:color="auto"/>
        <w:left w:val="none" w:sz="0" w:space="0" w:color="auto"/>
        <w:bottom w:val="none" w:sz="0" w:space="0" w:color="auto"/>
        <w:right w:val="none" w:sz="0" w:space="0" w:color="auto"/>
      </w:divBdr>
    </w:div>
    <w:div w:id="1235623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5931">
          <w:marLeft w:val="0"/>
          <w:marRight w:val="0"/>
          <w:marTop w:val="0"/>
          <w:marBottom w:val="0"/>
          <w:divBdr>
            <w:top w:val="none" w:sz="0" w:space="0" w:color="auto"/>
            <w:left w:val="none" w:sz="0" w:space="0" w:color="auto"/>
            <w:bottom w:val="none" w:sz="0" w:space="0" w:color="auto"/>
            <w:right w:val="none" w:sz="0" w:space="0" w:color="auto"/>
          </w:divBdr>
        </w:div>
      </w:divsChild>
    </w:div>
    <w:div w:id="1240942942">
      <w:bodyDiv w:val="1"/>
      <w:marLeft w:val="0"/>
      <w:marRight w:val="0"/>
      <w:marTop w:val="0"/>
      <w:marBottom w:val="0"/>
      <w:divBdr>
        <w:top w:val="none" w:sz="0" w:space="0" w:color="auto"/>
        <w:left w:val="none" w:sz="0" w:space="0" w:color="auto"/>
        <w:bottom w:val="none" w:sz="0" w:space="0" w:color="auto"/>
        <w:right w:val="none" w:sz="0" w:space="0" w:color="auto"/>
      </w:divBdr>
    </w:div>
    <w:div w:id="1241215862">
      <w:bodyDiv w:val="1"/>
      <w:marLeft w:val="0"/>
      <w:marRight w:val="0"/>
      <w:marTop w:val="0"/>
      <w:marBottom w:val="0"/>
      <w:divBdr>
        <w:top w:val="none" w:sz="0" w:space="0" w:color="auto"/>
        <w:left w:val="none" w:sz="0" w:space="0" w:color="auto"/>
        <w:bottom w:val="none" w:sz="0" w:space="0" w:color="auto"/>
        <w:right w:val="none" w:sz="0" w:space="0" w:color="auto"/>
      </w:divBdr>
    </w:div>
    <w:div w:id="1241713098">
      <w:bodyDiv w:val="1"/>
      <w:marLeft w:val="0"/>
      <w:marRight w:val="0"/>
      <w:marTop w:val="0"/>
      <w:marBottom w:val="0"/>
      <w:divBdr>
        <w:top w:val="none" w:sz="0" w:space="0" w:color="auto"/>
        <w:left w:val="none" w:sz="0" w:space="0" w:color="auto"/>
        <w:bottom w:val="none" w:sz="0" w:space="0" w:color="auto"/>
        <w:right w:val="none" w:sz="0" w:space="0" w:color="auto"/>
      </w:divBdr>
      <w:divsChild>
        <w:div w:id="1927766185">
          <w:marLeft w:val="0"/>
          <w:marRight w:val="0"/>
          <w:marTop w:val="0"/>
          <w:marBottom w:val="0"/>
          <w:divBdr>
            <w:top w:val="none" w:sz="0" w:space="0" w:color="auto"/>
            <w:left w:val="none" w:sz="0" w:space="0" w:color="auto"/>
            <w:bottom w:val="none" w:sz="0" w:space="0" w:color="auto"/>
            <w:right w:val="none" w:sz="0" w:space="0" w:color="auto"/>
          </w:divBdr>
        </w:div>
      </w:divsChild>
    </w:div>
    <w:div w:id="1242526704">
      <w:bodyDiv w:val="1"/>
      <w:marLeft w:val="0"/>
      <w:marRight w:val="0"/>
      <w:marTop w:val="0"/>
      <w:marBottom w:val="0"/>
      <w:divBdr>
        <w:top w:val="none" w:sz="0" w:space="0" w:color="auto"/>
        <w:left w:val="none" w:sz="0" w:space="0" w:color="auto"/>
        <w:bottom w:val="none" w:sz="0" w:space="0" w:color="auto"/>
        <w:right w:val="none" w:sz="0" w:space="0" w:color="auto"/>
      </w:divBdr>
    </w:div>
    <w:div w:id="1243832619">
      <w:bodyDiv w:val="1"/>
      <w:marLeft w:val="0"/>
      <w:marRight w:val="0"/>
      <w:marTop w:val="0"/>
      <w:marBottom w:val="0"/>
      <w:divBdr>
        <w:top w:val="none" w:sz="0" w:space="0" w:color="auto"/>
        <w:left w:val="none" w:sz="0" w:space="0" w:color="auto"/>
        <w:bottom w:val="none" w:sz="0" w:space="0" w:color="auto"/>
        <w:right w:val="none" w:sz="0" w:space="0" w:color="auto"/>
      </w:divBdr>
    </w:div>
    <w:div w:id="1245843795">
      <w:bodyDiv w:val="1"/>
      <w:marLeft w:val="0"/>
      <w:marRight w:val="0"/>
      <w:marTop w:val="0"/>
      <w:marBottom w:val="0"/>
      <w:divBdr>
        <w:top w:val="none" w:sz="0" w:space="0" w:color="auto"/>
        <w:left w:val="none" w:sz="0" w:space="0" w:color="auto"/>
        <w:bottom w:val="none" w:sz="0" w:space="0" w:color="auto"/>
        <w:right w:val="none" w:sz="0" w:space="0" w:color="auto"/>
      </w:divBdr>
      <w:divsChild>
        <w:div w:id="1557282705">
          <w:marLeft w:val="0"/>
          <w:marRight w:val="0"/>
          <w:marTop w:val="0"/>
          <w:marBottom w:val="0"/>
          <w:divBdr>
            <w:top w:val="none" w:sz="0" w:space="0" w:color="auto"/>
            <w:left w:val="none" w:sz="0" w:space="0" w:color="auto"/>
            <w:bottom w:val="none" w:sz="0" w:space="0" w:color="auto"/>
            <w:right w:val="none" w:sz="0" w:space="0" w:color="auto"/>
          </w:divBdr>
        </w:div>
      </w:divsChild>
    </w:div>
    <w:div w:id="1251236945">
      <w:bodyDiv w:val="1"/>
      <w:marLeft w:val="0"/>
      <w:marRight w:val="0"/>
      <w:marTop w:val="0"/>
      <w:marBottom w:val="0"/>
      <w:divBdr>
        <w:top w:val="none" w:sz="0" w:space="0" w:color="auto"/>
        <w:left w:val="none" w:sz="0" w:space="0" w:color="auto"/>
        <w:bottom w:val="none" w:sz="0" w:space="0" w:color="auto"/>
        <w:right w:val="none" w:sz="0" w:space="0" w:color="auto"/>
      </w:divBdr>
    </w:div>
    <w:div w:id="1252934452">
      <w:bodyDiv w:val="1"/>
      <w:marLeft w:val="0"/>
      <w:marRight w:val="0"/>
      <w:marTop w:val="0"/>
      <w:marBottom w:val="0"/>
      <w:divBdr>
        <w:top w:val="none" w:sz="0" w:space="0" w:color="auto"/>
        <w:left w:val="none" w:sz="0" w:space="0" w:color="auto"/>
        <w:bottom w:val="none" w:sz="0" w:space="0" w:color="auto"/>
        <w:right w:val="none" w:sz="0" w:space="0" w:color="auto"/>
      </w:divBdr>
    </w:div>
    <w:div w:id="1258369609">
      <w:bodyDiv w:val="1"/>
      <w:marLeft w:val="0"/>
      <w:marRight w:val="0"/>
      <w:marTop w:val="0"/>
      <w:marBottom w:val="0"/>
      <w:divBdr>
        <w:top w:val="none" w:sz="0" w:space="0" w:color="auto"/>
        <w:left w:val="none" w:sz="0" w:space="0" w:color="auto"/>
        <w:bottom w:val="none" w:sz="0" w:space="0" w:color="auto"/>
        <w:right w:val="none" w:sz="0" w:space="0" w:color="auto"/>
      </w:divBdr>
    </w:div>
    <w:div w:id="1258439042">
      <w:bodyDiv w:val="1"/>
      <w:marLeft w:val="0"/>
      <w:marRight w:val="0"/>
      <w:marTop w:val="0"/>
      <w:marBottom w:val="0"/>
      <w:divBdr>
        <w:top w:val="none" w:sz="0" w:space="0" w:color="auto"/>
        <w:left w:val="none" w:sz="0" w:space="0" w:color="auto"/>
        <w:bottom w:val="none" w:sz="0" w:space="0" w:color="auto"/>
        <w:right w:val="none" w:sz="0" w:space="0" w:color="auto"/>
      </w:divBdr>
    </w:div>
    <w:div w:id="1258631866">
      <w:bodyDiv w:val="1"/>
      <w:marLeft w:val="0"/>
      <w:marRight w:val="0"/>
      <w:marTop w:val="0"/>
      <w:marBottom w:val="0"/>
      <w:divBdr>
        <w:top w:val="none" w:sz="0" w:space="0" w:color="auto"/>
        <w:left w:val="none" w:sz="0" w:space="0" w:color="auto"/>
        <w:bottom w:val="none" w:sz="0" w:space="0" w:color="auto"/>
        <w:right w:val="none" w:sz="0" w:space="0" w:color="auto"/>
      </w:divBdr>
      <w:divsChild>
        <w:div w:id="1318798456">
          <w:marLeft w:val="0"/>
          <w:marRight w:val="0"/>
          <w:marTop w:val="0"/>
          <w:marBottom w:val="0"/>
          <w:divBdr>
            <w:top w:val="none" w:sz="0" w:space="0" w:color="auto"/>
            <w:left w:val="none" w:sz="0" w:space="0" w:color="auto"/>
            <w:bottom w:val="none" w:sz="0" w:space="0" w:color="auto"/>
            <w:right w:val="none" w:sz="0" w:space="0" w:color="auto"/>
          </w:divBdr>
        </w:div>
      </w:divsChild>
    </w:div>
    <w:div w:id="1262224702">
      <w:bodyDiv w:val="1"/>
      <w:marLeft w:val="0"/>
      <w:marRight w:val="0"/>
      <w:marTop w:val="0"/>
      <w:marBottom w:val="0"/>
      <w:divBdr>
        <w:top w:val="none" w:sz="0" w:space="0" w:color="auto"/>
        <w:left w:val="none" w:sz="0" w:space="0" w:color="auto"/>
        <w:bottom w:val="none" w:sz="0" w:space="0" w:color="auto"/>
        <w:right w:val="none" w:sz="0" w:space="0" w:color="auto"/>
      </w:divBdr>
    </w:div>
    <w:div w:id="1265266396">
      <w:bodyDiv w:val="1"/>
      <w:marLeft w:val="0"/>
      <w:marRight w:val="0"/>
      <w:marTop w:val="0"/>
      <w:marBottom w:val="0"/>
      <w:divBdr>
        <w:top w:val="none" w:sz="0" w:space="0" w:color="auto"/>
        <w:left w:val="none" w:sz="0" w:space="0" w:color="auto"/>
        <w:bottom w:val="none" w:sz="0" w:space="0" w:color="auto"/>
        <w:right w:val="none" w:sz="0" w:space="0" w:color="auto"/>
      </w:divBdr>
      <w:divsChild>
        <w:div w:id="197579631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 w:id="1265379678">
      <w:bodyDiv w:val="1"/>
      <w:marLeft w:val="0"/>
      <w:marRight w:val="0"/>
      <w:marTop w:val="0"/>
      <w:marBottom w:val="0"/>
      <w:divBdr>
        <w:top w:val="none" w:sz="0" w:space="0" w:color="auto"/>
        <w:left w:val="none" w:sz="0" w:space="0" w:color="auto"/>
        <w:bottom w:val="none" w:sz="0" w:space="0" w:color="auto"/>
        <w:right w:val="none" w:sz="0" w:space="0" w:color="auto"/>
      </w:divBdr>
      <w:divsChild>
        <w:div w:id="1258707062">
          <w:marLeft w:val="0"/>
          <w:marRight w:val="0"/>
          <w:marTop w:val="0"/>
          <w:marBottom w:val="0"/>
          <w:divBdr>
            <w:top w:val="none" w:sz="0" w:space="0" w:color="auto"/>
            <w:left w:val="none" w:sz="0" w:space="0" w:color="auto"/>
            <w:bottom w:val="none" w:sz="0" w:space="0" w:color="auto"/>
            <w:right w:val="none" w:sz="0" w:space="0" w:color="auto"/>
          </w:divBdr>
        </w:div>
      </w:divsChild>
    </w:div>
    <w:div w:id="1272127240">
      <w:bodyDiv w:val="1"/>
      <w:marLeft w:val="0"/>
      <w:marRight w:val="0"/>
      <w:marTop w:val="0"/>
      <w:marBottom w:val="0"/>
      <w:divBdr>
        <w:top w:val="none" w:sz="0" w:space="0" w:color="auto"/>
        <w:left w:val="none" w:sz="0" w:space="0" w:color="auto"/>
        <w:bottom w:val="none" w:sz="0" w:space="0" w:color="auto"/>
        <w:right w:val="none" w:sz="0" w:space="0" w:color="auto"/>
      </w:divBdr>
    </w:div>
    <w:div w:id="1277374813">
      <w:bodyDiv w:val="1"/>
      <w:marLeft w:val="0"/>
      <w:marRight w:val="0"/>
      <w:marTop w:val="0"/>
      <w:marBottom w:val="0"/>
      <w:divBdr>
        <w:top w:val="none" w:sz="0" w:space="0" w:color="auto"/>
        <w:left w:val="none" w:sz="0" w:space="0" w:color="auto"/>
        <w:bottom w:val="none" w:sz="0" w:space="0" w:color="auto"/>
        <w:right w:val="none" w:sz="0" w:space="0" w:color="auto"/>
      </w:divBdr>
      <w:divsChild>
        <w:div w:id="392393608">
          <w:marLeft w:val="0"/>
          <w:marRight w:val="0"/>
          <w:marTop w:val="0"/>
          <w:marBottom w:val="0"/>
          <w:divBdr>
            <w:top w:val="none" w:sz="0" w:space="0" w:color="auto"/>
            <w:left w:val="none" w:sz="0" w:space="0" w:color="auto"/>
            <w:bottom w:val="none" w:sz="0" w:space="0" w:color="auto"/>
            <w:right w:val="none" w:sz="0" w:space="0" w:color="auto"/>
          </w:divBdr>
          <w:divsChild>
            <w:div w:id="79922530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279141221">
      <w:bodyDiv w:val="1"/>
      <w:marLeft w:val="0"/>
      <w:marRight w:val="0"/>
      <w:marTop w:val="0"/>
      <w:marBottom w:val="0"/>
      <w:divBdr>
        <w:top w:val="none" w:sz="0" w:space="0" w:color="auto"/>
        <w:left w:val="none" w:sz="0" w:space="0" w:color="auto"/>
        <w:bottom w:val="none" w:sz="0" w:space="0" w:color="auto"/>
        <w:right w:val="none" w:sz="0" w:space="0" w:color="auto"/>
      </w:divBdr>
      <w:divsChild>
        <w:div w:id="1549220860">
          <w:marLeft w:val="0"/>
          <w:marRight w:val="0"/>
          <w:marTop w:val="0"/>
          <w:marBottom w:val="0"/>
          <w:divBdr>
            <w:top w:val="none" w:sz="0" w:space="0" w:color="auto"/>
            <w:left w:val="none" w:sz="0" w:space="0" w:color="auto"/>
            <w:bottom w:val="none" w:sz="0" w:space="0" w:color="auto"/>
            <w:right w:val="none" w:sz="0" w:space="0" w:color="auto"/>
          </w:divBdr>
        </w:div>
      </w:divsChild>
    </w:div>
    <w:div w:id="1281717530">
      <w:bodyDiv w:val="1"/>
      <w:marLeft w:val="0"/>
      <w:marRight w:val="0"/>
      <w:marTop w:val="0"/>
      <w:marBottom w:val="0"/>
      <w:divBdr>
        <w:top w:val="none" w:sz="0" w:space="0" w:color="auto"/>
        <w:left w:val="none" w:sz="0" w:space="0" w:color="auto"/>
        <w:bottom w:val="none" w:sz="0" w:space="0" w:color="auto"/>
        <w:right w:val="none" w:sz="0" w:space="0" w:color="auto"/>
      </w:divBdr>
    </w:div>
    <w:div w:id="1287857151">
      <w:bodyDiv w:val="1"/>
      <w:marLeft w:val="0"/>
      <w:marRight w:val="0"/>
      <w:marTop w:val="0"/>
      <w:marBottom w:val="0"/>
      <w:divBdr>
        <w:top w:val="none" w:sz="0" w:space="0" w:color="auto"/>
        <w:left w:val="none" w:sz="0" w:space="0" w:color="auto"/>
        <w:bottom w:val="none" w:sz="0" w:space="0" w:color="auto"/>
        <w:right w:val="none" w:sz="0" w:space="0" w:color="auto"/>
      </w:divBdr>
      <w:divsChild>
        <w:div w:id="1342272909">
          <w:marLeft w:val="0"/>
          <w:marRight w:val="0"/>
          <w:marTop w:val="0"/>
          <w:marBottom w:val="0"/>
          <w:divBdr>
            <w:top w:val="none" w:sz="0" w:space="0" w:color="auto"/>
            <w:left w:val="none" w:sz="0" w:space="0" w:color="auto"/>
            <w:bottom w:val="none" w:sz="0" w:space="0" w:color="auto"/>
            <w:right w:val="none" w:sz="0" w:space="0" w:color="auto"/>
          </w:divBdr>
        </w:div>
      </w:divsChild>
    </w:div>
    <w:div w:id="1290939912">
      <w:bodyDiv w:val="1"/>
      <w:marLeft w:val="0"/>
      <w:marRight w:val="0"/>
      <w:marTop w:val="0"/>
      <w:marBottom w:val="0"/>
      <w:divBdr>
        <w:top w:val="none" w:sz="0" w:space="0" w:color="auto"/>
        <w:left w:val="none" w:sz="0" w:space="0" w:color="auto"/>
        <w:bottom w:val="none" w:sz="0" w:space="0" w:color="auto"/>
        <w:right w:val="none" w:sz="0" w:space="0" w:color="auto"/>
      </w:divBdr>
      <w:divsChild>
        <w:div w:id="98377706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295911767">
      <w:bodyDiv w:val="1"/>
      <w:marLeft w:val="0"/>
      <w:marRight w:val="0"/>
      <w:marTop w:val="0"/>
      <w:marBottom w:val="0"/>
      <w:divBdr>
        <w:top w:val="none" w:sz="0" w:space="0" w:color="auto"/>
        <w:left w:val="none" w:sz="0" w:space="0" w:color="auto"/>
        <w:bottom w:val="none" w:sz="0" w:space="0" w:color="auto"/>
        <w:right w:val="none" w:sz="0" w:space="0" w:color="auto"/>
      </w:divBdr>
      <w:divsChild>
        <w:div w:id="478157000">
          <w:marLeft w:val="0"/>
          <w:marRight w:val="0"/>
          <w:marTop w:val="0"/>
          <w:marBottom w:val="0"/>
          <w:divBdr>
            <w:top w:val="none" w:sz="0" w:space="0" w:color="auto"/>
            <w:left w:val="none" w:sz="0" w:space="0" w:color="auto"/>
            <w:bottom w:val="none" w:sz="0" w:space="0" w:color="auto"/>
            <w:right w:val="none" w:sz="0" w:space="0" w:color="auto"/>
          </w:divBdr>
        </w:div>
      </w:divsChild>
    </w:div>
    <w:div w:id="1299260552">
      <w:bodyDiv w:val="1"/>
      <w:marLeft w:val="0"/>
      <w:marRight w:val="0"/>
      <w:marTop w:val="0"/>
      <w:marBottom w:val="0"/>
      <w:divBdr>
        <w:top w:val="none" w:sz="0" w:space="0" w:color="auto"/>
        <w:left w:val="none" w:sz="0" w:space="0" w:color="auto"/>
        <w:bottom w:val="none" w:sz="0" w:space="0" w:color="auto"/>
        <w:right w:val="none" w:sz="0" w:space="0" w:color="auto"/>
      </w:divBdr>
    </w:div>
    <w:div w:id="1301763876">
      <w:bodyDiv w:val="1"/>
      <w:marLeft w:val="0"/>
      <w:marRight w:val="0"/>
      <w:marTop w:val="0"/>
      <w:marBottom w:val="0"/>
      <w:divBdr>
        <w:top w:val="none" w:sz="0" w:space="0" w:color="auto"/>
        <w:left w:val="none" w:sz="0" w:space="0" w:color="auto"/>
        <w:bottom w:val="none" w:sz="0" w:space="0" w:color="auto"/>
        <w:right w:val="none" w:sz="0" w:space="0" w:color="auto"/>
      </w:divBdr>
    </w:div>
    <w:div w:id="1305116547">
      <w:bodyDiv w:val="1"/>
      <w:marLeft w:val="0"/>
      <w:marRight w:val="0"/>
      <w:marTop w:val="0"/>
      <w:marBottom w:val="0"/>
      <w:divBdr>
        <w:top w:val="none" w:sz="0" w:space="0" w:color="auto"/>
        <w:left w:val="none" w:sz="0" w:space="0" w:color="auto"/>
        <w:bottom w:val="none" w:sz="0" w:space="0" w:color="auto"/>
        <w:right w:val="none" w:sz="0" w:space="0" w:color="auto"/>
      </w:divBdr>
    </w:div>
    <w:div w:id="1305350585">
      <w:bodyDiv w:val="1"/>
      <w:marLeft w:val="0"/>
      <w:marRight w:val="0"/>
      <w:marTop w:val="0"/>
      <w:marBottom w:val="0"/>
      <w:divBdr>
        <w:top w:val="none" w:sz="0" w:space="0" w:color="auto"/>
        <w:left w:val="none" w:sz="0" w:space="0" w:color="auto"/>
        <w:bottom w:val="none" w:sz="0" w:space="0" w:color="auto"/>
        <w:right w:val="none" w:sz="0" w:space="0" w:color="auto"/>
      </w:divBdr>
    </w:div>
    <w:div w:id="1307005362">
      <w:bodyDiv w:val="1"/>
      <w:marLeft w:val="0"/>
      <w:marRight w:val="0"/>
      <w:marTop w:val="0"/>
      <w:marBottom w:val="0"/>
      <w:divBdr>
        <w:top w:val="none" w:sz="0" w:space="0" w:color="auto"/>
        <w:left w:val="none" w:sz="0" w:space="0" w:color="auto"/>
        <w:bottom w:val="none" w:sz="0" w:space="0" w:color="auto"/>
        <w:right w:val="none" w:sz="0" w:space="0" w:color="auto"/>
      </w:divBdr>
      <w:divsChild>
        <w:div w:id="565803729">
          <w:marLeft w:val="0"/>
          <w:marRight w:val="0"/>
          <w:marTop w:val="0"/>
          <w:marBottom w:val="0"/>
          <w:divBdr>
            <w:top w:val="none" w:sz="0" w:space="0" w:color="auto"/>
            <w:left w:val="none" w:sz="0" w:space="0" w:color="auto"/>
            <w:bottom w:val="none" w:sz="0" w:space="0" w:color="auto"/>
            <w:right w:val="none" w:sz="0" w:space="0" w:color="auto"/>
          </w:divBdr>
          <w:divsChild>
            <w:div w:id="161605497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309700770">
      <w:bodyDiv w:val="1"/>
      <w:marLeft w:val="0"/>
      <w:marRight w:val="0"/>
      <w:marTop w:val="0"/>
      <w:marBottom w:val="0"/>
      <w:divBdr>
        <w:top w:val="none" w:sz="0" w:space="0" w:color="auto"/>
        <w:left w:val="none" w:sz="0" w:space="0" w:color="auto"/>
        <w:bottom w:val="none" w:sz="0" w:space="0" w:color="auto"/>
        <w:right w:val="none" w:sz="0" w:space="0" w:color="auto"/>
      </w:divBdr>
    </w:div>
    <w:div w:id="1310017835">
      <w:bodyDiv w:val="1"/>
      <w:marLeft w:val="0"/>
      <w:marRight w:val="0"/>
      <w:marTop w:val="0"/>
      <w:marBottom w:val="0"/>
      <w:divBdr>
        <w:top w:val="none" w:sz="0" w:space="0" w:color="auto"/>
        <w:left w:val="none" w:sz="0" w:space="0" w:color="auto"/>
        <w:bottom w:val="none" w:sz="0" w:space="0" w:color="auto"/>
        <w:right w:val="none" w:sz="0" w:space="0" w:color="auto"/>
      </w:divBdr>
    </w:div>
    <w:div w:id="1311014903">
      <w:bodyDiv w:val="1"/>
      <w:marLeft w:val="0"/>
      <w:marRight w:val="0"/>
      <w:marTop w:val="0"/>
      <w:marBottom w:val="0"/>
      <w:divBdr>
        <w:top w:val="none" w:sz="0" w:space="0" w:color="auto"/>
        <w:left w:val="none" w:sz="0" w:space="0" w:color="auto"/>
        <w:bottom w:val="none" w:sz="0" w:space="0" w:color="auto"/>
        <w:right w:val="none" w:sz="0" w:space="0" w:color="auto"/>
      </w:divBdr>
      <w:divsChild>
        <w:div w:id="593906291">
          <w:marLeft w:val="0"/>
          <w:marRight w:val="0"/>
          <w:marTop w:val="0"/>
          <w:marBottom w:val="0"/>
          <w:divBdr>
            <w:top w:val="none" w:sz="0" w:space="0" w:color="auto"/>
            <w:left w:val="none" w:sz="0" w:space="0" w:color="auto"/>
            <w:bottom w:val="none" w:sz="0" w:space="0" w:color="auto"/>
            <w:right w:val="none" w:sz="0" w:space="0" w:color="auto"/>
          </w:divBdr>
        </w:div>
      </w:divsChild>
    </w:div>
    <w:div w:id="1312906581">
      <w:bodyDiv w:val="1"/>
      <w:marLeft w:val="0"/>
      <w:marRight w:val="0"/>
      <w:marTop w:val="0"/>
      <w:marBottom w:val="0"/>
      <w:divBdr>
        <w:top w:val="none" w:sz="0" w:space="0" w:color="auto"/>
        <w:left w:val="none" w:sz="0" w:space="0" w:color="auto"/>
        <w:bottom w:val="none" w:sz="0" w:space="0" w:color="auto"/>
        <w:right w:val="none" w:sz="0" w:space="0" w:color="auto"/>
      </w:divBdr>
    </w:div>
    <w:div w:id="1314412523">
      <w:bodyDiv w:val="1"/>
      <w:marLeft w:val="0"/>
      <w:marRight w:val="0"/>
      <w:marTop w:val="0"/>
      <w:marBottom w:val="0"/>
      <w:divBdr>
        <w:top w:val="none" w:sz="0" w:space="0" w:color="auto"/>
        <w:left w:val="none" w:sz="0" w:space="0" w:color="auto"/>
        <w:bottom w:val="none" w:sz="0" w:space="0" w:color="auto"/>
        <w:right w:val="none" w:sz="0" w:space="0" w:color="auto"/>
      </w:divBdr>
      <w:divsChild>
        <w:div w:id="557397872">
          <w:marLeft w:val="0"/>
          <w:marRight w:val="0"/>
          <w:marTop w:val="0"/>
          <w:marBottom w:val="0"/>
          <w:divBdr>
            <w:top w:val="none" w:sz="0" w:space="0" w:color="auto"/>
            <w:left w:val="none" w:sz="0" w:space="0" w:color="auto"/>
            <w:bottom w:val="none" w:sz="0" w:space="0" w:color="auto"/>
            <w:right w:val="none" w:sz="0" w:space="0" w:color="auto"/>
          </w:divBdr>
        </w:div>
      </w:divsChild>
    </w:div>
    <w:div w:id="1315451674">
      <w:bodyDiv w:val="1"/>
      <w:marLeft w:val="0"/>
      <w:marRight w:val="0"/>
      <w:marTop w:val="0"/>
      <w:marBottom w:val="0"/>
      <w:divBdr>
        <w:top w:val="none" w:sz="0" w:space="0" w:color="auto"/>
        <w:left w:val="none" w:sz="0" w:space="0" w:color="auto"/>
        <w:bottom w:val="none" w:sz="0" w:space="0" w:color="auto"/>
        <w:right w:val="none" w:sz="0" w:space="0" w:color="auto"/>
      </w:divBdr>
      <w:divsChild>
        <w:div w:id="1494220882">
          <w:marLeft w:val="0"/>
          <w:marRight w:val="0"/>
          <w:marTop w:val="0"/>
          <w:marBottom w:val="0"/>
          <w:divBdr>
            <w:top w:val="none" w:sz="0" w:space="0" w:color="auto"/>
            <w:left w:val="none" w:sz="0" w:space="0" w:color="auto"/>
            <w:bottom w:val="none" w:sz="0" w:space="0" w:color="auto"/>
            <w:right w:val="none" w:sz="0" w:space="0" w:color="auto"/>
          </w:divBdr>
        </w:div>
      </w:divsChild>
    </w:div>
    <w:div w:id="1319578250">
      <w:bodyDiv w:val="1"/>
      <w:marLeft w:val="0"/>
      <w:marRight w:val="0"/>
      <w:marTop w:val="0"/>
      <w:marBottom w:val="0"/>
      <w:divBdr>
        <w:top w:val="none" w:sz="0" w:space="0" w:color="auto"/>
        <w:left w:val="none" w:sz="0" w:space="0" w:color="auto"/>
        <w:bottom w:val="none" w:sz="0" w:space="0" w:color="auto"/>
        <w:right w:val="none" w:sz="0" w:space="0" w:color="auto"/>
      </w:divBdr>
      <w:divsChild>
        <w:div w:id="225994468">
          <w:marLeft w:val="0"/>
          <w:marRight w:val="0"/>
          <w:marTop w:val="0"/>
          <w:marBottom w:val="0"/>
          <w:divBdr>
            <w:top w:val="none" w:sz="0" w:space="0" w:color="auto"/>
            <w:left w:val="none" w:sz="0" w:space="0" w:color="auto"/>
            <w:bottom w:val="none" w:sz="0" w:space="0" w:color="auto"/>
            <w:right w:val="none" w:sz="0" w:space="0" w:color="auto"/>
          </w:divBdr>
        </w:div>
      </w:divsChild>
    </w:div>
    <w:div w:id="1319966176">
      <w:bodyDiv w:val="1"/>
      <w:marLeft w:val="0"/>
      <w:marRight w:val="0"/>
      <w:marTop w:val="0"/>
      <w:marBottom w:val="0"/>
      <w:divBdr>
        <w:top w:val="none" w:sz="0" w:space="0" w:color="auto"/>
        <w:left w:val="none" w:sz="0" w:space="0" w:color="auto"/>
        <w:bottom w:val="none" w:sz="0" w:space="0" w:color="auto"/>
        <w:right w:val="none" w:sz="0" w:space="0" w:color="auto"/>
      </w:divBdr>
    </w:div>
    <w:div w:id="1323894647">
      <w:bodyDiv w:val="1"/>
      <w:marLeft w:val="0"/>
      <w:marRight w:val="0"/>
      <w:marTop w:val="0"/>
      <w:marBottom w:val="0"/>
      <w:divBdr>
        <w:top w:val="none" w:sz="0" w:space="0" w:color="auto"/>
        <w:left w:val="none" w:sz="0" w:space="0" w:color="auto"/>
        <w:bottom w:val="none" w:sz="0" w:space="0" w:color="auto"/>
        <w:right w:val="none" w:sz="0" w:space="0" w:color="auto"/>
      </w:divBdr>
    </w:div>
    <w:div w:id="1333022762">
      <w:bodyDiv w:val="1"/>
      <w:marLeft w:val="0"/>
      <w:marRight w:val="0"/>
      <w:marTop w:val="0"/>
      <w:marBottom w:val="0"/>
      <w:divBdr>
        <w:top w:val="none" w:sz="0" w:space="0" w:color="auto"/>
        <w:left w:val="none" w:sz="0" w:space="0" w:color="auto"/>
        <w:bottom w:val="none" w:sz="0" w:space="0" w:color="auto"/>
        <w:right w:val="none" w:sz="0" w:space="0" w:color="auto"/>
      </w:divBdr>
    </w:div>
    <w:div w:id="1333797095">
      <w:bodyDiv w:val="1"/>
      <w:marLeft w:val="0"/>
      <w:marRight w:val="0"/>
      <w:marTop w:val="0"/>
      <w:marBottom w:val="0"/>
      <w:divBdr>
        <w:top w:val="none" w:sz="0" w:space="0" w:color="auto"/>
        <w:left w:val="none" w:sz="0" w:space="0" w:color="auto"/>
        <w:bottom w:val="none" w:sz="0" w:space="0" w:color="auto"/>
        <w:right w:val="none" w:sz="0" w:space="0" w:color="auto"/>
      </w:divBdr>
      <w:divsChild>
        <w:div w:id="1622951609">
          <w:marLeft w:val="0"/>
          <w:marRight w:val="0"/>
          <w:marTop w:val="0"/>
          <w:marBottom w:val="0"/>
          <w:divBdr>
            <w:top w:val="none" w:sz="0" w:space="0" w:color="auto"/>
            <w:left w:val="none" w:sz="0" w:space="0" w:color="auto"/>
            <w:bottom w:val="none" w:sz="0" w:space="0" w:color="auto"/>
            <w:right w:val="none" w:sz="0" w:space="0" w:color="auto"/>
          </w:divBdr>
        </w:div>
      </w:divsChild>
    </w:div>
    <w:div w:id="1336689357">
      <w:bodyDiv w:val="1"/>
      <w:marLeft w:val="0"/>
      <w:marRight w:val="0"/>
      <w:marTop w:val="0"/>
      <w:marBottom w:val="0"/>
      <w:divBdr>
        <w:top w:val="none" w:sz="0" w:space="0" w:color="auto"/>
        <w:left w:val="none" w:sz="0" w:space="0" w:color="auto"/>
        <w:bottom w:val="none" w:sz="0" w:space="0" w:color="auto"/>
        <w:right w:val="none" w:sz="0" w:space="0" w:color="auto"/>
      </w:divBdr>
    </w:div>
    <w:div w:id="1337489703">
      <w:bodyDiv w:val="1"/>
      <w:marLeft w:val="0"/>
      <w:marRight w:val="0"/>
      <w:marTop w:val="0"/>
      <w:marBottom w:val="0"/>
      <w:divBdr>
        <w:top w:val="none" w:sz="0" w:space="0" w:color="auto"/>
        <w:left w:val="none" w:sz="0" w:space="0" w:color="auto"/>
        <w:bottom w:val="none" w:sz="0" w:space="0" w:color="auto"/>
        <w:right w:val="none" w:sz="0" w:space="0" w:color="auto"/>
      </w:divBdr>
    </w:div>
    <w:div w:id="1338996047">
      <w:bodyDiv w:val="1"/>
      <w:marLeft w:val="0"/>
      <w:marRight w:val="0"/>
      <w:marTop w:val="0"/>
      <w:marBottom w:val="0"/>
      <w:divBdr>
        <w:top w:val="none" w:sz="0" w:space="0" w:color="auto"/>
        <w:left w:val="none" w:sz="0" w:space="0" w:color="auto"/>
        <w:bottom w:val="none" w:sz="0" w:space="0" w:color="auto"/>
        <w:right w:val="none" w:sz="0" w:space="0" w:color="auto"/>
      </w:divBdr>
      <w:divsChild>
        <w:div w:id="916131633">
          <w:marLeft w:val="0"/>
          <w:marRight w:val="0"/>
          <w:marTop w:val="0"/>
          <w:marBottom w:val="0"/>
          <w:divBdr>
            <w:top w:val="none" w:sz="0" w:space="0" w:color="auto"/>
            <w:left w:val="none" w:sz="0" w:space="0" w:color="auto"/>
            <w:bottom w:val="none" w:sz="0" w:space="0" w:color="auto"/>
            <w:right w:val="none" w:sz="0" w:space="0" w:color="auto"/>
          </w:divBdr>
        </w:div>
      </w:divsChild>
    </w:div>
    <w:div w:id="1341081390">
      <w:bodyDiv w:val="1"/>
      <w:marLeft w:val="0"/>
      <w:marRight w:val="0"/>
      <w:marTop w:val="0"/>
      <w:marBottom w:val="0"/>
      <w:divBdr>
        <w:top w:val="none" w:sz="0" w:space="0" w:color="auto"/>
        <w:left w:val="none" w:sz="0" w:space="0" w:color="auto"/>
        <w:bottom w:val="none" w:sz="0" w:space="0" w:color="auto"/>
        <w:right w:val="none" w:sz="0" w:space="0" w:color="auto"/>
      </w:divBdr>
    </w:div>
    <w:div w:id="1346175142">
      <w:bodyDiv w:val="1"/>
      <w:marLeft w:val="0"/>
      <w:marRight w:val="0"/>
      <w:marTop w:val="0"/>
      <w:marBottom w:val="0"/>
      <w:divBdr>
        <w:top w:val="none" w:sz="0" w:space="0" w:color="auto"/>
        <w:left w:val="none" w:sz="0" w:space="0" w:color="auto"/>
        <w:bottom w:val="none" w:sz="0" w:space="0" w:color="auto"/>
        <w:right w:val="none" w:sz="0" w:space="0" w:color="auto"/>
      </w:divBdr>
      <w:divsChild>
        <w:div w:id="1867937839">
          <w:marLeft w:val="0"/>
          <w:marRight w:val="0"/>
          <w:marTop w:val="0"/>
          <w:marBottom w:val="0"/>
          <w:divBdr>
            <w:top w:val="single" w:sz="6" w:space="8" w:color="DDDDDD"/>
            <w:left w:val="none" w:sz="0" w:space="0" w:color="auto"/>
            <w:bottom w:val="single" w:sz="6" w:space="8" w:color="DDDDDD"/>
            <w:right w:val="single" w:sz="6" w:space="13" w:color="DDDDDD"/>
          </w:divBdr>
        </w:div>
      </w:divsChild>
    </w:div>
    <w:div w:id="1346594041">
      <w:bodyDiv w:val="1"/>
      <w:marLeft w:val="0"/>
      <w:marRight w:val="0"/>
      <w:marTop w:val="0"/>
      <w:marBottom w:val="0"/>
      <w:divBdr>
        <w:top w:val="none" w:sz="0" w:space="0" w:color="auto"/>
        <w:left w:val="none" w:sz="0" w:space="0" w:color="auto"/>
        <w:bottom w:val="none" w:sz="0" w:space="0" w:color="auto"/>
        <w:right w:val="none" w:sz="0" w:space="0" w:color="auto"/>
      </w:divBdr>
    </w:div>
    <w:div w:id="1349873672">
      <w:bodyDiv w:val="1"/>
      <w:marLeft w:val="0"/>
      <w:marRight w:val="0"/>
      <w:marTop w:val="0"/>
      <w:marBottom w:val="0"/>
      <w:divBdr>
        <w:top w:val="none" w:sz="0" w:space="0" w:color="auto"/>
        <w:left w:val="none" w:sz="0" w:space="0" w:color="auto"/>
        <w:bottom w:val="none" w:sz="0" w:space="0" w:color="auto"/>
        <w:right w:val="none" w:sz="0" w:space="0" w:color="auto"/>
      </w:divBdr>
    </w:div>
    <w:div w:id="1351763309">
      <w:bodyDiv w:val="1"/>
      <w:marLeft w:val="0"/>
      <w:marRight w:val="0"/>
      <w:marTop w:val="0"/>
      <w:marBottom w:val="0"/>
      <w:divBdr>
        <w:top w:val="none" w:sz="0" w:space="0" w:color="auto"/>
        <w:left w:val="none" w:sz="0" w:space="0" w:color="auto"/>
        <w:bottom w:val="none" w:sz="0" w:space="0" w:color="auto"/>
        <w:right w:val="none" w:sz="0" w:space="0" w:color="auto"/>
      </w:divBdr>
    </w:div>
    <w:div w:id="1351908456">
      <w:bodyDiv w:val="1"/>
      <w:marLeft w:val="0"/>
      <w:marRight w:val="0"/>
      <w:marTop w:val="0"/>
      <w:marBottom w:val="0"/>
      <w:divBdr>
        <w:top w:val="none" w:sz="0" w:space="0" w:color="auto"/>
        <w:left w:val="none" w:sz="0" w:space="0" w:color="auto"/>
        <w:bottom w:val="none" w:sz="0" w:space="0" w:color="auto"/>
        <w:right w:val="none" w:sz="0" w:space="0" w:color="auto"/>
      </w:divBdr>
    </w:div>
    <w:div w:id="1353216163">
      <w:bodyDiv w:val="1"/>
      <w:marLeft w:val="0"/>
      <w:marRight w:val="0"/>
      <w:marTop w:val="0"/>
      <w:marBottom w:val="0"/>
      <w:divBdr>
        <w:top w:val="none" w:sz="0" w:space="0" w:color="auto"/>
        <w:left w:val="none" w:sz="0" w:space="0" w:color="auto"/>
        <w:bottom w:val="none" w:sz="0" w:space="0" w:color="auto"/>
        <w:right w:val="none" w:sz="0" w:space="0" w:color="auto"/>
      </w:divBdr>
    </w:div>
    <w:div w:id="1354649131">
      <w:bodyDiv w:val="1"/>
      <w:marLeft w:val="0"/>
      <w:marRight w:val="0"/>
      <w:marTop w:val="0"/>
      <w:marBottom w:val="0"/>
      <w:divBdr>
        <w:top w:val="none" w:sz="0" w:space="0" w:color="auto"/>
        <w:left w:val="none" w:sz="0" w:space="0" w:color="auto"/>
        <w:bottom w:val="none" w:sz="0" w:space="0" w:color="auto"/>
        <w:right w:val="none" w:sz="0" w:space="0" w:color="auto"/>
      </w:divBdr>
    </w:div>
    <w:div w:id="1358889802">
      <w:bodyDiv w:val="1"/>
      <w:marLeft w:val="0"/>
      <w:marRight w:val="0"/>
      <w:marTop w:val="0"/>
      <w:marBottom w:val="0"/>
      <w:divBdr>
        <w:top w:val="none" w:sz="0" w:space="0" w:color="auto"/>
        <w:left w:val="none" w:sz="0" w:space="0" w:color="auto"/>
        <w:bottom w:val="none" w:sz="0" w:space="0" w:color="auto"/>
        <w:right w:val="none" w:sz="0" w:space="0" w:color="auto"/>
      </w:divBdr>
    </w:div>
    <w:div w:id="1361510788">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2">
          <w:marLeft w:val="0"/>
          <w:marRight w:val="0"/>
          <w:marTop w:val="0"/>
          <w:marBottom w:val="0"/>
          <w:divBdr>
            <w:top w:val="none" w:sz="0" w:space="0" w:color="auto"/>
            <w:left w:val="none" w:sz="0" w:space="0" w:color="auto"/>
            <w:bottom w:val="none" w:sz="0" w:space="0" w:color="auto"/>
            <w:right w:val="none" w:sz="0" w:space="0" w:color="auto"/>
          </w:divBdr>
        </w:div>
      </w:divsChild>
    </w:div>
    <w:div w:id="1361857546">
      <w:bodyDiv w:val="1"/>
      <w:marLeft w:val="0"/>
      <w:marRight w:val="0"/>
      <w:marTop w:val="0"/>
      <w:marBottom w:val="0"/>
      <w:divBdr>
        <w:top w:val="none" w:sz="0" w:space="0" w:color="auto"/>
        <w:left w:val="none" w:sz="0" w:space="0" w:color="auto"/>
        <w:bottom w:val="none" w:sz="0" w:space="0" w:color="auto"/>
        <w:right w:val="none" w:sz="0" w:space="0" w:color="auto"/>
      </w:divBdr>
    </w:div>
    <w:div w:id="1369064264">
      <w:bodyDiv w:val="1"/>
      <w:marLeft w:val="0"/>
      <w:marRight w:val="0"/>
      <w:marTop w:val="0"/>
      <w:marBottom w:val="0"/>
      <w:divBdr>
        <w:top w:val="none" w:sz="0" w:space="0" w:color="auto"/>
        <w:left w:val="none" w:sz="0" w:space="0" w:color="auto"/>
        <w:bottom w:val="none" w:sz="0" w:space="0" w:color="auto"/>
        <w:right w:val="none" w:sz="0" w:space="0" w:color="auto"/>
      </w:divBdr>
    </w:div>
    <w:div w:id="1369716521">
      <w:bodyDiv w:val="1"/>
      <w:marLeft w:val="0"/>
      <w:marRight w:val="0"/>
      <w:marTop w:val="0"/>
      <w:marBottom w:val="0"/>
      <w:divBdr>
        <w:top w:val="none" w:sz="0" w:space="0" w:color="auto"/>
        <w:left w:val="none" w:sz="0" w:space="0" w:color="auto"/>
        <w:bottom w:val="none" w:sz="0" w:space="0" w:color="auto"/>
        <w:right w:val="none" w:sz="0" w:space="0" w:color="auto"/>
      </w:divBdr>
    </w:div>
    <w:div w:id="1374844533">
      <w:bodyDiv w:val="1"/>
      <w:marLeft w:val="0"/>
      <w:marRight w:val="0"/>
      <w:marTop w:val="0"/>
      <w:marBottom w:val="0"/>
      <w:divBdr>
        <w:top w:val="none" w:sz="0" w:space="0" w:color="auto"/>
        <w:left w:val="none" w:sz="0" w:space="0" w:color="auto"/>
        <w:bottom w:val="none" w:sz="0" w:space="0" w:color="auto"/>
        <w:right w:val="none" w:sz="0" w:space="0" w:color="auto"/>
      </w:divBdr>
    </w:div>
    <w:div w:id="1375539655">
      <w:bodyDiv w:val="1"/>
      <w:marLeft w:val="0"/>
      <w:marRight w:val="0"/>
      <w:marTop w:val="0"/>
      <w:marBottom w:val="0"/>
      <w:divBdr>
        <w:top w:val="none" w:sz="0" w:space="0" w:color="auto"/>
        <w:left w:val="none" w:sz="0" w:space="0" w:color="auto"/>
        <w:bottom w:val="none" w:sz="0" w:space="0" w:color="auto"/>
        <w:right w:val="none" w:sz="0" w:space="0" w:color="auto"/>
      </w:divBdr>
    </w:div>
    <w:div w:id="1382095033">
      <w:bodyDiv w:val="1"/>
      <w:marLeft w:val="0"/>
      <w:marRight w:val="0"/>
      <w:marTop w:val="0"/>
      <w:marBottom w:val="0"/>
      <w:divBdr>
        <w:top w:val="none" w:sz="0" w:space="0" w:color="auto"/>
        <w:left w:val="none" w:sz="0" w:space="0" w:color="auto"/>
        <w:bottom w:val="none" w:sz="0" w:space="0" w:color="auto"/>
        <w:right w:val="none" w:sz="0" w:space="0" w:color="auto"/>
      </w:divBdr>
    </w:div>
    <w:div w:id="1388066038">
      <w:bodyDiv w:val="1"/>
      <w:marLeft w:val="0"/>
      <w:marRight w:val="0"/>
      <w:marTop w:val="0"/>
      <w:marBottom w:val="0"/>
      <w:divBdr>
        <w:top w:val="none" w:sz="0" w:space="0" w:color="auto"/>
        <w:left w:val="none" w:sz="0" w:space="0" w:color="auto"/>
        <w:bottom w:val="none" w:sz="0" w:space="0" w:color="auto"/>
        <w:right w:val="none" w:sz="0" w:space="0" w:color="auto"/>
      </w:divBdr>
      <w:divsChild>
        <w:div w:id="1426001209">
          <w:marLeft w:val="0"/>
          <w:marRight w:val="0"/>
          <w:marTop w:val="0"/>
          <w:marBottom w:val="0"/>
          <w:divBdr>
            <w:top w:val="none" w:sz="0" w:space="0" w:color="auto"/>
            <w:left w:val="none" w:sz="0" w:space="0" w:color="auto"/>
            <w:bottom w:val="none" w:sz="0" w:space="0" w:color="auto"/>
            <w:right w:val="none" w:sz="0" w:space="0" w:color="auto"/>
          </w:divBdr>
        </w:div>
      </w:divsChild>
    </w:div>
    <w:div w:id="1388651710">
      <w:bodyDiv w:val="1"/>
      <w:marLeft w:val="0"/>
      <w:marRight w:val="0"/>
      <w:marTop w:val="0"/>
      <w:marBottom w:val="0"/>
      <w:divBdr>
        <w:top w:val="none" w:sz="0" w:space="0" w:color="auto"/>
        <w:left w:val="none" w:sz="0" w:space="0" w:color="auto"/>
        <w:bottom w:val="none" w:sz="0" w:space="0" w:color="auto"/>
        <w:right w:val="none" w:sz="0" w:space="0" w:color="auto"/>
      </w:divBdr>
    </w:div>
    <w:div w:id="1391344963">
      <w:bodyDiv w:val="1"/>
      <w:marLeft w:val="0"/>
      <w:marRight w:val="0"/>
      <w:marTop w:val="0"/>
      <w:marBottom w:val="0"/>
      <w:divBdr>
        <w:top w:val="none" w:sz="0" w:space="0" w:color="auto"/>
        <w:left w:val="none" w:sz="0" w:space="0" w:color="auto"/>
        <w:bottom w:val="none" w:sz="0" w:space="0" w:color="auto"/>
        <w:right w:val="none" w:sz="0" w:space="0" w:color="auto"/>
      </w:divBdr>
    </w:div>
    <w:div w:id="1393964763">
      <w:bodyDiv w:val="1"/>
      <w:marLeft w:val="0"/>
      <w:marRight w:val="0"/>
      <w:marTop w:val="0"/>
      <w:marBottom w:val="0"/>
      <w:divBdr>
        <w:top w:val="none" w:sz="0" w:space="0" w:color="auto"/>
        <w:left w:val="none" w:sz="0" w:space="0" w:color="auto"/>
        <w:bottom w:val="none" w:sz="0" w:space="0" w:color="auto"/>
        <w:right w:val="none" w:sz="0" w:space="0" w:color="auto"/>
      </w:divBdr>
    </w:div>
    <w:div w:id="1395422702">
      <w:bodyDiv w:val="1"/>
      <w:marLeft w:val="0"/>
      <w:marRight w:val="0"/>
      <w:marTop w:val="0"/>
      <w:marBottom w:val="0"/>
      <w:divBdr>
        <w:top w:val="none" w:sz="0" w:space="0" w:color="auto"/>
        <w:left w:val="none" w:sz="0" w:space="0" w:color="auto"/>
        <w:bottom w:val="none" w:sz="0" w:space="0" w:color="auto"/>
        <w:right w:val="none" w:sz="0" w:space="0" w:color="auto"/>
      </w:divBdr>
    </w:div>
    <w:div w:id="1397629744">
      <w:bodyDiv w:val="1"/>
      <w:marLeft w:val="0"/>
      <w:marRight w:val="0"/>
      <w:marTop w:val="0"/>
      <w:marBottom w:val="0"/>
      <w:divBdr>
        <w:top w:val="none" w:sz="0" w:space="0" w:color="auto"/>
        <w:left w:val="none" w:sz="0" w:space="0" w:color="auto"/>
        <w:bottom w:val="none" w:sz="0" w:space="0" w:color="auto"/>
        <w:right w:val="none" w:sz="0" w:space="0" w:color="auto"/>
      </w:divBdr>
    </w:div>
    <w:div w:id="1398211757">
      <w:bodyDiv w:val="1"/>
      <w:marLeft w:val="0"/>
      <w:marRight w:val="0"/>
      <w:marTop w:val="0"/>
      <w:marBottom w:val="0"/>
      <w:divBdr>
        <w:top w:val="none" w:sz="0" w:space="0" w:color="auto"/>
        <w:left w:val="none" w:sz="0" w:space="0" w:color="auto"/>
        <w:bottom w:val="none" w:sz="0" w:space="0" w:color="auto"/>
        <w:right w:val="none" w:sz="0" w:space="0" w:color="auto"/>
      </w:divBdr>
    </w:div>
    <w:div w:id="1400834418">
      <w:bodyDiv w:val="1"/>
      <w:marLeft w:val="0"/>
      <w:marRight w:val="0"/>
      <w:marTop w:val="0"/>
      <w:marBottom w:val="0"/>
      <w:divBdr>
        <w:top w:val="none" w:sz="0" w:space="0" w:color="auto"/>
        <w:left w:val="none" w:sz="0" w:space="0" w:color="auto"/>
        <w:bottom w:val="none" w:sz="0" w:space="0" w:color="auto"/>
        <w:right w:val="none" w:sz="0" w:space="0" w:color="auto"/>
      </w:divBdr>
    </w:div>
    <w:div w:id="1402365011">
      <w:bodyDiv w:val="1"/>
      <w:marLeft w:val="0"/>
      <w:marRight w:val="0"/>
      <w:marTop w:val="0"/>
      <w:marBottom w:val="0"/>
      <w:divBdr>
        <w:top w:val="none" w:sz="0" w:space="0" w:color="auto"/>
        <w:left w:val="none" w:sz="0" w:space="0" w:color="auto"/>
        <w:bottom w:val="none" w:sz="0" w:space="0" w:color="auto"/>
        <w:right w:val="none" w:sz="0" w:space="0" w:color="auto"/>
      </w:divBdr>
      <w:divsChild>
        <w:div w:id="751005369">
          <w:marLeft w:val="0"/>
          <w:marRight w:val="0"/>
          <w:marTop w:val="0"/>
          <w:marBottom w:val="0"/>
          <w:divBdr>
            <w:top w:val="none" w:sz="0" w:space="0" w:color="auto"/>
            <w:left w:val="none" w:sz="0" w:space="0" w:color="auto"/>
            <w:bottom w:val="none" w:sz="0" w:space="0" w:color="auto"/>
            <w:right w:val="none" w:sz="0" w:space="0" w:color="auto"/>
          </w:divBdr>
        </w:div>
      </w:divsChild>
    </w:div>
    <w:div w:id="1404596959">
      <w:bodyDiv w:val="1"/>
      <w:marLeft w:val="0"/>
      <w:marRight w:val="0"/>
      <w:marTop w:val="0"/>
      <w:marBottom w:val="0"/>
      <w:divBdr>
        <w:top w:val="none" w:sz="0" w:space="0" w:color="auto"/>
        <w:left w:val="none" w:sz="0" w:space="0" w:color="auto"/>
        <w:bottom w:val="none" w:sz="0" w:space="0" w:color="auto"/>
        <w:right w:val="none" w:sz="0" w:space="0" w:color="auto"/>
      </w:divBdr>
      <w:divsChild>
        <w:div w:id="173068872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09306623">
      <w:bodyDiv w:val="1"/>
      <w:marLeft w:val="0"/>
      <w:marRight w:val="0"/>
      <w:marTop w:val="0"/>
      <w:marBottom w:val="0"/>
      <w:divBdr>
        <w:top w:val="none" w:sz="0" w:space="0" w:color="auto"/>
        <w:left w:val="none" w:sz="0" w:space="0" w:color="auto"/>
        <w:bottom w:val="none" w:sz="0" w:space="0" w:color="auto"/>
        <w:right w:val="none" w:sz="0" w:space="0" w:color="auto"/>
      </w:divBdr>
    </w:div>
    <w:div w:id="1410234271">
      <w:bodyDiv w:val="1"/>
      <w:marLeft w:val="0"/>
      <w:marRight w:val="0"/>
      <w:marTop w:val="0"/>
      <w:marBottom w:val="0"/>
      <w:divBdr>
        <w:top w:val="none" w:sz="0" w:space="0" w:color="auto"/>
        <w:left w:val="none" w:sz="0" w:space="0" w:color="auto"/>
        <w:bottom w:val="none" w:sz="0" w:space="0" w:color="auto"/>
        <w:right w:val="none" w:sz="0" w:space="0" w:color="auto"/>
      </w:divBdr>
    </w:div>
    <w:div w:id="1410732992">
      <w:bodyDiv w:val="1"/>
      <w:marLeft w:val="0"/>
      <w:marRight w:val="0"/>
      <w:marTop w:val="0"/>
      <w:marBottom w:val="0"/>
      <w:divBdr>
        <w:top w:val="none" w:sz="0" w:space="0" w:color="auto"/>
        <w:left w:val="none" w:sz="0" w:space="0" w:color="auto"/>
        <w:bottom w:val="none" w:sz="0" w:space="0" w:color="auto"/>
        <w:right w:val="none" w:sz="0" w:space="0" w:color="auto"/>
      </w:divBdr>
      <w:divsChild>
        <w:div w:id="1756978478">
          <w:marLeft w:val="0"/>
          <w:marRight w:val="0"/>
          <w:marTop w:val="0"/>
          <w:marBottom w:val="0"/>
          <w:divBdr>
            <w:top w:val="none" w:sz="0" w:space="0" w:color="auto"/>
            <w:left w:val="none" w:sz="0" w:space="0" w:color="auto"/>
            <w:bottom w:val="none" w:sz="0" w:space="0" w:color="auto"/>
            <w:right w:val="none" w:sz="0" w:space="0" w:color="auto"/>
          </w:divBdr>
        </w:div>
      </w:divsChild>
    </w:div>
    <w:div w:id="1411266603">
      <w:bodyDiv w:val="1"/>
      <w:marLeft w:val="0"/>
      <w:marRight w:val="0"/>
      <w:marTop w:val="0"/>
      <w:marBottom w:val="0"/>
      <w:divBdr>
        <w:top w:val="none" w:sz="0" w:space="0" w:color="auto"/>
        <w:left w:val="none" w:sz="0" w:space="0" w:color="auto"/>
        <w:bottom w:val="none" w:sz="0" w:space="0" w:color="auto"/>
        <w:right w:val="none" w:sz="0" w:space="0" w:color="auto"/>
      </w:divBdr>
      <w:divsChild>
        <w:div w:id="1685859713">
          <w:marLeft w:val="0"/>
          <w:marRight w:val="0"/>
          <w:marTop w:val="0"/>
          <w:marBottom w:val="0"/>
          <w:divBdr>
            <w:top w:val="none" w:sz="0" w:space="0" w:color="auto"/>
            <w:left w:val="none" w:sz="0" w:space="0" w:color="auto"/>
            <w:bottom w:val="none" w:sz="0" w:space="0" w:color="auto"/>
            <w:right w:val="none" w:sz="0" w:space="0" w:color="auto"/>
          </w:divBdr>
        </w:div>
      </w:divsChild>
    </w:div>
    <w:div w:id="1414938548">
      <w:bodyDiv w:val="1"/>
      <w:marLeft w:val="0"/>
      <w:marRight w:val="0"/>
      <w:marTop w:val="0"/>
      <w:marBottom w:val="0"/>
      <w:divBdr>
        <w:top w:val="none" w:sz="0" w:space="0" w:color="auto"/>
        <w:left w:val="none" w:sz="0" w:space="0" w:color="auto"/>
        <w:bottom w:val="none" w:sz="0" w:space="0" w:color="auto"/>
        <w:right w:val="none" w:sz="0" w:space="0" w:color="auto"/>
      </w:divBdr>
    </w:div>
    <w:div w:id="1415083725">
      <w:bodyDiv w:val="1"/>
      <w:marLeft w:val="0"/>
      <w:marRight w:val="0"/>
      <w:marTop w:val="0"/>
      <w:marBottom w:val="0"/>
      <w:divBdr>
        <w:top w:val="none" w:sz="0" w:space="0" w:color="auto"/>
        <w:left w:val="none" w:sz="0" w:space="0" w:color="auto"/>
        <w:bottom w:val="none" w:sz="0" w:space="0" w:color="auto"/>
        <w:right w:val="none" w:sz="0" w:space="0" w:color="auto"/>
      </w:divBdr>
      <w:divsChild>
        <w:div w:id="2118020089">
          <w:marLeft w:val="0"/>
          <w:marRight w:val="0"/>
          <w:marTop w:val="0"/>
          <w:marBottom w:val="0"/>
          <w:divBdr>
            <w:top w:val="none" w:sz="0" w:space="0" w:color="auto"/>
            <w:left w:val="none" w:sz="0" w:space="0" w:color="auto"/>
            <w:bottom w:val="none" w:sz="0" w:space="0" w:color="auto"/>
            <w:right w:val="none" w:sz="0" w:space="0" w:color="auto"/>
          </w:divBdr>
        </w:div>
      </w:divsChild>
    </w:div>
    <w:div w:id="1430545707">
      <w:bodyDiv w:val="1"/>
      <w:marLeft w:val="0"/>
      <w:marRight w:val="0"/>
      <w:marTop w:val="0"/>
      <w:marBottom w:val="0"/>
      <w:divBdr>
        <w:top w:val="none" w:sz="0" w:space="0" w:color="auto"/>
        <w:left w:val="none" w:sz="0" w:space="0" w:color="auto"/>
        <w:bottom w:val="none" w:sz="0" w:space="0" w:color="auto"/>
        <w:right w:val="none" w:sz="0" w:space="0" w:color="auto"/>
      </w:divBdr>
      <w:divsChild>
        <w:div w:id="1000742249">
          <w:marLeft w:val="0"/>
          <w:marRight w:val="0"/>
          <w:marTop w:val="0"/>
          <w:marBottom w:val="0"/>
          <w:divBdr>
            <w:top w:val="none" w:sz="0" w:space="0" w:color="auto"/>
            <w:left w:val="none" w:sz="0" w:space="0" w:color="auto"/>
            <w:bottom w:val="none" w:sz="0" w:space="0" w:color="auto"/>
            <w:right w:val="none" w:sz="0" w:space="0" w:color="auto"/>
          </w:divBdr>
        </w:div>
      </w:divsChild>
    </w:div>
    <w:div w:id="1430813221">
      <w:bodyDiv w:val="1"/>
      <w:marLeft w:val="0"/>
      <w:marRight w:val="0"/>
      <w:marTop w:val="0"/>
      <w:marBottom w:val="0"/>
      <w:divBdr>
        <w:top w:val="none" w:sz="0" w:space="0" w:color="auto"/>
        <w:left w:val="none" w:sz="0" w:space="0" w:color="auto"/>
        <w:bottom w:val="none" w:sz="0" w:space="0" w:color="auto"/>
        <w:right w:val="none" w:sz="0" w:space="0" w:color="auto"/>
      </w:divBdr>
    </w:div>
    <w:div w:id="1433670113">
      <w:bodyDiv w:val="1"/>
      <w:marLeft w:val="0"/>
      <w:marRight w:val="0"/>
      <w:marTop w:val="0"/>
      <w:marBottom w:val="0"/>
      <w:divBdr>
        <w:top w:val="none" w:sz="0" w:space="0" w:color="auto"/>
        <w:left w:val="none" w:sz="0" w:space="0" w:color="auto"/>
        <w:bottom w:val="none" w:sz="0" w:space="0" w:color="auto"/>
        <w:right w:val="none" w:sz="0" w:space="0" w:color="auto"/>
      </w:divBdr>
    </w:div>
    <w:div w:id="1436025513">
      <w:bodyDiv w:val="1"/>
      <w:marLeft w:val="0"/>
      <w:marRight w:val="0"/>
      <w:marTop w:val="0"/>
      <w:marBottom w:val="0"/>
      <w:divBdr>
        <w:top w:val="none" w:sz="0" w:space="0" w:color="auto"/>
        <w:left w:val="none" w:sz="0" w:space="0" w:color="auto"/>
        <w:bottom w:val="none" w:sz="0" w:space="0" w:color="auto"/>
        <w:right w:val="none" w:sz="0" w:space="0" w:color="auto"/>
      </w:divBdr>
      <w:divsChild>
        <w:div w:id="148180461">
          <w:marLeft w:val="0"/>
          <w:marRight w:val="0"/>
          <w:marTop w:val="0"/>
          <w:marBottom w:val="0"/>
          <w:divBdr>
            <w:top w:val="none" w:sz="0" w:space="0" w:color="auto"/>
            <w:left w:val="none" w:sz="0" w:space="0" w:color="auto"/>
            <w:bottom w:val="none" w:sz="0" w:space="0" w:color="auto"/>
            <w:right w:val="none" w:sz="0" w:space="0" w:color="auto"/>
          </w:divBdr>
        </w:div>
      </w:divsChild>
    </w:div>
    <w:div w:id="1441533430">
      <w:bodyDiv w:val="1"/>
      <w:marLeft w:val="0"/>
      <w:marRight w:val="0"/>
      <w:marTop w:val="0"/>
      <w:marBottom w:val="0"/>
      <w:divBdr>
        <w:top w:val="none" w:sz="0" w:space="0" w:color="auto"/>
        <w:left w:val="none" w:sz="0" w:space="0" w:color="auto"/>
        <w:bottom w:val="none" w:sz="0" w:space="0" w:color="auto"/>
        <w:right w:val="none" w:sz="0" w:space="0" w:color="auto"/>
      </w:divBdr>
      <w:divsChild>
        <w:div w:id="2122407481">
          <w:marLeft w:val="0"/>
          <w:marRight w:val="0"/>
          <w:marTop w:val="0"/>
          <w:marBottom w:val="120"/>
          <w:divBdr>
            <w:top w:val="none" w:sz="0" w:space="0" w:color="auto"/>
            <w:left w:val="none" w:sz="0" w:space="0" w:color="auto"/>
            <w:bottom w:val="none" w:sz="0" w:space="0" w:color="auto"/>
            <w:right w:val="none" w:sz="0" w:space="0" w:color="auto"/>
          </w:divBdr>
        </w:div>
      </w:divsChild>
    </w:div>
    <w:div w:id="1446118134">
      <w:bodyDiv w:val="1"/>
      <w:marLeft w:val="0"/>
      <w:marRight w:val="0"/>
      <w:marTop w:val="0"/>
      <w:marBottom w:val="0"/>
      <w:divBdr>
        <w:top w:val="none" w:sz="0" w:space="0" w:color="auto"/>
        <w:left w:val="none" w:sz="0" w:space="0" w:color="auto"/>
        <w:bottom w:val="none" w:sz="0" w:space="0" w:color="auto"/>
        <w:right w:val="none" w:sz="0" w:space="0" w:color="auto"/>
      </w:divBdr>
      <w:divsChild>
        <w:div w:id="826440668">
          <w:marLeft w:val="0"/>
          <w:marRight w:val="0"/>
          <w:marTop w:val="0"/>
          <w:marBottom w:val="0"/>
          <w:divBdr>
            <w:top w:val="none" w:sz="0" w:space="0" w:color="auto"/>
            <w:left w:val="none" w:sz="0" w:space="0" w:color="auto"/>
            <w:bottom w:val="none" w:sz="0" w:space="0" w:color="auto"/>
            <w:right w:val="none" w:sz="0" w:space="0" w:color="auto"/>
          </w:divBdr>
        </w:div>
      </w:divsChild>
    </w:div>
    <w:div w:id="1448353278">
      <w:bodyDiv w:val="1"/>
      <w:marLeft w:val="0"/>
      <w:marRight w:val="0"/>
      <w:marTop w:val="0"/>
      <w:marBottom w:val="0"/>
      <w:divBdr>
        <w:top w:val="none" w:sz="0" w:space="0" w:color="auto"/>
        <w:left w:val="none" w:sz="0" w:space="0" w:color="auto"/>
        <w:bottom w:val="none" w:sz="0" w:space="0" w:color="auto"/>
        <w:right w:val="none" w:sz="0" w:space="0" w:color="auto"/>
      </w:divBdr>
    </w:div>
    <w:div w:id="1448622354">
      <w:bodyDiv w:val="1"/>
      <w:marLeft w:val="0"/>
      <w:marRight w:val="0"/>
      <w:marTop w:val="0"/>
      <w:marBottom w:val="0"/>
      <w:divBdr>
        <w:top w:val="none" w:sz="0" w:space="0" w:color="auto"/>
        <w:left w:val="none" w:sz="0" w:space="0" w:color="auto"/>
        <w:bottom w:val="none" w:sz="0" w:space="0" w:color="auto"/>
        <w:right w:val="none" w:sz="0" w:space="0" w:color="auto"/>
      </w:divBdr>
    </w:div>
    <w:div w:id="1449158319">
      <w:bodyDiv w:val="1"/>
      <w:marLeft w:val="0"/>
      <w:marRight w:val="0"/>
      <w:marTop w:val="0"/>
      <w:marBottom w:val="0"/>
      <w:divBdr>
        <w:top w:val="none" w:sz="0" w:space="0" w:color="auto"/>
        <w:left w:val="none" w:sz="0" w:space="0" w:color="auto"/>
        <w:bottom w:val="none" w:sz="0" w:space="0" w:color="auto"/>
        <w:right w:val="none" w:sz="0" w:space="0" w:color="auto"/>
      </w:divBdr>
    </w:div>
    <w:div w:id="1450319852">
      <w:bodyDiv w:val="1"/>
      <w:marLeft w:val="0"/>
      <w:marRight w:val="0"/>
      <w:marTop w:val="0"/>
      <w:marBottom w:val="0"/>
      <w:divBdr>
        <w:top w:val="none" w:sz="0" w:space="0" w:color="auto"/>
        <w:left w:val="none" w:sz="0" w:space="0" w:color="auto"/>
        <w:bottom w:val="none" w:sz="0" w:space="0" w:color="auto"/>
        <w:right w:val="none" w:sz="0" w:space="0" w:color="auto"/>
      </w:divBdr>
      <w:divsChild>
        <w:div w:id="230582200">
          <w:marLeft w:val="0"/>
          <w:marRight w:val="0"/>
          <w:marTop w:val="0"/>
          <w:marBottom w:val="0"/>
          <w:divBdr>
            <w:top w:val="none" w:sz="0" w:space="0" w:color="auto"/>
            <w:left w:val="none" w:sz="0" w:space="0" w:color="auto"/>
            <w:bottom w:val="none" w:sz="0" w:space="0" w:color="auto"/>
            <w:right w:val="none" w:sz="0" w:space="0" w:color="auto"/>
          </w:divBdr>
        </w:div>
      </w:divsChild>
    </w:div>
    <w:div w:id="1450396777">
      <w:bodyDiv w:val="1"/>
      <w:marLeft w:val="0"/>
      <w:marRight w:val="0"/>
      <w:marTop w:val="0"/>
      <w:marBottom w:val="0"/>
      <w:divBdr>
        <w:top w:val="none" w:sz="0" w:space="0" w:color="auto"/>
        <w:left w:val="none" w:sz="0" w:space="0" w:color="auto"/>
        <w:bottom w:val="none" w:sz="0" w:space="0" w:color="auto"/>
        <w:right w:val="none" w:sz="0" w:space="0" w:color="auto"/>
      </w:divBdr>
      <w:divsChild>
        <w:div w:id="1833450265">
          <w:marLeft w:val="0"/>
          <w:marRight w:val="0"/>
          <w:marTop w:val="0"/>
          <w:marBottom w:val="0"/>
          <w:divBdr>
            <w:top w:val="none" w:sz="0" w:space="0" w:color="auto"/>
            <w:left w:val="none" w:sz="0" w:space="0" w:color="auto"/>
            <w:bottom w:val="none" w:sz="0" w:space="0" w:color="auto"/>
            <w:right w:val="none" w:sz="0" w:space="0" w:color="auto"/>
          </w:divBdr>
        </w:div>
      </w:divsChild>
    </w:div>
    <w:div w:id="1451388848">
      <w:bodyDiv w:val="1"/>
      <w:marLeft w:val="0"/>
      <w:marRight w:val="0"/>
      <w:marTop w:val="0"/>
      <w:marBottom w:val="0"/>
      <w:divBdr>
        <w:top w:val="none" w:sz="0" w:space="0" w:color="auto"/>
        <w:left w:val="none" w:sz="0" w:space="0" w:color="auto"/>
        <w:bottom w:val="none" w:sz="0" w:space="0" w:color="auto"/>
        <w:right w:val="none" w:sz="0" w:space="0" w:color="auto"/>
      </w:divBdr>
    </w:div>
    <w:div w:id="1455518400">
      <w:bodyDiv w:val="1"/>
      <w:marLeft w:val="0"/>
      <w:marRight w:val="0"/>
      <w:marTop w:val="0"/>
      <w:marBottom w:val="0"/>
      <w:divBdr>
        <w:top w:val="none" w:sz="0" w:space="0" w:color="auto"/>
        <w:left w:val="none" w:sz="0" w:space="0" w:color="auto"/>
        <w:bottom w:val="none" w:sz="0" w:space="0" w:color="auto"/>
        <w:right w:val="none" w:sz="0" w:space="0" w:color="auto"/>
      </w:divBdr>
      <w:divsChild>
        <w:div w:id="16591181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6023913">
      <w:bodyDiv w:val="1"/>
      <w:marLeft w:val="0"/>
      <w:marRight w:val="0"/>
      <w:marTop w:val="0"/>
      <w:marBottom w:val="0"/>
      <w:divBdr>
        <w:top w:val="none" w:sz="0" w:space="0" w:color="auto"/>
        <w:left w:val="none" w:sz="0" w:space="0" w:color="auto"/>
        <w:bottom w:val="none" w:sz="0" w:space="0" w:color="auto"/>
        <w:right w:val="none" w:sz="0" w:space="0" w:color="auto"/>
      </w:divBdr>
    </w:div>
    <w:div w:id="1456095124">
      <w:bodyDiv w:val="1"/>
      <w:marLeft w:val="0"/>
      <w:marRight w:val="0"/>
      <w:marTop w:val="0"/>
      <w:marBottom w:val="0"/>
      <w:divBdr>
        <w:top w:val="none" w:sz="0" w:space="0" w:color="auto"/>
        <w:left w:val="none" w:sz="0" w:space="0" w:color="auto"/>
        <w:bottom w:val="none" w:sz="0" w:space="0" w:color="auto"/>
        <w:right w:val="none" w:sz="0" w:space="0" w:color="auto"/>
      </w:divBdr>
    </w:div>
    <w:div w:id="1456757360">
      <w:bodyDiv w:val="1"/>
      <w:marLeft w:val="0"/>
      <w:marRight w:val="0"/>
      <w:marTop w:val="0"/>
      <w:marBottom w:val="0"/>
      <w:divBdr>
        <w:top w:val="none" w:sz="0" w:space="0" w:color="auto"/>
        <w:left w:val="none" w:sz="0" w:space="0" w:color="auto"/>
        <w:bottom w:val="none" w:sz="0" w:space="0" w:color="auto"/>
        <w:right w:val="none" w:sz="0" w:space="0" w:color="auto"/>
      </w:divBdr>
      <w:divsChild>
        <w:div w:id="214299023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7406887">
      <w:bodyDiv w:val="1"/>
      <w:marLeft w:val="0"/>
      <w:marRight w:val="0"/>
      <w:marTop w:val="0"/>
      <w:marBottom w:val="0"/>
      <w:divBdr>
        <w:top w:val="none" w:sz="0" w:space="0" w:color="auto"/>
        <w:left w:val="none" w:sz="0" w:space="0" w:color="auto"/>
        <w:bottom w:val="none" w:sz="0" w:space="0" w:color="auto"/>
        <w:right w:val="none" w:sz="0" w:space="0" w:color="auto"/>
      </w:divBdr>
      <w:divsChild>
        <w:div w:id="1292591143">
          <w:marLeft w:val="0"/>
          <w:marRight w:val="0"/>
          <w:marTop w:val="0"/>
          <w:marBottom w:val="0"/>
          <w:divBdr>
            <w:top w:val="none" w:sz="0" w:space="0" w:color="auto"/>
            <w:left w:val="none" w:sz="0" w:space="0" w:color="auto"/>
            <w:bottom w:val="none" w:sz="0" w:space="0" w:color="auto"/>
            <w:right w:val="none" w:sz="0" w:space="0" w:color="auto"/>
          </w:divBdr>
          <w:divsChild>
            <w:div w:id="25678777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460145062">
      <w:bodyDiv w:val="1"/>
      <w:marLeft w:val="0"/>
      <w:marRight w:val="0"/>
      <w:marTop w:val="0"/>
      <w:marBottom w:val="0"/>
      <w:divBdr>
        <w:top w:val="none" w:sz="0" w:space="0" w:color="auto"/>
        <w:left w:val="none" w:sz="0" w:space="0" w:color="auto"/>
        <w:bottom w:val="none" w:sz="0" w:space="0" w:color="auto"/>
        <w:right w:val="none" w:sz="0" w:space="0" w:color="auto"/>
      </w:divBdr>
      <w:divsChild>
        <w:div w:id="1043821421">
          <w:marLeft w:val="0"/>
          <w:marRight w:val="0"/>
          <w:marTop w:val="0"/>
          <w:marBottom w:val="0"/>
          <w:divBdr>
            <w:top w:val="none" w:sz="0" w:space="0" w:color="auto"/>
            <w:left w:val="none" w:sz="0" w:space="0" w:color="auto"/>
            <w:bottom w:val="none" w:sz="0" w:space="0" w:color="auto"/>
            <w:right w:val="none" w:sz="0" w:space="0" w:color="auto"/>
          </w:divBdr>
        </w:div>
      </w:divsChild>
    </w:div>
    <w:div w:id="1461265961">
      <w:bodyDiv w:val="1"/>
      <w:marLeft w:val="0"/>
      <w:marRight w:val="0"/>
      <w:marTop w:val="0"/>
      <w:marBottom w:val="0"/>
      <w:divBdr>
        <w:top w:val="none" w:sz="0" w:space="0" w:color="auto"/>
        <w:left w:val="none" w:sz="0" w:space="0" w:color="auto"/>
        <w:bottom w:val="none" w:sz="0" w:space="0" w:color="auto"/>
        <w:right w:val="none" w:sz="0" w:space="0" w:color="auto"/>
      </w:divBdr>
    </w:div>
    <w:div w:id="1462073195">
      <w:bodyDiv w:val="1"/>
      <w:marLeft w:val="0"/>
      <w:marRight w:val="0"/>
      <w:marTop w:val="0"/>
      <w:marBottom w:val="0"/>
      <w:divBdr>
        <w:top w:val="none" w:sz="0" w:space="0" w:color="auto"/>
        <w:left w:val="none" w:sz="0" w:space="0" w:color="auto"/>
        <w:bottom w:val="none" w:sz="0" w:space="0" w:color="auto"/>
        <w:right w:val="none" w:sz="0" w:space="0" w:color="auto"/>
      </w:divBdr>
      <w:divsChild>
        <w:div w:id="3035834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4344732">
      <w:bodyDiv w:val="1"/>
      <w:marLeft w:val="0"/>
      <w:marRight w:val="0"/>
      <w:marTop w:val="0"/>
      <w:marBottom w:val="0"/>
      <w:divBdr>
        <w:top w:val="none" w:sz="0" w:space="0" w:color="auto"/>
        <w:left w:val="none" w:sz="0" w:space="0" w:color="auto"/>
        <w:bottom w:val="none" w:sz="0" w:space="0" w:color="auto"/>
        <w:right w:val="none" w:sz="0" w:space="0" w:color="auto"/>
      </w:divBdr>
    </w:div>
    <w:div w:id="1467509930">
      <w:bodyDiv w:val="1"/>
      <w:marLeft w:val="0"/>
      <w:marRight w:val="0"/>
      <w:marTop w:val="0"/>
      <w:marBottom w:val="0"/>
      <w:divBdr>
        <w:top w:val="none" w:sz="0" w:space="0" w:color="auto"/>
        <w:left w:val="none" w:sz="0" w:space="0" w:color="auto"/>
        <w:bottom w:val="none" w:sz="0" w:space="0" w:color="auto"/>
        <w:right w:val="none" w:sz="0" w:space="0" w:color="auto"/>
      </w:divBdr>
      <w:divsChild>
        <w:div w:id="53543284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7967534">
      <w:bodyDiv w:val="1"/>
      <w:marLeft w:val="0"/>
      <w:marRight w:val="0"/>
      <w:marTop w:val="0"/>
      <w:marBottom w:val="0"/>
      <w:divBdr>
        <w:top w:val="none" w:sz="0" w:space="0" w:color="auto"/>
        <w:left w:val="none" w:sz="0" w:space="0" w:color="auto"/>
        <w:bottom w:val="none" w:sz="0" w:space="0" w:color="auto"/>
        <w:right w:val="none" w:sz="0" w:space="0" w:color="auto"/>
      </w:divBdr>
      <w:divsChild>
        <w:div w:id="108400550">
          <w:marLeft w:val="0"/>
          <w:marRight w:val="0"/>
          <w:marTop w:val="0"/>
          <w:marBottom w:val="120"/>
          <w:divBdr>
            <w:top w:val="none" w:sz="0" w:space="0" w:color="auto"/>
            <w:left w:val="none" w:sz="0" w:space="0" w:color="auto"/>
            <w:bottom w:val="none" w:sz="0" w:space="0" w:color="auto"/>
            <w:right w:val="none" w:sz="0" w:space="0" w:color="auto"/>
          </w:divBdr>
        </w:div>
      </w:divsChild>
    </w:div>
    <w:div w:id="1468205060">
      <w:bodyDiv w:val="1"/>
      <w:marLeft w:val="0"/>
      <w:marRight w:val="0"/>
      <w:marTop w:val="0"/>
      <w:marBottom w:val="0"/>
      <w:divBdr>
        <w:top w:val="none" w:sz="0" w:space="0" w:color="auto"/>
        <w:left w:val="none" w:sz="0" w:space="0" w:color="auto"/>
        <w:bottom w:val="none" w:sz="0" w:space="0" w:color="auto"/>
        <w:right w:val="none" w:sz="0" w:space="0" w:color="auto"/>
      </w:divBdr>
    </w:div>
    <w:div w:id="1468401057">
      <w:bodyDiv w:val="1"/>
      <w:marLeft w:val="0"/>
      <w:marRight w:val="0"/>
      <w:marTop w:val="0"/>
      <w:marBottom w:val="0"/>
      <w:divBdr>
        <w:top w:val="none" w:sz="0" w:space="0" w:color="auto"/>
        <w:left w:val="none" w:sz="0" w:space="0" w:color="auto"/>
        <w:bottom w:val="none" w:sz="0" w:space="0" w:color="auto"/>
        <w:right w:val="none" w:sz="0" w:space="0" w:color="auto"/>
      </w:divBdr>
      <w:divsChild>
        <w:div w:id="1956864129">
          <w:marLeft w:val="0"/>
          <w:marRight w:val="0"/>
          <w:marTop w:val="0"/>
          <w:marBottom w:val="0"/>
          <w:divBdr>
            <w:top w:val="none" w:sz="0" w:space="0" w:color="auto"/>
            <w:left w:val="none" w:sz="0" w:space="0" w:color="auto"/>
            <w:bottom w:val="none" w:sz="0" w:space="0" w:color="auto"/>
            <w:right w:val="none" w:sz="0" w:space="0" w:color="auto"/>
          </w:divBdr>
        </w:div>
      </w:divsChild>
    </w:div>
    <w:div w:id="1469085236">
      <w:bodyDiv w:val="1"/>
      <w:marLeft w:val="0"/>
      <w:marRight w:val="0"/>
      <w:marTop w:val="0"/>
      <w:marBottom w:val="0"/>
      <w:divBdr>
        <w:top w:val="none" w:sz="0" w:space="0" w:color="auto"/>
        <w:left w:val="none" w:sz="0" w:space="0" w:color="auto"/>
        <w:bottom w:val="none" w:sz="0" w:space="0" w:color="auto"/>
        <w:right w:val="none" w:sz="0" w:space="0" w:color="auto"/>
      </w:divBdr>
    </w:div>
    <w:div w:id="1469472172">
      <w:bodyDiv w:val="1"/>
      <w:marLeft w:val="0"/>
      <w:marRight w:val="0"/>
      <w:marTop w:val="0"/>
      <w:marBottom w:val="0"/>
      <w:divBdr>
        <w:top w:val="none" w:sz="0" w:space="0" w:color="auto"/>
        <w:left w:val="none" w:sz="0" w:space="0" w:color="auto"/>
        <w:bottom w:val="none" w:sz="0" w:space="0" w:color="auto"/>
        <w:right w:val="none" w:sz="0" w:space="0" w:color="auto"/>
      </w:divBdr>
    </w:div>
    <w:div w:id="1470323497">
      <w:bodyDiv w:val="1"/>
      <w:marLeft w:val="0"/>
      <w:marRight w:val="0"/>
      <w:marTop w:val="0"/>
      <w:marBottom w:val="0"/>
      <w:divBdr>
        <w:top w:val="none" w:sz="0" w:space="0" w:color="auto"/>
        <w:left w:val="none" w:sz="0" w:space="0" w:color="auto"/>
        <w:bottom w:val="none" w:sz="0" w:space="0" w:color="auto"/>
        <w:right w:val="none" w:sz="0" w:space="0" w:color="auto"/>
      </w:divBdr>
    </w:div>
    <w:div w:id="1474062577">
      <w:bodyDiv w:val="1"/>
      <w:marLeft w:val="0"/>
      <w:marRight w:val="0"/>
      <w:marTop w:val="0"/>
      <w:marBottom w:val="0"/>
      <w:divBdr>
        <w:top w:val="none" w:sz="0" w:space="0" w:color="auto"/>
        <w:left w:val="none" w:sz="0" w:space="0" w:color="auto"/>
        <w:bottom w:val="none" w:sz="0" w:space="0" w:color="auto"/>
        <w:right w:val="none" w:sz="0" w:space="0" w:color="auto"/>
      </w:divBdr>
      <w:divsChild>
        <w:div w:id="1970819357">
          <w:marLeft w:val="0"/>
          <w:marRight w:val="0"/>
          <w:marTop w:val="0"/>
          <w:marBottom w:val="0"/>
          <w:divBdr>
            <w:top w:val="none" w:sz="0" w:space="0" w:color="auto"/>
            <w:left w:val="none" w:sz="0" w:space="0" w:color="auto"/>
            <w:bottom w:val="none" w:sz="0" w:space="0" w:color="auto"/>
            <w:right w:val="none" w:sz="0" w:space="0" w:color="auto"/>
          </w:divBdr>
        </w:div>
      </w:divsChild>
    </w:div>
    <w:div w:id="1476608947">
      <w:bodyDiv w:val="1"/>
      <w:marLeft w:val="0"/>
      <w:marRight w:val="0"/>
      <w:marTop w:val="0"/>
      <w:marBottom w:val="0"/>
      <w:divBdr>
        <w:top w:val="none" w:sz="0" w:space="0" w:color="auto"/>
        <w:left w:val="none" w:sz="0" w:space="0" w:color="auto"/>
        <w:bottom w:val="none" w:sz="0" w:space="0" w:color="auto"/>
        <w:right w:val="none" w:sz="0" w:space="0" w:color="auto"/>
      </w:divBdr>
    </w:div>
    <w:div w:id="1478492917">
      <w:bodyDiv w:val="1"/>
      <w:marLeft w:val="0"/>
      <w:marRight w:val="0"/>
      <w:marTop w:val="0"/>
      <w:marBottom w:val="0"/>
      <w:divBdr>
        <w:top w:val="none" w:sz="0" w:space="0" w:color="auto"/>
        <w:left w:val="none" w:sz="0" w:space="0" w:color="auto"/>
        <w:bottom w:val="none" w:sz="0" w:space="0" w:color="auto"/>
        <w:right w:val="none" w:sz="0" w:space="0" w:color="auto"/>
      </w:divBdr>
    </w:div>
    <w:div w:id="1480658334">
      <w:bodyDiv w:val="1"/>
      <w:marLeft w:val="0"/>
      <w:marRight w:val="0"/>
      <w:marTop w:val="0"/>
      <w:marBottom w:val="0"/>
      <w:divBdr>
        <w:top w:val="none" w:sz="0" w:space="0" w:color="auto"/>
        <w:left w:val="none" w:sz="0" w:space="0" w:color="auto"/>
        <w:bottom w:val="none" w:sz="0" w:space="0" w:color="auto"/>
        <w:right w:val="none" w:sz="0" w:space="0" w:color="auto"/>
      </w:divBdr>
    </w:div>
    <w:div w:id="1482841936">
      <w:bodyDiv w:val="1"/>
      <w:marLeft w:val="0"/>
      <w:marRight w:val="0"/>
      <w:marTop w:val="0"/>
      <w:marBottom w:val="0"/>
      <w:divBdr>
        <w:top w:val="none" w:sz="0" w:space="0" w:color="auto"/>
        <w:left w:val="none" w:sz="0" w:space="0" w:color="auto"/>
        <w:bottom w:val="none" w:sz="0" w:space="0" w:color="auto"/>
        <w:right w:val="none" w:sz="0" w:space="0" w:color="auto"/>
      </w:divBdr>
      <w:divsChild>
        <w:div w:id="4804668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83814371">
      <w:bodyDiv w:val="1"/>
      <w:marLeft w:val="0"/>
      <w:marRight w:val="0"/>
      <w:marTop w:val="0"/>
      <w:marBottom w:val="0"/>
      <w:divBdr>
        <w:top w:val="none" w:sz="0" w:space="0" w:color="auto"/>
        <w:left w:val="none" w:sz="0" w:space="0" w:color="auto"/>
        <w:bottom w:val="none" w:sz="0" w:space="0" w:color="auto"/>
        <w:right w:val="none" w:sz="0" w:space="0" w:color="auto"/>
      </w:divBdr>
    </w:div>
    <w:div w:id="1487362060">
      <w:bodyDiv w:val="1"/>
      <w:marLeft w:val="0"/>
      <w:marRight w:val="0"/>
      <w:marTop w:val="0"/>
      <w:marBottom w:val="0"/>
      <w:divBdr>
        <w:top w:val="none" w:sz="0" w:space="0" w:color="auto"/>
        <w:left w:val="none" w:sz="0" w:space="0" w:color="auto"/>
        <w:bottom w:val="none" w:sz="0" w:space="0" w:color="auto"/>
        <w:right w:val="none" w:sz="0" w:space="0" w:color="auto"/>
      </w:divBdr>
      <w:divsChild>
        <w:div w:id="1905142542">
          <w:marLeft w:val="0"/>
          <w:marRight w:val="0"/>
          <w:marTop w:val="0"/>
          <w:marBottom w:val="0"/>
          <w:divBdr>
            <w:top w:val="none" w:sz="0" w:space="0" w:color="auto"/>
            <w:left w:val="none" w:sz="0" w:space="0" w:color="auto"/>
            <w:bottom w:val="none" w:sz="0" w:space="0" w:color="auto"/>
            <w:right w:val="none" w:sz="0" w:space="0" w:color="auto"/>
          </w:divBdr>
        </w:div>
      </w:divsChild>
    </w:div>
    <w:div w:id="1488208889">
      <w:bodyDiv w:val="1"/>
      <w:marLeft w:val="0"/>
      <w:marRight w:val="0"/>
      <w:marTop w:val="0"/>
      <w:marBottom w:val="0"/>
      <w:divBdr>
        <w:top w:val="none" w:sz="0" w:space="0" w:color="auto"/>
        <w:left w:val="none" w:sz="0" w:space="0" w:color="auto"/>
        <w:bottom w:val="none" w:sz="0" w:space="0" w:color="auto"/>
        <w:right w:val="none" w:sz="0" w:space="0" w:color="auto"/>
      </w:divBdr>
    </w:div>
    <w:div w:id="1494562251">
      <w:bodyDiv w:val="1"/>
      <w:marLeft w:val="0"/>
      <w:marRight w:val="0"/>
      <w:marTop w:val="0"/>
      <w:marBottom w:val="0"/>
      <w:divBdr>
        <w:top w:val="none" w:sz="0" w:space="0" w:color="auto"/>
        <w:left w:val="none" w:sz="0" w:space="0" w:color="auto"/>
        <w:bottom w:val="none" w:sz="0" w:space="0" w:color="auto"/>
        <w:right w:val="none" w:sz="0" w:space="0" w:color="auto"/>
      </w:divBdr>
    </w:div>
    <w:div w:id="1495411590">
      <w:bodyDiv w:val="1"/>
      <w:marLeft w:val="0"/>
      <w:marRight w:val="0"/>
      <w:marTop w:val="0"/>
      <w:marBottom w:val="0"/>
      <w:divBdr>
        <w:top w:val="none" w:sz="0" w:space="0" w:color="auto"/>
        <w:left w:val="none" w:sz="0" w:space="0" w:color="auto"/>
        <w:bottom w:val="none" w:sz="0" w:space="0" w:color="auto"/>
        <w:right w:val="none" w:sz="0" w:space="0" w:color="auto"/>
      </w:divBdr>
    </w:div>
    <w:div w:id="1496606337">
      <w:bodyDiv w:val="1"/>
      <w:marLeft w:val="0"/>
      <w:marRight w:val="0"/>
      <w:marTop w:val="0"/>
      <w:marBottom w:val="0"/>
      <w:divBdr>
        <w:top w:val="none" w:sz="0" w:space="0" w:color="auto"/>
        <w:left w:val="none" w:sz="0" w:space="0" w:color="auto"/>
        <w:bottom w:val="none" w:sz="0" w:space="0" w:color="auto"/>
        <w:right w:val="none" w:sz="0" w:space="0" w:color="auto"/>
      </w:divBdr>
    </w:div>
    <w:div w:id="1497957409">
      <w:bodyDiv w:val="1"/>
      <w:marLeft w:val="0"/>
      <w:marRight w:val="0"/>
      <w:marTop w:val="0"/>
      <w:marBottom w:val="0"/>
      <w:divBdr>
        <w:top w:val="none" w:sz="0" w:space="0" w:color="auto"/>
        <w:left w:val="none" w:sz="0" w:space="0" w:color="auto"/>
        <w:bottom w:val="none" w:sz="0" w:space="0" w:color="auto"/>
        <w:right w:val="none" w:sz="0" w:space="0" w:color="auto"/>
      </w:divBdr>
    </w:div>
    <w:div w:id="1503662309">
      <w:bodyDiv w:val="1"/>
      <w:marLeft w:val="0"/>
      <w:marRight w:val="0"/>
      <w:marTop w:val="0"/>
      <w:marBottom w:val="0"/>
      <w:divBdr>
        <w:top w:val="none" w:sz="0" w:space="0" w:color="auto"/>
        <w:left w:val="none" w:sz="0" w:space="0" w:color="auto"/>
        <w:bottom w:val="none" w:sz="0" w:space="0" w:color="auto"/>
        <w:right w:val="none" w:sz="0" w:space="0" w:color="auto"/>
      </w:divBdr>
      <w:divsChild>
        <w:div w:id="1215654768">
          <w:marLeft w:val="0"/>
          <w:marRight w:val="0"/>
          <w:marTop w:val="0"/>
          <w:marBottom w:val="0"/>
          <w:divBdr>
            <w:top w:val="none" w:sz="0" w:space="0" w:color="auto"/>
            <w:left w:val="none" w:sz="0" w:space="0" w:color="auto"/>
            <w:bottom w:val="none" w:sz="0" w:space="0" w:color="auto"/>
            <w:right w:val="none" w:sz="0" w:space="0" w:color="auto"/>
          </w:divBdr>
        </w:div>
      </w:divsChild>
    </w:div>
    <w:div w:id="1505052879">
      <w:bodyDiv w:val="1"/>
      <w:marLeft w:val="0"/>
      <w:marRight w:val="0"/>
      <w:marTop w:val="0"/>
      <w:marBottom w:val="0"/>
      <w:divBdr>
        <w:top w:val="none" w:sz="0" w:space="0" w:color="auto"/>
        <w:left w:val="none" w:sz="0" w:space="0" w:color="auto"/>
        <w:bottom w:val="none" w:sz="0" w:space="0" w:color="auto"/>
        <w:right w:val="none" w:sz="0" w:space="0" w:color="auto"/>
      </w:divBdr>
    </w:div>
    <w:div w:id="1508976985">
      <w:bodyDiv w:val="1"/>
      <w:marLeft w:val="0"/>
      <w:marRight w:val="0"/>
      <w:marTop w:val="0"/>
      <w:marBottom w:val="0"/>
      <w:divBdr>
        <w:top w:val="none" w:sz="0" w:space="0" w:color="auto"/>
        <w:left w:val="none" w:sz="0" w:space="0" w:color="auto"/>
        <w:bottom w:val="none" w:sz="0" w:space="0" w:color="auto"/>
        <w:right w:val="none" w:sz="0" w:space="0" w:color="auto"/>
      </w:divBdr>
    </w:div>
    <w:div w:id="1512719627">
      <w:bodyDiv w:val="1"/>
      <w:marLeft w:val="0"/>
      <w:marRight w:val="0"/>
      <w:marTop w:val="0"/>
      <w:marBottom w:val="0"/>
      <w:divBdr>
        <w:top w:val="none" w:sz="0" w:space="0" w:color="auto"/>
        <w:left w:val="none" w:sz="0" w:space="0" w:color="auto"/>
        <w:bottom w:val="none" w:sz="0" w:space="0" w:color="auto"/>
        <w:right w:val="none" w:sz="0" w:space="0" w:color="auto"/>
      </w:divBdr>
    </w:div>
    <w:div w:id="1512834194">
      <w:bodyDiv w:val="1"/>
      <w:marLeft w:val="0"/>
      <w:marRight w:val="0"/>
      <w:marTop w:val="0"/>
      <w:marBottom w:val="0"/>
      <w:divBdr>
        <w:top w:val="none" w:sz="0" w:space="0" w:color="auto"/>
        <w:left w:val="none" w:sz="0" w:space="0" w:color="auto"/>
        <w:bottom w:val="none" w:sz="0" w:space="0" w:color="auto"/>
        <w:right w:val="none" w:sz="0" w:space="0" w:color="auto"/>
      </w:divBdr>
    </w:div>
    <w:div w:id="1514033270">
      <w:bodyDiv w:val="1"/>
      <w:marLeft w:val="0"/>
      <w:marRight w:val="0"/>
      <w:marTop w:val="0"/>
      <w:marBottom w:val="0"/>
      <w:divBdr>
        <w:top w:val="none" w:sz="0" w:space="0" w:color="auto"/>
        <w:left w:val="none" w:sz="0" w:space="0" w:color="auto"/>
        <w:bottom w:val="none" w:sz="0" w:space="0" w:color="auto"/>
        <w:right w:val="none" w:sz="0" w:space="0" w:color="auto"/>
      </w:divBdr>
      <w:divsChild>
        <w:div w:id="1729567555">
          <w:marLeft w:val="0"/>
          <w:marRight w:val="0"/>
          <w:marTop w:val="0"/>
          <w:marBottom w:val="0"/>
          <w:divBdr>
            <w:top w:val="none" w:sz="0" w:space="0" w:color="auto"/>
            <w:left w:val="none" w:sz="0" w:space="0" w:color="auto"/>
            <w:bottom w:val="none" w:sz="0" w:space="0" w:color="auto"/>
            <w:right w:val="none" w:sz="0" w:space="0" w:color="auto"/>
          </w:divBdr>
          <w:divsChild>
            <w:div w:id="100729460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14800841">
      <w:bodyDiv w:val="1"/>
      <w:marLeft w:val="0"/>
      <w:marRight w:val="0"/>
      <w:marTop w:val="0"/>
      <w:marBottom w:val="0"/>
      <w:divBdr>
        <w:top w:val="none" w:sz="0" w:space="0" w:color="auto"/>
        <w:left w:val="none" w:sz="0" w:space="0" w:color="auto"/>
        <w:bottom w:val="none" w:sz="0" w:space="0" w:color="auto"/>
        <w:right w:val="none" w:sz="0" w:space="0" w:color="auto"/>
      </w:divBdr>
      <w:divsChild>
        <w:div w:id="135194848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17843481">
      <w:bodyDiv w:val="1"/>
      <w:marLeft w:val="0"/>
      <w:marRight w:val="0"/>
      <w:marTop w:val="0"/>
      <w:marBottom w:val="0"/>
      <w:divBdr>
        <w:top w:val="none" w:sz="0" w:space="0" w:color="auto"/>
        <w:left w:val="none" w:sz="0" w:space="0" w:color="auto"/>
        <w:bottom w:val="none" w:sz="0" w:space="0" w:color="auto"/>
        <w:right w:val="none" w:sz="0" w:space="0" w:color="auto"/>
      </w:divBdr>
      <w:divsChild>
        <w:div w:id="1504078784">
          <w:marLeft w:val="0"/>
          <w:marRight w:val="0"/>
          <w:marTop w:val="0"/>
          <w:marBottom w:val="0"/>
          <w:divBdr>
            <w:top w:val="none" w:sz="0" w:space="0" w:color="auto"/>
            <w:left w:val="none" w:sz="0" w:space="0" w:color="auto"/>
            <w:bottom w:val="none" w:sz="0" w:space="0" w:color="auto"/>
            <w:right w:val="none" w:sz="0" w:space="0" w:color="auto"/>
          </w:divBdr>
        </w:div>
      </w:divsChild>
    </w:div>
    <w:div w:id="1519390510">
      <w:bodyDiv w:val="1"/>
      <w:marLeft w:val="0"/>
      <w:marRight w:val="0"/>
      <w:marTop w:val="0"/>
      <w:marBottom w:val="0"/>
      <w:divBdr>
        <w:top w:val="none" w:sz="0" w:space="0" w:color="auto"/>
        <w:left w:val="none" w:sz="0" w:space="0" w:color="auto"/>
        <w:bottom w:val="none" w:sz="0" w:space="0" w:color="auto"/>
        <w:right w:val="none" w:sz="0" w:space="0" w:color="auto"/>
      </w:divBdr>
      <w:divsChild>
        <w:div w:id="1803769951">
          <w:marLeft w:val="0"/>
          <w:marRight w:val="0"/>
          <w:marTop w:val="0"/>
          <w:marBottom w:val="0"/>
          <w:divBdr>
            <w:top w:val="none" w:sz="0" w:space="0" w:color="auto"/>
            <w:left w:val="none" w:sz="0" w:space="0" w:color="auto"/>
            <w:bottom w:val="none" w:sz="0" w:space="0" w:color="auto"/>
            <w:right w:val="none" w:sz="0" w:space="0" w:color="auto"/>
          </w:divBdr>
        </w:div>
      </w:divsChild>
    </w:div>
    <w:div w:id="1521620813">
      <w:bodyDiv w:val="1"/>
      <w:marLeft w:val="0"/>
      <w:marRight w:val="0"/>
      <w:marTop w:val="0"/>
      <w:marBottom w:val="0"/>
      <w:divBdr>
        <w:top w:val="none" w:sz="0" w:space="0" w:color="auto"/>
        <w:left w:val="none" w:sz="0" w:space="0" w:color="auto"/>
        <w:bottom w:val="none" w:sz="0" w:space="0" w:color="auto"/>
        <w:right w:val="none" w:sz="0" w:space="0" w:color="auto"/>
      </w:divBdr>
    </w:div>
    <w:div w:id="1522550992">
      <w:bodyDiv w:val="1"/>
      <w:marLeft w:val="0"/>
      <w:marRight w:val="0"/>
      <w:marTop w:val="0"/>
      <w:marBottom w:val="0"/>
      <w:divBdr>
        <w:top w:val="none" w:sz="0" w:space="0" w:color="auto"/>
        <w:left w:val="none" w:sz="0" w:space="0" w:color="auto"/>
        <w:bottom w:val="none" w:sz="0" w:space="0" w:color="auto"/>
        <w:right w:val="none" w:sz="0" w:space="0" w:color="auto"/>
      </w:divBdr>
      <w:divsChild>
        <w:div w:id="424963809">
          <w:marLeft w:val="0"/>
          <w:marRight w:val="0"/>
          <w:marTop w:val="0"/>
          <w:marBottom w:val="0"/>
          <w:divBdr>
            <w:top w:val="none" w:sz="0" w:space="0" w:color="auto"/>
            <w:left w:val="none" w:sz="0" w:space="0" w:color="auto"/>
            <w:bottom w:val="none" w:sz="0" w:space="0" w:color="auto"/>
            <w:right w:val="none" w:sz="0" w:space="0" w:color="auto"/>
          </w:divBdr>
          <w:divsChild>
            <w:div w:id="194132838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26941100">
      <w:bodyDiv w:val="1"/>
      <w:marLeft w:val="0"/>
      <w:marRight w:val="0"/>
      <w:marTop w:val="0"/>
      <w:marBottom w:val="0"/>
      <w:divBdr>
        <w:top w:val="none" w:sz="0" w:space="0" w:color="auto"/>
        <w:left w:val="none" w:sz="0" w:space="0" w:color="auto"/>
        <w:bottom w:val="none" w:sz="0" w:space="0" w:color="auto"/>
        <w:right w:val="none" w:sz="0" w:space="0" w:color="auto"/>
      </w:divBdr>
      <w:divsChild>
        <w:div w:id="15086657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29561911">
      <w:bodyDiv w:val="1"/>
      <w:marLeft w:val="0"/>
      <w:marRight w:val="0"/>
      <w:marTop w:val="0"/>
      <w:marBottom w:val="0"/>
      <w:divBdr>
        <w:top w:val="none" w:sz="0" w:space="0" w:color="auto"/>
        <w:left w:val="none" w:sz="0" w:space="0" w:color="auto"/>
        <w:bottom w:val="none" w:sz="0" w:space="0" w:color="auto"/>
        <w:right w:val="none" w:sz="0" w:space="0" w:color="auto"/>
      </w:divBdr>
      <w:divsChild>
        <w:div w:id="2016640448">
          <w:marLeft w:val="0"/>
          <w:marRight w:val="0"/>
          <w:marTop w:val="0"/>
          <w:marBottom w:val="0"/>
          <w:divBdr>
            <w:top w:val="none" w:sz="0" w:space="0" w:color="auto"/>
            <w:left w:val="none" w:sz="0" w:space="0" w:color="auto"/>
            <w:bottom w:val="none" w:sz="0" w:space="0" w:color="auto"/>
            <w:right w:val="none" w:sz="0" w:space="0" w:color="auto"/>
          </w:divBdr>
        </w:div>
      </w:divsChild>
    </w:div>
    <w:div w:id="1537623129">
      <w:bodyDiv w:val="1"/>
      <w:marLeft w:val="0"/>
      <w:marRight w:val="0"/>
      <w:marTop w:val="0"/>
      <w:marBottom w:val="0"/>
      <w:divBdr>
        <w:top w:val="none" w:sz="0" w:space="0" w:color="auto"/>
        <w:left w:val="none" w:sz="0" w:space="0" w:color="auto"/>
        <w:bottom w:val="none" w:sz="0" w:space="0" w:color="auto"/>
        <w:right w:val="none" w:sz="0" w:space="0" w:color="auto"/>
      </w:divBdr>
    </w:div>
    <w:div w:id="1541091621">
      <w:bodyDiv w:val="1"/>
      <w:marLeft w:val="0"/>
      <w:marRight w:val="0"/>
      <w:marTop w:val="0"/>
      <w:marBottom w:val="0"/>
      <w:divBdr>
        <w:top w:val="none" w:sz="0" w:space="0" w:color="auto"/>
        <w:left w:val="none" w:sz="0" w:space="0" w:color="auto"/>
        <w:bottom w:val="none" w:sz="0" w:space="0" w:color="auto"/>
        <w:right w:val="none" w:sz="0" w:space="0" w:color="auto"/>
      </w:divBdr>
    </w:div>
    <w:div w:id="1542285577">
      <w:bodyDiv w:val="1"/>
      <w:marLeft w:val="0"/>
      <w:marRight w:val="0"/>
      <w:marTop w:val="0"/>
      <w:marBottom w:val="0"/>
      <w:divBdr>
        <w:top w:val="none" w:sz="0" w:space="0" w:color="auto"/>
        <w:left w:val="none" w:sz="0" w:space="0" w:color="auto"/>
        <w:bottom w:val="none" w:sz="0" w:space="0" w:color="auto"/>
        <w:right w:val="none" w:sz="0" w:space="0" w:color="auto"/>
      </w:divBdr>
    </w:div>
    <w:div w:id="1551307758">
      <w:bodyDiv w:val="1"/>
      <w:marLeft w:val="0"/>
      <w:marRight w:val="0"/>
      <w:marTop w:val="0"/>
      <w:marBottom w:val="0"/>
      <w:divBdr>
        <w:top w:val="none" w:sz="0" w:space="0" w:color="auto"/>
        <w:left w:val="none" w:sz="0" w:space="0" w:color="auto"/>
        <w:bottom w:val="none" w:sz="0" w:space="0" w:color="auto"/>
        <w:right w:val="none" w:sz="0" w:space="0" w:color="auto"/>
      </w:divBdr>
    </w:div>
    <w:div w:id="1552112018">
      <w:bodyDiv w:val="1"/>
      <w:marLeft w:val="0"/>
      <w:marRight w:val="0"/>
      <w:marTop w:val="0"/>
      <w:marBottom w:val="0"/>
      <w:divBdr>
        <w:top w:val="none" w:sz="0" w:space="0" w:color="auto"/>
        <w:left w:val="none" w:sz="0" w:space="0" w:color="auto"/>
        <w:bottom w:val="none" w:sz="0" w:space="0" w:color="auto"/>
        <w:right w:val="none" w:sz="0" w:space="0" w:color="auto"/>
      </w:divBdr>
    </w:div>
    <w:div w:id="1553228231">
      <w:bodyDiv w:val="1"/>
      <w:marLeft w:val="0"/>
      <w:marRight w:val="0"/>
      <w:marTop w:val="0"/>
      <w:marBottom w:val="0"/>
      <w:divBdr>
        <w:top w:val="none" w:sz="0" w:space="0" w:color="auto"/>
        <w:left w:val="none" w:sz="0" w:space="0" w:color="auto"/>
        <w:bottom w:val="none" w:sz="0" w:space="0" w:color="auto"/>
        <w:right w:val="none" w:sz="0" w:space="0" w:color="auto"/>
      </w:divBdr>
    </w:div>
    <w:div w:id="1554581209">
      <w:bodyDiv w:val="1"/>
      <w:marLeft w:val="0"/>
      <w:marRight w:val="0"/>
      <w:marTop w:val="0"/>
      <w:marBottom w:val="0"/>
      <w:divBdr>
        <w:top w:val="none" w:sz="0" w:space="0" w:color="auto"/>
        <w:left w:val="none" w:sz="0" w:space="0" w:color="auto"/>
        <w:bottom w:val="none" w:sz="0" w:space="0" w:color="auto"/>
        <w:right w:val="none" w:sz="0" w:space="0" w:color="auto"/>
      </w:divBdr>
      <w:divsChild>
        <w:div w:id="68243778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54928206">
      <w:bodyDiv w:val="1"/>
      <w:marLeft w:val="0"/>
      <w:marRight w:val="0"/>
      <w:marTop w:val="0"/>
      <w:marBottom w:val="0"/>
      <w:divBdr>
        <w:top w:val="none" w:sz="0" w:space="0" w:color="auto"/>
        <w:left w:val="none" w:sz="0" w:space="0" w:color="auto"/>
        <w:bottom w:val="none" w:sz="0" w:space="0" w:color="auto"/>
        <w:right w:val="none" w:sz="0" w:space="0" w:color="auto"/>
      </w:divBdr>
      <w:divsChild>
        <w:div w:id="2010982088">
          <w:marLeft w:val="0"/>
          <w:marRight w:val="0"/>
          <w:marTop w:val="0"/>
          <w:marBottom w:val="0"/>
          <w:divBdr>
            <w:top w:val="none" w:sz="0" w:space="0" w:color="auto"/>
            <w:left w:val="none" w:sz="0" w:space="0" w:color="auto"/>
            <w:bottom w:val="none" w:sz="0" w:space="0" w:color="auto"/>
            <w:right w:val="none" w:sz="0" w:space="0" w:color="auto"/>
          </w:divBdr>
        </w:div>
      </w:divsChild>
    </w:div>
    <w:div w:id="1557811881">
      <w:bodyDiv w:val="1"/>
      <w:marLeft w:val="0"/>
      <w:marRight w:val="0"/>
      <w:marTop w:val="0"/>
      <w:marBottom w:val="0"/>
      <w:divBdr>
        <w:top w:val="none" w:sz="0" w:space="0" w:color="auto"/>
        <w:left w:val="none" w:sz="0" w:space="0" w:color="auto"/>
        <w:bottom w:val="none" w:sz="0" w:space="0" w:color="auto"/>
        <w:right w:val="none" w:sz="0" w:space="0" w:color="auto"/>
      </w:divBdr>
      <w:divsChild>
        <w:div w:id="621036611">
          <w:marLeft w:val="0"/>
          <w:marRight w:val="0"/>
          <w:marTop w:val="0"/>
          <w:marBottom w:val="0"/>
          <w:divBdr>
            <w:top w:val="none" w:sz="0" w:space="0" w:color="auto"/>
            <w:left w:val="none" w:sz="0" w:space="0" w:color="auto"/>
            <w:bottom w:val="none" w:sz="0" w:space="0" w:color="auto"/>
            <w:right w:val="none" w:sz="0" w:space="0" w:color="auto"/>
          </w:divBdr>
        </w:div>
      </w:divsChild>
    </w:div>
    <w:div w:id="1558394930">
      <w:bodyDiv w:val="1"/>
      <w:marLeft w:val="0"/>
      <w:marRight w:val="0"/>
      <w:marTop w:val="0"/>
      <w:marBottom w:val="0"/>
      <w:divBdr>
        <w:top w:val="none" w:sz="0" w:space="0" w:color="auto"/>
        <w:left w:val="none" w:sz="0" w:space="0" w:color="auto"/>
        <w:bottom w:val="none" w:sz="0" w:space="0" w:color="auto"/>
        <w:right w:val="none" w:sz="0" w:space="0" w:color="auto"/>
      </w:divBdr>
    </w:div>
    <w:div w:id="1560045255">
      <w:bodyDiv w:val="1"/>
      <w:marLeft w:val="0"/>
      <w:marRight w:val="0"/>
      <w:marTop w:val="0"/>
      <w:marBottom w:val="0"/>
      <w:divBdr>
        <w:top w:val="none" w:sz="0" w:space="0" w:color="auto"/>
        <w:left w:val="none" w:sz="0" w:space="0" w:color="auto"/>
        <w:bottom w:val="none" w:sz="0" w:space="0" w:color="auto"/>
        <w:right w:val="none" w:sz="0" w:space="0" w:color="auto"/>
      </w:divBdr>
    </w:div>
    <w:div w:id="1565066482">
      <w:bodyDiv w:val="1"/>
      <w:marLeft w:val="0"/>
      <w:marRight w:val="0"/>
      <w:marTop w:val="0"/>
      <w:marBottom w:val="0"/>
      <w:divBdr>
        <w:top w:val="none" w:sz="0" w:space="0" w:color="auto"/>
        <w:left w:val="none" w:sz="0" w:space="0" w:color="auto"/>
        <w:bottom w:val="none" w:sz="0" w:space="0" w:color="auto"/>
        <w:right w:val="none" w:sz="0" w:space="0" w:color="auto"/>
      </w:divBdr>
    </w:div>
    <w:div w:id="1573925280">
      <w:bodyDiv w:val="1"/>
      <w:marLeft w:val="0"/>
      <w:marRight w:val="0"/>
      <w:marTop w:val="0"/>
      <w:marBottom w:val="0"/>
      <w:divBdr>
        <w:top w:val="none" w:sz="0" w:space="0" w:color="auto"/>
        <w:left w:val="none" w:sz="0" w:space="0" w:color="auto"/>
        <w:bottom w:val="none" w:sz="0" w:space="0" w:color="auto"/>
        <w:right w:val="none" w:sz="0" w:space="0" w:color="auto"/>
      </w:divBdr>
    </w:div>
    <w:div w:id="1574777081">
      <w:bodyDiv w:val="1"/>
      <w:marLeft w:val="0"/>
      <w:marRight w:val="0"/>
      <w:marTop w:val="0"/>
      <w:marBottom w:val="0"/>
      <w:divBdr>
        <w:top w:val="none" w:sz="0" w:space="0" w:color="auto"/>
        <w:left w:val="none" w:sz="0" w:space="0" w:color="auto"/>
        <w:bottom w:val="none" w:sz="0" w:space="0" w:color="auto"/>
        <w:right w:val="none" w:sz="0" w:space="0" w:color="auto"/>
      </w:divBdr>
    </w:div>
    <w:div w:id="1574853371">
      <w:bodyDiv w:val="1"/>
      <w:marLeft w:val="0"/>
      <w:marRight w:val="0"/>
      <w:marTop w:val="0"/>
      <w:marBottom w:val="0"/>
      <w:divBdr>
        <w:top w:val="none" w:sz="0" w:space="0" w:color="auto"/>
        <w:left w:val="none" w:sz="0" w:space="0" w:color="auto"/>
        <w:bottom w:val="none" w:sz="0" w:space="0" w:color="auto"/>
        <w:right w:val="none" w:sz="0" w:space="0" w:color="auto"/>
      </w:divBdr>
    </w:div>
    <w:div w:id="1576161231">
      <w:bodyDiv w:val="1"/>
      <w:marLeft w:val="0"/>
      <w:marRight w:val="0"/>
      <w:marTop w:val="0"/>
      <w:marBottom w:val="0"/>
      <w:divBdr>
        <w:top w:val="none" w:sz="0" w:space="0" w:color="auto"/>
        <w:left w:val="none" w:sz="0" w:space="0" w:color="auto"/>
        <w:bottom w:val="none" w:sz="0" w:space="0" w:color="auto"/>
        <w:right w:val="none" w:sz="0" w:space="0" w:color="auto"/>
      </w:divBdr>
    </w:div>
    <w:div w:id="1577471031">
      <w:bodyDiv w:val="1"/>
      <w:marLeft w:val="0"/>
      <w:marRight w:val="0"/>
      <w:marTop w:val="0"/>
      <w:marBottom w:val="0"/>
      <w:divBdr>
        <w:top w:val="none" w:sz="0" w:space="0" w:color="auto"/>
        <w:left w:val="none" w:sz="0" w:space="0" w:color="auto"/>
        <w:bottom w:val="none" w:sz="0" w:space="0" w:color="auto"/>
        <w:right w:val="none" w:sz="0" w:space="0" w:color="auto"/>
      </w:divBdr>
      <w:divsChild>
        <w:div w:id="2103525052">
          <w:marLeft w:val="0"/>
          <w:marRight w:val="0"/>
          <w:marTop w:val="0"/>
          <w:marBottom w:val="0"/>
          <w:divBdr>
            <w:top w:val="none" w:sz="0" w:space="0" w:color="auto"/>
            <w:left w:val="none" w:sz="0" w:space="0" w:color="auto"/>
            <w:bottom w:val="none" w:sz="0" w:space="0" w:color="auto"/>
            <w:right w:val="none" w:sz="0" w:space="0" w:color="auto"/>
          </w:divBdr>
        </w:div>
      </w:divsChild>
    </w:div>
    <w:div w:id="1578977058">
      <w:bodyDiv w:val="1"/>
      <w:marLeft w:val="0"/>
      <w:marRight w:val="0"/>
      <w:marTop w:val="0"/>
      <w:marBottom w:val="0"/>
      <w:divBdr>
        <w:top w:val="none" w:sz="0" w:space="0" w:color="auto"/>
        <w:left w:val="none" w:sz="0" w:space="0" w:color="auto"/>
        <w:bottom w:val="none" w:sz="0" w:space="0" w:color="auto"/>
        <w:right w:val="none" w:sz="0" w:space="0" w:color="auto"/>
      </w:divBdr>
    </w:div>
    <w:div w:id="1583490092">
      <w:bodyDiv w:val="1"/>
      <w:marLeft w:val="0"/>
      <w:marRight w:val="0"/>
      <w:marTop w:val="0"/>
      <w:marBottom w:val="0"/>
      <w:divBdr>
        <w:top w:val="none" w:sz="0" w:space="0" w:color="auto"/>
        <w:left w:val="none" w:sz="0" w:space="0" w:color="auto"/>
        <w:bottom w:val="none" w:sz="0" w:space="0" w:color="auto"/>
        <w:right w:val="none" w:sz="0" w:space="0" w:color="auto"/>
      </w:divBdr>
    </w:div>
    <w:div w:id="1588461743">
      <w:bodyDiv w:val="1"/>
      <w:marLeft w:val="0"/>
      <w:marRight w:val="0"/>
      <w:marTop w:val="0"/>
      <w:marBottom w:val="0"/>
      <w:divBdr>
        <w:top w:val="none" w:sz="0" w:space="0" w:color="auto"/>
        <w:left w:val="none" w:sz="0" w:space="0" w:color="auto"/>
        <w:bottom w:val="none" w:sz="0" w:space="0" w:color="auto"/>
        <w:right w:val="none" w:sz="0" w:space="0" w:color="auto"/>
      </w:divBdr>
    </w:div>
    <w:div w:id="1589269066">
      <w:bodyDiv w:val="1"/>
      <w:marLeft w:val="0"/>
      <w:marRight w:val="0"/>
      <w:marTop w:val="0"/>
      <w:marBottom w:val="0"/>
      <w:divBdr>
        <w:top w:val="none" w:sz="0" w:space="0" w:color="auto"/>
        <w:left w:val="none" w:sz="0" w:space="0" w:color="auto"/>
        <w:bottom w:val="none" w:sz="0" w:space="0" w:color="auto"/>
        <w:right w:val="none" w:sz="0" w:space="0" w:color="auto"/>
      </w:divBdr>
    </w:div>
    <w:div w:id="1594241418">
      <w:bodyDiv w:val="1"/>
      <w:marLeft w:val="0"/>
      <w:marRight w:val="0"/>
      <w:marTop w:val="0"/>
      <w:marBottom w:val="0"/>
      <w:divBdr>
        <w:top w:val="none" w:sz="0" w:space="0" w:color="auto"/>
        <w:left w:val="none" w:sz="0" w:space="0" w:color="auto"/>
        <w:bottom w:val="none" w:sz="0" w:space="0" w:color="auto"/>
        <w:right w:val="none" w:sz="0" w:space="0" w:color="auto"/>
      </w:divBdr>
    </w:div>
    <w:div w:id="1596941092">
      <w:bodyDiv w:val="1"/>
      <w:marLeft w:val="0"/>
      <w:marRight w:val="0"/>
      <w:marTop w:val="0"/>
      <w:marBottom w:val="0"/>
      <w:divBdr>
        <w:top w:val="none" w:sz="0" w:space="0" w:color="auto"/>
        <w:left w:val="none" w:sz="0" w:space="0" w:color="auto"/>
        <w:bottom w:val="none" w:sz="0" w:space="0" w:color="auto"/>
        <w:right w:val="none" w:sz="0" w:space="0" w:color="auto"/>
      </w:divBdr>
      <w:divsChild>
        <w:div w:id="1160467721">
          <w:marLeft w:val="0"/>
          <w:marRight w:val="0"/>
          <w:marTop w:val="0"/>
          <w:marBottom w:val="0"/>
          <w:divBdr>
            <w:top w:val="none" w:sz="0" w:space="0" w:color="auto"/>
            <w:left w:val="none" w:sz="0" w:space="0" w:color="auto"/>
            <w:bottom w:val="none" w:sz="0" w:space="0" w:color="auto"/>
            <w:right w:val="none" w:sz="0" w:space="0" w:color="auto"/>
          </w:divBdr>
        </w:div>
      </w:divsChild>
    </w:div>
    <w:div w:id="1602642327">
      <w:bodyDiv w:val="1"/>
      <w:marLeft w:val="0"/>
      <w:marRight w:val="0"/>
      <w:marTop w:val="0"/>
      <w:marBottom w:val="0"/>
      <w:divBdr>
        <w:top w:val="none" w:sz="0" w:space="0" w:color="auto"/>
        <w:left w:val="none" w:sz="0" w:space="0" w:color="auto"/>
        <w:bottom w:val="none" w:sz="0" w:space="0" w:color="auto"/>
        <w:right w:val="none" w:sz="0" w:space="0" w:color="auto"/>
      </w:divBdr>
    </w:div>
    <w:div w:id="1605185307">
      <w:bodyDiv w:val="1"/>
      <w:marLeft w:val="0"/>
      <w:marRight w:val="0"/>
      <w:marTop w:val="0"/>
      <w:marBottom w:val="0"/>
      <w:divBdr>
        <w:top w:val="none" w:sz="0" w:space="0" w:color="auto"/>
        <w:left w:val="none" w:sz="0" w:space="0" w:color="auto"/>
        <w:bottom w:val="none" w:sz="0" w:space="0" w:color="auto"/>
        <w:right w:val="none" w:sz="0" w:space="0" w:color="auto"/>
      </w:divBdr>
      <w:divsChild>
        <w:div w:id="14241796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607036396">
      <w:bodyDiv w:val="1"/>
      <w:marLeft w:val="0"/>
      <w:marRight w:val="0"/>
      <w:marTop w:val="0"/>
      <w:marBottom w:val="0"/>
      <w:divBdr>
        <w:top w:val="none" w:sz="0" w:space="0" w:color="auto"/>
        <w:left w:val="none" w:sz="0" w:space="0" w:color="auto"/>
        <w:bottom w:val="none" w:sz="0" w:space="0" w:color="auto"/>
        <w:right w:val="none" w:sz="0" w:space="0" w:color="auto"/>
      </w:divBdr>
    </w:div>
    <w:div w:id="1609701431">
      <w:bodyDiv w:val="1"/>
      <w:marLeft w:val="0"/>
      <w:marRight w:val="0"/>
      <w:marTop w:val="0"/>
      <w:marBottom w:val="0"/>
      <w:divBdr>
        <w:top w:val="none" w:sz="0" w:space="0" w:color="auto"/>
        <w:left w:val="none" w:sz="0" w:space="0" w:color="auto"/>
        <w:bottom w:val="none" w:sz="0" w:space="0" w:color="auto"/>
        <w:right w:val="none" w:sz="0" w:space="0" w:color="auto"/>
      </w:divBdr>
    </w:div>
    <w:div w:id="1613321754">
      <w:bodyDiv w:val="1"/>
      <w:marLeft w:val="0"/>
      <w:marRight w:val="0"/>
      <w:marTop w:val="0"/>
      <w:marBottom w:val="0"/>
      <w:divBdr>
        <w:top w:val="none" w:sz="0" w:space="0" w:color="auto"/>
        <w:left w:val="none" w:sz="0" w:space="0" w:color="auto"/>
        <w:bottom w:val="none" w:sz="0" w:space="0" w:color="auto"/>
        <w:right w:val="none" w:sz="0" w:space="0" w:color="auto"/>
      </w:divBdr>
    </w:div>
    <w:div w:id="1613396954">
      <w:bodyDiv w:val="1"/>
      <w:marLeft w:val="0"/>
      <w:marRight w:val="0"/>
      <w:marTop w:val="0"/>
      <w:marBottom w:val="0"/>
      <w:divBdr>
        <w:top w:val="none" w:sz="0" w:space="0" w:color="auto"/>
        <w:left w:val="none" w:sz="0" w:space="0" w:color="auto"/>
        <w:bottom w:val="none" w:sz="0" w:space="0" w:color="auto"/>
        <w:right w:val="none" w:sz="0" w:space="0" w:color="auto"/>
      </w:divBdr>
    </w:div>
    <w:div w:id="1613510140">
      <w:bodyDiv w:val="1"/>
      <w:marLeft w:val="0"/>
      <w:marRight w:val="0"/>
      <w:marTop w:val="0"/>
      <w:marBottom w:val="0"/>
      <w:divBdr>
        <w:top w:val="none" w:sz="0" w:space="0" w:color="auto"/>
        <w:left w:val="none" w:sz="0" w:space="0" w:color="auto"/>
        <w:bottom w:val="none" w:sz="0" w:space="0" w:color="auto"/>
        <w:right w:val="none" w:sz="0" w:space="0" w:color="auto"/>
      </w:divBdr>
    </w:div>
    <w:div w:id="1618097622">
      <w:bodyDiv w:val="1"/>
      <w:marLeft w:val="0"/>
      <w:marRight w:val="0"/>
      <w:marTop w:val="0"/>
      <w:marBottom w:val="0"/>
      <w:divBdr>
        <w:top w:val="none" w:sz="0" w:space="0" w:color="auto"/>
        <w:left w:val="none" w:sz="0" w:space="0" w:color="auto"/>
        <w:bottom w:val="none" w:sz="0" w:space="0" w:color="auto"/>
        <w:right w:val="none" w:sz="0" w:space="0" w:color="auto"/>
      </w:divBdr>
      <w:divsChild>
        <w:div w:id="1913805586">
          <w:marLeft w:val="0"/>
          <w:marRight w:val="0"/>
          <w:marTop w:val="0"/>
          <w:marBottom w:val="0"/>
          <w:divBdr>
            <w:top w:val="none" w:sz="0" w:space="0" w:color="auto"/>
            <w:left w:val="none" w:sz="0" w:space="0" w:color="auto"/>
            <w:bottom w:val="none" w:sz="0" w:space="0" w:color="auto"/>
            <w:right w:val="none" w:sz="0" w:space="0" w:color="auto"/>
          </w:divBdr>
        </w:div>
      </w:divsChild>
    </w:div>
    <w:div w:id="1624195083">
      <w:bodyDiv w:val="1"/>
      <w:marLeft w:val="0"/>
      <w:marRight w:val="0"/>
      <w:marTop w:val="0"/>
      <w:marBottom w:val="0"/>
      <w:divBdr>
        <w:top w:val="none" w:sz="0" w:space="0" w:color="auto"/>
        <w:left w:val="none" w:sz="0" w:space="0" w:color="auto"/>
        <w:bottom w:val="none" w:sz="0" w:space="0" w:color="auto"/>
        <w:right w:val="none" w:sz="0" w:space="0" w:color="auto"/>
      </w:divBdr>
      <w:divsChild>
        <w:div w:id="1853914148">
          <w:marLeft w:val="0"/>
          <w:marRight w:val="0"/>
          <w:marTop w:val="0"/>
          <w:marBottom w:val="120"/>
          <w:divBdr>
            <w:top w:val="none" w:sz="0" w:space="0" w:color="auto"/>
            <w:left w:val="none" w:sz="0" w:space="0" w:color="auto"/>
            <w:bottom w:val="none" w:sz="0" w:space="0" w:color="auto"/>
            <w:right w:val="none" w:sz="0" w:space="0" w:color="auto"/>
          </w:divBdr>
        </w:div>
        <w:div w:id="400639881">
          <w:marLeft w:val="0"/>
          <w:marRight w:val="0"/>
          <w:marTop w:val="0"/>
          <w:marBottom w:val="0"/>
          <w:divBdr>
            <w:top w:val="none" w:sz="0" w:space="0" w:color="auto"/>
            <w:left w:val="none" w:sz="0" w:space="0" w:color="auto"/>
            <w:bottom w:val="none" w:sz="0" w:space="0" w:color="auto"/>
            <w:right w:val="none" w:sz="0" w:space="0" w:color="auto"/>
          </w:divBdr>
        </w:div>
      </w:divsChild>
    </w:div>
    <w:div w:id="1625119709">
      <w:bodyDiv w:val="1"/>
      <w:marLeft w:val="0"/>
      <w:marRight w:val="0"/>
      <w:marTop w:val="0"/>
      <w:marBottom w:val="0"/>
      <w:divBdr>
        <w:top w:val="none" w:sz="0" w:space="0" w:color="auto"/>
        <w:left w:val="none" w:sz="0" w:space="0" w:color="auto"/>
        <w:bottom w:val="none" w:sz="0" w:space="0" w:color="auto"/>
        <w:right w:val="none" w:sz="0" w:space="0" w:color="auto"/>
      </w:divBdr>
    </w:div>
    <w:div w:id="1625306802">
      <w:bodyDiv w:val="1"/>
      <w:marLeft w:val="0"/>
      <w:marRight w:val="0"/>
      <w:marTop w:val="0"/>
      <w:marBottom w:val="0"/>
      <w:divBdr>
        <w:top w:val="none" w:sz="0" w:space="0" w:color="auto"/>
        <w:left w:val="none" w:sz="0" w:space="0" w:color="auto"/>
        <w:bottom w:val="none" w:sz="0" w:space="0" w:color="auto"/>
        <w:right w:val="none" w:sz="0" w:space="0" w:color="auto"/>
      </w:divBdr>
    </w:div>
    <w:div w:id="1631980388">
      <w:bodyDiv w:val="1"/>
      <w:marLeft w:val="0"/>
      <w:marRight w:val="0"/>
      <w:marTop w:val="0"/>
      <w:marBottom w:val="0"/>
      <w:divBdr>
        <w:top w:val="none" w:sz="0" w:space="0" w:color="auto"/>
        <w:left w:val="none" w:sz="0" w:space="0" w:color="auto"/>
        <w:bottom w:val="none" w:sz="0" w:space="0" w:color="auto"/>
        <w:right w:val="none" w:sz="0" w:space="0" w:color="auto"/>
      </w:divBdr>
    </w:div>
    <w:div w:id="1647200136">
      <w:bodyDiv w:val="1"/>
      <w:marLeft w:val="0"/>
      <w:marRight w:val="0"/>
      <w:marTop w:val="0"/>
      <w:marBottom w:val="0"/>
      <w:divBdr>
        <w:top w:val="none" w:sz="0" w:space="0" w:color="auto"/>
        <w:left w:val="none" w:sz="0" w:space="0" w:color="auto"/>
        <w:bottom w:val="none" w:sz="0" w:space="0" w:color="auto"/>
        <w:right w:val="none" w:sz="0" w:space="0" w:color="auto"/>
      </w:divBdr>
    </w:div>
    <w:div w:id="1647933545">
      <w:bodyDiv w:val="1"/>
      <w:marLeft w:val="0"/>
      <w:marRight w:val="0"/>
      <w:marTop w:val="0"/>
      <w:marBottom w:val="0"/>
      <w:divBdr>
        <w:top w:val="none" w:sz="0" w:space="0" w:color="auto"/>
        <w:left w:val="none" w:sz="0" w:space="0" w:color="auto"/>
        <w:bottom w:val="none" w:sz="0" w:space="0" w:color="auto"/>
        <w:right w:val="none" w:sz="0" w:space="0" w:color="auto"/>
      </w:divBdr>
    </w:div>
    <w:div w:id="1649748339">
      <w:bodyDiv w:val="1"/>
      <w:marLeft w:val="0"/>
      <w:marRight w:val="0"/>
      <w:marTop w:val="0"/>
      <w:marBottom w:val="0"/>
      <w:divBdr>
        <w:top w:val="none" w:sz="0" w:space="0" w:color="auto"/>
        <w:left w:val="none" w:sz="0" w:space="0" w:color="auto"/>
        <w:bottom w:val="none" w:sz="0" w:space="0" w:color="auto"/>
        <w:right w:val="none" w:sz="0" w:space="0" w:color="auto"/>
      </w:divBdr>
    </w:div>
    <w:div w:id="1653216058">
      <w:bodyDiv w:val="1"/>
      <w:marLeft w:val="0"/>
      <w:marRight w:val="0"/>
      <w:marTop w:val="0"/>
      <w:marBottom w:val="0"/>
      <w:divBdr>
        <w:top w:val="none" w:sz="0" w:space="0" w:color="auto"/>
        <w:left w:val="none" w:sz="0" w:space="0" w:color="auto"/>
        <w:bottom w:val="none" w:sz="0" w:space="0" w:color="auto"/>
        <w:right w:val="none" w:sz="0" w:space="0" w:color="auto"/>
      </w:divBdr>
    </w:div>
    <w:div w:id="1654021761">
      <w:bodyDiv w:val="1"/>
      <w:marLeft w:val="0"/>
      <w:marRight w:val="0"/>
      <w:marTop w:val="0"/>
      <w:marBottom w:val="0"/>
      <w:divBdr>
        <w:top w:val="none" w:sz="0" w:space="0" w:color="auto"/>
        <w:left w:val="none" w:sz="0" w:space="0" w:color="auto"/>
        <w:bottom w:val="none" w:sz="0" w:space="0" w:color="auto"/>
        <w:right w:val="none" w:sz="0" w:space="0" w:color="auto"/>
      </w:divBdr>
    </w:div>
    <w:div w:id="1654482377">
      <w:bodyDiv w:val="1"/>
      <w:marLeft w:val="0"/>
      <w:marRight w:val="0"/>
      <w:marTop w:val="0"/>
      <w:marBottom w:val="0"/>
      <w:divBdr>
        <w:top w:val="none" w:sz="0" w:space="0" w:color="auto"/>
        <w:left w:val="none" w:sz="0" w:space="0" w:color="auto"/>
        <w:bottom w:val="none" w:sz="0" w:space="0" w:color="auto"/>
        <w:right w:val="none" w:sz="0" w:space="0" w:color="auto"/>
      </w:divBdr>
      <w:divsChild>
        <w:div w:id="600338863">
          <w:marLeft w:val="0"/>
          <w:marRight w:val="0"/>
          <w:marTop w:val="0"/>
          <w:marBottom w:val="0"/>
          <w:divBdr>
            <w:top w:val="none" w:sz="0" w:space="0" w:color="auto"/>
            <w:left w:val="none" w:sz="0" w:space="0" w:color="auto"/>
            <w:bottom w:val="none" w:sz="0" w:space="0" w:color="auto"/>
            <w:right w:val="none" w:sz="0" w:space="0" w:color="auto"/>
          </w:divBdr>
        </w:div>
      </w:divsChild>
    </w:div>
    <w:div w:id="1656302861">
      <w:bodyDiv w:val="1"/>
      <w:marLeft w:val="0"/>
      <w:marRight w:val="0"/>
      <w:marTop w:val="0"/>
      <w:marBottom w:val="0"/>
      <w:divBdr>
        <w:top w:val="none" w:sz="0" w:space="0" w:color="auto"/>
        <w:left w:val="none" w:sz="0" w:space="0" w:color="auto"/>
        <w:bottom w:val="none" w:sz="0" w:space="0" w:color="auto"/>
        <w:right w:val="none" w:sz="0" w:space="0" w:color="auto"/>
      </w:divBdr>
    </w:div>
    <w:div w:id="1657491866">
      <w:bodyDiv w:val="1"/>
      <w:marLeft w:val="0"/>
      <w:marRight w:val="0"/>
      <w:marTop w:val="0"/>
      <w:marBottom w:val="0"/>
      <w:divBdr>
        <w:top w:val="none" w:sz="0" w:space="0" w:color="auto"/>
        <w:left w:val="none" w:sz="0" w:space="0" w:color="auto"/>
        <w:bottom w:val="none" w:sz="0" w:space="0" w:color="auto"/>
        <w:right w:val="none" w:sz="0" w:space="0" w:color="auto"/>
      </w:divBdr>
      <w:divsChild>
        <w:div w:id="2050297516">
          <w:marLeft w:val="0"/>
          <w:marRight w:val="0"/>
          <w:marTop w:val="0"/>
          <w:marBottom w:val="120"/>
          <w:divBdr>
            <w:top w:val="none" w:sz="0" w:space="0" w:color="auto"/>
            <w:left w:val="none" w:sz="0" w:space="0" w:color="auto"/>
            <w:bottom w:val="none" w:sz="0" w:space="0" w:color="auto"/>
            <w:right w:val="none" w:sz="0" w:space="0" w:color="auto"/>
          </w:divBdr>
        </w:div>
      </w:divsChild>
    </w:div>
    <w:div w:id="1665275734">
      <w:bodyDiv w:val="1"/>
      <w:marLeft w:val="0"/>
      <w:marRight w:val="0"/>
      <w:marTop w:val="0"/>
      <w:marBottom w:val="0"/>
      <w:divBdr>
        <w:top w:val="none" w:sz="0" w:space="0" w:color="auto"/>
        <w:left w:val="none" w:sz="0" w:space="0" w:color="auto"/>
        <w:bottom w:val="none" w:sz="0" w:space="0" w:color="auto"/>
        <w:right w:val="none" w:sz="0" w:space="0" w:color="auto"/>
      </w:divBdr>
    </w:div>
    <w:div w:id="1668902175">
      <w:bodyDiv w:val="1"/>
      <w:marLeft w:val="0"/>
      <w:marRight w:val="0"/>
      <w:marTop w:val="0"/>
      <w:marBottom w:val="0"/>
      <w:divBdr>
        <w:top w:val="none" w:sz="0" w:space="0" w:color="auto"/>
        <w:left w:val="none" w:sz="0" w:space="0" w:color="auto"/>
        <w:bottom w:val="none" w:sz="0" w:space="0" w:color="auto"/>
        <w:right w:val="none" w:sz="0" w:space="0" w:color="auto"/>
      </w:divBdr>
    </w:div>
    <w:div w:id="1670523349">
      <w:bodyDiv w:val="1"/>
      <w:marLeft w:val="0"/>
      <w:marRight w:val="0"/>
      <w:marTop w:val="0"/>
      <w:marBottom w:val="0"/>
      <w:divBdr>
        <w:top w:val="none" w:sz="0" w:space="0" w:color="auto"/>
        <w:left w:val="none" w:sz="0" w:space="0" w:color="auto"/>
        <w:bottom w:val="none" w:sz="0" w:space="0" w:color="auto"/>
        <w:right w:val="none" w:sz="0" w:space="0" w:color="auto"/>
      </w:divBdr>
    </w:div>
    <w:div w:id="1673340579">
      <w:bodyDiv w:val="1"/>
      <w:marLeft w:val="0"/>
      <w:marRight w:val="0"/>
      <w:marTop w:val="0"/>
      <w:marBottom w:val="0"/>
      <w:divBdr>
        <w:top w:val="none" w:sz="0" w:space="0" w:color="auto"/>
        <w:left w:val="none" w:sz="0" w:space="0" w:color="auto"/>
        <w:bottom w:val="none" w:sz="0" w:space="0" w:color="auto"/>
        <w:right w:val="none" w:sz="0" w:space="0" w:color="auto"/>
      </w:divBdr>
    </w:div>
    <w:div w:id="1674146551">
      <w:bodyDiv w:val="1"/>
      <w:marLeft w:val="0"/>
      <w:marRight w:val="0"/>
      <w:marTop w:val="0"/>
      <w:marBottom w:val="0"/>
      <w:divBdr>
        <w:top w:val="none" w:sz="0" w:space="0" w:color="auto"/>
        <w:left w:val="none" w:sz="0" w:space="0" w:color="auto"/>
        <w:bottom w:val="none" w:sz="0" w:space="0" w:color="auto"/>
        <w:right w:val="none" w:sz="0" w:space="0" w:color="auto"/>
      </w:divBdr>
    </w:div>
    <w:div w:id="1676153465">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615261">
      <w:bodyDiv w:val="1"/>
      <w:marLeft w:val="0"/>
      <w:marRight w:val="0"/>
      <w:marTop w:val="0"/>
      <w:marBottom w:val="0"/>
      <w:divBdr>
        <w:top w:val="none" w:sz="0" w:space="0" w:color="auto"/>
        <w:left w:val="none" w:sz="0" w:space="0" w:color="auto"/>
        <w:bottom w:val="none" w:sz="0" w:space="0" w:color="auto"/>
        <w:right w:val="none" w:sz="0" w:space="0" w:color="auto"/>
      </w:divBdr>
      <w:divsChild>
        <w:div w:id="1302151095">
          <w:marLeft w:val="0"/>
          <w:marRight w:val="0"/>
          <w:marTop w:val="0"/>
          <w:marBottom w:val="0"/>
          <w:divBdr>
            <w:top w:val="none" w:sz="0" w:space="0" w:color="auto"/>
            <w:left w:val="none" w:sz="0" w:space="0" w:color="auto"/>
            <w:bottom w:val="none" w:sz="0" w:space="0" w:color="auto"/>
            <w:right w:val="none" w:sz="0" w:space="0" w:color="auto"/>
          </w:divBdr>
        </w:div>
      </w:divsChild>
    </w:div>
    <w:div w:id="1684013169">
      <w:bodyDiv w:val="1"/>
      <w:marLeft w:val="0"/>
      <w:marRight w:val="0"/>
      <w:marTop w:val="0"/>
      <w:marBottom w:val="0"/>
      <w:divBdr>
        <w:top w:val="none" w:sz="0" w:space="0" w:color="auto"/>
        <w:left w:val="none" w:sz="0" w:space="0" w:color="auto"/>
        <w:bottom w:val="none" w:sz="0" w:space="0" w:color="auto"/>
        <w:right w:val="none" w:sz="0" w:space="0" w:color="auto"/>
      </w:divBdr>
    </w:div>
    <w:div w:id="1684358330">
      <w:bodyDiv w:val="1"/>
      <w:marLeft w:val="0"/>
      <w:marRight w:val="0"/>
      <w:marTop w:val="0"/>
      <w:marBottom w:val="0"/>
      <w:divBdr>
        <w:top w:val="none" w:sz="0" w:space="0" w:color="auto"/>
        <w:left w:val="none" w:sz="0" w:space="0" w:color="auto"/>
        <w:bottom w:val="none" w:sz="0" w:space="0" w:color="auto"/>
        <w:right w:val="none" w:sz="0" w:space="0" w:color="auto"/>
      </w:divBdr>
      <w:divsChild>
        <w:div w:id="1410809739">
          <w:marLeft w:val="0"/>
          <w:marRight w:val="0"/>
          <w:marTop w:val="0"/>
          <w:marBottom w:val="0"/>
          <w:divBdr>
            <w:top w:val="none" w:sz="0" w:space="0" w:color="auto"/>
            <w:left w:val="none" w:sz="0" w:space="0" w:color="auto"/>
            <w:bottom w:val="none" w:sz="0" w:space="0" w:color="auto"/>
            <w:right w:val="none" w:sz="0" w:space="0" w:color="auto"/>
          </w:divBdr>
        </w:div>
      </w:divsChild>
    </w:div>
    <w:div w:id="1686862549">
      <w:bodyDiv w:val="1"/>
      <w:marLeft w:val="0"/>
      <w:marRight w:val="0"/>
      <w:marTop w:val="0"/>
      <w:marBottom w:val="0"/>
      <w:divBdr>
        <w:top w:val="none" w:sz="0" w:space="0" w:color="auto"/>
        <w:left w:val="none" w:sz="0" w:space="0" w:color="auto"/>
        <w:bottom w:val="none" w:sz="0" w:space="0" w:color="auto"/>
        <w:right w:val="none" w:sz="0" w:space="0" w:color="auto"/>
      </w:divBdr>
    </w:div>
    <w:div w:id="1691418719">
      <w:bodyDiv w:val="1"/>
      <w:marLeft w:val="0"/>
      <w:marRight w:val="0"/>
      <w:marTop w:val="0"/>
      <w:marBottom w:val="0"/>
      <w:divBdr>
        <w:top w:val="none" w:sz="0" w:space="0" w:color="auto"/>
        <w:left w:val="none" w:sz="0" w:space="0" w:color="auto"/>
        <w:bottom w:val="none" w:sz="0" w:space="0" w:color="auto"/>
        <w:right w:val="none" w:sz="0" w:space="0" w:color="auto"/>
      </w:divBdr>
      <w:divsChild>
        <w:div w:id="137037907">
          <w:marLeft w:val="0"/>
          <w:marRight w:val="0"/>
          <w:marTop w:val="0"/>
          <w:marBottom w:val="0"/>
          <w:divBdr>
            <w:top w:val="none" w:sz="0" w:space="0" w:color="auto"/>
            <w:left w:val="none" w:sz="0" w:space="0" w:color="auto"/>
            <w:bottom w:val="none" w:sz="0" w:space="0" w:color="auto"/>
            <w:right w:val="none" w:sz="0" w:space="0" w:color="auto"/>
          </w:divBdr>
        </w:div>
      </w:divsChild>
    </w:div>
    <w:div w:id="1693071536">
      <w:bodyDiv w:val="1"/>
      <w:marLeft w:val="0"/>
      <w:marRight w:val="0"/>
      <w:marTop w:val="0"/>
      <w:marBottom w:val="0"/>
      <w:divBdr>
        <w:top w:val="none" w:sz="0" w:space="0" w:color="auto"/>
        <w:left w:val="none" w:sz="0" w:space="0" w:color="auto"/>
        <w:bottom w:val="none" w:sz="0" w:space="0" w:color="auto"/>
        <w:right w:val="none" w:sz="0" w:space="0" w:color="auto"/>
      </w:divBdr>
    </w:div>
    <w:div w:id="1696539883">
      <w:bodyDiv w:val="1"/>
      <w:marLeft w:val="0"/>
      <w:marRight w:val="0"/>
      <w:marTop w:val="0"/>
      <w:marBottom w:val="0"/>
      <w:divBdr>
        <w:top w:val="none" w:sz="0" w:space="0" w:color="auto"/>
        <w:left w:val="none" w:sz="0" w:space="0" w:color="auto"/>
        <w:bottom w:val="none" w:sz="0" w:space="0" w:color="auto"/>
        <w:right w:val="none" w:sz="0" w:space="0" w:color="auto"/>
      </w:divBdr>
    </w:div>
    <w:div w:id="1698850650">
      <w:bodyDiv w:val="1"/>
      <w:marLeft w:val="0"/>
      <w:marRight w:val="0"/>
      <w:marTop w:val="0"/>
      <w:marBottom w:val="0"/>
      <w:divBdr>
        <w:top w:val="none" w:sz="0" w:space="0" w:color="auto"/>
        <w:left w:val="none" w:sz="0" w:space="0" w:color="auto"/>
        <w:bottom w:val="none" w:sz="0" w:space="0" w:color="auto"/>
        <w:right w:val="none" w:sz="0" w:space="0" w:color="auto"/>
      </w:divBdr>
      <w:divsChild>
        <w:div w:id="762531418">
          <w:marLeft w:val="0"/>
          <w:marRight w:val="0"/>
          <w:marTop w:val="0"/>
          <w:marBottom w:val="0"/>
          <w:divBdr>
            <w:top w:val="none" w:sz="0" w:space="0" w:color="auto"/>
            <w:left w:val="none" w:sz="0" w:space="0" w:color="auto"/>
            <w:bottom w:val="none" w:sz="0" w:space="0" w:color="auto"/>
            <w:right w:val="none" w:sz="0" w:space="0" w:color="auto"/>
          </w:divBdr>
        </w:div>
      </w:divsChild>
    </w:div>
    <w:div w:id="1699743316">
      <w:bodyDiv w:val="1"/>
      <w:marLeft w:val="0"/>
      <w:marRight w:val="0"/>
      <w:marTop w:val="0"/>
      <w:marBottom w:val="0"/>
      <w:divBdr>
        <w:top w:val="none" w:sz="0" w:space="0" w:color="auto"/>
        <w:left w:val="none" w:sz="0" w:space="0" w:color="auto"/>
        <w:bottom w:val="none" w:sz="0" w:space="0" w:color="auto"/>
        <w:right w:val="none" w:sz="0" w:space="0" w:color="auto"/>
      </w:divBdr>
    </w:div>
    <w:div w:id="1701661978">
      <w:bodyDiv w:val="1"/>
      <w:marLeft w:val="0"/>
      <w:marRight w:val="0"/>
      <w:marTop w:val="0"/>
      <w:marBottom w:val="0"/>
      <w:divBdr>
        <w:top w:val="none" w:sz="0" w:space="0" w:color="auto"/>
        <w:left w:val="none" w:sz="0" w:space="0" w:color="auto"/>
        <w:bottom w:val="none" w:sz="0" w:space="0" w:color="auto"/>
        <w:right w:val="none" w:sz="0" w:space="0" w:color="auto"/>
      </w:divBdr>
    </w:div>
    <w:div w:id="1704480857">
      <w:bodyDiv w:val="1"/>
      <w:marLeft w:val="0"/>
      <w:marRight w:val="0"/>
      <w:marTop w:val="0"/>
      <w:marBottom w:val="0"/>
      <w:divBdr>
        <w:top w:val="none" w:sz="0" w:space="0" w:color="auto"/>
        <w:left w:val="none" w:sz="0" w:space="0" w:color="auto"/>
        <w:bottom w:val="none" w:sz="0" w:space="0" w:color="auto"/>
        <w:right w:val="none" w:sz="0" w:space="0" w:color="auto"/>
      </w:divBdr>
      <w:divsChild>
        <w:div w:id="719549961">
          <w:marLeft w:val="0"/>
          <w:marRight w:val="0"/>
          <w:marTop w:val="0"/>
          <w:marBottom w:val="0"/>
          <w:divBdr>
            <w:top w:val="none" w:sz="0" w:space="0" w:color="auto"/>
            <w:left w:val="none" w:sz="0" w:space="0" w:color="auto"/>
            <w:bottom w:val="none" w:sz="0" w:space="0" w:color="auto"/>
            <w:right w:val="none" w:sz="0" w:space="0" w:color="auto"/>
          </w:divBdr>
        </w:div>
      </w:divsChild>
    </w:div>
    <w:div w:id="1711875339">
      <w:bodyDiv w:val="1"/>
      <w:marLeft w:val="0"/>
      <w:marRight w:val="0"/>
      <w:marTop w:val="0"/>
      <w:marBottom w:val="0"/>
      <w:divBdr>
        <w:top w:val="none" w:sz="0" w:space="0" w:color="auto"/>
        <w:left w:val="none" w:sz="0" w:space="0" w:color="auto"/>
        <w:bottom w:val="none" w:sz="0" w:space="0" w:color="auto"/>
        <w:right w:val="none" w:sz="0" w:space="0" w:color="auto"/>
      </w:divBdr>
      <w:divsChild>
        <w:div w:id="1227259632">
          <w:marLeft w:val="0"/>
          <w:marRight w:val="0"/>
          <w:marTop w:val="0"/>
          <w:marBottom w:val="0"/>
          <w:divBdr>
            <w:top w:val="none" w:sz="0" w:space="0" w:color="auto"/>
            <w:left w:val="none" w:sz="0" w:space="0" w:color="auto"/>
            <w:bottom w:val="none" w:sz="0" w:space="0" w:color="auto"/>
            <w:right w:val="none" w:sz="0" w:space="0" w:color="auto"/>
          </w:divBdr>
        </w:div>
      </w:divsChild>
    </w:div>
    <w:div w:id="1716077395">
      <w:bodyDiv w:val="1"/>
      <w:marLeft w:val="0"/>
      <w:marRight w:val="0"/>
      <w:marTop w:val="0"/>
      <w:marBottom w:val="0"/>
      <w:divBdr>
        <w:top w:val="none" w:sz="0" w:space="0" w:color="auto"/>
        <w:left w:val="none" w:sz="0" w:space="0" w:color="auto"/>
        <w:bottom w:val="none" w:sz="0" w:space="0" w:color="auto"/>
        <w:right w:val="none" w:sz="0" w:space="0" w:color="auto"/>
      </w:divBdr>
    </w:div>
    <w:div w:id="1717965860">
      <w:bodyDiv w:val="1"/>
      <w:marLeft w:val="0"/>
      <w:marRight w:val="0"/>
      <w:marTop w:val="0"/>
      <w:marBottom w:val="0"/>
      <w:divBdr>
        <w:top w:val="none" w:sz="0" w:space="0" w:color="auto"/>
        <w:left w:val="none" w:sz="0" w:space="0" w:color="auto"/>
        <w:bottom w:val="none" w:sz="0" w:space="0" w:color="auto"/>
        <w:right w:val="none" w:sz="0" w:space="0" w:color="auto"/>
      </w:divBdr>
      <w:divsChild>
        <w:div w:id="2054688875">
          <w:marLeft w:val="0"/>
          <w:marRight w:val="0"/>
          <w:marTop w:val="0"/>
          <w:marBottom w:val="0"/>
          <w:divBdr>
            <w:top w:val="none" w:sz="0" w:space="0" w:color="auto"/>
            <w:left w:val="none" w:sz="0" w:space="0" w:color="auto"/>
            <w:bottom w:val="none" w:sz="0" w:space="0" w:color="auto"/>
            <w:right w:val="none" w:sz="0" w:space="0" w:color="auto"/>
          </w:divBdr>
        </w:div>
      </w:divsChild>
    </w:div>
    <w:div w:id="1718890576">
      <w:bodyDiv w:val="1"/>
      <w:marLeft w:val="0"/>
      <w:marRight w:val="0"/>
      <w:marTop w:val="0"/>
      <w:marBottom w:val="0"/>
      <w:divBdr>
        <w:top w:val="none" w:sz="0" w:space="0" w:color="auto"/>
        <w:left w:val="none" w:sz="0" w:space="0" w:color="auto"/>
        <w:bottom w:val="none" w:sz="0" w:space="0" w:color="auto"/>
        <w:right w:val="none" w:sz="0" w:space="0" w:color="auto"/>
      </w:divBdr>
    </w:div>
    <w:div w:id="1729569036">
      <w:bodyDiv w:val="1"/>
      <w:marLeft w:val="0"/>
      <w:marRight w:val="0"/>
      <w:marTop w:val="0"/>
      <w:marBottom w:val="0"/>
      <w:divBdr>
        <w:top w:val="none" w:sz="0" w:space="0" w:color="auto"/>
        <w:left w:val="none" w:sz="0" w:space="0" w:color="auto"/>
        <w:bottom w:val="none" w:sz="0" w:space="0" w:color="auto"/>
        <w:right w:val="none" w:sz="0" w:space="0" w:color="auto"/>
      </w:divBdr>
      <w:divsChild>
        <w:div w:id="187754551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30684784">
      <w:bodyDiv w:val="1"/>
      <w:marLeft w:val="0"/>
      <w:marRight w:val="0"/>
      <w:marTop w:val="0"/>
      <w:marBottom w:val="0"/>
      <w:divBdr>
        <w:top w:val="none" w:sz="0" w:space="0" w:color="auto"/>
        <w:left w:val="none" w:sz="0" w:space="0" w:color="auto"/>
        <w:bottom w:val="none" w:sz="0" w:space="0" w:color="auto"/>
        <w:right w:val="none" w:sz="0" w:space="0" w:color="auto"/>
      </w:divBdr>
      <w:divsChild>
        <w:div w:id="77990939">
          <w:marLeft w:val="0"/>
          <w:marRight w:val="0"/>
          <w:marTop w:val="0"/>
          <w:marBottom w:val="0"/>
          <w:divBdr>
            <w:top w:val="none" w:sz="0" w:space="0" w:color="auto"/>
            <w:left w:val="none" w:sz="0" w:space="0" w:color="auto"/>
            <w:bottom w:val="none" w:sz="0" w:space="0" w:color="auto"/>
            <w:right w:val="none" w:sz="0" w:space="0" w:color="auto"/>
          </w:divBdr>
        </w:div>
      </w:divsChild>
    </w:div>
    <w:div w:id="1731690114">
      <w:bodyDiv w:val="1"/>
      <w:marLeft w:val="0"/>
      <w:marRight w:val="0"/>
      <w:marTop w:val="0"/>
      <w:marBottom w:val="0"/>
      <w:divBdr>
        <w:top w:val="none" w:sz="0" w:space="0" w:color="auto"/>
        <w:left w:val="none" w:sz="0" w:space="0" w:color="auto"/>
        <w:bottom w:val="none" w:sz="0" w:space="0" w:color="auto"/>
        <w:right w:val="none" w:sz="0" w:space="0" w:color="auto"/>
      </w:divBdr>
    </w:div>
    <w:div w:id="1732540151">
      <w:bodyDiv w:val="1"/>
      <w:marLeft w:val="0"/>
      <w:marRight w:val="0"/>
      <w:marTop w:val="0"/>
      <w:marBottom w:val="0"/>
      <w:divBdr>
        <w:top w:val="none" w:sz="0" w:space="0" w:color="auto"/>
        <w:left w:val="none" w:sz="0" w:space="0" w:color="auto"/>
        <w:bottom w:val="none" w:sz="0" w:space="0" w:color="auto"/>
        <w:right w:val="none" w:sz="0" w:space="0" w:color="auto"/>
      </w:divBdr>
    </w:div>
    <w:div w:id="1741824376">
      <w:bodyDiv w:val="1"/>
      <w:marLeft w:val="0"/>
      <w:marRight w:val="0"/>
      <w:marTop w:val="0"/>
      <w:marBottom w:val="0"/>
      <w:divBdr>
        <w:top w:val="none" w:sz="0" w:space="0" w:color="auto"/>
        <w:left w:val="none" w:sz="0" w:space="0" w:color="auto"/>
        <w:bottom w:val="none" w:sz="0" w:space="0" w:color="auto"/>
        <w:right w:val="none" w:sz="0" w:space="0" w:color="auto"/>
      </w:divBdr>
    </w:div>
    <w:div w:id="1742941994">
      <w:bodyDiv w:val="1"/>
      <w:marLeft w:val="0"/>
      <w:marRight w:val="0"/>
      <w:marTop w:val="0"/>
      <w:marBottom w:val="0"/>
      <w:divBdr>
        <w:top w:val="none" w:sz="0" w:space="0" w:color="auto"/>
        <w:left w:val="none" w:sz="0" w:space="0" w:color="auto"/>
        <w:bottom w:val="none" w:sz="0" w:space="0" w:color="auto"/>
        <w:right w:val="none" w:sz="0" w:space="0" w:color="auto"/>
      </w:divBdr>
    </w:div>
    <w:div w:id="1743258996">
      <w:bodyDiv w:val="1"/>
      <w:marLeft w:val="0"/>
      <w:marRight w:val="0"/>
      <w:marTop w:val="0"/>
      <w:marBottom w:val="0"/>
      <w:divBdr>
        <w:top w:val="none" w:sz="0" w:space="0" w:color="auto"/>
        <w:left w:val="none" w:sz="0" w:space="0" w:color="auto"/>
        <w:bottom w:val="none" w:sz="0" w:space="0" w:color="auto"/>
        <w:right w:val="none" w:sz="0" w:space="0" w:color="auto"/>
      </w:divBdr>
      <w:divsChild>
        <w:div w:id="395280075">
          <w:marLeft w:val="0"/>
          <w:marRight w:val="0"/>
          <w:marTop w:val="0"/>
          <w:marBottom w:val="0"/>
          <w:divBdr>
            <w:top w:val="none" w:sz="0" w:space="0" w:color="auto"/>
            <w:left w:val="none" w:sz="0" w:space="0" w:color="auto"/>
            <w:bottom w:val="none" w:sz="0" w:space="0" w:color="auto"/>
            <w:right w:val="none" w:sz="0" w:space="0" w:color="auto"/>
          </w:divBdr>
          <w:divsChild>
            <w:div w:id="1406873437">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743790330">
      <w:bodyDiv w:val="1"/>
      <w:marLeft w:val="0"/>
      <w:marRight w:val="0"/>
      <w:marTop w:val="0"/>
      <w:marBottom w:val="0"/>
      <w:divBdr>
        <w:top w:val="none" w:sz="0" w:space="0" w:color="auto"/>
        <w:left w:val="none" w:sz="0" w:space="0" w:color="auto"/>
        <w:bottom w:val="none" w:sz="0" w:space="0" w:color="auto"/>
        <w:right w:val="none" w:sz="0" w:space="0" w:color="auto"/>
      </w:divBdr>
      <w:divsChild>
        <w:div w:id="385109490">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47267995">
      <w:bodyDiv w:val="1"/>
      <w:marLeft w:val="0"/>
      <w:marRight w:val="0"/>
      <w:marTop w:val="0"/>
      <w:marBottom w:val="0"/>
      <w:divBdr>
        <w:top w:val="none" w:sz="0" w:space="0" w:color="auto"/>
        <w:left w:val="none" w:sz="0" w:space="0" w:color="auto"/>
        <w:bottom w:val="none" w:sz="0" w:space="0" w:color="auto"/>
        <w:right w:val="none" w:sz="0" w:space="0" w:color="auto"/>
      </w:divBdr>
      <w:divsChild>
        <w:div w:id="1881433086">
          <w:marLeft w:val="0"/>
          <w:marRight w:val="0"/>
          <w:marTop w:val="0"/>
          <w:marBottom w:val="0"/>
          <w:divBdr>
            <w:top w:val="none" w:sz="0" w:space="0" w:color="auto"/>
            <w:left w:val="none" w:sz="0" w:space="0" w:color="auto"/>
            <w:bottom w:val="none" w:sz="0" w:space="0" w:color="auto"/>
            <w:right w:val="none" w:sz="0" w:space="0" w:color="auto"/>
          </w:divBdr>
        </w:div>
      </w:divsChild>
    </w:div>
    <w:div w:id="1753816430">
      <w:bodyDiv w:val="1"/>
      <w:marLeft w:val="0"/>
      <w:marRight w:val="0"/>
      <w:marTop w:val="0"/>
      <w:marBottom w:val="0"/>
      <w:divBdr>
        <w:top w:val="none" w:sz="0" w:space="0" w:color="auto"/>
        <w:left w:val="none" w:sz="0" w:space="0" w:color="auto"/>
        <w:bottom w:val="none" w:sz="0" w:space="0" w:color="auto"/>
        <w:right w:val="none" w:sz="0" w:space="0" w:color="auto"/>
      </w:divBdr>
    </w:div>
    <w:div w:id="1757172194">
      <w:bodyDiv w:val="1"/>
      <w:marLeft w:val="0"/>
      <w:marRight w:val="0"/>
      <w:marTop w:val="0"/>
      <w:marBottom w:val="0"/>
      <w:divBdr>
        <w:top w:val="none" w:sz="0" w:space="0" w:color="auto"/>
        <w:left w:val="none" w:sz="0" w:space="0" w:color="auto"/>
        <w:bottom w:val="none" w:sz="0" w:space="0" w:color="auto"/>
        <w:right w:val="none" w:sz="0" w:space="0" w:color="auto"/>
      </w:divBdr>
    </w:div>
    <w:div w:id="1766850828">
      <w:bodyDiv w:val="1"/>
      <w:marLeft w:val="0"/>
      <w:marRight w:val="0"/>
      <w:marTop w:val="0"/>
      <w:marBottom w:val="0"/>
      <w:divBdr>
        <w:top w:val="none" w:sz="0" w:space="0" w:color="auto"/>
        <w:left w:val="none" w:sz="0" w:space="0" w:color="auto"/>
        <w:bottom w:val="none" w:sz="0" w:space="0" w:color="auto"/>
        <w:right w:val="none" w:sz="0" w:space="0" w:color="auto"/>
      </w:divBdr>
    </w:div>
    <w:div w:id="1767461305">
      <w:bodyDiv w:val="1"/>
      <w:marLeft w:val="0"/>
      <w:marRight w:val="0"/>
      <w:marTop w:val="0"/>
      <w:marBottom w:val="0"/>
      <w:divBdr>
        <w:top w:val="none" w:sz="0" w:space="0" w:color="auto"/>
        <w:left w:val="none" w:sz="0" w:space="0" w:color="auto"/>
        <w:bottom w:val="none" w:sz="0" w:space="0" w:color="auto"/>
        <w:right w:val="none" w:sz="0" w:space="0" w:color="auto"/>
      </w:divBdr>
      <w:divsChild>
        <w:div w:id="1403793304">
          <w:marLeft w:val="0"/>
          <w:marRight w:val="0"/>
          <w:marTop w:val="0"/>
          <w:marBottom w:val="0"/>
          <w:divBdr>
            <w:top w:val="none" w:sz="0" w:space="0" w:color="auto"/>
            <w:left w:val="none" w:sz="0" w:space="0" w:color="auto"/>
            <w:bottom w:val="none" w:sz="0" w:space="0" w:color="auto"/>
            <w:right w:val="none" w:sz="0" w:space="0" w:color="auto"/>
          </w:divBdr>
        </w:div>
      </w:divsChild>
    </w:div>
    <w:div w:id="1770345200">
      <w:bodyDiv w:val="1"/>
      <w:marLeft w:val="0"/>
      <w:marRight w:val="0"/>
      <w:marTop w:val="0"/>
      <w:marBottom w:val="0"/>
      <w:divBdr>
        <w:top w:val="none" w:sz="0" w:space="0" w:color="auto"/>
        <w:left w:val="none" w:sz="0" w:space="0" w:color="auto"/>
        <w:bottom w:val="none" w:sz="0" w:space="0" w:color="auto"/>
        <w:right w:val="none" w:sz="0" w:space="0" w:color="auto"/>
      </w:divBdr>
    </w:div>
    <w:div w:id="1771856795">
      <w:bodyDiv w:val="1"/>
      <w:marLeft w:val="0"/>
      <w:marRight w:val="0"/>
      <w:marTop w:val="0"/>
      <w:marBottom w:val="0"/>
      <w:divBdr>
        <w:top w:val="none" w:sz="0" w:space="0" w:color="auto"/>
        <w:left w:val="none" w:sz="0" w:space="0" w:color="auto"/>
        <w:bottom w:val="none" w:sz="0" w:space="0" w:color="auto"/>
        <w:right w:val="none" w:sz="0" w:space="0" w:color="auto"/>
      </w:divBdr>
    </w:div>
    <w:div w:id="1772358810">
      <w:bodyDiv w:val="1"/>
      <w:marLeft w:val="0"/>
      <w:marRight w:val="0"/>
      <w:marTop w:val="0"/>
      <w:marBottom w:val="0"/>
      <w:divBdr>
        <w:top w:val="none" w:sz="0" w:space="0" w:color="auto"/>
        <w:left w:val="none" w:sz="0" w:space="0" w:color="auto"/>
        <w:bottom w:val="none" w:sz="0" w:space="0" w:color="auto"/>
        <w:right w:val="none" w:sz="0" w:space="0" w:color="auto"/>
      </w:divBdr>
      <w:divsChild>
        <w:div w:id="1646930012">
          <w:marLeft w:val="0"/>
          <w:marRight w:val="0"/>
          <w:marTop w:val="0"/>
          <w:marBottom w:val="0"/>
          <w:divBdr>
            <w:top w:val="none" w:sz="0" w:space="0" w:color="auto"/>
            <w:left w:val="none" w:sz="0" w:space="0" w:color="auto"/>
            <w:bottom w:val="none" w:sz="0" w:space="0" w:color="auto"/>
            <w:right w:val="none" w:sz="0" w:space="0" w:color="auto"/>
          </w:divBdr>
        </w:div>
      </w:divsChild>
    </w:div>
    <w:div w:id="1779594820">
      <w:bodyDiv w:val="1"/>
      <w:marLeft w:val="0"/>
      <w:marRight w:val="0"/>
      <w:marTop w:val="0"/>
      <w:marBottom w:val="0"/>
      <w:divBdr>
        <w:top w:val="none" w:sz="0" w:space="0" w:color="auto"/>
        <w:left w:val="none" w:sz="0" w:space="0" w:color="auto"/>
        <w:bottom w:val="none" w:sz="0" w:space="0" w:color="auto"/>
        <w:right w:val="none" w:sz="0" w:space="0" w:color="auto"/>
      </w:divBdr>
    </w:div>
    <w:div w:id="1780485809">
      <w:bodyDiv w:val="1"/>
      <w:marLeft w:val="0"/>
      <w:marRight w:val="0"/>
      <w:marTop w:val="0"/>
      <w:marBottom w:val="0"/>
      <w:divBdr>
        <w:top w:val="none" w:sz="0" w:space="0" w:color="auto"/>
        <w:left w:val="none" w:sz="0" w:space="0" w:color="auto"/>
        <w:bottom w:val="none" w:sz="0" w:space="0" w:color="auto"/>
        <w:right w:val="none" w:sz="0" w:space="0" w:color="auto"/>
      </w:divBdr>
      <w:divsChild>
        <w:div w:id="941184176">
          <w:marLeft w:val="0"/>
          <w:marRight w:val="0"/>
          <w:marTop w:val="0"/>
          <w:marBottom w:val="120"/>
          <w:divBdr>
            <w:top w:val="none" w:sz="0" w:space="0" w:color="auto"/>
            <w:left w:val="none" w:sz="0" w:space="0" w:color="auto"/>
            <w:bottom w:val="none" w:sz="0" w:space="0" w:color="auto"/>
            <w:right w:val="none" w:sz="0" w:space="0" w:color="auto"/>
          </w:divBdr>
        </w:div>
      </w:divsChild>
    </w:div>
    <w:div w:id="1785921790">
      <w:bodyDiv w:val="1"/>
      <w:marLeft w:val="0"/>
      <w:marRight w:val="0"/>
      <w:marTop w:val="0"/>
      <w:marBottom w:val="0"/>
      <w:divBdr>
        <w:top w:val="none" w:sz="0" w:space="0" w:color="auto"/>
        <w:left w:val="none" w:sz="0" w:space="0" w:color="auto"/>
        <w:bottom w:val="none" w:sz="0" w:space="0" w:color="auto"/>
        <w:right w:val="none" w:sz="0" w:space="0" w:color="auto"/>
      </w:divBdr>
      <w:divsChild>
        <w:div w:id="321007759">
          <w:marLeft w:val="0"/>
          <w:marRight w:val="0"/>
          <w:marTop w:val="0"/>
          <w:marBottom w:val="0"/>
          <w:divBdr>
            <w:top w:val="none" w:sz="0" w:space="0" w:color="auto"/>
            <w:left w:val="none" w:sz="0" w:space="0" w:color="auto"/>
            <w:bottom w:val="none" w:sz="0" w:space="0" w:color="auto"/>
            <w:right w:val="none" w:sz="0" w:space="0" w:color="auto"/>
          </w:divBdr>
        </w:div>
      </w:divsChild>
    </w:div>
    <w:div w:id="1786388031">
      <w:bodyDiv w:val="1"/>
      <w:marLeft w:val="0"/>
      <w:marRight w:val="0"/>
      <w:marTop w:val="0"/>
      <w:marBottom w:val="0"/>
      <w:divBdr>
        <w:top w:val="none" w:sz="0" w:space="0" w:color="auto"/>
        <w:left w:val="none" w:sz="0" w:space="0" w:color="auto"/>
        <w:bottom w:val="none" w:sz="0" w:space="0" w:color="auto"/>
        <w:right w:val="none" w:sz="0" w:space="0" w:color="auto"/>
      </w:divBdr>
    </w:div>
    <w:div w:id="1788432179">
      <w:bodyDiv w:val="1"/>
      <w:marLeft w:val="0"/>
      <w:marRight w:val="0"/>
      <w:marTop w:val="0"/>
      <w:marBottom w:val="0"/>
      <w:divBdr>
        <w:top w:val="none" w:sz="0" w:space="0" w:color="auto"/>
        <w:left w:val="none" w:sz="0" w:space="0" w:color="auto"/>
        <w:bottom w:val="none" w:sz="0" w:space="0" w:color="auto"/>
        <w:right w:val="none" w:sz="0" w:space="0" w:color="auto"/>
      </w:divBdr>
      <w:divsChild>
        <w:div w:id="880945988">
          <w:marLeft w:val="0"/>
          <w:marRight w:val="0"/>
          <w:marTop w:val="0"/>
          <w:marBottom w:val="0"/>
          <w:divBdr>
            <w:top w:val="none" w:sz="0" w:space="0" w:color="auto"/>
            <w:left w:val="none" w:sz="0" w:space="0" w:color="auto"/>
            <w:bottom w:val="none" w:sz="0" w:space="0" w:color="auto"/>
            <w:right w:val="none" w:sz="0" w:space="0" w:color="auto"/>
          </w:divBdr>
        </w:div>
      </w:divsChild>
    </w:div>
    <w:div w:id="1793858715">
      <w:bodyDiv w:val="1"/>
      <w:marLeft w:val="0"/>
      <w:marRight w:val="0"/>
      <w:marTop w:val="0"/>
      <w:marBottom w:val="0"/>
      <w:divBdr>
        <w:top w:val="none" w:sz="0" w:space="0" w:color="auto"/>
        <w:left w:val="none" w:sz="0" w:space="0" w:color="auto"/>
        <w:bottom w:val="none" w:sz="0" w:space="0" w:color="auto"/>
        <w:right w:val="none" w:sz="0" w:space="0" w:color="auto"/>
      </w:divBdr>
    </w:div>
    <w:div w:id="1800762272">
      <w:bodyDiv w:val="1"/>
      <w:marLeft w:val="0"/>
      <w:marRight w:val="0"/>
      <w:marTop w:val="0"/>
      <w:marBottom w:val="0"/>
      <w:divBdr>
        <w:top w:val="none" w:sz="0" w:space="0" w:color="auto"/>
        <w:left w:val="none" w:sz="0" w:space="0" w:color="auto"/>
        <w:bottom w:val="none" w:sz="0" w:space="0" w:color="auto"/>
        <w:right w:val="none" w:sz="0" w:space="0" w:color="auto"/>
      </w:divBdr>
    </w:div>
    <w:div w:id="1806653345">
      <w:bodyDiv w:val="1"/>
      <w:marLeft w:val="0"/>
      <w:marRight w:val="0"/>
      <w:marTop w:val="0"/>
      <w:marBottom w:val="0"/>
      <w:divBdr>
        <w:top w:val="none" w:sz="0" w:space="0" w:color="auto"/>
        <w:left w:val="none" w:sz="0" w:space="0" w:color="auto"/>
        <w:bottom w:val="none" w:sz="0" w:space="0" w:color="auto"/>
        <w:right w:val="none" w:sz="0" w:space="0" w:color="auto"/>
      </w:divBdr>
      <w:divsChild>
        <w:div w:id="1332413640">
          <w:marLeft w:val="0"/>
          <w:marRight w:val="0"/>
          <w:marTop w:val="0"/>
          <w:marBottom w:val="0"/>
          <w:divBdr>
            <w:top w:val="none" w:sz="0" w:space="0" w:color="auto"/>
            <w:left w:val="none" w:sz="0" w:space="0" w:color="auto"/>
            <w:bottom w:val="none" w:sz="0" w:space="0" w:color="auto"/>
            <w:right w:val="none" w:sz="0" w:space="0" w:color="auto"/>
          </w:divBdr>
        </w:div>
      </w:divsChild>
    </w:div>
    <w:div w:id="1808695046">
      <w:bodyDiv w:val="1"/>
      <w:marLeft w:val="0"/>
      <w:marRight w:val="0"/>
      <w:marTop w:val="0"/>
      <w:marBottom w:val="0"/>
      <w:divBdr>
        <w:top w:val="none" w:sz="0" w:space="0" w:color="auto"/>
        <w:left w:val="none" w:sz="0" w:space="0" w:color="auto"/>
        <w:bottom w:val="none" w:sz="0" w:space="0" w:color="auto"/>
        <w:right w:val="none" w:sz="0" w:space="0" w:color="auto"/>
      </w:divBdr>
    </w:div>
    <w:div w:id="1812205822">
      <w:bodyDiv w:val="1"/>
      <w:marLeft w:val="0"/>
      <w:marRight w:val="0"/>
      <w:marTop w:val="0"/>
      <w:marBottom w:val="0"/>
      <w:divBdr>
        <w:top w:val="none" w:sz="0" w:space="0" w:color="auto"/>
        <w:left w:val="none" w:sz="0" w:space="0" w:color="auto"/>
        <w:bottom w:val="none" w:sz="0" w:space="0" w:color="auto"/>
        <w:right w:val="none" w:sz="0" w:space="0" w:color="auto"/>
      </w:divBdr>
      <w:divsChild>
        <w:div w:id="708841686">
          <w:marLeft w:val="0"/>
          <w:marRight w:val="0"/>
          <w:marTop w:val="0"/>
          <w:marBottom w:val="0"/>
          <w:divBdr>
            <w:top w:val="none" w:sz="0" w:space="0" w:color="auto"/>
            <w:left w:val="none" w:sz="0" w:space="0" w:color="auto"/>
            <w:bottom w:val="none" w:sz="0" w:space="0" w:color="auto"/>
            <w:right w:val="none" w:sz="0" w:space="0" w:color="auto"/>
          </w:divBdr>
        </w:div>
      </w:divsChild>
    </w:div>
    <w:div w:id="1812601402">
      <w:bodyDiv w:val="1"/>
      <w:marLeft w:val="0"/>
      <w:marRight w:val="0"/>
      <w:marTop w:val="0"/>
      <w:marBottom w:val="0"/>
      <w:divBdr>
        <w:top w:val="none" w:sz="0" w:space="0" w:color="auto"/>
        <w:left w:val="none" w:sz="0" w:space="0" w:color="auto"/>
        <w:bottom w:val="none" w:sz="0" w:space="0" w:color="auto"/>
        <w:right w:val="none" w:sz="0" w:space="0" w:color="auto"/>
      </w:divBdr>
    </w:div>
    <w:div w:id="1815104687">
      <w:bodyDiv w:val="1"/>
      <w:marLeft w:val="0"/>
      <w:marRight w:val="0"/>
      <w:marTop w:val="0"/>
      <w:marBottom w:val="0"/>
      <w:divBdr>
        <w:top w:val="none" w:sz="0" w:space="0" w:color="auto"/>
        <w:left w:val="none" w:sz="0" w:space="0" w:color="auto"/>
        <w:bottom w:val="none" w:sz="0" w:space="0" w:color="auto"/>
        <w:right w:val="none" w:sz="0" w:space="0" w:color="auto"/>
      </w:divBdr>
    </w:div>
    <w:div w:id="1815178499">
      <w:bodyDiv w:val="1"/>
      <w:marLeft w:val="0"/>
      <w:marRight w:val="0"/>
      <w:marTop w:val="0"/>
      <w:marBottom w:val="0"/>
      <w:divBdr>
        <w:top w:val="none" w:sz="0" w:space="0" w:color="auto"/>
        <w:left w:val="none" w:sz="0" w:space="0" w:color="auto"/>
        <w:bottom w:val="none" w:sz="0" w:space="0" w:color="auto"/>
        <w:right w:val="none" w:sz="0" w:space="0" w:color="auto"/>
      </w:divBdr>
      <w:divsChild>
        <w:div w:id="783572998">
          <w:marLeft w:val="0"/>
          <w:marRight w:val="0"/>
          <w:marTop w:val="0"/>
          <w:marBottom w:val="0"/>
          <w:divBdr>
            <w:top w:val="none" w:sz="0" w:space="0" w:color="auto"/>
            <w:left w:val="none" w:sz="0" w:space="0" w:color="auto"/>
            <w:bottom w:val="none" w:sz="0" w:space="0" w:color="auto"/>
            <w:right w:val="none" w:sz="0" w:space="0" w:color="auto"/>
          </w:divBdr>
        </w:div>
      </w:divsChild>
    </w:div>
    <w:div w:id="1815368582">
      <w:bodyDiv w:val="1"/>
      <w:marLeft w:val="0"/>
      <w:marRight w:val="0"/>
      <w:marTop w:val="0"/>
      <w:marBottom w:val="0"/>
      <w:divBdr>
        <w:top w:val="none" w:sz="0" w:space="0" w:color="auto"/>
        <w:left w:val="none" w:sz="0" w:space="0" w:color="auto"/>
        <w:bottom w:val="none" w:sz="0" w:space="0" w:color="auto"/>
        <w:right w:val="none" w:sz="0" w:space="0" w:color="auto"/>
      </w:divBdr>
    </w:div>
    <w:div w:id="1820153224">
      <w:bodyDiv w:val="1"/>
      <w:marLeft w:val="0"/>
      <w:marRight w:val="0"/>
      <w:marTop w:val="0"/>
      <w:marBottom w:val="0"/>
      <w:divBdr>
        <w:top w:val="none" w:sz="0" w:space="0" w:color="auto"/>
        <w:left w:val="none" w:sz="0" w:space="0" w:color="auto"/>
        <w:bottom w:val="none" w:sz="0" w:space="0" w:color="auto"/>
        <w:right w:val="none" w:sz="0" w:space="0" w:color="auto"/>
      </w:divBdr>
    </w:div>
    <w:div w:id="1820879665">
      <w:bodyDiv w:val="1"/>
      <w:marLeft w:val="0"/>
      <w:marRight w:val="0"/>
      <w:marTop w:val="0"/>
      <w:marBottom w:val="0"/>
      <w:divBdr>
        <w:top w:val="none" w:sz="0" w:space="0" w:color="auto"/>
        <w:left w:val="none" w:sz="0" w:space="0" w:color="auto"/>
        <w:bottom w:val="none" w:sz="0" w:space="0" w:color="auto"/>
        <w:right w:val="none" w:sz="0" w:space="0" w:color="auto"/>
      </w:divBdr>
    </w:div>
    <w:div w:id="1821342036">
      <w:bodyDiv w:val="1"/>
      <w:marLeft w:val="0"/>
      <w:marRight w:val="0"/>
      <w:marTop w:val="0"/>
      <w:marBottom w:val="0"/>
      <w:divBdr>
        <w:top w:val="none" w:sz="0" w:space="0" w:color="auto"/>
        <w:left w:val="none" w:sz="0" w:space="0" w:color="auto"/>
        <w:bottom w:val="none" w:sz="0" w:space="0" w:color="auto"/>
        <w:right w:val="none" w:sz="0" w:space="0" w:color="auto"/>
      </w:divBdr>
    </w:div>
    <w:div w:id="1826117346">
      <w:bodyDiv w:val="1"/>
      <w:marLeft w:val="0"/>
      <w:marRight w:val="0"/>
      <w:marTop w:val="0"/>
      <w:marBottom w:val="0"/>
      <w:divBdr>
        <w:top w:val="none" w:sz="0" w:space="0" w:color="auto"/>
        <w:left w:val="none" w:sz="0" w:space="0" w:color="auto"/>
        <w:bottom w:val="none" w:sz="0" w:space="0" w:color="auto"/>
        <w:right w:val="none" w:sz="0" w:space="0" w:color="auto"/>
      </w:divBdr>
      <w:divsChild>
        <w:div w:id="1181774699">
          <w:marLeft w:val="0"/>
          <w:marRight w:val="0"/>
          <w:marTop w:val="0"/>
          <w:marBottom w:val="0"/>
          <w:divBdr>
            <w:top w:val="none" w:sz="0" w:space="0" w:color="auto"/>
            <w:left w:val="none" w:sz="0" w:space="0" w:color="auto"/>
            <w:bottom w:val="none" w:sz="0" w:space="0" w:color="auto"/>
            <w:right w:val="none" w:sz="0" w:space="0" w:color="auto"/>
          </w:divBdr>
          <w:divsChild>
            <w:div w:id="48767163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27553459">
      <w:bodyDiv w:val="1"/>
      <w:marLeft w:val="0"/>
      <w:marRight w:val="0"/>
      <w:marTop w:val="0"/>
      <w:marBottom w:val="0"/>
      <w:divBdr>
        <w:top w:val="none" w:sz="0" w:space="0" w:color="auto"/>
        <w:left w:val="none" w:sz="0" w:space="0" w:color="auto"/>
        <w:bottom w:val="none" w:sz="0" w:space="0" w:color="auto"/>
        <w:right w:val="none" w:sz="0" w:space="0" w:color="auto"/>
      </w:divBdr>
      <w:divsChild>
        <w:div w:id="5092713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829516922">
      <w:bodyDiv w:val="1"/>
      <w:marLeft w:val="0"/>
      <w:marRight w:val="0"/>
      <w:marTop w:val="0"/>
      <w:marBottom w:val="0"/>
      <w:divBdr>
        <w:top w:val="none" w:sz="0" w:space="0" w:color="auto"/>
        <w:left w:val="none" w:sz="0" w:space="0" w:color="auto"/>
        <w:bottom w:val="none" w:sz="0" w:space="0" w:color="auto"/>
        <w:right w:val="none" w:sz="0" w:space="0" w:color="auto"/>
      </w:divBdr>
      <w:divsChild>
        <w:div w:id="1079016009">
          <w:marLeft w:val="0"/>
          <w:marRight w:val="0"/>
          <w:marTop w:val="0"/>
          <w:marBottom w:val="0"/>
          <w:divBdr>
            <w:top w:val="none" w:sz="0" w:space="0" w:color="auto"/>
            <w:left w:val="none" w:sz="0" w:space="0" w:color="auto"/>
            <w:bottom w:val="none" w:sz="0" w:space="0" w:color="auto"/>
            <w:right w:val="none" w:sz="0" w:space="0" w:color="auto"/>
          </w:divBdr>
        </w:div>
      </w:divsChild>
    </w:div>
    <w:div w:id="1833450314">
      <w:bodyDiv w:val="1"/>
      <w:marLeft w:val="0"/>
      <w:marRight w:val="0"/>
      <w:marTop w:val="0"/>
      <w:marBottom w:val="0"/>
      <w:divBdr>
        <w:top w:val="none" w:sz="0" w:space="0" w:color="auto"/>
        <w:left w:val="none" w:sz="0" w:space="0" w:color="auto"/>
        <w:bottom w:val="none" w:sz="0" w:space="0" w:color="auto"/>
        <w:right w:val="none" w:sz="0" w:space="0" w:color="auto"/>
      </w:divBdr>
    </w:div>
    <w:div w:id="1835563380">
      <w:bodyDiv w:val="1"/>
      <w:marLeft w:val="0"/>
      <w:marRight w:val="0"/>
      <w:marTop w:val="0"/>
      <w:marBottom w:val="0"/>
      <w:divBdr>
        <w:top w:val="none" w:sz="0" w:space="0" w:color="auto"/>
        <w:left w:val="none" w:sz="0" w:space="0" w:color="auto"/>
        <w:bottom w:val="none" w:sz="0" w:space="0" w:color="auto"/>
        <w:right w:val="none" w:sz="0" w:space="0" w:color="auto"/>
      </w:divBdr>
    </w:div>
    <w:div w:id="1836610072">
      <w:bodyDiv w:val="1"/>
      <w:marLeft w:val="0"/>
      <w:marRight w:val="0"/>
      <w:marTop w:val="0"/>
      <w:marBottom w:val="0"/>
      <w:divBdr>
        <w:top w:val="none" w:sz="0" w:space="0" w:color="auto"/>
        <w:left w:val="none" w:sz="0" w:space="0" w:color="auto"/>
        <w:bottom w:val="none" w:sz="0" w:space="0" w:color="auto"/>
        <w:right w:val="none" w:sz="0" w:space="0" w:color="auto"/>
      </w:divBdr>
    </w:div>
    <w:div w:id="1842501460">
      <w:bodyDiv w:val="1"/>
      <w:marLeft w:val="0"/>
      <w:marRight w:val="0"/>
      <w:marTop w:val="0"/>
      <w:marBottom w:val="0"/>
      <w:divBdr>
        <w:top w:val="none" w:sz="0" w:space="0" w:color="auto"/>
        <w:left w:val="none" w:sz="0" w:space="0" w:color="auto"/>
        <w:bottom w:val="none" w:sz="0" w:space="0" w:color="auto"/>
        <w:right w:val="none" w:sz="0" w:space="0" w:color="auto"/>
      </w:divBdr>
    </w:div>
    <w:div w:id="1845320141">
      <w:bodyDiv w:val="1"/>
      <w:marLeft w:val="0"/>
      <w:marRight w:val="0"/>
      <w:marTop w:val="0"/>
      <w:marBottom w:val="0"/>
      <w:divBdr>
        <w:top w:val="none" w:sz="0" w:space="0" w:color="auto"/>
        <w:left w:val="none" w:sz="0" w:space="0" w:color="auto"/>
        <w:bottom w:val="none" w:sz="0" w:space="0" w:color="auto"/>
        <w:right w:val="none" w:sz="0" w:space="0" w:color="auto"/>
      </w:divBdr>
    </w:div>
    <w:div w:id="1859539988">
      <w:bodyDiv w:val="1"/>
      <w:marLeft w:val="0"/>
      <w:marRight w:val="0"/>
      <w:marTop w:val="0"/>
      <w:marBottom w:val="0"/>
      <w:divBdr>
        <w:top w:val="none" w:sz="0" w:space="0" w:color="auto"/>
        <w:left w:val="none" w:sz="0" w:space="0" w:color="auto"/>
        <w:bottom w:val="none" w:sz="0" w:space="0" w:color="auto"/>
        <w:right w:val="none" w:sz="0" w:space="0" w:color="auto"/>
      </w:divBdr>
    </w:div>
    <w:div w:id="1864856768">
      <w:bodyDiv w:val="1"/>
      <w:marLeft w:val="0"/>
      <w:marRight w:val="0"/>
      <w:marTop w:val="0"/>
      <w:marBottom w:val="0"/>
      <w:divBdr>
        <w:top w:val="none" w:sz="0" w:space="0" w:color="auto"/>
        <w:left w:val="none" w:sz="0" w:space="0" w:color="auto"/>
        <w:bottom w:val="none" w:sz="0" w:space="0" w:color="auto"/>
        <w:right w:val="none" w:sz="0" w:space="0" w:color="auto"/>
      </w:divBdr>
    </w:div>
    <w:div w:id="1865093411">
      <w:bodyDiv w:val="1"/>
      <w:marLeft w:val="0"/>
      <w:marRight w:val="0"/>
      <w:marTop w:val="0"/>
      <w:marBottom w:val="0"/>
      <w:divBdr>
        <w:top w:val="none" w:sz="0" w:space="0" w:color="auto"/>
        <w:left w:val="none" w:sz="0" w:space="0" w:color="auto"/>
        <w:bottom w:val="none" w:sz="0" w:space="0" w:color="auto"/>
        <w:right w:val="none" w:sz="0" w:space="0" w:color="auto"/>
      </w:divBdr>
    </w:div>
    <w:div w:id="1866750826">
      <w:bodyDiv w:val="1"/>
      <w:marLeft w:val="0"/>
      <w:marRight w:val="0"/>
      <w:marTop w:val="0"/>
      <w:marBottom w:val="0"/>
      <w:divBdr>
        <w:top w:val="none" w:sz="0" w:space="0" w:color="auto"/>
        <w:left w:val="none" w:sz="0" w:space="0" w:color="auto"/>
        <w:bottom w:val="none" w:sz="0" w:space="0" w:color="auto"/>
        <w:right w:val="none" w:sz="0" w:space="0" w:color="auto"/>
      </w:divBdr>
      <w:divsChild>
        <w:div w:id="1545555930">
          <w:marLeft w:val="0"/>
          <w:marRight w:val="0"/>
          <w:marTop w:val="0"/>
          <w:marBottom w:val="0"/>
          <w:divBdr>
            <w:top w:val="none" w:sz="0" w:space="0" w:color="auto"/>
            <w:left w:val="none" w:sz="0" w:space="0" w:color="auto"/>
            <w:bottom w:val="none" w:sz="0" w:space="0" w:color="auto"/>
            <w:right w:val="none" w:sz="0" w:space="0" w:color="auto"/>
          </w:divBdr>
        </w:div>
      </w:divsChild>
    </w:div>
    <w:div w:id="1867061698">
      <w:bodyDiv w:val="1"/>
      <w:marLeft w:val="0"/>
      <w:marRight w:val="0"/>
      <w:marTop w:val="0"/>
      <w:marBottom w:val="0"/>
      <w:divBdr>
        <w:top w:val="none" w:sz="0" w:space="0" w:color="auto"/>
        <w:left w:val="none" w:sz="0" w:space="0" w:color="auto"/>
        <w:bottom w:val="none" w:sz="0" w:space="0" w:color="auto"/>
        <w:right w:val="none" w:sz="0" w:space="0" w:color="auto"/>
      </w:divBdr>
    </w:div>
    <w:div w:id="1874271659">
      <w:bodyDiv w:val="1"/>
      <w:marLeft w:val="0"/>
      <w:marRight w:val="0"/>
      <w:marTop w:val="0"/>
      <w:marBottom w:val="0"/>
      <w:divBdr>
        <w:top w:val="none" w:sz="0" w:space="0" w:color="auto"/>
        <w:left w:val="none" w:sz="0" w:space="0" w:color="auto"/>
        <w:bottom w:val="none" w:sz="0" w:space="0" w:color="auto"/>
        <w:right w:val="none" w:sz="0" w:space="0" w:color="auto"/>
      </w:divBdr>
    </w:div>
    <w:div w:id="1874342095">
      <w:bodyDiv w:val="1"/>
      <w:marLeft w:val="0"/>
      <w:marRight w:val="0"/>
      <w:marTop w:val="0"/>
      <w:marBottom w:val="0"/>
      <w:divBdr>
        <w:top w:val="none" w:sz="0" w:space="0" w:color="auto"/>
        <w:left w:val="none" w:sz="0" w:space="0" w:color="auto"/>
        <w:bottom w:val="none" w:sz="0" w:space="0" w:color="auto"/>
        <w:right w:val="none" w:sz="0" w:space="0" w:color="auto"/>
      </w:divBdr>
    </w:div>
    <w:div w:id="1874882425">
      <w:bodyDiv w:val="1"/>
      <w:marLeft w:val="0"/>
      <w:marRight w:val="0"/>
      <w:marTop w:val="0"/>
      <w:marBottom w:val="0"/>
      <w:divBdr>
        <w:top w:val="none" w:sz="0" w:space="0" w:color="auto"/>
        <w:left w:val="none" w:sz="0" w:space="0" w:color="auto"/>
        <w:bottom w:val="none" w:sz="0" w:space="0" w:color="auto"/>
        <w:right w:val="none" w:sz="0" w:space="0" w:color="auto"/>
      </w:divBdr>
    </w:div>
    <w:div w:id="1875654001">
      <w:bodyDiv w:val="1"/>
      <w:marLeft w:val="0"/>
      <w:marRight w:val="0"/>
      <w:marTop w:val="0"/>
      <w:marBottom w:val="0"/>
      <w:divBdr>
        <w:top w:val="none" w:sz="0" w:space="0" w:color="auto"/>
        <w:left w:val="none" w:sz="0" w:space="0" w:color="auto"/>
        <w:bottom w:val="none" w:sz="0" w:space="0" w:color="auto"/>
        <w:right w:val="none" w:sz="0" w:space="0" w:color="auto"/>
      </w:divBdr>
    </w:div>
    <w:div w:id="1879121491">
      <w:bodyDiv w:val="1"/>
      <w:marLeft w:val="0"/>
      <w:marRight w:val="0"/>
      <w:marTop w:val="0"/>
      <w:marBottom w:val="0"/>
      <w:divBdr>
        <w:top w:val="none" w:sz="0" w:space="0" w:color="auto"/>
        <w:left w:val="none" w:sz="0" w:space="0" w:color="auto"/>
        <w:bottom w:val="none" w:sz="0" w:space="0" w:color="auto"/>
        <w:right w:val="none" w:sz="0" w:space="0" w:color="auto"/>
      </w:divBdr>
    </w:div>
    <w:div w:id="1879657543">
      <w:bodyDiv w:val="1"/>
      <w:marLeft w:val="0"/>
      <w:marRight w:val="0"/>
      <w:marTop w:val="0"/>
      <w:marBottom w:val="0"/>
      <w:divBdr>
        <w:top w:val="none" w:sz="0" w:space="0" w:color="auto"/>
        <w:left w:val="none" w:sz="0" w:space="0" w:color="auto"/>
        <w:bottom w:val="none" w:sz="0" w:space="0" w:color="auto"/>
        <w:right w:val="none" w:sz="0" w:space="0" w:color="auto"/>
      </w:divBdr>
    </w:div>
    <w:div w:id="1880389685">
      <w:bodyDiv w:val="1"/>
      <w:marLeft w:val="0"/>
      <w:marRight w:val="0"/>
      <w:marTop w:val="0"/>
      <w:marBottom w:val="0"/>
      <w:divBdr>
        <w:top w:val="none" w:sz="0" w:space="0" w:color="auto"/>
        <w:left w:val="none" w:sz="0" w:space="0" w:color="auto"/>
        <w:bottom w:val="none" w:sz="0" w:space="0" w:color="auto"/>
        <w:right w:val="none" w:sz="0" w:space="0" w:color="auto"/>
      </w:divBdr>
      <w:divsChild>
        <w:div w:id="1715733474">
          <w:marLeft w:val="0"/>
          <w:marRight w:val="0"/>
          <w:marTop w:val="0"/>
          <w:marBottom w:val="0"/>
          <w:divBdr>
            <w:top w:val="none" w:sz="0" w:space="0" w:color="auto"/>
            <w:left w:val="none" w:sz="0" w:space="0" w:color="auto"/>
            <w:bottom w:val="none" w:sz="0" w:space="0" w:color="auto"/>
            <w:right w:val="none" w:sz="0" w:space="0" w:color="auto"/>
          </w:divBdr>
        </w:div>
      </w:divsChild>
    </w:div>
    <w:div w:id="1897351180">
      <w:bodyDiv w:val="1"/>
      <w:marLeft w:val="0"/>
      <w:marRight w:val="0"/>
      <w:marTop w:val="0"/>
      <w:marBottom w:val="0"/>
      <w:divBdr>
        <w:top w:val="none" w:sz="0" w:space="0" w:color="auto"/>
        <w:left w:val="none" w:sz="0" w:space="0" w:color="auto"/>
        <w:bottom w:val="none" w:sz="0" w:space="0" w:color="auto"/>
        <w:right w:val="none" w:sz="0" w:space="0" w:color="auto"/>
      </w:divBdr>
      <w:divsChild>
        <w:div w:id="1268082351">
          <w:marLeft w:val="0"/>
          <w:marRight w:val="0"/>
          <w:marTop w:val="0"/>
          <w:marBottom w:val="0"/>
          <w:divBdr>
            <w:top w:val="none" w:sz="0" w:space="0" w:color="auto"/>
            <w:left w:val="none" w:sz="0" w:space="0" w:color="auto"/>
            <w:bottom w:val="none" w:sz="0" w:space="0" w:color="auto"/>
            <w:right w:val="none" w:sz="0" w:space="0" w:color="auto"/>
          </w:divBdr>
        </w:div>
      </w:divsChild>
    </w:div>
    <w:div w:id="1898395401">
      <w:bodyDiv w:val="1"/>
      <w:marLeft w:val="0"/>
      <w:marRight w:val="0"/>
      <w:marTop w:val="0"/>
      <w:marBottom w:val="0"/>
      <w:divBdr>
        <w:top w:val="none" w:sz="0" w:space="0" w:color="auto"/>
        <w:left w:val="none" w:sz="0" w:space="0" w:color="auto"/>
        <w:bottom w:val="none" w:sz="0" w:space="0" w:color="auto"/>
        <w:right w:val="none" w:sz="0" w:space="0" w:color="auto"/>
      </w:divBdr>
      <w:divsChild>
        <w:div w:id="710375225">
          <w:marLeft w:val="0"/>
          <w:marRight w:val="0"/>
          <w:marTop w:val="0"/>
          <w:marBottom w:val="0"/>
          <w:divBdr>
            <w:top w:val="none" w:sz="0" w:space="0" w:color="auto"/>
            <w:left w:val="none" w:sz="0" w:space="0" w:color="auto"/>
            <w:bottom w:val="none" w:sz="0" w:space="0" w:color="auto"/>
            <w:right w:val="none" w:sz="0" w:space="0" w:color="auto"/>
          </w:divBdr>
        </w:div>
      </w:divsChild>
    </w:div>
    <w:div w:id="1901357526">
      <w:bodyDiv w:val="1"/>
      <w:marLeft w:val="0"/>
      <w:marRight w:val="0"/>
      <w:marTop w:val="0"/>
      <w:marBottom w:val="0"/>
      <w:divBdr>
        <w:top w:val="none" w:sz="0" w:space="0" w:color="auto"/>
        <w:left w:val="none" w:sz="0" w:space="0" w:color="auto"/>
        <w:bottom w:val="none" w:sz="0" w:space="0" w:color="auto"/>
        <w:right w:val="none" w:sz="0" w:space="0" w:color="auto"/>
      </w:divBdr>
    </w:div>
    <w:div w:id="1907183286">
      <w:bodyDiv w:val="1"/>
      <w:marLeft w:val="0"/>
      <w:marRight w:val="0"/>
      <w:marTop w:val="0"/>
      <w:marBottom w:val="0"/>
      <w:divBdr>
        <w:top w:val="none" w:sz="0" w:space="0" w:color="auto"/>
        <w:left w:val="none" w:sz="0" w:space="0" w:color="auto"/>
        <w:bottom w:val="none" w:sz="0" w:space="0" w:color="auto"/>
        <w:right w:val="none" w:sz="0" w:space="0" w:color="auto"/>
      </w:divBdr>
    </w:div>
    <w:div w:id="1907840408">
      <w:bodyDiv w:val="1"/>
      <w:marLeft w:val="0"/>
      <w:marRight w:val="0"/>
      <w:marTop w:val="0"/>
      <w:marBottom w:val="0"/>
      <w:divBdr>
        <w:top w:val="none" w:sz="0" w:space="0" w:color="auto"/>
        <w:left w:val="none" w:sz="0" w:space="0" w:color="auto"/>
        <w:bottom w:val="none" w:sz="0" w:space="0" w:color="auto"/>
        <w:right w:val="none" w:sz="0" w:space="0" w:color="auto"/>
      </w:divBdr>
      <w:divsChild>
        <w:div w:id="734202770">
          <w:marLeft w:val="0"/>
          <w:marRight w:val="0"/>
          <w:marTop w:val="0"/>
          <w:marBottom w:val="0"/>
          <w:divBdr>
            <w:top w:val="none" w:sz="0" w:space="0" w:color="auto"/>
            <w:left w:val="none" w:sz="0" w:space="0" w:color="auto"/>
            <w:bottom w:val="none" w:sz="0" w:space="0" w:color="auto"/>
            <w:right w:val="none" w:sz="0" w:space="0" w:color="auto"/>
          </w:divBdr>
          <w:divsChild>
            <w:div w:id="120097222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909150763">
      <w:bodyDiv w:val="1"/>
      <w:marLeft w:val="0"/>
      <w:marRight w:val="0"/>
      <w:marTop w:val="0"/>
      <w:marBottom w:val="0"/>
      <w:divBdr>
        <w:top w:val="none" w:sz="0" w:space="0" w:color="auto"/>
        <w:left w:val="none" w:sz="0" w:space="0" w:color="auto"/>
        <w:bottom w:val="none" w:sz="0" w:space="0" w:color="auto"/>
        <w:right w:val="none" w:sz="0" w:space="0" w:color="auto"/>
      </w:divBdr>
    </w:div>
    <w:div w:id="1912957518">
      <w:bodyDiv w:val="1"/>
      <w:marLeft w:val="0"/>
      <w:marRight w:val="0"/>
      <w:marTop w:val="0"/>
      <w:marBottom w:val="0"/>
      <w:divBdr>
        <w:top w:val="none" w:sz="0" w:space="0" w:color="auto"/>
        <w:left w:val="none" w:sz="0" w:space="0" w:color="auto"/>
        <w:bottom w:val="none" w:sz="0" w:space="0" w:color="auto"/>
        <w:right w:val="none" w:sz="0" w:space="0" w:color="auto"/>
      </w:divBdr>
    </w:div>
    <w:div w:id="1914008288">
      <w:bodyDiv w:val="1"/>
      <w:marLeft w:val="0"/>
      <w:marRight w:val="0"/>
      <w:marTop w:val="0"/>
      <w:marBottom w:val="0"/>
      <w:divBdr>
        <w:top w:val="none" w:sz="0" w:space="0" w:color="auto"/>
        <w:left w:val="none" w:sz="0" w:space="0" w:color="auto"/>
        <w:bottom w:val="none" w:sz="0" w:space="0" w:color="auto"/>
        <w:right w:val="none" w:sz="0" w:space="0" w:color="auto"/>
      </w:divBdr>
    </w:div>
    <w:div w:id="1915121940">
      <w:bodyDiv w:val="1"/>
      <w:marLeft w:val="0"/>
      <w:marRight w:val="0"/>
      <w:marTop w:val="0"/>
      <w:marBottom w:val="0"/>
      <w:divBdr>
        <w:top w:val="none" w:sz="0" w:space="0" w:color="auto"/>
        <w:left w:val="none" w:sz="0" w:space="0" w:color="auto"/>
        <w:bottom w:val="none" w:sz="0" w:space="0" w:color="auto"/>
        <w:right w:val="none" w:sz="0" w:space="0" w:color="auto"/>
      </w:divBdr>
      <w:divsChild>
        <w:div w:id="41103196">
          <w:marLeft w:val="0"/>
          <w:marRight w:val="0"/>
          <w:marTop w:val="0"/>
          <w:marBottom w:val="0"/>
          <w:divBdr>
            <w:top w:val="none" w:sz="0" w:space="0" w:color="auto"/>
            <w:left w:val="none" w:sz="0" w:space="0" w:color="auto"/>
            <w:bottom w:val="none" w:sz="0" w:space="0" w:color="auto"/>
            <w:right w:val="none" w:sz="0" w:space="0" w:color="auto"/>
          </w:divBdr>
        </w:div>
      </w:divsChild>
    </w:div>
    <w:div w:id="1915358947">
      <w:bodyDiv w:val="1"/>
      <w:marLeft w:val="0"/>
      <w:marRight w:val="0"/>
      <w:marTop w:val="0"/>
      <w:marBottom w:val="0"/>
      <w:divBdr>
        <w:top w:val="none" w:sz="0" w:space="0" w:color="auto"/>
        <w:left w:val="none" w:sz="0" w:space="0" w:color="auto"/>
        <w:bottom w:val="none" w:sz="0" w:space="0" w:color="auto"/>
        <w:right w:val="none" w:sz="0" w:space="0" w:color="auto"/>
      </w:divBdr>
    </w:div>
    <w:div w:id="1917663933">
      <w:bodyDiv w:val="1"/>
      <w:marLeft w:val="0"/>
      <w:marRight w:val="0"/>
      <w:marTop w:val="0"/>
      <w:marBottom w:val="0"/>
      <w:divBdr>
        <w:top w:val="none" w:sz="0" w:space="0" w:color="auto"/>
        <w:left w:val="none" w:sz="0" w:space="0" w:color="auto"/>
        <w:bottom w:val="none" w:sz="0" w:space="0" w:color="auto"/>
        <w:right w:val="none" w:sz="0" w:space="0" w:color="auto"/>
      </w:divBdr>
      <w:divsChild>
        <w:div w:id="959384197">
          <w:marLeft w:val="0"/>
          <w:marRight w:val="0"/>
          <w:marTop w:val="0"/>
          <w:marBottom w:val="0"/>
          <w:divBdr>
            <w:top w:val="none" w:sz="0" w:space="0" w:color="auto"/>
            <w:left w:val="none" w:sz="0" w:space="0" w:color="auto"/>
            <w:bottom w:val="none" w:sz="0" w:space="0" w:color="auto"/>
            <w:right w:val="none" w:sz="0" w:space="0" w:color="auto"/>
          </w:divBdr>
        </w:div>
        <w:div w:id="459227560">
          <w:marLeft w:val="-225"/>
          <w:marRight w:val="0"/>
          <w:marTop w:val="300"/>
          <w:marBottom w:val="0"/>
          <w:divBdr>
            <w:top w:val="none" w:sz="0" w:space="0" w:color="auto"/>
            <w:left w:val="none" w:sz="0" w:space="0" w:color="auto"/>
            <w:bottom w:val="none" w:sz="0" w:space="0" w:color="auto"/>
            <w:right w:val="none" w:sz="0" w:space="0" w:color="auto"/>
          </w:divBdr>
        </w:div>
      </w:divsChild>
    </w:div>
    <w:div w:id="1919516434">
      <w:bodyDiv w:val="1"/>
      <w:marLeft w:val="0"/>
      <w:marRight w:val="0"/>
      <w:marTop w:val="0"/>
      <w:marBottom w:val="0"/>
      <w:divBdr>
        <w:top w:val="none" w:sz="0" w:space="0" w:color="auto"/>
        <w:left w:val="none" w:sz="0" w:space="0" w:color="auto"/>
        <w:bottom w:val="none" w:sz="0" w:space="0" w:color="auto"/>
        <w:right w:val="none" w:sz="0" w:space="0" w:color="auto"/>
      </w:divBdr>
    </w:div>
    <w:div w:id="1919823255">
      <w:bodyDiv w:val="1"/>
      <w:marLeft w:val="0"/>
      <w:marRight w:val="0"/>
      <w:marTop w:val="0"/>
      <w:marBottom w:val="0"/>
      <w:divBdr>
        <w:top w:val="none" w:sz="0" w:space="0" w:color="auto"/>
        <w:left w:val="none" w:sz="0" w:space="0" w:color="auto"/>
        <w:bottom w:val="none" w:sz="0" w:space="0" w:color="auto"/>
        <w:right w:val="none" w:sz="0" w:space="0" w:color="auto"/>
      </w:divBdr>
    </w:div>
    <w:div w:id="1927495452">
      <w:bodyDiv w:val="1"/>
      <w:marLeft w:val="0"/>
      <w:marRight w:val="0"/>
      <w:marTop w:val="0"/>
      <w:marBottom w:val="0"/>
      <w:divBdr>
        <w:top w:val="none" w:sz="0" w:space="0" w:color="auto"/>
        <w:left w:val="none" w:sz="0" w:space="0" w:color="auto"/>
        <w:bottom w:val="none" w:sz="0" w:space="0" w:color="auto"/>
        <w:right w:val="none" w:sz="0" w:space="0" w:color="auto"/>
      </w:divBdr>
    </w:div>
    <w:div w:id="1932546672">
      <w:bodyDiv w:val="1"/>
      <w:marLeft w:val="0"/>
      <w:marRight w:val="0"/>
      <w:marTop w:val="0"/>
      <w:marBottom w:val="0"/>
      <w:divBdr>
        <w:top w:val="none" w:sz="0" w:space="0" w:color="auto"/>
        <w:left w:val="none" w:sz="0" w:space="0" w:color="auto"/>
        <w:bottom w:val="none" w:sz="0" w:space="0" w:color="auto"/>
        <w:right w:val="none" w:sz="0" w:space="0" w:color="auto"/>
      </w:divBdr>
      <w:divsChild>
        <w:div w:id="177277939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33199221">
      <w:bodyDiv w:val="1"/>
      <w:marLeft w:val="0"/>
      <w:marRight w:val="0"/>
      <w:marTop w:val="0"/>
      <w:marBottom w:val="0"/>
      <w:divBdr>
        <w:top w:val="none" w:sz="0" w:space="0" w:color="auto"/>
        <w:left w:val="none" w:sz="0" w:space="0" w:color="auto"/>
        <w:bottom w:val="none" w:sz="0" w:space="0" w:color="auto"/>
        <w:right w:val="none" w:sz="0" w:space="0" w:color="auto"/>
      </w:divBdr>
    </w:div>
    <w:div w:id="1933780966">
      <w:bodyDiv w:val="1"/>
      <w:marLeft w:val="0"/>
      <w:marRight w:val="0"/>
      <w:marTop w:val="0"/>
      <w:marBottom w:val="0"/>
      <w:divBdr>
        <w:top w:val="none" w:sz="0" w:space="0" w:color="auto"/>
        <w:left w:val="none" w:sz="0" w:space="0" w:color="auto"/>
        <w:bottom w:val="none" w:sz="0" w:space="0" w:color="auto"/>
        <w:right w:val="none" w:sz="0" w:space="0" w:color="auto"/>
      </w:divBdr>
    </w:div>
    <w:div w:id="1938253294">
      <w:bodyDiv w:val="1"/>
      <w:marLeft w:val="0"/>
      <w:marRight w:val="0"/>
      <w:marTop w:val="0"/>
      <w:marBottom w:val="0"/>
      <w:divBdr>
        <w:top w:val="none" w:sz="0" w:space="0" w:color="auto"/>
        <w:left w:val="none" w:sz="0" w:space="0" w:color="auto"/>
        <w:bottom w:val="none" w:sz="0" w:space="0" w:color="auto"/>
        <w:right w:val="none" w:sz="0" w:space="0" w:color="auto"/>
      </w:divBdr>
    </w:div>
    <w:div w:id="1940722773">
      <w:bodyDiv w:val="1"/>
      <w:marLeft w:val="0"/>
      <w:marRight w:val="0"/>
      <w:marTop w:val="0"/>
      <w:marBottom w:val="0"/>
      <w:divBdr>
        <w:top w:val="none" w:sz="0" w:space="0" w:color="auto"/>
        <w:left w:val="none" w:sz="0" w:space="0" w:color="auto"/>
        <w:bottom w:val="none" w:sz="0" w:space="0" w:color="auto"/>
        <w:right w:val="none" w:sz="0" w:space="0" w:color="auto"/>
      </w:divBdr>
      <w:divsChild>
        <w:div w:id="1371300033">
          <w:marLeft w:val="0"/>
          <w:marRight w:val="0"/>
          <w:marTop w:val="0"/>
          <w:marBottom w:val="0"/>
          <w:divBdr>
            <w:top w:val="none" w:sz="0" w:space="0" w:color="auto"/>
            <w:left w:val="none" w:sz="0" w:space="0" w:color="auto"/>
            <w:bottom w:val="none" w:sz="0" w:space="0" w:color="auto"/>
            <w:right w:val="none" w:sz="0" w:space="0" w:color="auto"/>
          </w:divBdr>
          <w:divsChild>
            <w:div w:id="7310009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940914378">
      <w:bodyDiv w:val="1"/>
      <w:marLeft w:val="0"/>
      <w:marRight w:val="0"/>
      <w:marTop w:val="0"/>
      <w:marBottom w:val="0"/>
      <w:divBdr>
        <w:top w:val="none" w:sz="0" w:space="0" w:color="auto"/>
        <w:left w:val="none" w:sz="0" w:space="0" w:color="auto"/>
        <w:bottom w:val="none" w:sz="0" w:space="0" w:color="auto"/>
        <w:right w:val="none" w:sz="0" w:space="0" w:color="auto"/>
      </w:divBdr>
      <w:divsChild>
        <w:div w:id="621226420">
          <w:marLeft w:val="0"/>
          <w:marRight w:val="0"/>
          <w:marTop w:val="0"/>
          <w:marBottom w:val="0"/>
          <w:divBdr>
            <w:top w:val="none" w:sz="0" w:space="0" w:color="auto"/>
            <w:left w:val="none" w:sz="0" w:space="0" w:color="auto"/>
            <w:bottom w:val="none" w:sz="0" w:space="0" w:color="auto"/>
            <w:right w:val="none" w:sz="0" w:space="0" w:color="auto"/>
          </w:divBdr>
        </w:div>
      </w:divsChild>
    </w:div>
    <w:div w:id="1944679695">
      <w:bodyDiv w:val="1"/>
      <w:marLeft w:val="0"/>
      <w:marRight w:val="0"/>
      <w:marTop w:val="0"/>
      <w:marBottom w:val="0"/>
      <w:divBdr>
        <w:top w:val="none" w:sz="0" w:space="0" w:color="auto"/>
        <w:left w:val="none" w:sz="0" w:space="0" w:color="auto"/>
        <w:bottom w:val="none" w:sz="0" w:space="0" w:color="auto"/>
        <w:right w:val="none" w:sz="0" w:space="0" w:color="auto"/>
      </w:divBdr>
    </w:div>
    <w:div w:id="1947616795">
      <w:bodyDiv w:val="1"/>
      <w:marLeft w:val="0"/>
      <w:marRight w:val="0"/>
      <w:marTop w:val="0"/>
      <w:marBottom w:val="0"/>
      <w:divBdr>
        <w:top w:val="none" w:sz="0" w:space="0" w:color="auto"/>
        <w:left w:val="none" w:sz="0" w:space="0" w:color="auto"/>
        <w:bottom w:val="none" w:sz="0" w:space="0" w:color="auto"/>
        <w:right w:val="none" w:sz="0" w:space="0" w:color="auto"/>
      </w:divBdr>
    </w:div>
    <w:div w:id="1957252315">
      <w:bodyDiv w:val="1"/>
      <w:marLeft w:val="0"/>
      <w:marRight w:val="0"/>
      <w:marTop w:val="0"/>
      <w:marBottom w:val="0"/>
      <w:divBdr>
        <w:top w:val="none" w:sz="0" w:space="0" w:color="auto"/>
        <w:left w:val="none" w:sz="0" w:space="0" w:color="auto"/>
        <w:bottom w:val="none" w:sz="0" w:space="0" w:color="auto"/>
        <w:right w:val="none" w:sz="0" w:space="0" w:color="auto"/>
      </w:divBdr>
    </w:div>
    <w:div w:id="1957565587">
      <w:bodyDiv w:val="1"/>
      <w:marLeft w:val="0"/>
      <w:marRight w:val="0"/>
      <w:marTop w:val="0"/>
      <w:marBottom w:val="0"/>
      <w:divBdr>
        <w:top w:val="none" w:sz="0" w:space="0" w:color="auto"/>
        <w:left w:val="none" w:sz="0" w:space="0" w:color="auto"/>
        <w:bottom w:val="none" w:sz="0" w:space="0" w:color="auto"/>
        <w:right w:val="none" w:sz="0" w:space="0" w:color="auto"/>
      </w:divBdr>
    </w:div>
    <w:div w:id="1961260383">
      <w:bodyDiv w:val="1"/>
      <w:marLeft w:val="0"/>
      <w:marRight w:val="0"/>
      <w:marTop w:val="0"/>
      <w:marBottom w:val="0"/>
      <w:divBdr>
        <w:top w:val="none" w:sz="0" w:space="0" w:color="auto"/>
        <w:left w:val="none" w:sz="0" w:space="0" w:color="auto"/>
        <w:bottom w:val="none" w:sz="0" w:space="0" w:color="auto"/>
        <w:right w:val="none" w:sz="0" w:space="0" w:color="auto"/>
      </w:divBdr>
    </w:div>
    <w:div w:id="1961572810">
      <w:bodyDiv w:val="1"/>
      <w:marLeft w:val="0"/>
      <w:marRight w:val="0"/>
      <w:marTop w:val="0"/>
      <w:marBottom w:val="0"/>
      <w:divBdr>
        <w:top w:val="none" w:sz="0" w:space="0" w:color="auto"/>
        <w:left w:val="none" w:sz="0" w:space="0" w:color="auto"/>
        <w:bottom w:val="none" w:sz="0" w:space="0" w:color="auto"/>
        <w:right w:val="none" w:sz="0" w:space="0" w:color="auto"/>
      </w:divBdr>
      <w:divsChild>
        <w:div w:id="675308437">
          <w:marLeft w:val="0"/>
          <w:marRight w:val="0"/>
          <w:marTop w:val="0"/>
          <w:marBottom w:val="0"/>
          <w:divBdr>
            <w:top w:val="none" w:sz="0" w:space="0" w:color="auto"/>
            <w:left w:val="none" w:sz="0" w:space="0" w:color="auto"/>
            <w:bottom w:val="none" w:sz="0" w:space="0" w:color="auto"/>
            <w:right w:val="none" w:sz="0" w:space="0" w:color="auto"/>
          </w:divBdr>
        </w:div>
      </w:divsChild>
    </w:div>
    <w:div w:id="1966277702">
      <w:bodyDiv w:val="1"/>
      <w:marLeft w:val="0"/>
      <w:marRight w:val="0"/>
      <w:marTop w:val="0"/>
      <w:marBottom w:val="0"/>
      <w:divBdr>
        <w:top w:val="none" w:sz="0" w:space="0" w:color="auto"/>
        <w:left w:val="none" w:sz="0" w:space="0" w:color="auto"/>
        <w:bottom w:val="none" w:sz="0" w:space="0" w:color="auto"/>
        <w:right w:val="none" w:sz="0" w:space="0" w:color="auto"/>
      </w:divBdr>
    </w:div>
    <w:div w:id="1969510995">
      <w:bodyDiv w:val="1"/>
      <w:marLeft w:val="0"/>
      <w:marRight w:val="0"/>
      <w:marTop w:val="0"/>
      <w:marBottom w:val="0"/>
      <w:divBdr>
        <w:top w:val="none" w:sz="0" w:space="0" w:color="auto"/>
        <w:left w:val="none" w:sz="0" w:space="0" w:color="auto"/>
        <w:bottom w:val="none" w:sz="0" w:space="0" w:color="auto"/>
        <w:right w:val="none" w:sz="0" w:space="0" w:color="auto"/>
      </w:divBdr>
      <w:divsChild>
        <w:div w:id="1515143806">
          <w:marLeft w:val="0"/>
          <w:marRight w:val="0"/>
          <w:marTop w:val="0"/>
          <w:marBottom w:val="120"/>
          <w:divBdr>
            <w:top w:val="none" w:sz="0" w:space="0" w:color="auto"/>
            <w:left w:val="none" w:sz="0" w:space="0" w:color="auto"/>
            <w:bottom w:val="none" w:sz="0" w:space="0" w:color="auto"/>
            <w:right w:val="none" w:sz="0" w:space="0" w:color="auto"/>
          </w:divBdr>
        </w:div>
      </w:divsChild>
    </w:div>
    <w:div w:id="1983651780">
      <w:bodyDiv w:val="1"/>
      <w:marLeft w:val="0"/>
      <w:marRight w:val="0"/>
      <w:marTop w:val="0"/>
      <w:marBottom w:val="0"/>
      <w:divBdr>
        <w:top w:val="none" w:sz="0" w:space="0" w:color="auto"/>
        <w:left w:val="none" w:sz="0" w:space="0" w:color="auto"/>
        <w:bottom w:val="none" w:sz="0" w:space="0" w:color="auto"/>
        <w:right w:val="none" w:sz="0" w:space="0" w:color="auto"/>
      </w:divBdr>
      <w:divsChild>
        <w:div w:id="317345847">
          <w:marLeft w:val="0"/>
          <w:marRight w:val="0"/>
          <w:marTop w:val="0"/>
          <w:marBottom w:val="0"/>
          <w:divBdr>
            <w:top w:val="none" w:sz="0" w:space="0" w:color="auto"/>
            <w:left w:val="none" w:sz="0" w:space="0" w:color="auto"/>
            <w:bottom w:val="none" w:sz="0" w:space="0" w:color="auto"/>
            <w:right w:val="none" w:sz="0" w:space="0" w:color="auto"/>
          </w:divBdr>
        </w:div>
      </w:divsChild>
    </w:div>
    <w:div w:id="1988972925">
      <w:bodyDiv w:val="1"/>
      <w:marLeft w:val="0"/>
      <w:marRight w:val="0"/>
      <w:marTop w:val="0"/>
      <w:marBottom w:val="0"/>
      <w:divBdr>
        <w:top w:val="none" w:sz="0" w:space="0" w:color="auto"/>
        <w:left w:val="none" w:sz="0" w:space="0" w:color="auto"/>
        <w:bottom w:val="none" w:sz="0" w:space="0" w:color="auto"/>
        <w:right w:val="none" w:sz="0" w:space="0" w:color="auto"/>
      </w:divBdr>
    </w:div>
    <w:div w:id="1989433196">
      <w:bodyDiv w:val="1"/>
      <w:marLeft w:val="0"/>
      <w:marRight w:val="0"/>
      <w:marTop w:val="0"/>
      <w:marBottom w:val="0"/>
      <w:divBdr>
        <w:top w:val="none" w:sz="0" w:space="0" w:color="auto"/>
        <w:left w:val="none" w:sz="0" w:space="0" w:color="auto"/>
        <w:bottom w:val="none" w:sz="0" w:space="0" w:color="auto"/>
        <w:right w:val="none" w:sz="0" w:space="0" w:color="auto"/>
      </w:divBdr>
    </w:div>
    <w:div w:id="1990665070">
      <w:bodyDiv w:val="1"/>
      <w:marLeft w:val="0"/>
      <w:marRight w:val="0"/>
      <w:marTop w:val="0"/>
      <w:marBottom w:val="0"/>
      <w:divBdr>
        <w:top w:val="none" w:sz="0" w:space="0" w:color="auto"/>
        <w:left w:val="none" w:sz="0" w:space="0" w:color="auto"/>
        <w:bottom w:val="none" w:sz="0" w:space="0" w:color="auto"/>
        <w:right w:val="none" w:sz="0" w:space="0" w:color="auto"/>
      </w:divBdr>
      <w:divsChild>
        <w:div w:id="276256140">
          <w:marLeft w:val="0"/>
          <w:marRight w:val="0"/>
          <w:marTop w:val="0"/>
          <w:marBottom w:val="0"/>
          <w:divBdr>
            <w:top w:val="none" w:sz="0" w:space="0" w:color="auto"/>
            <w:left w:val="none" w:sz="0" w:space="0" w:color="auto"/>
            <w:bottom w:val="none" w:sz="0" w:space="0" w:color="auto"/>
            <w:right w:val="none" w:sz="0" w:space="0" w:color="auto"/>
          </w:divBdr>
        </w:div>
      </w:divsChild>
    </w:div>
    <w:div w:id="1990747082">
      <w:bodyDiv w:val="1"/>
      <w:marLeft w:val="0"/>
      <w:marRight w:val="0"/>
      <w:marTop w:val="0"/>
      <w:marBottom w:val="0"/>
      <w:divBdr>
        <w:top w:val="none" w:sz="0" w:space="0" w:color="auto"/>
        <w:left w:val="none" w:sz="0" w:space="0" w:color="auto"/>
        <w:bottom w:val="none" w:sz="0" w:space="0" w:color="auto"/>
        <w:right w:val="none" w:sz="0" w:space="0" w:color="auto"/>
      </w:divBdr>
      <w:divsChild>
        <w:div w:id="1210385755">
          <w:marLeft w:val="0"/>
          <w:marRight w:val="0"/>
          <w:marTop w:val="0"/>
          <w:marBottom w:val="0"/>
          <w:divBdr>
            <w:top w:val="none" w:sz="0" w:space="0" w:color="auto"/>
            <w:left w:val="none" w:sz="0" w:space="0" w:color="auto"/>
            <w:bottom w:val="none" w:sz="0" w:space="0" w:color="auto"/>
            <w:right w:val="none" w:sz="0" w:space="0" w:color="auto"/>
          </w:divBdr>
        </w:div>
      </w:divsChild>
    </w:div>
    <w:div w:id="1994480769">
      <w:bodyDiv w:val="1"/>
      <w:marLeft w:val="0"/>
      <w:marRight w:val="0"/>
      <w:marTop w:val="0"/>
      <w:marBottom w:val="0"/>
      <w:divBdr>
        <w:top w:val="none" w:sz="0" w:space="0" w:color="auto"/>
        <w:left w:val="none" w:sz="0" w:space="0" w:color="auto"/>
        <w:bottom w:val="none" w:sz="0" w:space="0" w:color="auto"/>
        <w:right w:val="none" w:sz="0" w:space="0" w:color="auto"/>
      </w:divBdr>
      <w:divsChild>
        <w:div w:id="86344650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96687718">
      <w:bodyDiv w:val="1"/>
      <w:marLeft w:val="0"/>
      <w:marRight w:val="0"/>
      <w:marTop w:val="0"/>
      <w:marBottom w:val="0"/>
      <w:divBdr>
        <w:top w:val="none" w:sz="0" w:space="0" w:color="auto"/>
        <w:left w:val="none" w:sz="0" w:space="0" w:color="auto"/>
        <w:bottom w:val="none" w:sz="0" w:space="0" w:color="auto"/>
        <w:right w:val="none" w:sz="0" w:space="0" w:color="auto"/>
      </w:divBdr>
      <w:divsChild>
        <w:div w:id="826480948">
          <w:marLeft w:val="0"/>
          <w:marRight w:val="0"/>
          <w:marTop w:val="0"/>
          <w:marBottom w:val="0"/>
          <w:divBdr>
            <w:top w:val="none" w:sz="0" w:space="0" w:color="auto"/>
            <w:left w:val="none" w:sz="0" w:space="0" w:color="auto"/>
            <w:bottom w:val="none" w:sz="0" w:space="0" w:color="auto"/>
            <w:right w:val="none" w:sz="0" w:space="0" w:color="auto"/>
          </w:divBdr>
        </w:div>
      </w:divsChild>
    </w:div>
    <w:div w:id="1998027742">
      <w:bodyDiv w:val="1"/>
      <w:marLeft w:val="0"/>
      <w:marRight w:val="0"/>
      <w:marTop w:val="0"/>
      <w:marBottom w:val="0"/>
      <w:divBdr>
        <w:top w:val="none" w:sz="0" w:space="0" w:color="auto"/>
        <w:left w:val="none" w:sz="0" w:space="0" w:color="auto"/>
        <w:bottom w:val="none" w:sz="0" w:space="0" w:color="auto"/>
        <w:right w:val="none" w:sz="0" w:space="0" w:color="auto"/>
      </w:divBdr>
    </w:div>
    <w:div w:id="1999578931">
      <w:bodyDiv w:val="1"/>
      <w:marLeft w:val="0"/>
      <w:marRight w:val="0"/>
      <w:marTop w:val="0"/>
      <w:marBottom w:val="0"/>
      <w:divBdr>
        <w:top w:val="none" w:sz="0" w:space="0" w:color="auto"/>
        <w:left w:val="none" w:sz="0" w:space="0" w:color="auto"/>
        <w:bottom w:val="none" w:sz="0" w:space="0" w:color="auto"/>
        <w:right w:val="none" w:sz="0" w:space="0" w:color="auto"/>
      </w:divBdr>
    </w:div>
    <w:div w:id="2001611779">
      <w:bodyDiv w:val="1"/>
      <w:marLeft w:val="0"/>
      <w:marRight w:val="0"/>
      <w:marTop w:val="0"/>
      <w:marBottom w:val="0"/>
      <w:divBdr>
        <w:top w:val="none" w:sz="0" w:space="0" w:color="auto"/>
        <w:left w:val="none" w:sz="0" w:space="0" w:color="auto"/>
        <w:bottom w:val="none" w:sz="0" w:space="0" w:color="auto"/>
        <w:right w:val="none" w:sz="0" w:space="0" w:color="auto"/>
      </w:divBdr>
      <w:divsChild>
        <w:div w:id="475805259">
          <w:marLeft w:val="0"/>
          <w:marRight w:val="0"/>
          <w:marTop w:val="0"/>
          <w:marBottom w:val="0"/>
          <w:divBdr>
            <w:top w:val="none" w:sz="0" w:space="0" w:color="auto"/>
            <w:left w:val="none" w:sz="0" w:space="0" w:color="auto"/>
            <w:bottom w:val="none" w:sz="0" w:space="0" w:color="auto"/>
            <w:right w:val="none" w:sz="0" w:space="0" w:color="auto"/>
          </w:divBdr>
        </w:div>
      </w:divsChild>
    </w:div>
    <w:div w:id="2001955743">
      <w:bodyDiv w:val="1"/>
      <w:marLeft w:val="0"/>
      <w:marRight w:val="0"/>
      <w:marTop w:val="0"/>
      <w:marBottom w:val="0"/>
      <w:divBdr>
        <w:top w:val="none" w:sz="0" w:space="0" w:color="auto"/>
        <w:left w:val="none" w:sz="0" w:space="0" w:color="auto"/>
        <w:bottom w:val="none" w:sz="0" w:space="0" w:color="auto"/>
        <w:right w:val="none" w:sz="0" w:space="0" w:color="auto"/>
      </w:divBdr>
      <w:divsChild>
        <w:div w:id="233666108">
          <w:marLeft w:val="0"/>
          <w:marRight w:val="0"/>
          <w:marTop w:val="0"/>
          <w:marBottom w:val="0"/>
          <w:divBdr>
            <w:top w:val="none" w:sz="0" w:space="0" w:color="auto"/>
            <w:left w:val="none" w:sz="0" w:space="0" w:color="auto"/>
            <w:bottom w:val="none" w:sz="0" w:space="0" w:color="auto"/>
            <w:right w:val="none" w:sz="0" w:space="0" w:color="auto"/>
          </w:divBdr>
        </w:div>
      </w:divsChild>
    </w:div>
    <w:div w:id="2002005082">
      <w:bodyDiv w:val="1"/>
      <w:marLeft w:val="0"/>
      <w:marRight w:val="0"/>
      <w:marTop w:val="0"/>
      <w:marBottom w:val="0"/>
      <w:divBdr>
        <w:top w:val="none" w:sz="0" w:space="0" w:color="auto"/>
        <w:left w:val="none" w:sz="0" w:space="0" w:color="auto"/>
        <w:bottom w:val="none" w:sz="0" w:space="0" w:color="auto"/>
        <w:right w:val="none" w:sz="0" w:space="0" w:color="auto"/>
      </w:divBdr>
      <w:divsChild>
        <w:div w:id="167105491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3467550">
      <w:bodyDiv w:val="1"/>
      <w:marLeft w:val="0"/>
      <w:marRight w:val="0"/>
      <w:marTop w:val="0"/>
      <w:marBottom w:val="0"/>
      <w:divBdr>
        <w:top w:val="none" w:sz="0" w:space="0" w:color="auto"/>
        <w:left w:val="none" w:sz="0" w:space="0" w:color="auto"/>
        <w:bottom w:val="none" w:sz="0" w:space="0" w:color="auto"/>
        <w:right w:val="none" w:sz="0" w:space="0" w:color="auto"/>
      </w:divBdr>
    </w:div>
    <w:div w:id="2004893898">
      <w:bodyDiv w:val="1"/>
      <w:marLeft w:val="0"/>
      <w:marRight w:val="0"/>
      <w:marTop w:val="0"/>
      <w:marBottom w:val="0"/>
      <w:divBdr>
        <w:top w:val="none" w:sz="0" w:space="0" w:color="auto"/>
        <w:left w:val="none" w:sz="0" w:space="0" w:color="auto"/>
        <w:bottom w:val="none" w:sz="0" w:space="0" w:color="auto"/>
        <w:right w:val="none" w:sz="0" w:space="0" w:color="auto"/>
      </w:divBdr>
    </w:div>
    <w:div w:id="2005161785">
      <w:bodyDiv w:val="1"/>
      <w:marLeft w:val="0"/>
      <w:marRight w:val="0"/>
      <w:marTop w:val="0"/>
      <w:marBottom w:val="0"/>
      <w:divBdr>
        <w:top w:val="none" w:sz="0" w:space="0" w:color="auto"/>
        <w:left w:val="none" w:sz="0" w:space="0" w:color="auto"/>
        <w:bottom w:val="none" w:sz="0" w:space="0" w:color="auto"/>
        <w:right w:val="none" w:sz="0" w:space="0" w:color="auto"/>
      </w:divBdr>
      <w:divsChild>
        <w:div w:id="826039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5670426">
      <w:bodyDiv w:val="1"/>
      <w:marLeft w:val="0"/>
      <w:marRight w:val="0"/>
      <w:marTop w:val="0"/>
      <w:marBottom w:val="0"/>
      <w:divBdr>
        <w:top w:val="none" w:sz="0" w:space="0" w:color="auto"/>
        <w:left w:val="none" w:sz="0" w:space="0" w:color="auto"/>
        <w:bottom w:val="none" w:sz="0" w:space="0" w:color="auto"/>
        <w:right w:val="none" w:sz="0" w:space="0" w:color="auto"/>
      </w:divBdr>
      <w:divsChild>
        <w:div w:id="1027488008">
          <w:marLeft w:val="0"/>
          <w:marRight w:val="0"/>
          <w:marTop w:val="0"/>
          <w:marBottom w:val="0"/>
          <w:divBdr>
            <w:top w:val="none" w:sz="0" w:space="0" w:color="auto"/>
            <w:left w:val="none" w:sz="0" w:space="0" w:color="auto"/>
            <w:bottom w:val="none" w:sz="0" w:space="0" w:color="auto"/>
            <w:right w:val="none" w:sz="0" w:space="0" w:color="auto"/>
          </w:divBdr>
        </w:div>
      </w:divsChild>
    </w:div>
    <w:div w:id="2007635186">
      <w:bodyDiv w:val="1"/>
      <w:marLeft w:val="0"/>
      <w:marRight w:val="0"/>
      <w:marTop w:val="0"/>
      <w:marBottom w:val="0"/>
      <w:divBdr>
        <w:top w:val="none" w:sz="0" w:space="0" w:color="auto"/>
        <w:left w:val="none" w:sz="0" w:space="0" w:color="auto"/>
        <w:bottom w:val="none" w:sz="0" w:space="0" w:color="auto"/>
        <w:right w:val="none" w:sz="0" w:space="0" w:color="auto"/>
      </w:divBdr>
    </w:div>
    <w:div w:id="2008946901">
      <w:bodyDiv w:val="1"/>
      <w:marLeft w:val="0"/>
      <w:marRight w:val="0"/>
      <w:marTop w:val="0"/>
      <w:marBottom w:val="0"/>
      <w:divBdr>
        <w:top w:val="none" w:sz="0" w:space="0" w:color="auto"/>
        <w:left w:val="none" w:sz="0" w:space="0" w:color="auto"/>
        <w:bottom w:val="none" w:sz="0" w:space="0" w:color="auto"/>
        <w:right w:val="none" w:sz="0" w:space="0" w:color="auto"/>
      </w:divBdr>
    </w:div>
    <w:div w:id="2010206204">
      <w:bodyDiv w:val="1"/>
      <w:marLeft w:val="0"/>
      <w:marRight w:val="0"/>
      <w:marTop w:val="0"/>
      <w:marBottom w:val="0"/>
      <w:divBdr>
        <w:top w:val="none" w:sz="0" w:space="0" w:color="auto"/>
        <w:left w:val="none" w:sz="0" w:space="0" w:color="auto"/>
        <w:bottom w:val="none" w:sz="0" w:space="0" w:color="auto"/>
        <w:right w:val="none" w:sz="0" w:space="0" w:color="auto"/>
      </w:divBdr>
      <w:divsChild>
        <w:div w:id="2071685864">
          <w:marLeft w:val="0"/>
          <w:marRight w:val="0"/>
          <w:marTop w:val="0"/>
          <w:marBottom w:val="0"/>
          <w:divBdr>
            <w:top w:val="none" w:sz="0" w:space="0" w:color="auto"/>
            <w:left w:val="none" w:sz="0" w:space="0" w:color="auto"/>
            <w:bottom w:val="none" w:sz="0" w:space="0" w:color="auto"/>
            <w:right w:val="none" w:sz="0" w:space="0" w:color="auto"/>
          </w:divBdr>
        </w:div>
      </w:divsChild>
    </w:div>
    <w:div w:id="2013678139">
      <w:bodyDiv w:val="1"/>
      <w:marLeft w:val="0"/>
      <w:marRight w:val="0"/>
      <w:marTop w:val="0"/>
      <w:marBottom w:val="0"/>
      <w:divBdr>
        <w:top w:val="none" w:sz="0" w:space="0" w:color="auto"/>
        <w:left w:val="none" w:sz="0" w:space="0" w:color="auto"/>
        <w:bottom w:val="none" w:sz="0" w:space="0" w:color="auto"/>
        <w:right w:val="none" w:sz="0" w:space="0" w:color="auto"/>
      </w:divBdr>
    </w:div>
    <w:div w:id="2015456320">
      <w:bodyDiv w:val="1"/>
      <w:marLeft w:val="0"/>
      <w:marRight w:val="0"/>
      <w:marTop w:val="0"/>
      <w:marBottom w:val="0"/>
      <w:divBdr>
        <w:top w:val="none" w:sz="0" w:space="0" w:color="auto"/>
        <w:left w:val="none" w:sz="0" w:space="0" w:color="auto"/>
        <w:bottom w:val="none" w:sz="0" w:space="0" w:color="auto"/>
        <w:right w:val="none" w:sz="0" w:space="0" w:color="auto"/>
      </w:divBdr>
    </w:div>
    <w:div w:id="2017219896">
      <w:bodyDiv w:val="1"/>
      <w:marLeft w:val="0"/>
      <w:marRight w:val="0"/>
      <w:marTop w:val="0"/>
      <w:marBottom w:val="0"/>
      <w:divBdr>
        <w:top w:val="none" w:sz="0" w:space="0" w:color="auto"/>
        <w:left w:val="none" w:sz="0" w:space="0" w:color="auto"/>
        <w:bottom w:val="none" w:sz="0" w:space="0" w:color="auto"/>
        <w:right w:val="none" w:sz="0" w:space="0" w:color="auto"/>
      </w:divBdr>
    </w:div>
    <w:div w:id="2017270964">
      <w:bodyDiv w:val="1"/>
      <w:marLeft w:val="0"/>
      <w:marRight w:val="0"/>
      <w:marTop w:val="0"/>
      <w:marBottom w:val="0"/>
      <w:divBdr>
        <w:top w:val="none" w:sz="0" w:space="0" w:color="auto"/>
        <w:left w:val="none" w:sz="0" w:space="0" w:color="auto"/>
        <w:bottom w:val="none" w:sz="0" w:space="0" w:color="auto"/>
        <w:right w:val="none" w:sz="0" w:space="0" w:color="auto"/>
      </w:divBdr>
      <w:divsChild>
        <w:div w:id="51081771">
          <w:marLeft w:val="0"/>
          <w:marRight w:val="0"/>
          <w:marTop w:val="0"/>
          <w:marBottom w:val="0"/>
          <w:divBdr>
            <w:top w:val="none" w:sz="0" w:space="0" w:color="auto"/>
            <w:left w:val="none" w:sz="0" w:space="0" w:color="auto"/>
            <w:bottom w:val="none" w:sz="0" w:space="0" w:color="auto"/>
            <w:right w:val="none" w:sz="0" w:space="0" w:color="auto"/>
          </w:divBdr>
        </w:div>
      </w:divsChild>
    </w:div>
    <w:div w:id="2020812235">
      <w:bodyDiv w:val="1"/>
      <w:marLeft w:val="0"/>
      <w:marRight w:val="0"/>
      <w:marTop w:val="0"/>
      <w:marBottom w:val="0"/>
      <w:divBdr>
        <w:top w:val="none" w:sz="0" w:space="0" w:color="auto"/>
        <w:left w:val="none" w:sz="0" w:space="0" w:color="auto"/>
        <w:bottom w:val="none" w:sz="0" w:space="0" w:color="auto"/>
        <w:right w:val="none" w:sz="0" w:space="0" w:color="auto"/>
      </w:divBdr>
    </w:div>
    <w:div w:id="2030372417">
      <w:bodyDiv w:val="1"/>
      <w:marLeft w:val="0"/>
      <w:marRight w:val="0"/>
      <w:marTop w:val="0"/>
      <w:marBottom w:val="0"/>
      <w:divBdr>
        <w:top w:val="none" w:sz="0" w:space="0" w:color="auto"/>
        <w:left w:val="none" w:sz="0" w:space="0" w:color="auto"/>
        <w:bottom w:val="none" w:sz="0" w:space="0" w:color="auto"/>
        <w:right w:val="none" w:sz="0" w:space="0" w:color="auto"/>
      </w:divBdr>
      <w:divsChild>
        <w:div w:id="1765878657">
          <w:marLeft w:val="0"/>
          <w:marRight w:val="0"/>
          <w:marTop w:val="0"/>
          <w:marBottom w:val="0"/>
          <w:divBdr>
            <w:top w:val="none" w:sz="0" w:space="0" w:color="auto"/>
            <w:left w:val="none" w:sz="0" w:space="0" w:color="auto"/>
            <w:bottom w:val="none" w:sz="0" w:space="0" w:color="auto"/>
            <w:right w:val="none" w:sz="0" w:space="0" w:color="auto"/>
          </w:divBdr>
        </w:div>
      </w:divsChild>
    </w:div>
    <w:div w:id="2032140473">
      <w:bodyDiv w:val="1"/>
      <w:marLeft w:val="0"/>
      <w:marRight w:val="0"/>
      <w:marTop w:val="0"/>
      <w:marBottom w:val="0"/>
      <w:divBdr>
        <w:top w:val="none" w:sz="0" w:space="0" w:color="auto"/>
        <w:left w:val="none" w:sz="0" w:space="0" w:color="auto"/>
        <w:bottom w:val="none" w:sz="0" w:space="0" w:color="auto"/>
        <w:right w:val="none" w:sz="0" w:space="0" w:color="auto"/>
      </w:divBdr>
      <w:divsChild>
        <w:div w:id="251858171">
          <w:marLeft w:val="0"/>
          <w:marRight w:val="0"/>
          <w:marTop w:val="0"/>
          <w:marBottom w:val="0"/>
          <w:divBdr>
            <w:top w:val="none" w:sz="0" w:space="0" w:color="auto"/>
            <w:left w:val="none" w:sz="0" w:space="0" w:color="auto"/>
            <w:bottom w:val="none" w:sz="0" w:space="0" w:color="auto"/>
            <w:right w:val="none" w:sz="0" w:space="0" w:color="auto"/>
          </w:divBdr>
        </w:div>
      </w:divsChild>
    </w:div>
    <w:div w:id="2034767774">
      <w:bodyDiv w:val="1"/>
      <w:marLeft w:val="0"/>
      <w:marRight w:val="0"/>
      <w:marTop w:val="0"/>
      <w:marBottom w:val="0"/>
      <w:divBdr>
        <w:top w:val="none" w:sz="0" w:space="0" w:color="auto"/>
        <w:left w:val="none" w:sz="0" w:space="0" w:color="auto"/>
        <w:bottom w:val="none" w:sz="0" w:space="0" w:color="auto"/>
        <w:right w:val="none" w:sz="0" w:space="0" w:color="auto"/>
      </w:divBdr>
    </w:div>
    <w:div w:id="2039697871">
      <w:bodyDiv w:val="1"/>
      <w:marLeft w:val="0"/>
      <w:marRight w:val="0"/>
      <w:marTop w:val="0"/>
      <w:marBottom w:val="0"/>
      <w:divBdr>
        <w:top w:val="none" w:sz="0" w:space="0" w:color="auto"/>
        <w:left w:val="none" w:sz="0" w:space="0" w:color="auto"/>
        <w:bottom w:val="none" w:sz="0" w:space="0" w:color="auto"/>
        <w:right w:val="none" w:sz="0" w:space="0" w:color="auto"/>
      </w:divBdr>
      <w:divsChild>
        <w:div w:id="97456092">
          <w:marLeft w:val="0"/>
          <w:marRight w:val="0"/>
          <w:marTop w:val="0"/>
          <w:marBottom w:val="0"/>
          <w:divBdr>
            <w:top w:val="none" w:sz="0" w:space="0" w:color="auto"/>
            <w:left w:val="none" w:sz="0" w:space="0" w:color="auto"/>
            <w:bottom w:val="none" w:sz="0" w:space="0" w:color="auto"/>
            <w:right w:val="none" w:sz="0" w:space="0" w:color="auto"/>
          </w:divBdr>
        </w:div>
      </w:divsChild>
    </w:div>
    <w:div w:id="2043629012">
      <w:bodyDiv w:val="1"/>
      <w:marLeft w:val="0"/>
      <w:marRight w:val="0"/>
      <w:marTop w:val="0"/>
      <w:marBottom w:val="0"/>
      <w:divBdr>
        <w:top w:val="none" w:sz="0" w:space="0" w:color="auto"/>
        <w:left w:val="none" w:sz="0" w:space="0" w:color="auto"/>
        <w:bottom w:val="none" w:sz="0" w:space="0" w:color="auto"/>
        <w:right w:val="none" w:sz="0" w:space="0" w:color="auto"/>
      </w:divBdr>
    </w:div>
    <w:div w:id="2045322029">
      <w:bodyDiv w:val="1"/>
      <w:marLeft w:val="0"/>
      <w:marRight w:val="0"/>
      <w:marTop w:val="0"/>
      <w:marBottom w:val="0"/>
      <w:divBdr>
        <w:top w:val="none" w:sz="0" w:space="0" w:color="auto"/>
        <w:left w:val="none" w:sz="0" w:space="0" w:color="auto"/>
        <w:bottom w:val="none" w:sz="0" w:space="0" w:color="auto"/>
        <w:right w:val="none" w:sz="0" w:space="0" w:color="auto"/>
      </w:divBdr>
    </w:div>
    <w:div w:id="2046099925">
      <w:bodyDiv w:val="1"/>
      <w:marLeft w:val="0"/>
      <w:marRight w:val="0"/>
      <w:marTop w:val="0"/>
      <w:marBottom w:val="0"/>
      <w:divBdr>
        <w:top w:val="none" w:sz="0" w:space="0" w:color="auto"/>
        <w:left w:val="none" w:sz="0" w:space="0" w:color="auto"/>
        <w:bottom w:val="none" w:sz="0" w:space="0" w:color="auto"/>
        <w:right w:val="none" w:sz="0" w:space="0" w:color="auto"/>
      </w:divBdr>
    </w:div>
    <w:div w:id="2046443646">
      <w:bodyDiv w:val="1"/>
      <w:marLeft w:val="0"/>
      <w:marRight w:val="0"/>
      <w:marTop w:val="0"/>
      <w:marBottom w:val="0"/>
      <w:divBdr>
        <w:top w:val="none" w:sz="0" w:space="0" w:color="auto"/>
        <w:left w:val="none" w:sz="0" w:space="0" w:color="auto"/>
        <w:bottom w:val="none" w:sz="0" w:space="0" w:color="auto"/>
        <w:right w:val="none" w:sz="0" w:space="0" w:color="auto"/>
      </w:divBdr>
    </w:div>
    <w:div w:id="2052263821">
      <w:bodyDiv w:val="1"/>
      <w:marLeft w:val="0"/>
      <w:marRight w:val="0"/>
      <w:marTop w:val="0"/>
      <w:marBottom w:val="0"/>
      <w:divBdr>
        <w:top w:val="none" w:sz="0" w:space="0" w:color="auto"/>
        <w:left w:val="none" w:sz="0" w:space="0" w:color="auto"/>
        <w:bottom w:val="none" w:sz="0" w:space="0" w:color="auto"/>
        <w:right w:val="none" w:sz="0" w:space="0" w:color="auto"/>
      </w:divBdr>
    </w:div>
    <w:div w:id="2055814908">
      <w:bodyDiv w:val="1"/>
      <w:marLeft w:val="0"/>
      <w:marRight w:val="0"/>
      <w:marTop w:val="0"/>
      <w:marBottom w:val="0"/>
      <w:divBdr>
        <w:top w:val="none" w:sz="0" w:space="0" w:color="auto"/>
        <w:left w:val="none" w:sz="0" w:space="0" w:color="auto"/>
        <w:bottom w:val="none" w:sz="0" w:space="0" w:color="auto"/>
        <w:right w:val="none" w:sz="0" w:space="0" w:color="auto"/>
      </w:divBdr>
    </w:div>
    <w:div w:id="2059550165">
      <w:bodyDiv w:val="1"/>
      <w:marLeft w:val="0"/>
      <w:marRight w:val="0"/>
      <w:marTop w:val="0"/>
      <w:marBottom w:val="0"/>
      <w:divBdr>
        <w:top w:val="none" w:sz="0" w:space="0" w:color="auto"/>
        <w:left w:val="none" w:sz="0" w:space="0" w:color="auto"/>
        <w:bottom w:val="none" w:sz="0" w:space="0" w:color="auto"/>
        <w:right w:val="none" w:sz="0" w:space="0" w:color="auto"/>
      </w:divBdr>
    </w:div>
    <w:div w:id="2067795236">
      <w:bodyDiv w:val="1"/>
      <w:marLeft w:val="0"/>
      <w:marRight w:val="0"/>
      <w:marTop w:val="0"/>
      <w:marBottom w:val="0"/>
      <w:divBdr>
        <w:top w:val="none" w:sz="0" w:space="0" w:color="auto"/>
        <w:left w:val="none" w:sz="0" w:space="0" w:color="auto"/>
        <w:bottom w:val="none" w:sz="0" w:space="0" w:color="auto"/>
        <w:right w:val="none" w:sz="0" w:space="0" w:color="auto"/>
      </w:divBdr>
      <w:divsChild>
        <w:div w:id="1963339566">
          <w:marLeft w:val="0"/>
          <w:marRight w:val="0"/>
          <w:marTop w:val="0"/>
          <w:marBottom w:val="0"/>
          <w:divBdr>
            <w:top w:val="none" w:sz="0" w:space="0" w:color="auto"/>
            <w:left w:val="none" w:sz="0" w:space="0" w:color="auto"/>
            <w:bottom w:val="none" w:sz="0" w:space="0" w:color="auto"/>
            <w:right w:val="none" w:sz="0" w:space="0" w:color="auto"/>
          </w:divBdr>
        </w:div>
      </w:divsChild>
    </w:div>
    <w:div w:id="2068801799">
      <w:bodyDiv w:val="1"/>
      <w:marLeft w:val="0"/>
      <w:marRight w:val="0"/>
      <w:marTop w:val="0"/>
      <w:marBottom w:val="0"/>
      <w:divBdr>
        <w:top w:val="none" w:sz="0" w:space="0" w:color="auto"/>
        <w:left w:val="none" w:sz="0" w:space="0" w:color="auto"/>
        <w:bottom w:val="none" w:sz="0" w:space="0" w:color="auto"/>
        <w:right w:val="none" w:sz="0" w:space="0" w:color="auto"/>
      </w:divBdr>
    </w:div>
    <w:div w:id="2069263002">
      <w:bodyDiv w:val="1"/>
      <w:marLeft w:val="0"/>
      <w:marRight w:val="0"/>
      <w:marTop w:val="0"/>
      <w:marBottom w:val="0"/>
      <w:divBdr>
        <w:top w:val="none" w:sz="0" w:space="0" w:color="auto"/>
        <w:left w:val="none" w:sz="0" w:space="0" w:color="auto"/>
        <w:bottom w:val="none" w:sz="0" w:space="0" w:color="auto"/>
        <w:right w:val="none" w:sz="0" w:space="0" w:color="auto"/>
      </w:divBdr>
    </w:div>
    <w:div w:id="2070153530">
      <w:bodyDiv w:val="1"/>
      <w:marLeft w:val="0"/>
      <w:marRight w:val="0"/>
      <w:marTop w:val="0"/>
      <w:marBottom w:val="0"/>
      <w:divBdr>
        <w:top w:val="none" w:sz="0" w:space="0" w:color="auto"/>
        <w:left w:val="none" w:sz="0" w:space="0" w:color="auto"/>
        <w:bottom w:val="none" w:sz="0" w:space="0" w:color="auto"/>
        <w:right w:val="none" w:sz="0" w:space="0" w:color="auto"/>
      </w:divBdr>
      <w:divsChild>
        <w:div w:id="610283430">
          <w:marLeft w:val="0"/>
          <w:marRight w:val="0"/>
          <w:marTop w:val="0"/>
          <w:marBottom w:val="0"/>
          <w:divBdr>
            <w:top w:val="none" w:sz="0" w:space="0" w:color="auto"/>
            <w:left w:val="none" w:sz="0" w:space="0" w:color="auto"/>
            <w:bottom w:val="none" w:sz="0" w:space="0" w:color="auto"/>
            <w:right w:val="none" w:sz="0" w:space="0" w:color="auto"/>
          </w:divBdr>
          <w:divsChild>
            <w:div w:id="150759988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072927361">
      <w:bodyDiv w:val="1"/>
      <w:marLeft w:val="0"/>
      <w:marRight w:val="0"/>
      <w:marTop w:val="0"/>
      <w:marBottom w:val="0"/>
      <w:divBdr>
        <w:top w:val="none" w:sz="0" w:space="0" w:color="auto"/>
        <w:left w:val="none" w:sz="0" w:space="0" w:color="auto"/>
        <w:bottom w:val="none" w:sz="0" w:space="0" w:color="auto"/>
        <w:right w:val="none" w:sz="0" w:space="0" w:color="auto"/>
      </w:divBdr>
    </w:div>
    <w:div w:id="2074237973">
      <w:bodyDiv w:val="1"/>
      <w:marLeft w:val="0"/>
      <w:marRight w:val="0"/>
      <w:marTop w:val="0"/>
      <w:marBottom w:val="0"/>
      <w:divBdr>
        <w:top w:val="none" w:sz="0" w:space="0" w:color="auto"/>
        <w:left w:val="none" w:sz="0" w:space="0" w:color="auto"/>
        <w:bottom w:val="none" w:sz="0" w:space="0" w:color="auto"/>
        <w:right w:val="none" w:sz="0" w:space="0" w:color="auto"/>
      </w:divBdr>
    </w:div>
    <w:div w:id="2074429753">
      <w:bodyDiv w:val="1"/>
      <w:marLeft w:val="0"/>
      <w:marRight w:val="0"/>
      <w:marTop w:val="0"/>
      <w:marBottom w:val="0"/>
      <w:divBdr>
        <w:top w:val="none" w:sz="0" w:space="0" w:color="auto"/>
        <w:left w:val="none" w:sz="0" w:space="0" w:color="auto"/>
        <w:bottom w:val="none" w:sz="0" w:space="0" w:color="auto"/>
        <w:right w:val="none" w:sz="0" w:space="0" w:color="auto"/>
      </w:divBdr>
    </w:div>
    <w:div w:id="2080128920">
      <w:bodyDiv w:val="1"/>
      <w:marLeft w:val="0"/>
      <w:marRight w:val="0"/>
      <w:marTop w:val="0"/>
      <w:marBottom w:val="0"/>
      <w:divBdr>
        <w:top w:val="none" w:sz="0" w:space="0" w:color="auto"/>
        <w:left w:val="none" w:sz="0" w:space="0" w:color="auto"/>
        <w:bottom w:val="none" w:sz="0" w:space="0" w:color="auto"/>
        <w:right w:val="none" w:sz="0" w:space="0" w:color="auto"/>
      </w:divBdr>
      <w:divsChild>
        <w:div w:id="323123475">
          <w:marLeft w:val="0"/>
          <w:marRight w:val="0"/>
          <w:marTop w:val="0"/>
          <w:marBottom w:val="0"/>
          <w:divBdr>
            <w:top w:val="none" w:sz="0" w:space="0" w:color="auto"/>
            <w:left w:val="none" w:sz="0" w:space="0" w:color="auto"/>
            <w:bottom w:val="none" w:sz="0" w:space="0" w:color="auto"/>
            <w:right w:val="none" w:sz="0" w:space="0" w:color="auto"/>
          </w:divBdr>
        </w:div>
      </w:divsChild>
    </w:div>
    <w:div w:id="2086150455">
      <w:bodyDiv w:val="1"/>
      <w:marLeft w:val="0"/>
      <w:marRight w:val="0"/>
      <w:marTop w:val="0"/>
      <w:marBottom w:val="0"/>
      <w:divBdr>
        <w:top w:val="none" w:sz="0" w:space="0" w:color="auto"/>
        <w:left w:val="none" w:sz="0" w:space="0" w:color="auto"/>
        <w:bottom w:val="none" w:sz="0" w:space="0" w:color="auto"/>
        <w:right w:val="none" w:sz="0" w:space="0" w:color="auto"/>
      </w:divBdr>
    </w:div>
    <w:div w:id="2089188328">
      <w:bodyDiv w:val="1"/>
      <w:marLeft w:val="0"/>
      <w:marRight w:val="0"/>
      <w:marTop w:val="0"/>
      <w:marBottom w:val="0"/>
      <w:divBdr>
        <w:top w:val="none" w:sz="0" w:space="0" w:color="auto"/>
        <w:left w:val="none" w:sz="0" w:space="0" w:color="auto"/>
        <w:bottom w:val="none" w:sz="0" w:space="0" w:color="auto"/>
        <w:right w:val="none" w:sz="0" w:space="0" w:color="auto"/>
      </w:divBdr>
    </w:div>
    <w:div w:id="2089188477">
      <w:bodyDiv w:val="1"/>
      <w:marLeft w:val="0"/>
      <w:marRight w:val="0"/>
      <w:marTop w:val="0"/>
      <w:marBottom w:val="0"/>
      <w:divBdr>
        <w:top w:val="none" w:sz="0" w:space="0" w:color="auto"/>
        <w:left w:val="none" w:sz="0" w:space="0" w:color="auto"/>
        <w:bottom w:val="none" w:sz="0" w:space="0" w:color="auto"/>
        <w:right w:val="none" w:sz="0" w:space="0" w:color="auto"/>
      </w:divBdr>
    </w:div>
    <w:div w:id="2104065455">
      <w:bodyDiv w:val="1"/>
      <w:marLeft w:val="0"/>
      <w:marRight w:val="0"/>
      <w:marTop w:val="0"/>
      <w:marBottom w:val="0"/>
      <w:divBdr>
        <w:top w:val="none" w:sz="0" w:space="0" w:color="auto"/>
        <w:left w:val="none" w:sz="0" w:space="0" w:color="auto"/>
        <w:bottom w:val="none" w:sz="0" w:space="0" w:color="auto"/>
        <w:right w:val="none" w:sz="0" w:space="0" w:color="auto"/>
      </w:divBdr>
      <w:divsChild>
        <w:div w:id="685643133">
          <w:marLeft w:val="0"/>
          <w:marRight w:val="0"/>
          <w:marTop w:val="0"/>
          <w:marBottom w:val="0"/>
          <w:divBdr>
            <w:top w:val="none" w:sz="0" w:space="0" w:color="auto"/>
            <w:left w:val="none" w:sz="0" w:space="0" w:color="auto"/>
            <w:bottom w:val="none" w:sz="0" w:space="0" w:color="auto"/>
            <w:right w:val="none" w:sz="0" w:space="0" w:color="auto"/>
          </w:divBdr>
        </w:div>
      </w:divsChild>
    </w:div>
    <w:div w:id="2104954638">
      <w:bodyDiv w:val="1"/>
      <w:marLeft w:val="0"/>
      <w:marRight w:val="0"/>
      <w:marTop w:val="0"/>
      <w:marBottom w:val="0"/>
      <w:divBdr>
        <w:top w:val="none" w:sz="0" w:space="0" w:color="auto"/>
        <w:left w:val="none" w:sz="0" w:space="0" w:color="auto"/>
        <w:bottom w:val="none" w:sz="0" w:space="0" w:color="auto"/>
        <w:right w:val="none" w:sz="0" w:space="0" w:color="auto"/>
      </w:divBdr>
      <w:divsChild>
        <w:div w:id="544760702">
          <w:marLeft w:val="0"/>
          <w:marRight w:val="0"/>
          <w:marTop w:val="0"/>
          <w:marBottom w:val="0"/>
          <w:divBdr>
            <w:top w:val="none" w:sz="0" w:space="0" w:color="auto"/>
            <w:left w:val="none" w:sz="0" w:space="0" w:color="auto"/>
            <w:bottom w:val="none" w:sz="0" w:space="0" w:color="auto"/>
            <w:right w:val="none" w:sz="0" w:space="0" w:color="auto"/>
          </w:divBdr>
        </w:div>
      </w:divsChild>
    </w:div>
    <w:div w:id="2105807467">
      <w:bodyDiv w:val="1"/>
      <w:marLeft w:val="0"/>
      <w:marRight w:val="0"/>
      <w:marTop w:val="0"/>
      <w:marBottom w:val="0"/>
      <w:divBdr>
        <w:top w:val="none" w:sz="0" w:space="0" w:color="auto"/>
        <w:left w:val="none" w:sz="0" w:space="0" w:color="auto"/>
        <w:bottom w:val="none" w:sz="0" w:space="0" w:color="auto"/>
        <w:right w:val="none" w:sz="0" w:space="0" w:color="auto"/>
      </w:divBdr>
      <w:divsChild>
        <w:div w:id="898902185">
          <w:marLeft w:val="0"/>
          <w:marRight w:val="0"/>
          <w:marTop w:val="0"/>
          <w:marBottom w:val="0"/>
          <w:divBdr>
            <w:top w:val="none" w:sz="0" w:space="0" w:color="auto"/>
            <w:left w:val="none" w:sz="0" w:space="0" w:color="auto"/>
            <w:bottom w:val="none" w:sz="0" w:space="0" w:color="auto"/>
            <w:right w:val="none" w:sz="0" w:space="0" w:color="auto"/>
          </w:divBdr>
        </w:div>
      </w:divsChild>
    </w:div>
    <w:div w:id="2106684070">
      <w:bodyDiv w:val="1"/>
      <w:marLeft w:val="0"/>
      <w:marRight w:val="0"/>
      <w:marTop w:val="0"/>
      <w:marBottom w:val="0"/>
      <w:divBdr>
        <w:top w:val="none" w:sz="0" w:space="0" w:color="auto"/>
        <w:left w:val="none" w:sz="0" w:space="0" w:color="auto"/>
        <w:bottom w:val="none" w:sz="0" w:space="0" w:color="auto"/>
        <w:right w:val="none" w:sz="0" w:space="0" w:color="auto"/>
      </w:divBdr>
    </w:div>
    <w:div w:id="2107463122">
      <w:bodyDiv w:val="1"/>
      <w:marLeft w:val="0"/>
      <w:marRight w:val="0"/>
      <w:marTop w:val="0"/>
      <w:marBottom w:val="0"/>
      <w:divBdr>
        <w:top w:val="none" w:sz="0" w:space="0" w:color="auto"/>
        <w:left w:val="none" w:sz="0" w:space="0" w:color="auto"/>
        <w:bottom w:val="none" w:sz="0" w:space="0" w:color="auto"/>
        <w:right w:val="none" w:sz="0" w:space="0" w:color="auto"/>
      </w:divBdr>
    </w:div>
    <w:div w:id="2125692086">
      <w:bodyDiv w:val="1"/>
      <w:marLeft w:val="0"/>
      <w:marRight w:val="0"/>
      <w:marTop w:val="0"/>
      <w:marBottom w:val="0"/>
      <w:divBdr>
        <w:top w:val="none" w:sz="0" w:space="0" w:color="auto"/>
        <w:left w:val="none" w:sz="0" w:space="0" w:color="auto"/>
        <w:bottom w:val="none" w:sz="0" w:space="0" w:color="auto"/>
        <w:right w:val="none" w:sz="0" w:space="0" w:color="auto"/>
      </w:divBdr>
      <w:divsChild>
        <w:div w:id="1624341976">
          <w:marLeft w:val="0"/>
          <w:marRight w:val="0"/>
          <w:marTop w:val="0"/>
          <w:marBottom w:val="0"/>
          <w:divBdr>
            <w:top w:val="none" w:sz="0" w:space="0" w:color="auto"/>
            <w:left w:val="none" w:sz="0" w:space="0" w:color="auto"/>
            <w:bottom w:val="none" w:sz="0" w:space="0" w:color="auto"/>
            <w:right w:val="none" w:sz="0" w:space="0" w:color="auto"/>
          </w:divBdr>
        </w:div>
      </w:divsChild>
    </w:div>
    <w:div w:id="2128430401">
      <w:bodyDiv w:val="1"/>
      <w:marLeft w:val="0"/>
      <w:marRight w:val="0"/>
      <w:marTop w:val="0"/>
      <w:marBottom w:val="0"/>
      <w:divBdr>
        <w:top w:val="none" w:sz="0" w:space="0" w:color="auto"/>
        <w:left w:val="none" w:sz="0" w:space="0" w:color="auto"/>
        <w:bottom w:val="none" w:sz="0" w:space="0" w:color="auto"/>
        <w:right w:val="none" w:sz="0" w:space="0" w:color="auto"/>
      </w:divBdr>
    </w:div>
    <w:div w:id="2129078913">
      <w:bodyDiv w:val="1"/>
      <w:marLeft w:val="0"/>
      <w:marRight w:val="0"/>
      <w:marTop w:val="0"/>
      <w:marBottom w:val="0"/>
      <w:divBdr>
        <w:top w:val="none" w:sz="0" w:space="0" w:color="auto"/>
        <w:left w:val="none" w:sz="0" w:space="0" w:color="auto"/>
        <w:bottom w:val="none" w:sz="0" w:space="0" w:color="auto"/>
        <w:right w:val="none" w:sz="0" w:space="0" w:color="auto"/>
      </w:divBdr>
    </w:div>
    <w:div w:id="2129079479">
      <w:bodyDiv w:val="1"/>
      <w:marLeft w:val="0"/>
      <w:marRight w:val="0"/>
      <w:marTop w:val="0"/>
      <w:marBottom w:val="0"/>
      <w:divBdr>
        <w:top w:val="none" w:sz="0" w:space="0" w:color="auto"/>
        <w:left w:val="none" w:sz="0" w:space="0" w:color="auto"/>
        <w:bottom w:val="none" w:sz="0" w:space="0" w:color="auto"/>
        <w:right w:val="none" w:sz="0" w:space="0" w:color="auto"/>
      </w:divBdr>
    </w:div>
    <w:div w:id="2135446270">
      <w:bodyDiv w:val="1"/>
      <w:marLeft w:val="0"/>
      <w:marRight w:val="0"/>
      <w:marTop w:val="0"/>
      <w:marBottom w:val="0"/>
      <w:divBdr>
        <w:top w:val="none" w:sz="0" w:space="0" w:color="auto"/>
        <w:left w:val="none" w:sz="0" w:space="0" w:color="auto"/>
        <w:bottom w:val="none" w:sz="0" w:space="0" w:color="auto"/>
        <w:right w:val="none" w:sz="0" w:space="0" w:color="auto"/>
      </w:divBdr>
      <w:divsChild>
        <w:div w:id="1580945941">
          <w:marLeft w:val="0"/>
          <w:marRight w:val="0"/>
          <w:marTop w:val="0"/>
          <w:marBottom w:val="0"/>
          <w:divBdr>
            <w:top w:val="none" w:sz="0" w:space="0" w:color="auto"/>
            <w:left w:val="none" w:sz="0" w:space="0" w:color="auto"/>
            <w:bottom w:val="none" w:sz="0" w:space="0" w:color="auto"/>
            <w:right w:val="none" w:sz="0" w:space="0" w:color="auto"/>
          </w:divBdr>
        </w:div>
      </w:divsChild>
    </w:div>
    <w:div w:id="2137678012">
      <w:bodyDiv w:val="1"/>
      <w:marLeft w:val="0"/>
      <w:marRight w:val="0"/>
      <w:marTop w:val="0"/>
      <w:marBottom w:val="0"/>
      <w:divBdr>
        <w:top w:val="none" w:sz="0" w:space="0" w:color="auto"/>
        <w:left w:val="none" w:sz="0" w:space="0" w:color="auto"/>
        <w:bottom w:val="none" w:sz="0" w:space="0" w:color="auto"/>
        <w:right w:val="none" w:sz="0" w:space="0" w:color="auto"/>
      </w:divBdr>
      <w:divsChild>
        <w:div w:id="1486511010">
          <w:marLeft w:val="0"/>
          <w:marRight w:val="0"/>
          <w:marTop w:val="0"/>
          <w:marBottom w:val="0"/>
          <w:divBdr>
            <w:top w:val="none" w:sz="0" w:space="0" w:color="auto"/>
            <w:left w:val="none" w:sz="0" w:space="0" w:color="auto"/>
            <w:bottom w:val="none" w:sz="0" w:space="0" w:color="auto"/>
            <w:right w:val="none" w:sz="0" w:space="0" w:color="auto"/>
          </w:divBdr>
        </w:div>
      </w:divsChild>
    </w:div>
    <w:div w:id="2140417109">
      <w:bodyDiv w:val="1"/>
      <w:marLeft w:val="0"/>
      <w:marRight w:val="0"/>
      <w:marTop w:val="0"/>
      <w:marBottom w:val="0"/>
      <w:divBdr>
        <w:top w:val="none" w:sz="0" w:space="0" w:color="auto"/>
        <w:left w:val="none" w:sz="0" w:space="0" w:color="auto"/>
        <w:bottom w:val="none" w:sz="0" w:space="0" w:color="auto"/>
        <w:right w:val="none" w:sz="0" w:space="0" w:color="auto"/>
      </w:divBdr>
    </w:div>
    <w:div w:id="2140802381">
      <w:bodyDiv w:val="1"/>
      <w:marLeft w:val="0"/>
      <w:marRight w:val="0"/>
      <w:marTop w:val="0"/>
      <w:marBottom w:val="0"/>
      <w:divBdr>
        <w:top w:val="none" w:sz="0" w:space="0" w:color="auto"/>
        <w:left w:val="none" w:sz="0" w:space="0" w:color="auto"/>
        <w:bottom w:val="none" w:sz="0" w:space="0" w:color="auto"/>
        <w:right w:val="none" w:sz="0" w:space="0" w:color="auto"/>
      </w:divBdr>
    </w:div>
    <w:div w:id="2142192267">
      <w:bodyDiv w:val="1"/>
      <w:marLeft w:val="0"/>
      <w:marRight w:val="0"/>
      <w:marTop w:val="0"/>
      <w:marBottom w:val="0"/>
      <w:divBdr>
        <w:top w:val="none" w:sz="0" w:space="0" w:color="auto"/>
        <w:left w:val="none" w:sz="0" w:space="0" w:color="auto"/>
        <w:bottom w:val="none" w:sz="0" w:space="0" w:color="auto"/>
        <w:right w:val="none" w:sz="0" w:space="0" w:color="auto"/>
      </w:divBdr>
    </w:div>
    <w:div w:id="2145348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tmlacademy.ru/courses/53/run/3" TargetMode="External"/><Relationship Id="rId299" Type="http://schemas.openxmlformats.org/officeDocument/2006/relationships/hyperlink" Target="https://htmlacademy.ru/courses/80" TargetMode="External"/><Relationship Id="rId303" Type="http://schemas.openxmlformats.org/officeDocument/2006/relationships/hyperlink" Target="http://caniuse.com/" TargetMode="External"/><Relationship Id="rId21" Type="http://schemas.openxmlformats.org/officeDocument/2006/relationships/hyperlink" Target="https://htmlacademy.ru/intensive/ecmascript" TargetMode="External"/><Relationship Id="rId42" Type="http://schemas.openxmlformats.org/officeDocument/2006/relationships/hyperlink" Target="https://htmlacademy.ru/courses/38/run/12" TargetMode="External"/><Relationship Id="rId63" Type="http://schemas.openxmlformats.org/officeDocument/2006/relationships/hyperlink" Target="https://htmlacademy.ru/courses/44" TargetMode="External"/><Relationship Id="rId84" Type="http://schemas.openxmlformats.org/officeDocument/2006/relationships/hyperlink" Target="https://htmlacademy.ru/courses/44/run/5" TargetMode="External"/><Relationship Id="rId138" Type="http://schemas.openxmlformats.org/officeDocument/2006/relationships/hyperlink" Target="https://htmlacademy.ru/courses/88/run/12" TargetMode="External"/><Relationship Id="rId159" Type="http://schemas.openxmlformats.org/officeDocument/2006/relationships/image" Target="media/image22.jpeg"/><Relationship Id="rId324" Type="http://schemas.openxmlformats.org/officeDocument/2006/relationships/hyperlink" Target="https://htmlacademy.ru/courses/113/run/3" TargetMode="External"/><Relationship Id="rId345" Type="http://schemas.openxmlformats.org/officeDocument/2006/relationships/image" Target="media/image101.png"/><Relationship Id="rId170" Type="http://schemas.openxmlformats.org/officeDocument/2006/relationships/hyperlink" Target="http://caniuse.com/" TargetMode="External"/><Relationship Id="rId191" Type="http://schemas.openxmlformats.org/officeDocument/2006/relationships/hyperlink" Target="https://htmlacademy.ru/demos/2" TargetMode="External"/><Relationship Id="rId205" Type="http://schemas.openxmlformats.org/officeDocument/2006/relationships/hyperlink" Target="https://htmlacademy.ru/courses/74" TargetMode="External"/><Relationship Id="rId226" Type="http://schemas.openxmlformats.org/officeDocument/2006/relationships/image" Target="media/image53.png"/><Relationship Id="rId247" Type="http://schemas.openxmlformats.org/officeDocument/2006/relationships/hyperlink" Target="https://htmlacademy.ru/courses/79" TargetMode="External"/><Relationship Id="rId107" Type="http://schemas.openxmlformats.org/officeDocument/2006/relationships/hyperlink" Target="https://htmlacademy.ru/courses/50/run/23" TargetMode="External"/><Relationship Id="rId268" Type="http://schemas.openxmlformats.org/officeDocument/2006/relationships/hyperlink" Target="https://htmlacademy.ru/courses/80" TargetMode="External"/><Relationship Id="rId289" Type="http://schemas.openxmlformats.org/officeDocument/2006/relationships/hyperlink" Target="https://htmlacademy.ru/courses/39/run/5" TargetMode="External"/><Relationship Id="rId11" Type="http://schemas.openxmlformats.org/officeDocument/2006/relationships/hyperlink" Target="https://htmlacademy.ru/courses/4/run/9" TargetMode="External"/><Relationship Id="rId32" Type="http://schemas.openxmlformats.org/officeDocument/2006/relationships/hyperlink" Target="https://htmlacademy.ru/courses/38/run/5" TargetMode="External"/><Relationship Id="rId53" Type="http://schemas.openxmlformats.org/officeDocument/2006/relationships/hyperlink" Target="https://ru.wikipedia.org/wiki/PNG" TargetMode="External"/><Relationship Id="rId74" Type="http://schemas.openxmlformats.org/officeDocument/2006/relationships/image" Target="media/image10.png"/><Relationship Id="rId128" Type="http://schemas.openxmlformats.org/officeDocument/2006/relationships/hyperlink" Target="https://htmlacademy.ru/courses/85" TargetMode="External"/><Relationship Id="rId149" Type="http://schemas.openxmlformats.org/officeDocument/2006/relationships/hyperlink" Target="https://www.google.com/fonts" TargetMode="External"/><Relationship Id="rId314" Type="http://schemas.openxmlformats.org/officeDocument/2006/relationships/image" Target="media/image86.png"/><Relationship Id="rId335" Type="http://schemas.openxmlformats.org/officeDocument/2006/relationships/image" Target="media/image95.png"/><Relationship Id="rId5" Type="http://schemas.openxmlformats.org/officeDocument/2006/relationships/webSettings" Target="webSettings.xml"/><Relationship Id="rId95" Type="http://schemas.openxmlformats.org/officeDocument/2006/relationships/hyperlink" Target="https://htmlacademy.ru/courses/50/run/3" TargetMode="External"/><Relationship Id="rId160" Type="http://schemas.openxmlformats.org/officeDocument/2006/relationships/hyperlink" Target="http://caniuse.com/" TargetMode="External"/><Relationship Id="rId181" Type="http://schemas.openxmlformats.org/officeDocument/2006/relationships/image" Target="media/image34.jpeg"/><Relationship Id="rId216" Type="http://schemas.openxmlformats.org/officeDocument/2006/relationships/hyperlink" Target="https://htmlacademy.ru/courses/88" TargetMode="External"/><Relationship Id="rId237" Type="http://schemas.openxmlformats.org/officeDocument/2006/relationships/image" Target="media/image60.png"/><Relationship Id="rId258" Type="http://schemas.openxmlformats.org/officeDocument/2006/relationships/hyperlink" Target="https://htmlacademy.ru/courses/80/run/5" TargetMode="External"/><Relationship Id="rId279" Type="http://schemas.openxmlformats.org/officeDocument/2006/relationships/hyperlink" Target="https://htmlacademy.ru/courses/71" TargetMode="External"/><Relationship Id="rId22" Type="http://schemas.openxmlformats.org/officeDocument/2006/relationships/hyperlink" Target="https://htmlacademy.ru/courses/40/run/6" TargetMode="External"/><Relationship Id="rId43" Type="http://schemas.openxmlformats.org/officeDocument/2006/relationships/hyperlink" Target="https://peredelka.wordpress.com/2013/10/29/%D0%BE-%D0%B2%D0%B5%D1%80%D1%81%D1%82%D0%BA%D0%B5-%D0%B2%D0%B5%D1%80%D1%82%D0%B8%D0%BA%D0%B0%D0%BB%D1%8C%D0%BD%D0%BE%D0%B3%D0%BE-%D1%80%D0%B8%D1%82%D0%BC%D0%B0/" TargetMode="External"/><Relationship Id="rId64" Type="http://schemas.openxmlformats.org/officeDocument/2006/relationships/hyperlink" Target="https://htmlacademy.ru/courses/86" TargetMode="External"/><Relationship Id="rId118" Type="http://schemas.openxmlformats.org/officeDocument/2006/relationships/hyperlink" Target="https://htmlacademy.ru/courses/53/run/4" TargetMode="External"/><Relationship Id="rId139" Type="http://schemas.openxmlformats.org/officeDocument/2006/relationships/hyperlink" Target="https://htmlacademy.ru/courses/187" TargetMode="External"/><Relationship Id="rId290" Type="http://schemas.openxmlformats.org/officeDocument/2006/relationships/hyperlink" Target="https://htmlacademy.ru/courses/39/run/8" TargetMode="External"/><Relationship Id="rId304" Type="http://schemas.openxmlformats.org/officeDocument/2006/relationships/image" Target="media/image78.png"/><Relationship Id="rId325" Type="http://schemas.openxmlformats.org/officeDocument/2006/relationships/image" Target="media/image89.png"/><Relationship Id="rId346" Type="http://schemas.openxmlformats.org/officeDocument/2006/relationships/image" Target="media/image102.png"/><Relationship Id="rId85" Type="http://schemas.openxmlformats.org/officeDocument/2006/relationships/hyperlink" Target="https://htmlacademy.ru/courses/44/run/6" TargetMode="External"/><Relationship Id="rId150" Type="http://schemas.openxmlformats.org/officeDocument/2006/relationships/hyperlink" Target="https://fontstorage.com/ru/" TargetMode="External"/><Relationship Id="rId171" Type="http://schemas.openxmlformats.org/officeDocument/2006/relationships/hyperlink" Target="http://caniuse.com/" TargetMode="External"/><Relationship Id="rId192" Type="http://schemas.openxmlformats.org/officeDocument/2006/relationships/hyperlink" Target="https://htmlacademy.ru/courses/57/run/5" TargetMode="External"/><Relationship Id="rId206" Type="http://schemas.openxmlformats.org/officeDocument/2006/relationships/image" Target="media/image39.jpeg"/><Relationship Id="rId227" Type="http://schemas.openxmlformats.org/officeDocument/2006/relationships/image" Target="media/image54.png"/><Relationship Id="rId248" Type="http://schemas.openxmlformats.org/officeDocument/2006/relationships/hyperlink" Target="https://htmlacademy.ru/courses/79" TargetMode="External"/><Relationship Id="rId269" Type="http://schemas.openxmlformats.org/officeDocument/2006/relationships/hyperlink" Target="https://htmlacademy.ru/courses/84" TargetMode="External"/><Relationship Id="rId12" Type="http://schemas.openxmlformats.org/officeDocument/2006/relationships/hyperlink" Target="https://htmlacademy.ru/courses/4/run/10" TargetMode="External"/><Relationship Id="rId33" Type="http://schemas.openxmlformats.org/officeDocument/2006/relationships/hyperlink" Target="https://htmlacademy.ru/courses/42/run/4" TargetMode="External"/><Relationship Id="rId108" Type="http://schemas.openxmlformats.org/officeDocument/2006/relationships/hyperlink" Target="https://htmlacademy.ru/courses/55" TargetMode="External"/><Relationship Id="rId129" Type="http://schemas.openxmlformats.org/officeDocument/2006/relationships/hyperlink" Target="http://lesscss.org/" TargetMode="External"/><Relationship Id="rId280" Type="http://schemas.openxmlformats.org/officeDocument/2006/relationships/image" Target="media/image73.png"/><Relationship Id="rId315" Type="http://schemas.openxmlformats.org/officeDocument/2006/relationships/hyperlink" Target="https://htmlacademy.ru/courses/58/run/17" TargetMode="External"/><Relationship Id="rId336" Type="http://schemas.openxmlformats.org/officeDocument/2006/relationships/hyperlink" Target="https://github.com/philipwalton/flexbugs" TargetMode="External"/><Relationship Id="rId54" Type="http://schemas.openxmlformats.org/officeDocument/2006/relationships/hyperlink" Target="https://htmlacademy.ru/courses/88" TargetMode="External"/><Relationship Id="rId75" Type="http://schemas.openxmlformats.org/officeDocument/2006/relationships/hyperlink" Target="https://htmlacademy.ru/blog/21" TargetMode="External"/><Relationship Id="rId96" Type="http://schemas.openxmlformats.org/officeDocument/2006/relationships/hyperlink" Target="https://htmlacademy.ru/courses/42/run/8" TargetMode="External"/><Relationship Id="rId140" Type="http://schemas.openxmlformats.org/officeDocument/2006/relationships/hyperlink" Target="https://htmlacademy.ru/courses/130" TargetMode="External"/><Relationship Id="rId161" Type="http://schemas.openxmlformats.org/officeDocument/2006/relationships/image" Target="media/image23.jpeg"/><Relationship Id="rId182" Type="http://schemas.openxmlformats.org/officeDocument/2006/relationships/hyperlink" Target="http://html5test.com/compare/feature/form.email.element/form-email-validation.html" TargetMode="External"/><Relationship Id="rId217" Type="http://schemas.openxmlformats.org/officeDocument/2006/relationships/image" Target="media/image46.png"/><Relationship Id="rId6" Type="http://schemas.openxmlformats.org/officeDocument/2006/relationships/footnotes" Target="footnotes.xml"/><Relationship Id="rId238" Type="http://schemas.openxmlformats.org/officeDocument/2006/relationships/image" Target="media/image61.jpeg"/><Relationship Id="rId259" Type="http://schemas.openxmlformats.org/officeDocument/2006/relationships/image" Target="media/image67.png"/><Relationship Id="rId23" Type="http://schemas.openxmlformats.org/officeDocument/2006/relationships/hyperlink" Target="http://ru.wikipedia.org/wiki/JPEG" TargetMode="External"/><Relationship Id="rId119" Type="http://schemas.openxmlformats.org/officeDocument/2006/relationships/hyperlink" Target="https://htmlacademy.ru/courses/53/run/15" TargetMode="External"/><Relationship Id="rId270" Type="http://schemas.openxmlformats.org/officeDocument/2006/relationships/hyperlink" Target="https://developer.mozilla.org/en-US/docs/Web/CSS/CSS_animated_properties" TargetMode="External"/><Relationship Id="rId291" Type="http://schemas.openxmlformats.org/officeDocument/2006/relationships/hyperlink" Target="https://htmlacademy.ru/courses/39" TargetMode="External"/><Relationship Id="rId305" Type="http://schemas.openxmlformats.org/officeDocument/2006/relationships/image" Target="media/image79.png"/><Relationship Id="rId326" Type="http://schemas.openxmlformats.org/officeDocument/2006/relationships/image" Target="media/image90.png"/><Relationship Id="rId347" Type="http://schemas.openxmlformats.org/officeDocument/2006/relationships/hyperlink" Target="https://htmlacademy.ru/courses/113" TargetMode="External"/><Relationship Id="rId44" Type="http://schemas.openxmlformats.org/officeDocument/2006/relationships/hyperlink" Target="https://24ways.org/2006/compose-to-a-vertical-rhythm/" TargetMode="External"/><Relationship Id="rId65" Type="http://schemas.openxmlformats.org/officeDocument/2006/relationships/hyperlink" Target="https://htmlacademy.ru/courses/96" TargetMode="External"/><Relationship Id="rId86" Type="http://schemas.openxmlformats.org/officeDocument/2006/relationships/hyperlink" Target="https://htmlacademy.ru/courses/44/run/3" TargetMode="External"/><Relationship Id="rId130" Type="http://schemas.openxmlformats.org/officeDocument/2006/relationships/hyperlink" Target="http://sass-lang.com/" TargetMode="External"/><Relationship Id="rId151" Type="http://schemas.openxmlformats.org/officeDocument/2006/relationships/hyperlink" Target="http://webfont.ru/blog/about-font-face-part-one/" TargetMode="External"/><Relationship Id="rId172" Type="http://schemas.openxmlformats.org/officeDocument/2006/relationships/image" Target="media/image29.jpeg"/><Relationship Id="rId193" Type="http://schemas.openxmlformats.org/officeDocument/2006/relationships/hyperlink" Target="https://htmlacademy.ru/courses/42/run/10" TargetMode="External"/><Relationship Id="rId207" Type="http://schemas.openxmlformats.org/officeDocument/2006/relationships/hyperlink" Target="http://caniuse.com/" TargetMode="External"/><Relationship Id="rId228" Type="http://schemas.openxmlformats.org/officeDocument/2006/relationships/image" Target="media/image55.png"/><Relationship Id="rId249" Type="http://schemas.openxmlformats.org/officeDocument/2006/relationships/hyperlink" Target="https://htmlacademy.ru/courses/73/run/8%22" TargetMode="External"/><Relationship Id="rId13" Type="http://schemas.openxmlformats.org/officeDocument/2006/relationships/hyperlink" Target="https://htmlacademy.ru/courses/4/run/10" TargetMode="External"/><Relationship Id="rId109" Type="http://schemas.openxmlformats.org/officeDocument/2006/relationships/hyperlink" Target="https://htmlacademy.ru/courses/40/run/1" TargetMode="External"/><Relationship Id="rId260" Type="http://schemas.openxmlformats.org/officeDocument/2006/relationships/image" Target="media/image68.png"/><Relationship Id="rId281" Type="http://schemas.openxmlformats.org/officeDocument/2006/relationships/hyperlink" Target="https://htmlacademy.ru/courses/58" TargetMode="External"/><Relationship Id="rId316" Type="http://schemas.openxmlformats.org/officeDocument/2006/relationships/hyperlink" Target="https://htmlacademy.ru/courses/113" TargetMode="External"/><Relationship Id="rId337" Type="http://schemas.openxmlformats.org/officeDocument/2006/relationships/image" Target="media/image96.png"/><Relationship Id="rId34" Type="http://schemas.openxmlformats.org/officeDocument/2006/relationships/hyperlink" Target="https://htmlacademy.ru/demos/2" TargetMode="External"/><Relationship Id="rId55" Type="http://schemas.openxmlformats.org/officeDocument/2006/relationships/hyperlink" Target="https://htmlacademy.ru/assets/courses/53/bootstrap-sprites.png" TargetMode="External"/><Relationship Id="rId76" Type="http://schemas.openxmlformats.org/officeDocument/2006/relationships/hyperlink" Target="http://css-live.ru/articles/zagadochnye-otstupy-mezhdu-inlajn-blokami.html" TargetMode="External"/><Relationship Id="rId97" Type="http://schemas.openxmlformats.org/officeDocument/2006/relationships/hyperlink" Target="https://htmlacademy.ru/courses/44/run/17" TargetMode="External"/><Relationship Id="rId120" Type="http://schemas.openxmlformats.org/officeDocument/2006/relationships/hyperlink" Target="https://htmlacademy.ru/courses/41/run/11" TargetMode="External"/><Relationship Id="rId141" Type="http://schemas.openxmlformats.org/officeDocument/2006/relationships/image" Target="media/image15.png"/><Relationship Id="rId7" Type="http://schemas.openxmlformats.org/officeDocument/2006/relationships/endnotes" Target="endnotes.xml"/><Relationship Id="rId162" Type="http://schemas.openxmlformats.org/officeDocument/2006/relationships/hyperlink" Target="http://caniuse.com/" TargetMode="External"/><Relationship Id="rId183" Type="http://schemas.openxmlformats.org/officeDocument/2006/relationships/hyperlink" Target="http://html5test.com/compare/feature/form.url.element/form-url-validation.html" TargetMode="External"/><Relationship Id="rId218" Type="http://schemas.openxmlformats.org/officeDocument/2006/relationships/image" Target="media/image47.png"/><Relationship Id="rId239" Type="http://schemas.openxmlformats.org/officeDocument/2006/relationships/hyperlink" Target="http://css-tricks.com/quick-css-trick-how-to-center-an-object-exactly-in-the-center/" TargetMode="External"/><Relationship Id="rId250" Type="http://schemas.openxmlformats.org/officeDocument/2006/relationships/hyperlink" Target="https://icomoon.io/app/" TargetMode="External"/><Relationship Id="rId271" Type="http://schemas.openxmlformats.org/officeDocument/2006/relationships/hyperlink" Target="https://htmlacademy.ru/courses/71" TargetMode="External"/><Relationship Id="rId292" Type="http://schemas.openxmlformats.org/officeDocument/2006/relationships/image" Target="media/image75.jpeg"/><Relationship Id="rId306" Type="http://schemas.openxmlformats.org/officeDocument/2006/relationships/image" Target="media/image80.png"/><Relationship Id="rId24" Type="http://schemas.openxmlformats.org/officeDocument/2006/relationships/hyperlink" Target="http://ru.wikipedia.org/wiki/PNG" TargetMode="External"/><Relationship Id="rId45" Type="http://schemas.openxmlformats.org/officeDocument/2006/relationships/hyperlink" Target="http://pixelgene.ru/articles/vertical-rhythm.html" TargetMode="External"/><Relationship Id="rId66" Type="http://schemas.openxmlformats.org/officeDocument/2006/relationships/hyperlink" Target="https://htmlacademy.ru/courses/113" TargetMode="External"/><Relationship Id="rId87" Type="http://schemas.openxmlformats.org/officeDocument/2006/relationships/hyperlink" Target="https://htmlacademy.ru/courses/53/run/1" TargetMode="External"/><Relationship Id="rId110" Type="http://schemas.openxmlformats.org/officeDocument/2006/relationships/hyperlink" Target="https://htmlacademy.ru/courses/41/run/12" TargetMode="External"/><Relationship Id="rId131" Type="http://schemas.openxmlformats.org/officeDocument/2006/relationships/hyperlink" Target="http://learnboost.github.io/stylus/" TargetMode="External"/><Relationship Id="rId327" Type="http://schemas.openxmlformats.org/officeDocument/2006/relationships/image" Target="media/image91.png"/><Relationship Id="rId348" Type="http://schemas.openxmlformats.org/officeDocument/2006/relationships/image" Target="media/image103.png"/><Relationship Id="rId152" Type="http://schemas.openxmlformats.org/officeDocument/2006/relationships/hyperlink" Target="http://webfont.ru/blog/about-font-face-part-two/" TargetMode="External"/><Relationship Id="rId173" Type="http://schemas.openxmlformats.org/officeDocument/2006/relationships/hyperlink" Target="http://caniuse.com/" TargetMode="External"/><Relationship Id="rId194" Type="http://schemas.openxmlformats.org/officeDocument/2006/relationships/hyperlink" Target="https://css-tricks.com/the-difference-between-nth-child-and-nth-of-type/" TargetMode="External"/><Relationship Id="rId208" Type="http://schemas.openxmlformats.org/officeDocument/2006/relationships/hyperlink" Target="https://htmlacademy.ru/courses/88" TargetMode="External"/><Relationship Id="rId229" Type="http://schemas.openxmlformats.org/officeDocument/2006/relationships/image" Target="media/image56.png"/><Relationship Id="rId240" Type="http://schemas.openxmlformats.org/officeDocument/2006/relationships/image" Target="media/image62.png"/><Relationship Id="rId261" Type="http://schemas.openxmlformats.org/officeDocument/2006/relationships/image" Target="media/image69.png"/><Relationship Id="rId14" Type="http://schemas.openxmlformats.org/officeDocument/2006/relationships/image" Target="media/image1.png"/><Relationship Id="rId35" Type="http://schemas.openxmlformats.org/officeDocument/2006/relationships/hyperlink" Target="https://htmlacademy.ru/courses/42/run/5" TargetMode="External"/><Relationship Id="rId56" Type="http://schemas.openxmlformats.org/officeDocument/2006/relationships/hyperlink" Target="https://spritepad.wearekiss.com/" TargetMode="External"/><Relationship Id="rId77" Type="http://schemas.openxmlformats.org/officeDocument/2006/relationships/hyperlink" Target="https://htmlacademy.ru/courses/44" TargetMode="External"/><Relationship Id="rId100" Type="http://schemas.openxmlformats.org/officeDocument/2006/relationships/hyperlink" Target="https://htmlacademy.ru/courses/45/run/2" TargetMode="External"/><Relationship Id="rId282" Type="http://schemas.openxmlformats.org/officeDocument/2006/relationships/image" Target="media/image74.jpeg"/><Relationship Id="rId317" Type="http://schemas.openxmlformats.org/officeDocument/2006/relationships/hyperlink" Target="https://htmlacademy.ru/courses/96" TargetMode="External"/><Relationship Id="rId338" Type="http://schemas.openxmlformats.org/officeDocument/2006/relationships/image" Target="media/image97.png"/><Relationship Id="rId8" Type="http://schemas.openxmlformats.org/officeDocument/2006/relationships/hyperlink" Target="https://htmlacademy.ru/courses/4" TargetMode="External"/><Relationship Id="rId98" Type="http://schemas.openxmlformats.org/officeDocument/2006/relationships/hyperlink" Target="https://htmlacademy.ru/courses/43/run/10" TargetMode="External"/><Relationship Id="rId121" Type="http://schemas.openxmlformats.org/officeDocument/2006/relationships/hyperlink" Target="https://htmlacademy.ru/courses/44/run/4" TargetMode="External"/><Relationship Id="rId142" Type="http://schemas.openxmlformats.org/officeDocument/2006/relationships/hyperlink" Target="https://htmlacademy.ru/courses/187/run/9" TargetMode="External"/><Relationship Id="rId163" Type="http://schemas.openxmlformats.org/officeDocument/2006/relationships/image" Target="media/image24.jpeg"/><Relationship Id="rId184" Type="http://schemas.openxmlformats.org/officeDocument/2006/relationships/image" Target="media/image35.jpeg"/><Relationship Id="rId219" Type="http://schemas.openxmlformats.org/officeDocument/2006/relationships/image" Target="media/image48.png"/><Relationship Id="rId230" Type="http://schemas.openxmlformats.org/officeDocument/2006/relationships/hyperlink" Target="http://css-tricks.com/fluid-width-equal-height-columns" TargetMode="External"/><Relationship Id="rId251" Type="http://schemas.openxmlformats.org/officeDocument/2006/relationships/hyperlink" Target="http://fontastic.me/" TargetMode="External"/><Relationship Id="rId25" Type="http://schemas.openxmlformats.org/officeDocument/2006/relationships/hyperlink" Target="https://htmlacademy.ru/courses/104/run/9" TargetMode="External"/><Relationship Id="rId46" Type="http://schemas.openxmlformats.org/officeDocument/2006/relationships/hyperlink" Target="https://www.gridlover.net/try" TargetMode="External"/><Relationship Id="rId67" Type="http://schemas.openxmlformats.org/officeDocument/2006/relationships/hyperlink" Target="http://softwaremaniacs.org/blog/2005/12/01/css-layout-float/" TargetMode="External"/><Relationship Id="rId272" Type="http://schemas.openxmlformats.org/officeDocument/2006/relationships/hyperlink" Target="https://htmlacademy.ru/courses/80/run/23" TargetMode="External"/><Relationship Id="rId293" Type="http://schemas.openxmlformats.org/officeDocument/2006/relationships/hyperlink" Target="http://caniuse.com/css-filters" TargetMode="External"/><Relationship Id="rId307" Type="http://schemas.openxmlformats.org/officeDocument/2006/relationships/hyperlink" Target="https://htmlacademy.ru/courses/43/run/11" TargetMode="External"/><Relationship Id="rId328" Type="http://schemas.openxmlformats.org/officeDocument/2006/relationships/image" Target="media/image92.png"/><Relationship Id="rId349" Type="http://schemas.openxmlformats.org/officeDocument/2006/relationships/image" Target="media/image104.png"/><Relationship Id="rId20" Type="http://schemas.openxmlformats.org/officeDocument/2006/relationships/hyperlink" Target="https://htmlacademy.ru/courses/26/run/9" TargetMode="External"/><Relationship Id="rId41" Type="http://schemas.openxmlformats.org/officeDocument/2006/relationships/hyperlink" Target="https://htmlacademy.ru/courses/39/run/18" TargetMode="External"/><Relationship Id="rId62" Type="http://schemas.openxmlformats.org/officeDocument/2006/relationships/image" Target="media/image6.png"/><Relationship Id="rId83" Type="http://schemas.openxmlformats.org/officeDocument/2006/relationships/hyperlink" Target="https://htmlacademy.ru/courses/44/run/4" TargetMode="External"/><Relationship Id="rId88" Type="http://schemas.openxmlformats.org/officeDocument/2006/relationships/hyperlink" Target="https://htmlacademy.ru/courses/42/run/14" TargetMode="External"/><Relationship Id="rId111" Type="http://schemas.openxmlformats.org/officeDocument/2006/relationships/hyperlink" Target="https://htmlacademy.ru/courses/44/run/18" TargetMode="External"/><Relationship Id="rId132" Type="http://schemas.openxmlformats.org/officeDocument/2006/relationships/image" Target="media/image11.png"/><Relationship Id="rId153" Type="http://schemas.openxmlformats.org/officeDocument/2006/relationships/hyperlink" Target="http://www.fontsquirrel.com/tools/webfont-generator" TargetMode="External"/><Relationship Id="rId174" Type="http://schemas.openxmlformats.org/officeDocument/2006/relationships/image" Target="media/image30.jpeg"/><Relationship Id="rId179" Type="http://schemas.openxmlformats.org/officeDocument/2006/relationships/image" Target="media/image33.jpeg"/><Relationship Id="rId195" Type="http://schemas.openxmlformats.org/officeDocument/2006/relationships/hyperlink" Target="http://habrahabr.ru/post/119139/" TargetMode="External"/><Relationship Id="rId209" Type="http://schemas.openxmlformats.org/officeDocument/2006/relationships/image" Target="media/image40.jpeg"/><Relationship Id="rId190" Type="http://schemas.openxmlformats.org/officeDocument/2006/relationships/hyperlink" Target="https://htmlacademy.ru/courses/57/run/14" TargetMode="External"/><Relationship Id="rId204" Type="http://schemas.openxmlformats.org/officeDocument/2006/relationships/hyperlink" Target="https://htmlacademy.ru/courses/58" TargetMode="External"/><Relationship Id="rId220" Type="http://schemas.openxmlformats.org/officeDocument/2006/relationships/image" Target="media/image49.png"/><Relationship Id="rId225" Type="http://schemas.openxmlformats.org/officeDocument/2006/relationships/image" Target="media/image52.png"/><Relationship Id="rId241" Type="http://schemas.openxmlformats.org/officeDocument/2006/relationships/image" Target="media/image63.png"/><Relationship Id="rId246" Type="http://schemas.openxmlformats.org/officeDocument/2006/relationships/hyperlink" Target="https://htmlacademy.ru/courses/79" TargetMode="External"/><Relationship Id="rId267" Type="http://schemas.openxmlformats.org/officeDocument/2006/relationships/image" Target="media/image72.gif"/><Relationship Id="rId288" Type="http://schemas.openxmlformats.org/officeDocument/2006/relationships/hyperlink" Target="https://htmlacademy.ru/courses/86" TargetMode="External"/><Relationship Id="rId15" Type="http://schemas.openxmlformats.org/officeDocument/2006/relationships/hyperlink" Target="https://help.yandex.ru/webmaster/recommendations/using-meta-desc.xml" TargetMode="External"/><Relationship Id="rId36" Type="http://schemas.openxmlformats.org/officeDocument/2006/relationships/hyperlink" Target="https://htmlacademy.ru/courses/50" TargetMode="External"/><Relationship Id="rId57" Type="http://schemas.openxmlformats.org/officeDocument/2006/relationships/image" Target="media/image4.png"/><Relationship Id="rId106" Type="http://schemas.openxmlformats.org/officeDocument/2006/relationships/hyperlink" Target="https://htmlacademy.ru/courses/42/run/13" TargetMode="External"/><Relationship Id="rId127" Type="http://schemas.openxmlformats.org/officeDocument/2006/relationships/hyperlink" Target="https://htmlacademy.ru/courses/50/run/5" TargetMode="External"/><Relationship Id="rId262" Type="http://schemas.openxmlformats.org/officeDocument/2006/relationships/image" Target="media/image70.png"/><Relationship Id="rId283" Type="http://schemas.openxmlformats.org/officeDocument/2006/relationships/hyperlink" Target="https://htmlacademy.ru/courses/58/run/17" TargetMode="External"/><Relationship Id="rId313" Type="http://schemas.openxmlformats.org/officeDocument/2006/relationships/image" Target="media/image85.png"/><Relationship Id="rId318" Type="http://schemas.openxmlformats.org/officeDocument/2006/relationships/image" Target="media/image87.png"/><Relationship Id="rId339" Type="http://schemas.openxmlformats.org/officeDocument/2006/relationships/image" Target="media/image98.png"/><Relationship Id="rId10" Type="http://schemas.openxmlformats.org/officeDocument/2006/relationships/hyperlink" Target="https://htmlacademy.ru/courses/4/run/5" TargetMode="External"/><Relationship Id="rId31" Type="http://schemas.openxmlformats.org/officeDocument/2006/relationships/hyperlink" Target="https://htmlacademy.ru/courses/66" TargetMode="External"/><Relationship Id="rId52" Type="http://schemas.openxmlformats.org/officeDocument/2006/relationships/hyperlink" Target="https://ru.wikipedia.org/wiki/JPEG" TargetMode="External"/><Relationship Id="rId73" Type="http://schemas.openxmlformats.org/officeDocument/2006/relationships/hyperlink" Target="https://htmlacademy.ru/courses/44/run/18" TargetMode="External"/><Relationship Id="rId78" Type="http://schemas.openxmlformats.org/officeDocument/2006/relationships/hyperlink" Target="https://htmlacademy.ru/courses/38/run/3" TargetMode="External"/><Relationship Id="rId94" Type="http://schemas.openxmlformats.org/officeDocument/2006/relationships/hyperlink" Target="https://htmlacademy.ru/courses/38/run/5" TargetMode="External"/><Relationship Id="rId99" Type="http://schemas.openxmlformats.org/officeDocument/2006/relationships/hyperlink" Target="https://htmlacademy.ru/courses/44/run/18" TargetMode="External"/><Relationship Id="rId101" Type="http://schemas.openxmlformats.org/officeDocument/2006/relationships/hyperlink" Target="https://htmlacademy.ru/courses/45/run/8" TargetMode="External"/><Relationship Id="rId122" Type="http://schemas.openxmlformats.org/officeDocument/2006/relationships/hyperlink" Target="https://htmlacademy.ru/courses/43/run/11" TargetMode="External"/><Relationship Id="rId143" Type="http://schemas.openxmlformats.org/officeDocument/2006/relationships/image" Target="media/image16.png"/><Relationship Id="rId148" Type="http://schemas.openxmlformats.org/officeDocument/2006/relationships/image" Target="media/image19.png"/><Relationship Id="rId164" Type="http://schemas.openxmlformats.org/officeDocument/2006/relationships/hyperlink" Target="http://caniuse.com/" TargetMode="External"/><Relationship Id="rId169" Type="http://schemas.openxmlformats.org/officeDocument/2006/relationships/image" Target="media/image28.jpeg"/><Relationship Id="rId185" Type="http://schemas.openxmlformats.org/officeDocument/2006/relationships/image" Target="media/image36.jpeg"/><Relationship Id="rId334" Type="http://schemas.openxmlformats.org/officeDocument/2006/relationships/hyperlink" Target="https://htmlacademy.ru/courses/113/run/12" TargetMode="External"/><Relationship Id="rId350"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hyperlink" Target="https://htmlacademy.ru/courses/4/run/4" TargetMode="External"/><Relationship Id="rId180" Type="http://schemas.openxmlformats.org/officeDocument/2006/relationships/hyperlink" Target="http://ru.wikipedia.org/wiki/%D0%A0%D0%B5%D0%B3%D1%83%D0%BB%D1%8F%D1%80%D0%BD%D1%8B%D0%B5_%D0%B2%D1%8B%D1%80%D0%B0%D0%B6%D0%B5%D0%BD%D0%B8%D1%8F" TargetMode="External"/><Relationship Id="rId210" Type="http://schemas.openxmlformats.org/officeDocument/2006/relationships/image" Target="media/image41.jpeg"/><Relationship Id="rId215" Type="http://schemas.openxmlformats.org/officeDocument/2006/relationships/image" Target="media/image45.png"/><Relationship Id="rId236" Type="http://schemas.openxmlformats.org/officeDocument/2006/relationships/image" Target="media/image59.png"/><Relationship Id="rId257" Type="http://schemas.openxmlformats.org/officeDocument/2006/relationships/hyperlink" Target="https://htmlacademy.ru/courses/80/run/2" TargetMode="External"/><Relationship Id="rId278" Type="http://schemas.openxmlformats.org/officeDocument/2006/relationships/hyperlink" Target="https://htmlacademy.ru/courses/71" TargetMode="External"/><Relationship Id="rId26" Type="http://schemas.openxmlformats.org/officeDocument/2006/relationships/hyperlink" Target="https://ru.wikipedia.org/wiki/%D0%A1%D0%B5%D0%BC%D0%B0%D0%BD%D1%82%D0%B8%D1%87%D0%B5%D1%81%D0%BA%D0%B0%D1%8F_%D0%B2%D1%91%D1%80%D1%81%D1%82%D0%BA%D0%B0" TargetMode="External"/><Relationship Id="rId231" Type="http://schemas.openxmlformats.org/officeDocument/2006/relationships/image" Target="media/image57.png"/><Relationship Id="rId252" Type="http://schemas.openxmlformats.org/officeDocument/2006/relationships/hyperlink" Target="http://glyphter.com/" TargetMode="External"/><Relationship Id="rId273" Type="http://schemas.openxmlformats.org/officeDocument/2006/relationships/hyperlink" Target="https://ru.wikipedia.org/wiki/%D0%9A%D1%80%D0%B8%D0%B2%D0%B0%D1%8F_%D0%91%D0%B5%D0%B7%D1%8C%D0%B5" TargetMode="External"/><Relationship Id="rId294" Type="http://schemas.openxmlformats.org/officeDocument/2006/relationships/hyperlink" Target="https://htmlacademy.ru/courses/85/run/4" TargetMode="External"/><Relationship Id="rId308" Type="http://schemas.openxmlformats.org/officeDocument/2006/relationships/image" Target="media/image81.png"/><Relationship Id="rId329" Type="http://schemas.openxmlformats.org/officeDocument/2006/relationships/hyperlink" Target="https://htmlacademy.ru/courses/113/run/5" TargetMode="External"/><Relationship Id="rId47" Type="http://schemas.openxmlformats.org/officeDocument/2006/relationships/hyperlink" Target="https://htmlacademy.ru/courses/53" TargetMode="External"/><Relationship Id="rId68" Type="http://schemas.openxmlformats.org/officeDocument/2006/relationships/image" Target="media/image7.png"/><Relationship Id="rId89" Type="http://schemas.openxmlformats.org/officeDocument/2006/relationships/hyperlink" Target="https://htmlacademy.ru/courses/42/run/5" TargetMode="External"/><Relationship Id="rId112" Type="http://schemas.openxmlformats.org/officeDocument/2006/relationships/hyperlink" Target="https://htmlacademy.ru/courses/44/run/3" TargetMode="External"/><Relationship Id="rId133" Type="http://schemas.openxmlformats.org/officeDocument/2006/relationships/image" Target="media/image12.png"/><Relationship Id="rId154" Type="http://schemas.openxmlformats.org/officeDocument/2006/relationships/hyperlink" Target="http://caniuse.com/mpeg4" TargetMode="External"/><Relationship Id="rId175" Type="http://schemas.openxmlformats.org/officeDocument/2006/relationships/image" Target="media/image31.jpeg"/><Relationship Id="rId340" Type="http://schemas.openxmlformats.org/officeDocument/2006/relationships/hyperlink" Target="https://htmlacademy.ru/courses/96/run/23" TargetMode="External"/><Relationship Id="rId196" Type="http://schemas.openxmlformats.org/officeDocument/2006/relationships/hyperlink" Target="https://htmlacademy.ru/courses/42/run/6" TargetMode="External"/><Relationship Id="rId200" Type="http://schemas.openxmlformats.org/officeDocument/2006/relationships/hyperlink" Target="https://htmlacademy.ru/courses/42/" TargetMode="External"/><Relationship Id="rId16" Type="http://schemas.openxmlformats.org/officeDocument/2006/relationships/hyperlink" Target="https://htmlacademy.ru/assets/courses/26/external.css" TargetMode="External"/><Relationship Id="rId221" Type="http://schemas.openxmlformats.org/officeDocument/2006/relationships/hyperlink" Target="https://htmlacademy.ru/courses/88" TargetMode="External"/><Relationship Id="rId242" Type="http://schemas.openxmlformats.org/officeDocument/2006/relationships/hyperlink" Target="http://tympanus.net/codrops/2013/08/09/building-a-circular-navigation-with-css-transforms/" TargetMode="External"/><Relationship Id="rId263" Type="http://schemas.openxmlformats.org/officeDocument/2006/relationships/image" Target="media/image71.png"/><Relationship Id="rId284" Type="http://schemas.openxmlformats.org/officeDocument/2006/relationships/hyperlink" Target="https://htmlacademy.ru/courses/76" TargetMode="External"/><Relationship Id="rId319" Type="http://schemas.openxmlformats.org/officeDocument/2006/relationships/hyperlink" Target="https://htmlacademy.ru/courses/113/run/1" TargetMode="External"/><Relationship Id="rId37" Type="http://schemas.openxmlformats.org/officeDocument/2006/relationships/image" Target="media/image3.png"/><Relationship Id="rId58" Type="http://schemas.openxmlformats.org/officeDocument/2006/relationships/hyperlink" Target="http://simonenko.su/32197993404/use-css3-box-sizing" TargetMode="External"/><Relationship Id="rId79" Type="http://schemas.openxmlformats.org/officeDocument/2006/relationships/hyperlink" Target="https://htmlacademy.ru/courses/40/run/1" TargetMode="External"/><Relationship Id="rId102" Type="http://schemas.openxmlformats.org/officeDocument/2006/relationships/hyperlink" Target="https://htmlacademy.ru/courses/45/run/14" TargetMode="External"/><Relationship Id="rId123" Type="http://schemas.openxmlformats.org/officeDocument/2006/relationships/hyperlink" Target="https://htmlacademy.ru/courses/43/run/12" TargetMode="External"/><Relationship Id="rId144" Type="http://schemas.openxmlformats.org/officeDocument/2006/relationships/image" Target="media/image17.png"/><Relationship Id="rId330" Type="http://schemas.openxmlformats.org/officeDocument/2006/relationships/image" Target="media/image93.png"/><Relationship Id="rId90" Type="http://schemas.openxmlformats.org/officeDocument/2006/relationships/hyperlink" Target="https://htmlacademy.ru/courses/44/run/17" TargetMode="External"/><Relationship Id="rId165" Type="http://schemas.openxmlformats.org/officeDocument/2006/relationships/image" Target="media/image25.jpeg"/><Relationship Id="rId186" Type="http://schemas.openxmlformats.org/officeDocument/2006/relationships/hyperlink" Target="http://caniuse.com/" TargetMode="External"/><Relationship Id="rId351" Type="http://schemas.openxmlformats.org/officeDocument/2006/relationships/fontTable" Target="fontTable.xml"/><Relationship Id="rId211" Type="http://schemas.openxmlformats.org/officeDocument/2006/relationships/image" Target="media/image42.jpeg"/><Relationship Id="rId232" Type="http://schemas.openxmlformats.org/officeDocument/2006/relationships/hyperlink" Target="http://forum.academy/t/ispytanie-ornament-iz-syurikenov-22-23/3740" TargetMode="External"/><Relationship Id="rId253" Type="http://schemas.openxmlformats.org/officeDocument/2006/relationships/image" Target="media/image64.png"/><Relationship Id="rId274" Type="http://schemas.openxmlformats.org/officeDocument/2006/relationships/hyperlink" Target="http://cubic-bezier.com/" TargetMode="External"/><Relationship Id="rId295" Type="http://schemas.openxmlformats.org/officeDocument/2006/relationships/hyperlink" Target="https://htmlacademy.ru/courses/51/run/5" TargetMode="External"/><Relationship Id="rId309" Type="http://schemas.openxmlformats.org/officeDocument/2006/relationships/image" Target="media/image82.png"/><Relationship Id="rId27" Type="http://schemas.openxmlformats.org/officeDocument/2006/relationships/image" Target="media/image2.jpeg"/><Relationship Id="rId48" Type="http://schemas.openxmlformats.org/officeDocument/2006/relationships/hyperlink" Target="https://www.w3schools.com/html/html_colors.asp" TargetMode="External"/><Relationship Id="rId69" Type="http://schemas.openxmlformats.org/officeDocument/2006/relationships/hyperlink" Target="https://htmlacademy.ru/courses/45" TargetMode="External"/><Relationship Id="rId113" Type="http://schemas.openxmlformats.org/officeDocument/2006/relationships/hyperlink" Target="https://htmlacademy.ru/courses/44/run/5" TargetMode="External"/><Relationship Id="rId134" Type="http://schemas.openxmlformats.org/officeDocument/2006/relationships/image" Target="media/image13.png"/><Relationship Id="rId320" Type="http://schemas.openxmlformats.org/officeDocument/2006/relationships/hyperlink" Target="https://htmlacademy.ru/courses/96/run/4" TargetMode="External"/><Relationship Id="rId80" Type="http://schemas.openxmlformats.org/officeDocument/2006/relationships/hyperlink" Target="https://htmlacademy.ru/courses/40/run/2" TargetMode="External"/><Relationship Id="rId155" Type="http://schemas.openxmlformats.org/officeDocument/2006/relationships/hyperlink" Target="http://caniuse.com/ogv" TargetMode="External"/><Relationship Id="rId176" Type="http://schemas.openxmlformats.org/officeDocument/2006/relationships/hyperlink" Target="http://html5test.com/compare/feature/form.output.element/form-output-element.html" TargetMode="External"/><Relationship Id="rId197" Type="http://schemas.openxmlformats.org/officeDocument/2006/relationships/hyperlink" Target="https://htmlacademy.ru/courses/71" TargetMode="External"/><Relationship Id="rId341" Type="http://schemas.openxmlformats.org/officeDocument/2006/relationships/image" Target="media/image99.png"/><Relationship Id="rId201" Type="http://schemas.openxmlformats.org/officeDocument/2006/relationships/hyperlink" Target="https://htmlacademy.ru/courses/58" TargetMode="External"/><Relationship Id="rId222" Type="http://schemas.openxmlformats.org/officeDocument/2006/relationships/hyperlink" Target="https://htmlacademy.ru/courses/70" TargetMode="External"/><Relationship Id="rId243" Type="http://schemas.openxmlformats.org/officeDocument/2006/relationships/hyperlink" Target="https://htmlacademy.ru/courses/43" TargetMode="External"/><Relationship Id="rId264" Type="http://schemas.openxmlformats.org/officeDocument/2006/relationships/hyperlink" Target="https://ru.wikipedia.org/wiki/%D0%9A%D1%80%D0%B8%D0%B2%D0%B0%D1%8F_%D0%91%D0%B5%D0%B7%D1%8C%D0%B5" TargetMode="External"/><Relationship Id="rId285" Type="http://schemas.openxmlformats.org/officeDocument/2006/relationships/hyperlink" Target="https://htmlacademy.ru/courses/39" TargetMode="External"/><Relationship Id="rId17" Type="http://schemas.openxmlformats.org/officeDocument/2006/relationships/hyperlink" Target="https://htmlacademy.ru/assets/courses/26/external.js" TargetMode="External"/><Relationship Id="rId38" Type="http://schemas.openxmlformats.org/officeDocument/2006/relationships/hyperlink" Target="https://www.w3.org/TR/CSS21/propidx.html" TargetMode="External"/><Relationship Id="rId59" Type="http://schemas.openxmlformats.org/officeDocument/2006/relationships/hyperlink" Target="https://htmlacademy.ru/courses/39" TargetMode="External"/><Relationship Id="rId103" Type="http://schemas.openxmlformats.org/officeDocument/2006/relationships/hyperlink" Target="https://htmlacademy.ru/courses/45/run/15" TargetMode="External"/><Relationship Id="rId124" Type="http://schemas.openxmlformats.org/officeDocument/2006/relationships/hyperlink" Target="https://htmlacademy.ru/courses/43/run/14" TargetMode="External"/><Relationship Id="rId310" Type="http://schemas.openxmlformats.org/officeDocument/2006/relationships/image" Target="media/image83.png"/><Relationship Id="rId70" Type="http://schemas.openxmlformats.org/officeDocument/2006/relationships/image" Target="media/image8.png"/><Relationship Id="rId91" Type="http://schemas.openxmlformats.org/officeDocument/2006/relationships/hyperlink" Target="https://htmlacademy.ru/courses/44/run/7" TargetMode="External"/><Relationship Id="rId145" Type="http://schemas.openxmlformats.org/officeDocument/2006/relationships/image" Target="media/image18.png"/><Relationship Id="rId166" Type="http://schemas.openxmlformats.org/officeDocument/2006/relationships/hyperlink" Target="http://caniuse.com/" TargetMode="External"/><Relationship Id="rId187" Type="http://schemas.openxmlformats.org/officeDocument/2006/relationships/image" Target="media/image37.jpeg"/><Relationship Id="rId331" Type="http://schemas.openxmlformats.org/officeDocument/2006/relationships/image" Target="media/image94.png"/><Relationship Id="rId352"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hyperlink" Target="http://caniuse.com/" TargetMode="External"/><Relationship Id="rId233" Type="http://schemas.openxmlformats.org/officeDocument/2006/relationships/image" Target="media/image58.png"/><Relationship Id="rId254" Type="http://schemas.openxmlformats.org/officeDocument/2006/relationships/image" Target="media/image65.jpeg"/><Relationship Id="rId28" Type="http://schemas.openxmlformats.org/officeDocument/2006/relationships/hyperlink" Target="https://developer.mozilla.org/en/docs/Web/CSS/color_value" TargetMode="External"/><Relationship Id="rId49" Type="http://schemas.openxmlformats.org/officeDocument/2006/relationships/hyperlink" Target="https://habr.com/post/189766/" TargetMode="External"/><Relationship Id="rId114" Type="http://schemas.openxmlformats.org/officeDocument/2006/relationships/hyperlink" Target="https://htmlacademy.ru/courses/53/run/1" TargetMode="External"/><Relationship Id="rId275" Type="http://schemas.openxmlformats.org/officeDocument/2006/relationships/hyperlink" Target="http://easings.net/ru" TargetMode="External"/><Relationship Id="rId296" Type="http://schemas.openxmlformats.org/officeDocument/2006/relationships/image" Target="media/image76.png"/><Relationship Id="rId300" Type="http://schemas.openxmlformats.org/officeDocument/2006/relationships/hyperlink" Target="https://htmlacademy.ru/courses/84" TargetMode="External"/><Relationship Id="rId60" Type="http://schemas.openxmlformats.org/officeDocument/2006/relationships/hyperlink" Target="https://htmlacademy.ru/courses/45/run/1" TargetMode="External"/><Relationship Id="rId81" Type="http://schemas.openxmlformats.org/officeDocument/2006/relationships/hyperlink" Target="https://htmlacademy.ru/courses/40/run/7" TargetMode="External"/><Relationship Id="rId135" Type="http://schemas.openxmlformats.org/officeDocument/2006/relationships/image" Target="media/image14.png"/><Relationship Id="rId156" Type="http://schemas.openxmlformats.org/officeDocument/2006/relationships/hyperlink" Target="http://caniuse.com/webm" TargetMode="External"/><Relationship Id="rId177" Type="http://schemas.openxmlformats.org/officeDocument/2006/relationships/hyperlink" Target="http://caniuse.com/" TargetMode="External"/><Relationship Id="rId198" Type="http://schemas.openxmlformats.org/officeDocument/2006/relationships/hyperlink" Target="https://htmlacademy.ru/courses/88" TargetMode="External"/><Relationship Id="rId321" Type="http://schemas.openxmlformats.org/officeDocument/2006/relationships/image" Target="media/image88.png"/><Relationship Id="rId342" Type="http://schemas.openxmlformats.org/officeDocument/2006/relationships/image" Target="media/image100.png"/><Relationship Id="rId202" Type="http://schemas.openxmlformats.org/officeDocument/2006/relationships/hyperlink" Target="https://htmlacademy.ru/courses/58" TargetMode="External"/><Relationship Id="rId223" Type="http://schemas.openxmlformats.org/officeDocument/2006/relationships/image" Target="media/image50.png"/><Relationship Id="rId244" Type="http://schemas.openxmlformats.org/officeDocument/2006/relationships/hyperlink" Target="http://copypastecharacter.com/" TargetMode="External"/><Relationship Id="rId18" Type="http://schemas.openxmlformats.org/officeDocument/2006/relationships/hyperlink" Target="http://ru.wikipedia.org/wiki/MathML" TargetMode="External"/><Relationship Id="rId39" Type="http://schemas.openxmlformats.org/officeDocument/2006/relationships/hyperlink" Target="https://www.w3.org/TR/CSS21/propidx.html" TargetMode="External"/><Relationship Id="rId265" Type="http://schemas.openxmlformats.org/officeDocument/2006/relationships/hyperlink" Target="http://cubic-bezier.com/" TargetMode="External"/><Relationship Id="rId286" Type="http://schemas.openxmlformats.org/officeDocument/2006/relationships/hyperlink" Target="https://htmlacademy.ru/courses/39/run/11" TargetMode="External"/><Relationship Id="rId50" Type="http://schemas.openxmlformats.org/officeDocument/2006/relationships/hyperlink" Target="https://htmlacademy.ru/courses/40" TargetMode="External"/><Relationship Id="rId104" Type="http://schemas.openxmlformats.org/officeDocument/2006/relationships/hyperlink" Target="https://htmlacademy.ru/courses/45/run/19" TargetMode="External"/><Relationship Id="rId125" Type="http://schemas.openxmlformats.org/officeDocument/2006/relationships/hyperlink" Target="https://htmlacademy.ru/courses/43/run/7" TargetMode="External"/><Relationship Id="rId146" Type="http://schemas.openxmlformats.org/officeDocument/2006/relationships/hyperlink" Target="https://htmlacademy.ru/courses/130/run/8" TargetMode="External"/><Relationship Id="rId167" Type="http://schemas.openxmlformats.org/officeDocument/2006/relationships/image" Target="media/image26.jpeg"/><Relationship Id="rId188" Type="http://schemas.openxmlformats.org/officeDocument/2006/relationships/image" Target="media/image38.jpeg"/><Relationship Id="rId311" Type="http://schemas.openxmlformats.org/officeDocument/2006/relationships/hyperlink" Target="https://htmlacademy.ru/courses/96" TargetMode="External"/><Relationship Id="rId332" Type="http://schemas.openxmlformats.org/officeDocument/2006/relationships/hyperlink" Target="https://htmlacademy.ru/courses/113" TargetMode="External"/><Relationship Id="rId71" Type="http://schemas.openxmlformats.org/officeDocument/2006/relationships/hyperlink" Target="https://htmlacademy.ru/courses/42/run/9" TargetMode="External"/><Relationship Id="rId92" Type="http://schemas.openxmlformats.org/officeDocument/2006/relationships/hyperlink" Target="https://htmlacademy.ru/courses/43/run/7" TargetMode="External"/><Relationship Id="rId213" Type="http://schemas.openxmlformats.org/officeDocument/2006/relationships/image" Target="media/image43.png"/><Relationship Id="rId234" Type="http://schemas.openxmlformats.org/officeDocument/2006/relationships/hyperlink" Target="http://ru.wikipedia.org/wiki/%D0%9F%D1%80%D1%8F%D0%BC%D0%BE%D1%83%D0%B3%D0%BE%D0%BB%D1%8C%D0%BD%D0%B0%D1%8F_%D1%81%D0%B8%D1%81%D1%82%D0%B5%D0%BC%D0%B0_%D0%BA%D0%BE%D0%BE%D1%80%D0%B4%D0%B8%D0%BD%D0%B0%D1%82" TargetMode="External"/><Relationship Id="rId2" Type="http://schemas.openxmlformats.org/officeDocument/2006/relationships/styles" Target="styles.xml"/><Relationship Id="rId29" Type="http://schemas.openxmlformats.org/officeDocument/2006/relationships/hyperlink" Target="https://htmlacademy.ru/courses/41" TargetMode="External"/><Relationship Id="rId255" Type="http://schemas.openxmlformats.org/officeDocument/2006/relationships/image" Target="media/image66.png"/><Relationship Id="rId276" Type="http://schemas.openxmlformats.org/officeDocument/2006/relationships/hyperlink" Target="https://htmlacademy.ru/courses/58/run/17" TargetMode="External"/><Relationship Id="rId297" Type="http://schemas.openxmlformats.org/officeDocument/2006/relationships/hyperlink" Target="https://htmlacademy.ru/courses/51/run/12" TargetMode="External"/><Relationship Id="rId40" Type="http://schemas.openxmlformats.org/officeDocument/2006/relationships/hyperlink" Target="https://htmlacademy.ru/courses/38/run/14" TargetMode="External"/><Relationship Id="rId115" Type="http://schemas.openxmlformats.org/officeDocument/2006/relationships/hyperlink" Target="https://htmlacademy.ru/courses/43/run/12" TargetMode="External"/><Relationship Id="rId136" Type="http://schemas.openxmlformats.org/officeDocument/2006/relationships/hyperlink" Target="https://htmlacademy.ru/courses/130" TargetMode="External"/><Relationship Id="rId157" Type="http://schemas.openxmlformats.org/officeDocument/2006/relationships/image" Target="media/image20.jpeg"/><Relationship Id="rId178" Type="http://schemas.openxmlformats.org/officeDocument/2006/relationships/image" Target="media/image32.jpeg"/><Relationship Id="rId301" Type="http://schemas.openxmlformats.org/officeDocument/2006/relationships/hyperlink" Target="https://htmlacademy.ru/courses/97" TargetMode="External"/><Relationship Id="rId322" Type="http://schemas.openxmlformats.org/officeDocument/2006/relationships/hyperlink" Target="https://htmlacademy.ru/courses/113" TargetMode="External"/><Relationship Id="rId343" Type="http://schemas.openxmlformats.org/officeDocument/2006/relationships/hyperlink" Target="https://htmlacademy.ru/courses/57/run/2" TargetMode="External"/><Relationship Id="rId61" Type="http://schemas.openxmlformats.org/officeDocument/2006/relationships/image" Target="media/image5.png"/><Relationship Id="rId82" Type="http://schemas.openxmlformats.org/officeDocument/2006/relationships/hyperlink" Target="https://htmlacademy.ru/courses/42/run/3" TargetMode="External"/><Relationship Id="rId199" Type="http://schemas.openxmlformats.org/officeDocument/2006/relationships/hyperlink" Target="https://htmlacademy.ru/courses/58" TargetMode="External"/><Relationship Id="rId203" Type="http://schemas.openxmlformats.org/officeDocument/2006/relationships/hyperlink" Target="https://htmlacademy.ru/courses/74" TargetMode="External"/><Relationship Id="rId19" Type="http://schemas.openxmlformats.org/officeDocument/2006/relationships/hyperlink" Target="http://ru.wikipedia.org/wiki/URL" TargetMode="External"/><Relationship Id="rId224" Type="http://schemas.openxmlformats.org/officeDocument/2006/relationships/image" Target="media/image51.png"/><Relationship Id="rId245" Type="http://schemas.openxmlformats.org/officeDocument/2006/relationships/hyperlink" Target="https://htmlacademy.ru/courses/51" TargetMode="External"/><Relationship Id="rId266" Type="http://schemas.openxmlformats.org/officeDocument/2006/relationships/hyperlink" Target="https://easings.net/ru" TargetMode="External"/><Relationship Id="rId287" Type="http://schemas.openxmlformats.org/officeDocument/2006/relationships/hyperlink" Target="https://htmlacademy.ru/courses/39" TargetMode="External"/><Relationship Id="rId30" Type="http://schemas.openxmlformats.org/officeDocument/2006/relationships/hyperlink" Target="https://htmlacademy.ru/courses/66" TargetMode="External"/><Relationship Id="rId105" Type="http://schemas.openxmlformats.org/officeDocument/2006/relationships/hyperlink" Target="https://htmlacademy.ru/courses/44/run/22" TargetMode="External"/><Relationship Id="rId126" Type="http://schemas.openxmlformats.org/officeDocument/2006/relationships/hyperlink" Target="https://htmlacademy.ru/courses/43/run/3" TargetMode="External"/><Relationship Id="rId147" Type="http://schemas.openxmlformats.org/officeDocument/2006/relationships/hyperlink" Target="https://htmlacademy.ru/courses/187/run/12" TargetMode="External"/><Relationship Id="rId168" Type="http://schemas.openxmlformats.org/officeDocument/2006/relationships/image" Target="media/image27.jpeg"/><Relationship Id="rId312" Type="http://schemas.openxmlformats.org/officeDocument/2006/relationships/image" Target="media/image84.png"/><Relationship Id="rId333" Type="http://schemas.openxmlformats.org/officeDocument/2006/relationships/hyperlink" Target="https://htmlacademy.ru/courses/113" TargetMode="External"/><Relationship Id="rId51" Type="http://schemas.openxmlformats.org/officeDocument/2006/relationships/hyperlink" Target="http://iconka.com/ru/" TargetMode="External"/><Relationship Id="rId72" Type="http://schemas.openxmlformats.org/officeDocument/2006/relationships/image" Target="media/image9.png"/><Relationship Id="rId93" Type="http://schemas.openxmlformats.org/officeDocument/2006/relationships/hyperlink" Target="https://htmlacademy.ru/courses/42/run/12" TargetMode="External"/><Relationship Id="rId189" Type="http://schemas.openxmlformats.org/officeDocument/2006/relationships/hyperlink" Target="http://simonenko.su/38146501854/improving-ux-for-web-form" TargetMode="External"/><Relationship Id="rId3" Type="http://schemas.microsoft.com/office/2007/relationships/stylesWithEffects" Target="stylesWithEffects.xml"/><Relationship Id="rId214" Type="http://schemas.openxmlformats.org/officeDocument/2006/relationships/image" Target="media/image44.jpeg"/><Relationship Id="rId235" Type="http://schemas.openxmlformats.org/officeDocument/2006/relationships/hyperlink" Target="https://htmlacademy.ru/courses/71" TargetMode="External"/><Relationship Id="rId256" Type="http://schemas.openxmlformats.org/officeDocument/2006/relationships/hyperlink" Target="http://caniuse.com/" TargetMode="External"/><Relationship Id="rId277" Type="http://schemas.openxmlformats.org/officeDocument/2006/relationships/hyperlink" Target="https://htmlacademy.ru/courses/58/run/17" TargetMode="External"/><Relationship Id="rId298" Type="http://schemas.openxmlformats.org/officeDocument/2006/relationships/image" Target="media/image77.png"/><Relationship Id="rId116" Type="http://schemas.openxmlformats.org/officeDocument/2006/relationships/hyperlink" Target="https://htmlacademy.ru/courses/53/run/2" TargetMode="External"/><Relationship Id="rId137" Type="http://schemas.openxmlformats.org/officeDocument/2006/relationships/hyperlink" Target="http://caniuse.com/" TargetMode="External"/><Relationship Id="rId158" Type="http://schemas.openxmlformats.org/officeDocument/2006/relationships/image" Target="media/image21.jpeg"/><Relationship Id="rId302" Type="http://schemas.openxmlformats.org/officeDocument/2006/relationships/hyperlink" Target="https://htmlacademy.ru/courses/98" TargetMode="External"/><Relationship Id="rId323" Type="http://schemas.openxmlformats.org/officeDocument/2006/relationships/hyperlink" Target="https://htmlacademy.ru/courses/113/run/2" TargetMode="External"/><Relationship Id="rId344" Type="http://schemas.openxmlformats.org/officeDocument/2006/relationships/hyperlink" Target="https://htmlacademy.ru/courses/57/run/2"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29883</TotalTime>
  <Pages>270</Pages>
  <Words>74315</Words>
  <Characters>423600</Characters>
  <Application>Microsoft Office Word</Application>
  <DocSecurity>0</DocSecurity>
  <Lines>3530</Lines>
  <Paragraphs>993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496922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Zubarev</dc:creator>
  <cp:keywords/>
  <dc:description/>
  <cp:lastModifiedBy>dwe Dwe</cp:lastModifiedBy>
  <cp:revision>498</cp:revision>
  <dcterms:created xsi:type="dcterms:W3CDTF">2018-01-24T06:25:00Z</dcterms:created>
  <dcterms:modified xsi:type="dcterms:W3CDTF">2018-10-16T16:55:00Z</dcterms:modified>
</cp:coreProperties>
</file>